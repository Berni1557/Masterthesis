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40740F" w14:textId="77777777" w:rsidR="003F74AB" w:rsidRPr="00CF4F06" w:rsidRDefault="00492782">
      <w:pPr>
        <w:pStyle w:val="Titel"/>
        <w:jc w:val="center"/>
        <w:pPrChange w:id="0" w:author="Perrine Chancerel" w:date="2015-03-31T12:56:00Z">
          <w:pPr>
            <w:pStyle w:val="Titel"/>
          </w:pPr>
        </w:pPrChange>
      </w:pPr>
      <w:r w:rsidRPr="00CF4F06">
        <w:t>PCB part recognition</w:t>
      </w:r>
      <w:ins w:id="1" w:author="Chancerel, Perrine" w:date="2015-04-01T11:40:00Z">
        <w:r w:rsidR="00515023" w:rsidRPr="006B43F4">
          <w:br/>
        </w:r>
      </w:ins>
      <w:r w:rsidRPr="00CF4F06">
        <w:t>for material recycling</w:t>
      </w:r>
    </w:p>
    <w:p w14:paraId="7BB11D84" w14:textId="77777777" w:rsidR="003F74AB" w:rsidRPr="00CF4F06" w:rsidRDefault="003F74AB" w:rsidP="00B5593D"/>
    <w:p w14:paraId="54C64863" w14:textId="77777777" w:rsidR="003F74AB" w:rsidRPr="00CF4F06" w:rsidRDefault="003F74AB" w:rsidP="00EF0609">
      <w:pPr>
        <w:jc w:val="center"/>
      </w:pPr>
      <w:r w:rsidRPr="00CF4F06">
        <w:t>BY</w:t>
      </w:r>
    </w:p>
    <w:p w14:paraId="55D3EC7C" w14:textId="77777777" w:rsidR="003F74AB" w:rsidRPr="00CF4F06" w:rsidRDefault="003F74AB" w:rsidP="00EF0609">
      <w:pPr>
        <w:jc w:val="center"/>
        <w:rPr>
          <w:sz w:val="32"/>
          <w:szCs w:val="32"/>
        </w:rPr>
      </w:pPr>
      <w:r w:rsidRPr="00CF4F06">
        <w:rPr>
          <w:sz w:val="32"/>
          <w:szCs w:val="32"/>
        </w:rPr>
        <w:t xml:space="preserve">Bernhard </w:t>
      </w:r>
      <w:proofErr w:type="spellStart"/>
      <w:r w:rsidRPr="00CF4F06">
        <w:rPr>
          <w:sz w:val="32"/>
          <w:szCs w:val="32"/>
        </w:rPr>
        <w:t>Föllmer</w:t>
      </w:r>
      <w:proofErr w:type="spellEnd"/>
    </w:p>
    <w:p w14:paraId="3E2427D0" w14:textId="77777777" w:rsidR="003F74AB" w:rsidRPr="00CF4F06" w:rsidRDefault="003F74AB" w:rsidP="00EF0609">
      <w:pPr>
        <w:jc w:val="center"/>
      </w:pPr>
      <w:r w:rsidRPr="00CF4F06">
        <w:t>Department of Machine Tools and Factory Management</w:t>
      </w:r>
    </w:p>
    <w:p w14:paraId="0C183D71" w14:textId="77777777" w:rsidR="003F74AB" w:rsidRPr="00CF4F06" w:rsidRDefault="003F74AB" w:rsidP="00EF0609">
      <w:pPr>
        <w:jc w:val="center"/>
      </w:pPr>
      <w:r w:rsidRPr="00CF4F06">
        <w:t>Chair of Industrial Information Technology</w:t>
      </w:r>
    </w:p>
    <w:p w14:paraId="18F9DA97" w14:textId="77777777" w:rsidR="003F74AB" w:rsidRPr="00CF4F06" w:rsidRDefault="003F74AB" w:rsidP="00EF0609">
      <w:pPr>
        <w:jc w:val="center"/>
      </w:pPr>
    </w:p>
    <w:p w14:paraId="444391B8" w14:textId="77777777" w:rsidR="003F74AB" w:rsidRPr="00CF4F06" w:rsidRDefault="003F74AB" w:rsidP="00EF0609">
      <w:pPr>
        <w:jc w:val="center"/>
      </w:pPr>
    </w:p>
    <w:p w14:paraId="6F3A28E4" w14:textId="77777777" w:rsidR="003F74AB" w:rsidRPr="00CF4F06" w:rsidRDefault="003F74AB" w:rsidP="00EF0609">
      <w:pPr>
        <w:jc w:val="center"/>
      </w:pPr>
      <w:r w:rsidRPr="00CF4F06">
        <w:t>Submitted in partial fulfillment of the requirements</w:t>
      </w:r>
    </w:p>
    <w:p w14:paraId="253FA5FF" w14:textId="77777777" w:rsidR="003F74AB" w:rsidRPr="00CF4F06" w:rsidRDefault="003F74AB" w:rsidP="00EF0609">
      <w:pPr>
        <w:jc w:val="center"/>
      </w:pPr>
      <w:proofErr w:type="gramStart"/>
      <w:r w:rsidRPr="00CF4F06">
        <w:t>for</w:t>
      </w:r>
      <w:proofErr w:type="gramEnd"/>
      <w:r w:rsidRPr="00CF4F06">
        <w:t xml:space="preserve"> the degree of</w:t>
      </w:r>
    </w:p>
    <w:p w14:paraId="15CFE229" w14:textId="77777777" w:rsidR="007A2024" w:rsidRPr="00CF4F06" w:rsidRDefault="003F74AB" w:rsidP="00EF0609">
      <w:pPr>
        <w:jc w:val="center"/>
        <w:rPr>
          <w:sz w:val="32"/>
          <w:szCs w:val="32"/>
        </w:rPr>
      </w:pPr>
      <w:r w:rsidRPr="00CF4F06">
        <w:rPr>
          <w:sz w:val="32"/>
          <w:szCs w:val="32"/>
        </w:rPr>
        <w:t>Master of Science</w:t>
      </w:r>
    </w:p>
    <w:p w14:paraId="6323ED0C" w14:textId="77777777" w:rsidR="003F74AB" w:rsidRPr="00CF4F06" w:rsidRDefault="003F74AB" w:rsidP="00EF0609">
      <w:pPr>
        <w:jc w:val="center"/>
      </w:pPr>
      <w:r w:rsidRPr="00CF4F06">
        <w:t xml:space="preserve"> </w:t>
      </w:r>
      <w:proofErr w:type="gramStart"/>
      <w:r w:rsidRPr="00CF4F06">
        <w:t>in</w:t>
      </w:r>
      <w:proofErr w:type="gramEnd"/>
    </w:p>
    <w:p w14:paraId="7449E15D" w14:textId="77777777" w:rsidR="003F74AB" w:rsidRPr="00CF4F06" w:rsidRDefault="003F74AB" w:rsidP="00EF0609">
      <w:pPr>
        <w:jc w:val="center"/>
        <w:rPr>
          <w:sz w:val="32"/>
          <w:szCs w:val="32"/>
        </w:rPr>
      </w:pPr>
      <w:r w:rsidRPr="00CF4F06">
        <w:rPr>
          <w:sz w:val="32"/>
          <w:szCs w:val="32"/>
        </w:rPr>
        <w:t>Physical Engineering Science</w:t>
      </w:r>
    </w:p>
    <w:p w14:paraId="51579E3A" w14:textId="77777777" w:rsidR="003F74AB" w:rsidRPr="00CF4F06" w:rsidRDefault="003F74AB" w:rsidP="00EF0609">
      <w:pPr>
        <w:jc w:val="center"/>
      </w:pPr>
      <w:proofErr w:type="gramStart"/>
      <w:r w:rsidRPr="00CF4F06">
        <w:t>at</w:t>
      </w:r>
      <w:proofErr w:type="gramEnd"/>
      <w:r w:rsidRPr="00CF4F06">
        <w:t xml:space="preserve"> the</w:t>
      </w:r>
    </w:p>
    <w:p w14:paraId="295DF136" w14:textId="77777777" w:rsidR="003F74AB" w:rsidRPr="00CF4F06" w:rsidRDefault="001E319B" w:rsidP="00EF0609">
      <w:pPr>
        <w:jc w:val="center"/>
        <w:rPr>
          <w:sz w:val="32"/>
          <w:szCs w:val="32"/>
        </w:rPr>
      </w:pPr>
      <w:proofErr w:type="spellStart"/>
      <w:r w:rsidRPr="00CF4F06">
        <w:rPr>
          <w:sz w:val="32"/>
          <w:szCs w:val="32"/>
        </w:rPr>
        <w:t>Technische</w:t>
      </w:r>
      <w:proofErr w:type="spellEnd"/>
      <w:r w:rsidRPr="00CF4F06">
        <w:rPr>
          <w:sz w:val="32"/>
          <w:szCs w:val="32"/>
        </w:rPr>
        <w:t xml:space="preserve"> </w:t>
      </w:r>
      <w:proofErr w:type="spellStart"/>
      <w:r w:rsidRPr="00CF4F06">
        <w:rPr>
          <w:sz w:val="32"/>
          <w:szCs w:val="32"/>
        </w:rPr>
        <w:t>Universität</w:t>
      </w:r>
      <w:proofErr w:type="spellEnd"/>
      <w:r w:rsidR="003F74AB" w:rsidRPr="00CF4F06">
        <w:rPr>
          <w:sz w:val="32"/>
          <w:szCs w:val="32"/>
        </w:rPr>
        <w:t xml:space="preserve"> Berlin</w:t>
      </w:r>
    </w:p>
    <w:p w14:paraId="13FB6BCD" w14:textId="77777777" w:rsidR="003F74AB" w:rsidRPr="00CF4F06" w:rsidRDefault="00F12A22" w:rsidP="00EF0609">
      <w:pPr>
        <w:jc w:val="center"/>
        <w:rPr>
          <w:rPrChange w:id="2" w:author="Chancerel, Perrine" w:date="2015-04-01T12:09:00Z">
            <w:rPr>
              <w:lang w:val="de-DE"/>
            </w:rPr>
          </w:rPrChange>
        </w:rPr>
      </w:pPr>
      <w:r w:rsidRPr="00CF4F06">
        <w:rPr>
          <w:rPrChange w:id="3" w:author="Chancerel, Perrine" w:date="2015-04-01T12:09:00Z">
            <w:rPr>
              <w:lang w:val="de-DE"/>
            </w:rPr>
          </w:rPrChange>
        </w:rPr>
        <w:t>20.03</w:t>
      </w:r>
      <w:r w:rsidR="007A2024" w:rsidRPr="00CF4F06">
        <w:rPr>
          <w:rPrChange w:id="4" w:author="Chancerel, Perrine" w:date="2015-04-01T12:09:00Z">
            <w:rPr>
              <w:lang w:val="de-DE"/>
            </w:rPr>
          </w:rPrChange>
        </w:rPr>
        <w:t>.2015</w:t>
      </w:r>
    </w:p>
    <w:p w14:paraId="2F636061" w14:textId="77777777" w:rsidR="00525F90" w:rsidRPr="00CF4F06" w:rsidRDefault="00525F90">
      <w:pPr>
        <w:spacing w:line="276" w:lineRule="auto"/>
        <w:jc w:val="left"/>
        <w:rPr>
          <w:rFonts w:asciiTheme="majorHAnsi" w:eastAsiaTheme="majorEastAsia" w:hAnsiTheme="majorHAnsi" w:cstheme="majorBidi"/>
          <w:b/>
          <w:bCs/>
          <w:color w:val="365F91" w:themeColor="accent1" w:themeShade="BF"/>
          <w:sz w:val="28"/>
          <w:szCs w:val="28"/>
          <w:rPrChange w:id="5" w:author="Chancerel, Perrine" w:date="2015-04-01T12:09:00Z">
            <w:rPr>
              <w:rFonts w:asciiTheme="majorHAnsi" w:eastAsiaTheme="majorEastAsia" w:hAnsiTheme="majorHAnsi" w:cstheme="majorBidi"/>
              <w:b/>
              <w:bCs/>
              <w:color w:val="365F91" w:themeColor="accent1" w:themeShade="BF"/>
              <w:sz w:val="28"/>
              <w:szCs w:val="28"/>
              <w:lang w:val="de-DE"/>
            </w:rPr>
          </w:rPrChange>
        </w:rPr>
      </w:pPr>
      <w:bookmarkStart w:id="6" w:name="_Ref408144334"/>
      <w:r w:rsidRPr="00CF4F06">
        <w:rPr>
          <w:rPrChange w:id="7" w:author="Chancerel, Perrine" w:date="2015-04-01T12:09:00Z">
            <w:rPr>
              <w:lang w:val="de-DE"/>
            </w:rPr>
          </w:rPrChange>
        </w:rPr>
        <w:br w:type="page"/>
      </w:r>
    </w:p>
    <w:p w14:paraId="127538F7" w14:textId="77777777" w:rsidR="00525F90" w:rsidRPr="00CF4F06" w:rsidRDefault="00525F90">
      <w:pPr>
        <w:spacing w:line="276" w:lineRule="auto"/>
        <w:jc w:val="left"/>
        <w:rPr>
          <w:rFonts w:asciiTheme="majorHAnsi" w:hAnsiTheme="majorHAnsi"/>
          <w:sz w:val="36"/>
          <w:szCs w:val="36"/>
          <w:rPrChange w:id="8" w:author="Chancerel, Perrine" w:date="2015-04-01T12:09:00Z">
            <w:rPr>
              <w:rFonts w:asciiTheme="majorHAnsi" w:hAnsiTheme="majorHAnsi"/>
              <w:sz w:val="36"/>
              <w:szCs w:val="36"/>
              <w:lang w:val="de-DE"/>
            </w:rPr>
          </w:rPrChange>
        </w:rPr>
      </w:pPr>
      <w:proofErr w:type="spellStart"/>
      <w:r w:rsidRPr="00CF4F06">
        <w:rPr>
          <w:rFonts w:asciiTheme="majorHAnsi" w:hAnsiTheme="majorHAnsi"/>
          <w:sz w:val="36"/>
          <w:szCs w:val="36"/>
          <w:rPrChange w:id="9" w:author="Chancerel, Perrine" w:date="2015-04-01T12:09:00Z">
            <w:rPr>
              <w:rFonts w:asciiTheme="majorHAnsi" w:hAnsiTheme="majorHAnsi"/>
              <w:sz w:val="36"/>
              <w:szCs w:val="36"/>
              <w:lang w:val="de-DE"/>
            </w:rPr>
          </w:rPrChange>
        </w:rPr>
        <w:lastRenderedPageBreak/>
        <w:t>Danksagung</w:t>
      </w:r>
      <w:proofErr w:type="spellEnd"/>
    </w:p>
    <w:p w14:paraId="36171966" w14:textId="77777777" w:rsidR="00B305AF" w:rsidRPr="0045177B" w:rsidRDefault="00525F90" w:rsidP="00B305AF">
      <w:pPr>
        <w:spacing w:after="0"/>
        <w:jc w:val="left"/>
        <w:rPr>
          <w:lang w:val="de-DE"/>
        </w:rPr>
      </w:pPr>
      <w:r w:rsidRPr="00D0670B">
        <w:rPr>
          <w:lang w:val="de-DE"/>
        </w:rPr>
        <w:t xml:space="preserve">An dieser Stelle möchte ich mich herzlich bei allen bedanken, die mich bei der Anfertigung </w:t>
      </w:r>
      <w:r w:rsidRPr="00BE47D8">
        <w:rPr>
          <w:lang w:val="de-DE"/>
        </w:rPr>
        <w:t>dieser Arbeit unterstützt haben</w:t>
      </w:r>
      <w:r w:rsidR="00AC2E9F" w:rsidRPr="00BE47D8">
        <w:rPr>
          <w:lang w:val="de-DE"/>
        </w:rPr>
        <w:t>.</w:t>
      </w:r>
    </w:p>
    <w:p w14:paraId="2F362457" w14:textId="77777777" w:rsidR="00525F90" w:rsidRPr="00D0670B" w:rsidRDefault="00DD1D18" w:rsidP="00525F90">
      <w:pPr>
        <w:rPr>
          <w:lang w:val="de-DE"/>
          <w:rPrChange w:id="10" w:author="Hendrik" w:date="2015-04-08T19:29:00Z">
            <w:rPr>
              <w:lang w:val="de-DE"/>
            </w:rPr>
          </w:rPrChange>
        </w:rPr>
      </w:pPr>
      <w:r w:rsidRPr="00D0670B">
        <w:rPr>
          <w:lang w:val="de-DE"/>
          <w:rPrChange w:id="11" w:author="Hendrik" w:date="2015-04-08T19:18:00Z">
            <w:rPr>
              <w:lang w:val="de-DE"/>
            </w:rPr>
          </w:rPrChange>
        </w:rPr>
        <w:t>Zuerst möchte ich m</w:t>
      </w:r>
      <w:r w:rsidR="00525F90" w:rsidRPr="00D0670B">
        <w:rPr>
          <w:lang w:val="de-DE"/>
          <w:rPrChange w:id="12" w:author="Hendrik" w:date="2015-04-08T19:18:00Z">
            <w:rPr>
              <w:lang w:val="de-DE"/>
            </w:rPr>
          </w:rPrChange>
        </w:rPr>
        <w:t xml:space="preserve">ich bei </w:t>
      </w:r>
      <w:r w:rsidR="00437D47" w:rsidRPr="00D0670B">
        <w:rPr>
          <w:lang w:val="de-DE"/>
          <w:rPrChange w:id="13" w:author="Hendrik" w:date="2015-04-08T19:18:00Z">
            <w:rPr>
              <w:lang w:val="de-DE"/>
            </w:rPr>
          </w:rPrChange>
        </w:rPr>
        <w:t>den</w:t>
      </w:r>
      <w:r w:rsidR="00525F90" w:rsidRPr="00D0670B">
        <w:rPr>
          <w:lang w:val="de-DE"/>
          <w:rPrChange w:id="14" w:author="Hendrik" w:date="2015-04-08T19:18:00Z">
            <w:rPr>
              <w:lang w:val="de-DE"/>
            </w:rPr>
          </w:rPrChange>
        </w:rPr>
        <w:t xml:space="preserve"> Betreuern me</w:t>
      </w:r>
      <w:r w:rsidR="00AC2E9F" w:rsidRPr="00D0670B">
        <w:rPr>
          <w:lang w:val="de-DE"/>
          <w:rPrChange w:id="15" w:author="Hendrik" w:date="2015-04-08T19:18:00Z">
            <w:rPr>
              <w:lang w:val="de-DE"/>
            </w:rPr>
          </w:rPrChange>
        </w:rPr>
        <w:t xml:space="preserve">iner </w:t>
      </w:r>
      <w:r w:rsidR="00525F90" w:rsidRPr="00D0670B">
        <w:rPr>
          <w:lang w:val="de-DE"/>
          <w:rPrChange w:id="16" w:author="Hendrik" w:date="2015-04-08T19:18:00Z">
            <w:rPr>
              <w:lang w:val="de-DE"/>
            </w:rPr>
          </w:rPrChange>
        </w:rPr>
        <w:t xml:space="preserve">Masterarbeit Dipl.-Ing. </w:t>
      </w:r>
      <w:proofErr w:type="spellStart"/>
      <w:r w:rsidR="00525F90" w:rsidRPr="00D0670B">
        <w:rPr>
          <w:lang w:val="de-DE"/>
          <w:rPrChange w:id="17" w:author="Hendrik" w:date="2015-04-08T19:29:00Z">
            <w:rPr>
              <w:lang w:val="de-DE"/>
            </w:rPr>
          </w:rPrChange>
        </w:rPr>
        <w:t>Hendrik Grosser (Fraunhofer IPK) und Dr.-Ing. Perrine Chancere</w:t>
      </w:r>
      <w:del w:id="18" w:author="Perrine Chancerel" w:date="2015-03-31T12:58:00Z">
        <w:r w:rsidR="00525F90" w:rsidRPr="00D0670B" w:rsidDel="005E1750">
          <w:rPr>
            <w:lang w:val="de-DE"/>
            <w:rPrChange w:id="19" w:author="Hendrik" w:date="2015-04-08T19:29:00Z">
              <w:rPr>
                <w:lang w:val="de-DE"/>
              </w:rPr>
            </w:rPrChange>
          </w:rPr>
          <w:delText>l</w:delText>
        </w:r>
      </w:del>
      <w:r w:rsidR="00525F90" w:rsidRPr="00D0670B">
        <w:rPr>
          <w:lang w:val="de-DE"/>
          <w:rPrChange w:id="20" w:author="Hendrik" w:date="2015-04-08T19:29:00Z">
            <w:rPr>
              <w:lang w:val="de-DE"/>
            </w:rPr>
          </w:rPrChange>
        </w:rPr>
        <w:t>l</w:t>
      </w:r>
      <w:proofErr w:type="spellEnd"/>
      <w:r w:rsidR="00525F90" w:rsidRPr="00D0670B">
        <w:rPr>
          <w:lang w:val="de-DE"/>
          <w:rPrChange w:id="21" w:author="Hendrik" w:date="2015-04-08T19:29:00Z">
            <w:rPr>
              <w:lang w:val="de-DE"/>
            </w:rPr>
          </w:rPrChange>
        </w:rPr>
        <w:t xml:space="preserve"> (TU Berlin) </w:t>
      </w:r>
      <w:r w:rsidR="001E0982" w:rsidRPr="00D0670B">
        <w:rPr>
          <w:lang w:val="de-DE"/>
          <w:rPrChange w:id="22" w:author="Hendrik" w:date="2015-04-08T19:29:00Z">
            <w:rPr>
              <w:lang w:val="de-DE"/>
            </w:rPr>
          </w:rPrChange>
        </w:rPr>
        <w:t>für die hilfreichen Anregungen und konstruktive</w:t>
      </w:r>
      <w:r w:rsidR="001F1BCD" w:rsidRPr="00D0670B">
        <w:rPr>
          <w:lang w:val="de-DE"/>
          <w:rPrChange w:id="23" w:author="Hendrik" w:date="2015-04-08T19:29:00Z">
            <w:rPr>
              <w:lang w:val="de-DE"/>
            </w:rPr>
          </w:rPrChange>
        </w:rPr>
        <w:t>n</w:t>
      </w:r>
      <w:r w:rsidR="001E0982" w:rsidRPr="00D0670B">
        <w:rPr>
          <w:lang w:val="de-DE"/>
          <w:rPrChange w:id="24" w:author="Hendrik" w:date="2015-04-08T19:29:00Z">
            <w:rPr>
              <w:lang w:val="de-DE"/>
            </w:rPr>
          </w:rPrChange>
        </w:rPr>
        <w:t xml:space="preserve"> Kritik</w:t>
      </w:r>
      <w:r w:rsidR="001F1BCD" w:rsidRPr="00D0670B">
        <w:rPr>
          <w:lang w:val="de-DE"/>
          <w:rPrChange w:id="25" w:author="Hendrik" w:date="2015-04-08T19:29:00Z">
            <w:rPr>
              <w:lang w:val="de-DE"/>
            </w:rPr>
          </w:rPrChange>
        </w:rPr>
        <w:t>en</w:t>
      </w:r>
      <w:r w:rsidR="001E0982" w:rsidRPr="00D0670B">
        <w:rPr>
          <w:lang w:val="de-DE"/>
          <w:rPrChange w:id="26" w:author="Hendrik" w:date="2015-04-08T19:29:00Z">
            <w:rPr>
              <w:lang w:val="de-DE"/>
            </w:rPr>
          </w:rPrChange>
        </w:rPr>
        <w:t xml:space="preserve"> bei der Erstellung dieser Arbeit </w:t>
      </w:r>
      <w:r w:rsidR="00525F90" w:rsidRPr="00D0670B">
        <w:rPr>
          <w:lang w:val="de-DE"/>
          <w:rPrChange w:id="27" w:author="Hendrik" w:date="2015-04-08T19:29:00Z">
            <w:rPr>
              <w:lang w:val="de-DE"/>
            </w:rPr>
          </w:rPrChange>
        </w:rPr>
        <w:t>bedanken.</w:t>
      </w:r>
    </w:p>
    <w:p w14:paraId="4B1CDF9E" w14:textId="77777777" w:rsidR="00525F90" w:rsidRPr="00D0670B" w:rsidRDefault="00525F90" w:rsidP="00525F90">
      <w:pPr>
        <w:rPr>
          <w:lang w:val="de-DE"/>
          <w:rPrChange w:id="28" w:author="Hendrik" w:date="2015-04-08T19:29:00Z">
            <w:rPr>
              <w:lang w:val="de-DE"/>
            </w:rPr>
          </w:rPrChange>
        </w:rPr>
      </w:pPr>
      <w:r w:rsidRPr="00D0670B">
        <w:rPr>
          <w:lang w:val="de-DE"/>
        </w:rPr>
        <w:t xml:space="preserve">Mein Dank gilt Prof. Dr.-Ing. Rainer Stark und allen Mitarbeitern der Abteilung Virtuelle Produktentstehung am </w:t>
      </w:r>
      <w:r w:rsidR="00437D47" w:rsidRPr="00BE47D8">
        <w:rPr>
          <w:lang w:val="de-DE"/>
        </w:rPr>
        <w:t xml:space="preserve">Fraunhofer </w:t>
      </w:r>
      <w:r w:rsidRPr="00BE47D8">
        <w:rPr>
          <w:lang w:val="de-DE"/>
        </w:rPr>
        <w:t>Institut</w:t>
      </w:r>
      <w:r w:rsidR="00DD1D18" w:rsidRPr="0045177B">
        <w:rPr>
          <w:lang w:val="de-DE"/>
        </w:rPr>
        <w:t>e</w:t>
      </w:r>
      <w:r w:rsidRPr="00D0670B">
        <w:rPr>
          <w:lang w:val="de-DE"/>
          <w:rPrChange w:id="29" w:author="Hendrik" w:date="2015-04-08T19:29:00Z">
            <w:rPr>
              <w:lang w:val="de-DE"/>
            </w:rPr>
          </w:rPrChange>
        </w:rPr>
        <w:t>s für Produktionsanlagen und Konstruktionstechnik.</w:t>
      </w:r>
    </w:p>
    <w:p w14:paraId="2DBB8B37" w14:textId="77777777" w:rsidR="00525F90" w:rsidRPr="00D0670B" w:rsidRDefault="00525F90" w:rsidP="00525F90">
      <w:pPr>
        <w:rPr>
          <w:lang w:val="de-DE"/>
          <w:rPrChange w:id="30" w:author="Hendrik" w:date="2015-04-08T19:29:00Z">
            <w:rPr>
              <w:lang w:val="de-DE"/>
            </w:rPr>
          </w:rPrChange>
        </w:rPr>
      </w:pPr>
      <w:r w:rsidRPr="00D0670B">
        <w:rPr>
          <w:lang w:val="de-DE"/>
        </w:rPr>
        <w:t>Außerdem einen herzlichen Dank an alle</w:t>
      </w:r>
      <w:r w:rsidR="00437D47" w:rsidRPr="00D0670B">
        <w:rPr>
          <w:lang w:val="de-DE"/>
        </w:rPr>
        <w:t xml:space="preserve"> Mitarbeiter der Abteilung Environmental </w:t>
      </w:r>
      <w:proofErr w:type="spellStart"/>
      <w:r w:rsidR="00437D47" w:rsidRPr="00D0670B">
        <w:rPr>
          <w:lang w:val="de-DE"/>
        </w:rPr>
        <w:t>and</w:t>
      </w:r>
      <w:proofErr w:type="spellEnd"/>
      <w:r w:rsidR="00437D47" w:rsidRPr="00D0670B">
        <w:rPr>
          <w:lang w:val="de-DE"/>
        </w:rPr>
        <w:t xml:space="preserve"> </w:t>
      </w:r>
      <w:proofErr w:type="spellStart"/>
      <w:r w:rsidR="00437D47" w:rsidRPr="00D0670B">
        <w:rPr>
          <w:lang w:val="de-DE"/>
        </w:rPr>
        <w:t>Reliability</w:t>
      </w:r>
      <w:proofErr w:type="spellEnd"/>
      <w:r w:rsidR="00437D47" w:rsidRPr="00D0670B">
        <w:rPr>
          <w:lang w:val="de-DE"/>
        </w:rPr>
        <w:t xml:space="preserve"> </w:t>
      </w:r>
      <w:proofErr w:type="spellStart"/>
      <w:r w:rsidR="00437D47" w:rsidRPr="00D0670B">
        <w:rPr>
          <w:lang w:val="de-DE"/>
        </w:rPr>
        <w:t>Engineeering</w:t>
      </w:r>
      <w:proofErr w:type="spellEnd"/>
      <w:r w:rsidR="00437D47" w:rsidRPr="00D0670B">
        <w:rPr>
          <w:lang w:val="de-DE"/>
        </w:rPr>
        <w:t xml:space="preserve"> des Fraunhofer Instituts für Zuverlässigkeit und Mikrointegration</w:t>
      </w:r>
      <w:r w:rsidR="001E0982" w:rsidRPr="00BE47D8">
        <w:rPr>
          <w:lang w:val="de-DE"/>
        </w:rPr>
        <w:t xml:space="preserve"> für die</w:t>
      </w:r>
      <w:r w:rsidR="00F73E12" w:rsidRPr="00BE47D8">
        <w:rPr>
          <w:lang w:val="de-DE"/>
        </w:rPr>
        <w:t xml:space="preserve"> Bereitstellung von Arbeitsplätzen</w:t>
      </w:r>
      <w:r w:rsidR="00743630" w:rsidRPr="0045177B">
        <w:rPr>
          <w:lang w:val="de-DE"/>
        </w:rPr>
        <w:t xml:space="preserve"> und entsprechender Software</w:t>
      </w:r>
      <w:r w:rsidR="00437D47" w:rsidRPr="00D0670B">
        <w:rPr>
          <w:lang w:val="de-DE"/>
          <w:rPrChange w:id="31" w:author="Hendrik" w:date="2015-04-08T19:18:00Z">
            <w:rPr>
              <w:lang w:val="de-DE"/>
            </w:rPr>
          </w:rPrChange>
        </w:rPr>
        <w:t xml:space="preserve">. </w:t>
      </w:r>
      <w:r w:rsidR="00AC2E9F" w:rsidRPr="00D0670B">
        <w:rPr>
          <w:lang w:val="de-DE"/>
          <w:rPrChange w:id="32" w:author="Hendrik" w:date="2015-04-08T19:29:00Z">
            <w:rPr>
              <w:lang w:val="de-DE"/>
            </w:rPr>
          </w:rPrChange>
        </w:rPr>
        <w:t>Besonderer Dank gilt</w:t>
      </w:r>
      <w:r w:rsidR="00437D47" w:rsidRPr="00D0670B">
        <w:rPr>
          <w:lang w:val="de-DE"/>
          <w:rPrChange w:id="33" w:author="Hendrik" w:date="2015-04-08T19:29:00Z">
            <w:rPr>
              <w:lang w:val="de-DE"/>
            </w:rPr>
          </w:rPrChange>
        </w:rPr>
        <w:t xml:space="preserve"> Antonia </w:t>
      </w:r>
      <w:r w:rsidR="00AC2E9F" w:rsidRPr="00D0670B">
        <w:rPr>
          <w:lang w:val="de-DE"/>
          <w:rPrChange w:id="34" w:author="Hendrik" w:date="2015-04-08T19:29:00Z">
            <w:rPr>
              <w:lang w:val="de-DE"/>
            </w:rPr>
          </w:rPrChange>
        </w:rPr>
        <w:t>Ritschel für die</w:t>
      </w:r>
      <w:r w:rsidR="00437D47" w:rsidRPr="00D0670B">
        <w:rPr>
          <w:lang w:val="de-DE"/>
          <w:rPrChange w:id="35" w:author="Hendrik" w:date="2015-04-08T19:29:00Z">
            <w:rPr>
              <w:lang w:val="de-DE"/>
            </w:rPr>
          </w:rPrChange>
        </w:rPr>
        <w:t xml:space="preserve"> </w:t>
      </w:r>
      <w:r w:rsidR="00F73E12" w:rsidRPr="00D0670B">
        <w:rPr>
          <w:lang w:val="de-DE"/>
          <w:rPrChange w:id="36" w:author="Hendrik" w:date="2015-04-08T19:29:00Z">
            <w:rPr>
              <w:lang w:val="de-DE"/>
            </w:rPr>
          </w:rPrChange>
        </w:rPr>
        <w:t xml:space="preserve">durchgeführten </w:t>
      </w:r>
      <w:r w:rsidR="001E0982" w:rsidRPr="00D0670B">
        <w:rPr>
          <w:lang w:val="de-DE"/>
          <w:rPrChange w:id="37" w:author="Hendrik" w:date="2015-04-08T19:29:00Z">
            <w:rPr>
              <w:lang w:val="de-DE"/>
            </w:rPr>
          </w:rPrChange>
        </w:rPr>
        <w:t>Messungen zu</w:t>
      </w:r>
      <w:r w:rsidR="00437D47" w:rsidRPr="00D0670B">
        <w:rPr>
          <w:lang w:val="de-DE"/>
          <w:rPrChange w:id="38" w:author="Hendrik" w:date="2015-04-08T19:29:00Z">
            <w:rPr>
              <w:lang w:val="de-DE"/>
            </w:rPr>
          </w:rPrChange>
        </w:rPr>
        <w:t xml:space="preserve"> </w:t>
      </w:r>
      <w:r w:rsidR="00AC2E9F" w:rsidRPr="00D0670B">
        <w:rPr>
          <w:lang w:val="de-DE"/>
          <w:rPrChange w:id="39" w:author="Hendrik" w:date="2015-04-08T19:29:00Z">
            <w:rPr>
              <w:lang w:val="de-DE"/>
            </w:rPr>
          </w:rPrChange>
        </w:rPr>
        <w:t>B</w:t>
      </w:r>
      <w:r w:rsidR="001E0982" w:rsidRPr="00D0670B">
        <w:rPr>
          <w:lang w:val="de-DE"/>
          <w:rPrChange w:id="40" w:author="Hendrik" w:date="2015-04-08T19:29:00Z">
            <w:rPr>
              <w:lang w:val="de-DE"/>
            </w:rPr>
          </w:rPrChange>
        </w:rPr>
        <w:t>auteilzusammensetzungen.</w:t>
      </w:r>
    </w:p>
    <w:p w14:paraId="0ED87627" w14:textId="77777777" w:rsidR="00A76FB7" w:rsidRPr="00BE47D8" w:rsidRDefault="00A76FB7" w:rsidP="00525F90">
      <w:pPr>
        <w:rPr>
          <w:lang w:val="de-DE"/>
        </w:rPr>
      </w:pPr>
      <w:r w:rsidRPr="00D0670B">
        <w:rPr>
          <w:lang w:val="de-DE"/>
        </w:rPr>
        <w:t>Bedanken möchte ich mi</w:t>
      </w:r>
      <w:r w:rsidR="00DD1D18" w:rsidRPr="00D0670B">
        <w:rPr>
          <w:lang w:val="de-DE"/>
        </w:rPr>
        <w:t>ch bei Herrn Norbert Storch, dem</w:t>
      </w:r>
      <w:r w:rsidRPr="00D0670B">
        <w:rPr>
          <w:lang w:val="de-DE"/>
        </w:rPr>
        <w:t xml:space="preserve"> Betriebsleiter der BRAL Reststoff-</w:t>
      </w:r>
      <w:proofErr w:type="spellStart"/>
      <w:r w:rsidRPr="00D0670B">
        <w:rPr>
          <w:lang w:val="de-DE"/>
        </w:rPr>
        <w:t>Bearbeitungs</w:t>
      </w:r>
      <w:proofErr w:type="spellEnd"/>
      <w:r w:rsidRPr="00D0670B">
        <w:rPr>
          <w:lang w:val="de-DE"/>
        </w:rPr>
        <w:t xml:space="preserve"> GmbH für das Experteninterview.</w:t>
      </w:r>
    </w:p>
    <w:p w14:paraId="21398059" w14:textId="77777777" w:rsidR="001E0982" w:rsidRPr="00D0670B" w:rsidRDefault="007D03D8" w:rsidP="00525F90">
      <w:pPr>
        <w:rPr>
          <w:lang w:val="de-DE"/>
          <w:rPrChange w:id="41" w:author="Hendrik" w:date="2015-04-08T19:29:00Z">
            <w:rPr>
              <w:lang w:val="de-DE"/>
            </w:rPr>
          </w:rPrChange>
        </w:rPr>
      </w:pPr>
      <w:r w:rsidRPr="00BE47D8">
        <w:rPr>
          <w:lang w:val="de-DE"/>
        </w:rPr>
        <w:t>Großer</w:t>
      </w:r>
      <w:r w:rsidR="002366A2" w:rsidRPr="0045177B">
        <w:rPr>
          <w:lang w:val="de-DE"/>
        </w:rPr>
        <w:t xml:space="preserve"> D</w:t>
      </w:r>
      <w:r w:rsidR="00F73E12" w:rsidRPr="00D0670B">
        <w:rPr>
          <w:lang w:val="de-DE"/>
          <w:rPrChange w:id="42" w:author="Hendrik" w:date="2015-04-08T19:29:00Z">
            <w:rPr>
              <w:lang w:val="de-DE"/>
            </w:rPr>
          </w:rPrChange>
        </w:rPr>
        <w:t>a</w:t>
      </w:r>
      <w:r w:rsidR="002366A2" w:rsidRPr="00D0670B">
        <w:rPr>
          <w:lang w:val="de-DE"/>
          <w:rPrChange w:id="43" w:author="Hendrik" w:date="2015-04-08T19:29:00Z">
            <w:rPr>
              <w:lang w:val="de-DE"/>
            </w:rPr>
          </w:rPrChange>
        </w:rPr>
        <w:t xml:space="preserve">nk gilt </w:t>
      </w:r>
      <w:r w:rsidR="00A76FB7" w:rsidRPr="00D0670B">
        <w:rPr>
          <w:lang w:val="de-DE"/>
          <w:rPrChange w:id="44" w:author="Hendrik" w:date="2015-04-08T19:29:00Z">
            <w:rPr>
              <w:lang w:val="de-DE"/>
            </w:rPr>
          </w:rPrChange>
        </w:rPr>
        <w:t xml:space="preserve">Johanna, </w:t>
      </w:r>
      <w:r w:rsidR="002366A2" w:rsidRPr="00D0670B">
        <w:rPr>
          <w:lang w:val="de-DE"/>
          <w:rPrChange w:id="45" w:author="Hendrik" w:date="2015-04-08T19:29:00Z">
            <w:rPr>
              <w:lang w:val="de-DE"/>
            </w:rPr>
          </w:rPrChange>
        </w:rPr>
        <w:t xml:space="preserve">Christian, Marc, Annika, Felix und </w:t>
      </w:r>
      <w:r w:rsidR="00D3548F" w:rsidRPr="00D0670B">
        <w:rPr>
          <w:lang w:val="de-DE"/>
          <w:rPrChange w:id="46" w:author="Hendrik" w:date="2015-04-08T19:29:00Z">
            <w:rPr>
              <w:lang w:val="de-DE"/>
            </w:rPr>
          </w:rPrChange>
        </w:rPr>
        <w:t>Giulia</w:t>
      </w:r>
      <w:r w:rsidR="002366A2" w:rsidRPr="00D0670B">
        <w:rPr>
          <w:lang w:val="de-DE"/>
          <w:rPrChange w:id="47" w:author="Hendrik" w:date="2015-04-08T19:29:00Z">
            <w:rPr>
              <w:lang w:val="de-DE"/>
            </w:rPr>
          </w:rPrChange>
        </w:rPr>
        <w:t xml:space="preserve"> für die inhaltliche und sprachliche Korrektur der Arbeit.</w:t>
      </w:r>
    </w:p>
    <w:p w14:paraId="35FDA96E" w14:textId="77777777" w:rsidR="007D03D8" w:rsidRPr="00BE47D8" w:rsidRDefault="007D03D8" w:rsidP="00525F90">
      <w:pPr>
        <w:rPr>
          <w:lang w:val="de-DE"/>
        </w:rPr>
      </w:pPr>
      <w:r w:rsidRPr="00D0670B">
        <w:rPr>
          <w:lang w:val="de-DE"/>
        </w:rPr>
        <w:t>Ein besonderer Dank gilt meinen Eltern und meinen Geschwistern</w:t>
      </w:r>
      <w:r w:rsidR="00DD1D18" w:rsidRPr="00D0670B">
        <w:rPr>
          <w:lang w:val="de-DE"/>
        </w:rPr>
        <w:t>,</w:t>
      </w:r>
      <w:r w:rsidRPr="00D0670B">
        <w:rPr>
          <w:lang w:val="de-DE"/>
        </w:rPr>
        <w:t xml:space="preserve"> die mich</w:t>
      </w:r>
      <w:r w:rsidR="00743630" w:rsidRPr="00D0670B">
        <w:rPr>
          <w:lang w:val="de-DE"/>
        </w:rPr>
        <w:t xml:space="preserve"> </w:t>
      </w:r>
      <w:r w:rsidRPr="00D0670B">
        <w:rPr>
          <w:lang w:val="de-DE"/>
        </w:rPr>
        <w:t>bei meiner Arbeit unterstützt haben</w:t>
      </w:r>
      <w:r w:rsidR="00743630" w:rsidRPr="00BE47D8">
        <w:rPr>
          <w:lang w:val="de-DE"/>
        </w:rPr>
        <w:t xml:space="preserve"> und auf die ich mich immer verlassen kann</w:t>
      </w:r>
      <w:r w:rsidRPr="00BE47D8">
        <w:rPr>
          <w:lang w:val="de-DE"/>
        </w:rPr>
        <w:t>.</w:t>
      </w:r>
    </w:p>
    <w:p w14:paraId="5F59A54B" w14:textId="77777777" w:rsidR="001F1BCD" w:rsidRPr="00D0670B" w:rsidRDefault="001F1BCD" w:rsidP="00525F90">
      <w:pPr>
        <w:rPr>
          <w:lang w:val="de-DE"/>
          <w:rPrChange w:id="48" w:author="Hendrik" w:date="2015-04-08T19:18:00Z">
            <w:rPr>
              <w:lang w:val="de-DE"/>
            </w:rPr>
          </w:rPrChange>
        </w:rPr>
        <w:sectPr w:rsidR="001F1BCD" w:rsidRPr="00D0670B" w:rsidSect="001F1BCD">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pgNumType w:fmt="lowerRoman" w:start="1"/>
          <w:cols w:space="720"/>
          <w:titlePg/>
          <w:docGrid w:linePitch="360"/>
        </w:sectPr>
      </w:pPr>
    </w:p>
    <w:p w14:paraId="0D272144" w14:textId="77777777" w:rsidR="001F1BCD" w:rsidRPr="00D0670B" w:rsidRDefault="001F1BCD" w:rsidP="00525F90">
      <w:pPr>
        <w:rPr>
          <w:lang w:val="de-DE"/>
          <w:rPrChange w:id="49" w:author="Hendrik" w:date="2015-04-08T19:18:00Z">
            <w:rPr>
              <w:lang w:val="de-DE"/>
            </w:rPr>
          </w:rPrChange>
        </w:rPr>
      </w:pPr>
    </w:p>
    <w:p w14:paraId="3133DA36" w14:textId="77777777" w:rsidR="002366A2" w:rsidRPr="00D0670B" w:rsidRDefault="002366A2" w:rsidP="00525F90">
      <w:pPr>
        <w:rPr>
          <w:lang w:val="de-DE"/>
          <w:rPrChange w:id="50" w:author="Hendrik" w:date="2015-04-08T19:18:00Z">
            <w:rPr>
              <w:lang w:val="de-DE"/>
            </w:rPr>
          </w:rPrChange>
        </w:rPr>
      </w:pPr>
    </w:p>
    <w:p w14:paraId="2D471F69" w14:textId="77777777" w:rsidR="00AC2E9F" w:rsidRPr="00D0670B" w:rsidRDefault="00AC2E9F" w:rsidP="00525F90">
      <w:pPr>
        <w:rPr>
          <w:lang w:val="de-DE"/>
          <w:rPrChange w:id="51" w:author="Hendrik" w:date="2015-04-08T19:18:00Z">
            <w:rPr>
              <w:lang w:val="de-DE"/>
            </w:rPr>
          </w:rPrChange>
        </w:rPr>
      </w:pPr>
    </w:p>
    <w:p w14:paraId="1C8CD829" w14:textId="77777777" w:rsidR="00525F90" w:rsidRPr="00D0670B" w:rsidRDefault="00525F90" w:rsidP="00525F90">
      <w:pPr>
        <w:rPr>
          <w:lang w:val="de-DE"/>
          <w:rPrChange w:id="52" w:author="Hendrik" w:date="2015-04-08T19:18:00Z">
            <w:rPr>
              <w:lang w:val="de-DE"/>
            </w:rPr>
          </w:rPrChange>
        </w:rPr>
      </w:pPr>
    </w:p>
    <w:p w14:paraId="624D6EA4" w14:textId="77777777" w:rsidR="00525F90" w:rsidRPr="00D0670B" w:rsidRDefault="00525F90" w:rsidP="00525F90">
      <w:pPr>
        <w:rPr>
          <w:lang w:val="de-DE"/>
          <w:rPrChange w:id="53" w:author="Hendrik" w:date="2015-04-08T19:18:00Z">
            <w:rPr>
              <w:lang w:val="de-DE"/>
            </w:rPr>
          </w:rPrChange>
        </w:rPr>
      </w:pPr>
    </w:p>
    <w:p w14:paraId="4F9A69EF" w14:textId="77777777" w:rsidR="00525F90" w:rsidRPr="00D0670B" w:rsidRDefault="00525F90" w:rsidP="00525F90">
      <w:pPr>
        <w:rPr>
          <w:lang w:val="de-DE"/>
          <w:rPrChange w:id="54" w:author="Hendrik" w:date="2015-04-08T19:18:00Z">
            <w:rPr>
              <w:lang w:val="de-DE"/>
            </w:rPr>
          </w:rPrChange>
        </w:rPr>
      </w:pPr>
      <w:r w:rsidRPr="00D0670B">
        <w:rPr>
          <w:lang w:val="de-DE"/>
          <w:rPrChange w:id="55" w:author="Hendrik" w:date="2015-04-08T19:18:00Z">
            <w:rPr>
              <w:lang w:val="de-DE"/>
            </w:rPr>
          </w:rPrChange>
        </w:rPr>
        <w:br w:type="page"/>
      </w:r>
    </w:p>
    <w:p w14:paraId="71DEE64A" w14:textId="77777777" w:rsidR="00E6491D" w:rsidRPr="006B43F4" w:rsidRDefault="003F2671" w:rsidP="00E6491D">
      <w:pPr>
        <w:pStyle w:val="berschrift1"/>
      </w:pPr>
      <w:bookmarkStart w:id="56" w:name="_Toc415436276"/>
      <w:r w:rsidRPr="00CF4F06">
        <w:lastRenderedPageBreak/>
        <w:t>A</w:t>
      </w:r>
      <w:r w:rsidR="00E6491D" w:rsidRPr="006B43F4">
        <w:t>bstract</w:t>
      </w:r>
      <w:bookmarkEnd w:id="6"/>
      <w:bookmarkEnd w:id="56"/>
    </w:p>
    <w:p w14:paraId="0F359760" w14:textId="77777777" w:rsidR="00E6491D" w:rsidRPr="00CF4F06" w:rsidRDefault="00172ADF" w:rsidP="00E6491D">
      <w:r w:rsidRPr="00CF4F06">
        <w:t xml:space="preserve">The recovery and recycling of precious metals, rare earth materials and other </w:t>
      </w:r>
      <w:commentRangeStart w:id="57"/>
      <w:del w:id="58" w:author="Perrine Chancerel" w:date="2015-03-31T13:01:00Z">
        <w:r w:rsidRPr="00CF4F06" w:rsidDel="005E1750">
          <w:delText xml:space="preserve">critical </w:delText>
        </w:r>
      </w:del>
      <w:commentRangeEnd w:id="57"/>
      <w:r w:rsidR="005E1750" w:rsidRPr="00CF4F06">
        <w:rPr>
          <w:rStyle w:val="Kommentarzeichen"/>
        </w:rPr>
        <w:commentReference w:id="57"/>
      </w:r>
      <w:ins w:id="59" w:author="Perrine Chancerel" w:date="2015-03-31T13:01:00Z">
        <w:r w:rsidR="005E1750" w:rsidRPr="00CF4F06">
          <w:t xml:space="preserve">technology </w:t>
        </w:r>
      </w:ins>
      <w:r w:rsidRPr="00CF4F06">
        <w:t xml:space="preserve">materials from </w:t>
      </w:r>
      <w:del w:id="60" w:author="Perrine Chancerel" w:date="2015-03-31T13:01:00Z">
        <w:r w:rsidRPr="00CF4F06" w:rsidDel="005E1750">
          <w:delText>electronic</w:delText>
        </w:r>
      </w:del>
      <w:ins w:id="61" w:author="Perrine Chancerel" w:date="2015-03-31T13:00:00Z">
        <w:r w:rsidR="005E1750" w:rsidRPr="00CF4F06">
          <w:t>printed circuit boards</w:t>
        </w:r>
      </w:ins>
      <w:r w:rsidRPr="00CF4F06">
        <w:t xml:space="preserve"> </w:t>
      </w:r>
      <w:ins w:id="62" w:author="Perrine Chancerel" w:date="2015-03-31T13:01:00Z">
        <w:r w:rsidR="005E1750" w:rsidRPr="00CF4F06">
          <w:t>(</w:t>
        </w:r>
      </w:ins>
      <w:commentRangeStart w:id="63"/>
      <w:r w:rsidRPr="00CF4F06">
        <w:t>PCB</w:t>
      </w:r>
      <w:ins w:id="64" w:author="Perrine Chancerel" w:date="2015-03-31T13:01:00Z">
        <w:r w:rsidR="005E1750" w:rsidRPr="00CF4F06">
          <w:t>)</w:t>
        </w:r>
      </w:ins>
      <w:r w:rsidRPr="00CF4F06">
        <w:t xml:space="preserve"> </w:t>
      </w:r>
      <w:commentRangeEnd w:id="63"/>
      <w:r w:rsidR="005E1750" w:rsidRPr="00CF4F06">
        <w:rPr>
          <w:rStyle w:val="Kommentarzeichen"/>
        </w:rPr>
        <w:commentReference w:id="63"/>
      </w:r>
      <w:r w:rsidRPr="00CF4F06">
        <w:t xml:space="preserve">waste is of </w:t>
      </w:r>
      <w:commentRangeStart w:id="65"/>
      <w:del w:id="66" w:author="Perrine Chancerel" w:date="2015-03-31T13:03:00Z">
        <w:r w:rsidRPr="00CF4F06" w:rsidDel="005E1750">
          <w:delText xml:space="preserve">ecological </w:delText>
        </w:r>
      </w:del>
      <w:commentRangeEnd w:id="65"/>
      <w:r w:rsidR="00075304">
        <w:rPr>
          <w:rStyle w:val="Kommentarzeichen"/>
        </w:rPr>
        <w:commentReference w:id="65"/>
      </w:r>
      <w:ins w:id="67" w:author="Perrine Chancerel" w:date="2015-03-31T13:03:00Z">
        <w:r w:rsidR="005E1750" w:rsidRPr="00CF4F06">
          <w:t xml:space="preserve">environmental </w:t>
        </w:r>
      </w:ins>
      <w:r w:rsidRPr="00CF4F06">
        <w:t xml:space="preserve">and </w:t>
      </w:r>
      <w:commentRangeStart w:id="68"/>
      <w:r w:rsidRPr="00CF4F06">
        <w:t>economic</w:t>
      </w:r>
      <w:del w:id="69" w:author="Perrine Chancerel" w:date="2015-03-31T12:59:00Z">
        <w:r w:rsidRPr="00CF4F06" w:rsidDel="005E1750">
          <w:delText>al</w:delText>
        </w:r>
      </w:del>
      <w:r w:rsidRPr="00CF4F06">
        <w:t xml:space="preserve"> </w:t>
      </w:r>
      <w:commentRangeEnd w:id="68"/>
      <w:r w:rsidR="005E1750" w:rsidRPr="00CF4F06">
        <w:rPr>
          <w:rStyle w:val="Kommentarzeichen"/>
        </w:rPr>
        <w:commentReference w:id="68"/>
      </w:r>
      <w:r w:rsidRPr="00CF4F06">
        <w:t xml:space="preserve">interest. </w:t>
      </w:r>
      <w:del w:id="70" w:author="Perrine Chancerel" w:date="2015-03-31T13:01:00Z">
        <w:r w:rsidR="00FB6631" w:rsidRPr="00CF4F06" w:rsidDel="005E1750">
          <w:delText>E</w:delText>
        </w:r>
        <w:r w:rsidRPr="00CF4F06" w:rsidDel="005E1750">
          <w:delText xml:space="preserve">lectronic </w:delText>
        </w:r>
      </w:del>
      <w:r w:rsidRPr="00CF4F06">
        <w:t>PCBs</w:t>
      </w:r>
      <w:r w:rsidR="00011E7C" w:rsidRPr="00F579C9">
        <w:fldChar w:fldCharType="begin"/>
      </w:r>
      <w:r w:rsidR="00011E7C" w:rsidRPr="00CF4F06">
        <w:instrText xml:space="preserve"> XE "PCBs:Printed circuit boards" </w:instrText>
      </w:r>
      <w:r w:rsidR="00011E7C" w:rsidRPr="00F579C9">
        <w:fldChar w:fldCharType="end"/>
      </w:r>
      <w:r w:rsidRPr="00CF4F06">
        <w:t xml:space="preserve"> contain a high concentration of critical materials which are </w:t>
      </w:r>
      <w:commentRangeStart w:id="71"/>
      <w:ins w:id="72" w:author="Perrine Chancerel" w:date="2015-03-31T13:03:00Z">
        <w:r w:rsidR="005E1750" w:rsidRPr="00CF4F06">
          <w:t xml:space="preserve">usually </w:t>
        </w:r>
        <w:commentRangeEnd w:id="71"/>
        <w:r w:rsidR="005E1750" w:rsidRPr="00CF4F06">
          <w:rPr>
            <w:rStyle w:val="Kommentarzeichen"/>
          </w:rPr>
          <w:commentReference w:id="71"/>
        </w:r>
      </w:ins>
      <w:r w:rsidRPr="00CF4F06">
        <w:t xml:space="preserve">processed in today’s recycling chains by shredding </w:t>
      </w:r>
      <w:ins w:id="73" w:author="Perrine Chancerel" w:date="2015-03-31T13:01:00Z">
        <w:r w:rsidR="005E1750" w:rsidRPr="00CF4F06">
          <w:t>and/</w:t>
        </w:r>
      </w:ins>
      <w:r w:rsidRPr="00CF4F06">
        <w:t xml:space="preserve">or smelting. </w:t>
      </w:r>
      <w:r w:rsidR="00C749C9" w:rsidRPr="00CF4F06">
        <w:t>A high amount of critical material</w:t>
      </w:r>
      <w:r w:rsidR="00137002" w:rsidRPr="00CF4F06">
        <w:t>s</w:t>
      </w:r>
      <w:r w:rsidR="00C749C9" w:rsidRPr="00CF4F06">
        <w:t xml:space="preserve"> is not recycled because of economic</w:t>
      </w:r>
      <w:del w:id="74" w:author="Perrine Chancerel" w:date="2015-03-31T13:06:00Z">
        <w:r w:rsidR="00C749C9" w:rsidRPr="00CF4F06" w:rsidDel="00E42739">
          <w:delText>al</w:delText>
        </w:r>
      </w:del>
      <w:r w:rsidR="00C749C9" w:rsidRPr="00CF4F06">
        <w:t>,</w:t>
      </w:r>
      <w:r w:rsidR="00FB6631" w:rsidRPr="00CF4F06">
        <w:t xml:space="preserve"> </w:t>
      </w:r>
      <w:r w:rsidR="00C749C9" w:rsidRPr="00CF4F06">
        <w:t>thermo</w:t>
      </w:r>
      <w:del w:id="75" w:author="Perrine Chancerel" w:date="2015-03-31T13:06:00Z">
        <w:r w:rsidR="00C749C9" w:rsidRPr="00CF4F06" w:rsidDel="00E42739">
          <w:delText xml:space="preserve"> </w:delText>
        </w:r>
      </w:del>
      <w:r w:rsidR="00C749C9" w:rsidRPr="00CF4F06">
        <w:t>dynamic</w:t>
      </w:r>
      <w:del w:id="76" w:author="Perrine Chancerel" w:date="2015-03-31T13:06:00Z">
        <w:r w:rsidR="00C749C9" w:rsidRPr="00CF4F06" w:rsidDel="00E42739">
          <w:delText>al</w:delText>
        </w:r>
      </w:del>
      <w:r w:rsidR="00C749C9" w:rsidRPr="00CF4F06">
        <w:t xml:space="preserve">, physical and chemical reasons. A higher recycling rate </w:t>
      </w:r>
      <w:del w:id="77" w:author="Perrine Chancerel" w:date="2015-03-31T13:07:00Z">
        <w:r w:rsidR="00C749C9" w:rsidRPr="00CF4F06" w:rsidDel="00E42739">
          <w:delText xml:space="preserve">can </w:delText>
        </w:r>
      </w:del>
      <w:ins w:id="78" w:author="Perrine Chancerel" w:date="2015-03-31T13:07:00Z">
        <w:r w:rsidR="00E42739" w:rsidRPr="00CF4F06">
          <w:t xml:space="preserve">could </w:t>
        </w:r>
      </w:ins>
      <w:r w:rsidR="00C749C9" w:rsidRPr="00CF4F06">
        <w:t xml:space="preserve">be achieved by material composition </w:t>
      </w:r>
      <w:commentRangeStart w:id="79"/>
      <w:r w:rsidR="00C749C9" w:rsidRPr="00CF4F06">
        <w:t xml:space="preserve">estimation </w:t>
      </w:r>
      <w:commentRangeEnd w:id="79"/>
      <w:r w:rsidR="00E42739" w:rsidRPr="00CF4F06">
        <w:rPr>
          <w:rStyle w:val="Kommentarzeichen"/>
        </w:rPr>
        <w:commentReference w:id="79"/>
      </w:r>
      <w:r w:rsidR="00FB6631" w:rsidRPr="00CF4F06">
        <w:t xml:space="preserve">and </w:t>
      </w:r>
      <w:r w:rsidR="00953BEE" w:rsidRPr="00CF4F06">
        <w:t xml:space="preserve">a selective </w:t>
      </w:r>
      <w:r w:rsidR="00AD2C21" w:rsidRPr="00CF4F06">
        <w:t xml:space="preserve">dismantling process which is not feasible with today’s recycling procedures. </w:t>
      </w:r>
      <w:r w:rsidR="00137002" w:rsidRPr="00CF4F06">
        <w:t xml:space="preserve">An electronic component </w:t>
      </w:r>
      <w:del w:id="80" w:author="Perrine Chancerel" w:date="2015-03-31T13:07:00Z">
        <w:r w:rsidR="00137002" w:rsidRPr="00CF4F06" w:rsidDel="00E42739">
          <w:delText>determination</w:delText>
        </w:r>
        <w:r w:rsidR="00B52EF4" w:rsidRPr="00CF4F06" w:rsidDel="00E42739">
          <w:delText xml:space="preserve"> </w:delText>
        </w:r>
      </w:del>
      <w:ins w:id="81" w:author="Perrine Chancerel" w:date="2015-03-31T13:07:00Z">
        <w:r w:rsidR="00E42739" w:rsidRPr="00CF4F06">
          <w:t xml:space="preserve">identification?? </w:t>
        </w:r>
      </w:ins>
      <w:proofErr w:type="gramStart"/>
      <w:r w:rsidR="00FB6631" w:rsidRPr="00CF4F06">
        <w:t>process</w:t>
      </w:r>
      <w:proofErr w:type="gramEnd"/>
      <w:r w:rsidR="00B52EF4" w:rsidRPr="00CF4F06">
        <w:t xml:space="preserve"> would support the reuse and upgrade of electronic components. </w:t>
      </w:r>
    </w:p>
    <w:p w14:paraId="15FD0655" w14:textId="77777777" w:rsidR="00452FEB" w:rsidRPr="00CF4F06" w:rsidRDefault="00B52EF4" w:rsidP="00E6491D">
      <w:r w:rsidRPr="00CF4F06">
        <w:t>In this</w:t>
      </w:r>
      <w:r w:rsidR="00953BEE" w:rsidRPr="00CF4F06">
        <w:t xml:space="preserve"> thesis</w:t>
      </w:r>
      <w:ins w:id="82" w:author="Perrine Chancerel" w:date="2015-03-31T13:08:00Z">
        <w:r w:rsidR="00E42739" w:rsidRPr="00CF4F06">
          <w:t>,</w:t>
        </w:r>
      </w:ins>
      <w:r w:rsidR="00953BEE" w:rsidRPr="00CF4F06">
        <w:t xml:space="preserve"> a software demonstrator is developed</w:t>
      </w:r>
      <w:r w:rsidRPr="00CF4F06">
        <w:t xml:space="preserve"> for the automatic evaluation of 2D images </w:t>
      </w:r>
      <w:r w:rsidR="00953BEE" w:rsidRPr="00CF4F06">
        <w:t>of</w:t>
      </w:r>
      <w:r w:rsidRPr="00CF4F06">
        <w:t xml:space="preserve"> PCBs</w:t>
      </w:r>
      <w:r w:rsidR="00011E7C" w:rsidRPr="00F579C9">
        <w:fldChar w:fldCharType="begin"/>
      </w:r>
      <w:r w:rsidR="00011E7C" w:rsidRPr="00CF4F06">
        <w:instrText xml:space="preserve"> XE "PCBs:Printed circuit boards" </w:instrText>
      </w:r>
      <w:r w:rsidR="00011E7C" w:rsidRPr="00F579C9">
        <w:fldChar w:fldCharType="end"/>
      </w:r>
      <w:r w:rsidRPr="00CF4F06">
        <w:t xml:space="preserve"> with their components and for determination of </w:t>
      </w:r>
      <w:ins w:id="83" w:author="Perrine Chancerel" w:date="2015-03-31T13:08:00Z">
        <w:r w:rsidR="00E42739" w:rsidRPr="00CF4F06">
          <w:t xml:space="preserve">their </w:t>
        </w:r>
      </w:ins>
      <w:r w:rsidRPr="00CF4F06">
        <w:t>ma</w:t>
      </w:r>
      <w:r w:rsidR="00E864E3" w:rsidRPr="00CF4F06">
        <w:t>terial composition</w:t>
      </w:r>
      <w:del w:id="84" w:author="Perrine Chancerel" w:date="2015-03-31T13:08:00Z">
        <w:r w:rsidR="00E864E3" w:rsidRPr="00CF4F06" w:rsidDel="00E42739">
          <w:delText>s</w:delText>
        </w:r>
      </w:del>
      <w:r w:rsidRPr="00CF4F06">
        <w:t xml:space="preserve">. </w:t>
      </w:r>
      <w:del w:id="85" w:author="Perrine Chancerel" w:date="2015-03-31T13:08:00Z">
        <w:r w:rsidRPr="00CF4F06" w:rsidDel="00E42739">
          <w:delText>Therefore a</w:delText>
        </w:r>
      </w:del>
      <w:ins w:id="86" w:author="Perrine Chancerel" w:date="2015-03-31T13:08:00Z">
        <w:r w:rsidR="00E42739" w:rsidRPr="00CF4F06">
          <w:t>A</w:t>
        </w:r>
      </w:ins>
      <w:r w:rsidRPr="00CF4F06">
        <w:t xml:space="preserve"> data fusion model for electronic component detection and classification was created. The data fusion model </w:t>
      </w:r>
      <w:r w:rsidR="00FB6631" w:rsidRPr="00CF4F06">
        <w:t>consists</w:t>
      </w:r>
      <w:r w:rsidR="00755E90" w:rsidRPr="00CF4F06">
        <w:t xml:space="preserve"> of algorithms for feature extraction from different feature domains with the goal </w:t>
      </w:r>
      <w:del w:id="87" w:author="Perrine Chancerel" w:date="2015-03-31T13:08:00Z">
        <w:r w:rsidR="00755E90" w:rsidRPr="00CF4F06" w:rsidDel="00E42739">
          <w:delText xml:space="preserve">to </w:delText>
        </w:r>
      </w:del>
      <w:ins w:id="88" w:author="Perrine Chancerel" w:date="2015-03-31T13:08:00Z">
        <w:r w:rsidR="00E42739" w:rsidRPr="00CF4F06">
          <w:t xml:space="preserve">of </w:t>
        </w:r>
      </w:ins>
      <w:r w:rsidR="00755E90" w:rsidRPr="00CF4F06">
        <w:t>extract</w:t>
      </w:r>
      <w:ins w:id="89" w:author="Perrine Chancerel" w:date="2015-03-31T13:08:00Z">
        <w:r w:rsidR="00E42739" w:rsidRPr="00CF4F06">
          <w:t>ing</w:t>
        </w:r>
      </w:ins>
      <w:r w:rsidR="00755E90" w:rsidRPr="00CF4F06">
        <w:t xml:space="preserve"> significant feature</w:t>
      </w:r>
      <w:r w:rsidR="00953BEE" w:rsidRPr="00CF4F06">
        <w:t>s</w:t>
      </w:r>
      <w:r w:rsidR="00755E90" w:rsidRPr="00CF4F06">
        <w:t xml:space="preserve"> for </w:t>
      </w:r>
      <w:r w:rsidR="00BC596D" w:rsidRPr="00CF4F06">
        <w:t xml:space="preserve">electronic component </w:t>
      </w:r>
      <w:r w:rsidR="00755E90" w:rsidRPr="00CF4F06">
        <w:t xml:space="preserve">package classification. The feature domains are based on package </w:t>
      </w:r>
      <w:r w:rsidR="00C325D1" w:rsidRPr="00CF4F06">
        <w:t>features</w:t>
      </w:r>
      <w:r w:rsidR="00953BEE" w:rsidRPr="00CF4F06">
        <w:t>,</w:t>
      </w:r>
      <w:r w:rsidR="00FF1F17" w:rsidRPr="00CF4F06">
        <w:t xml:space="preserve"> </w:t>
      </w:r>
      <w:r w:rsidR="00C325D1" w:rsidRPr="00CF4F06">
        <w:t>such as</w:t>
      </w:r>
      <w:r w:rsidR="00FF1F17" w:rsidRPr="00CF4F06">
        <w:t xml:space="preserve"> package color, </w:t>
      </w:r>
      <w:r w:rsidR="00C325D1" w:rsidRPr="00CF4F06">
        <w:t xml:space="preserve">package </w:t>
      </w:r>
      <w:r w:rsidR="00FF1F17" w:rsidRPr="00CF4F06">
        <w:t>color segments</w:t>
      </w:r>
      <w:r w:rsidR="00C325D1" w:rsidRPr="00CF4F06">
        <w:t xml:space="preserve">, </w:t>
      </w:r>
      <w:proofErr w:type="gramStart"/>
      <w:r w:rsidR="00C325D1" w:rsidRPr="00CF4F06">
        <w:t>package</w:t>
      </w:r>
      <w:proofErr w:type="gramEnd"/>
      <w:r w:rsidR="00C325D1" w:rsidRPr="00CF4F06">
        <w:t xml:space="preserve"> </w:t>
      </w:r>
      <w:r w:rsidR="00FF1F17" w:rsidRPr="00CF4F06">
        <w:t>form and frequency spectrum</w:t>
      </w:r>
      <w:r w:rsidR="00C325D1" w:rsidRPr="00CF4F06">
        <w:t xml:space="preserve"> of the package image</w:t>
      </w:r>
      <w:r w:rsidR="00137002" w:rsidRPr="00CF4F06">
        <w:t>s</w:t>
      </w:r>
      <w:r w:rsidR="00FF1F17" w:rsidRPr="00CF4F06">
        <w:t>.</w:t>
      </w:r>
      <w:r w:rsidR="00ED03CA" w:rsidRPr="00CF4F06">
        <w:t xml:space="preserve"> </w:t>
      </w:r>
      <w:r w:rsidR="00FB6631" w:rsidRPr="00CF4F06">
        <w:t xml:space="preserve">Important features are selected by a package </w:t>
      </w:r>
      <w:r w:rsidR="00C325D1" w:rsidRPr="00CF4F06">
        <w:t>specific feature</w:t>
      </w:r>
      <w:r w:rsidR="00FB6631" w:rsidRPr="00CF4F06">
        <w:t xml:space="preserve"> selection. </w:t>
      </w:r>
      <w:r w:rsidR="00ED03CA" w:rsidRPr="00CF4F06">
        <w:t xml:space="preserve">The </w:t>
      </w:r>
      <w:r w:rsidR="00FB6631" w:rsidRPr="00CF4F06">
        <w:t xml:space="preserve">evaluation </w:t>
      </w:r>
      <w:r w:rsidR="00953BEE" w:rsidRPr="00CF4F06">
        <w:t xml:space="preserve">of </w:t>
      </w:r>
      <w:r w:rsidR="00137002" w:rsidRPr="00CF4F06">
        <w:t xml:space="preserve">component </w:t>
      </w:r>
      <w:r w:rsidR="00953BEE" w:rsidRPr="00CF4F06">
        <w:t xml:space="preserve">classification </w:t>
      </w:r>
      <w:r w:rsidR="00137002" w:rsidRPr="00CF4F06">
        <w:t xml:space="preserve">is based on a </w:t>
      </w:r>
      <w:r w:rsidR="00ED03CA" w:rsidRPr="00CF4F06">
        <w:t xml:space="preserve">generated database with 2D images of package references. </w:t>
      </w:r>
    </w:p>
    <w:p w14:paraId="26E8B728" w14:textId="77777777" w:rsidR="00FB4674" w:rsidRPr="00CF4F06" w:rsidRDefault="00137002" w:rsidP="00E6491D">
      <w:r w:rsidRPr="00CF4F06">
        <w:t>After component classification</w:t>
      </w:r>
      <w:r w:rsidR="007075E7" w:rsidRPr="00CF4F06">
        <w:t xml:space="preserve"> the exact electronic </w:t>
      </w:r>
      <w:r w:rsidR="00C325D1" w:rsidRPr="00CF4F06">
        <w:t>component</w:t>
      </w:r>
      <w:r w:rsidR="007075E7" w:rsidRPr="00CF4F06">
        <w:t xml:space="preserve"> name </w:t>
      </w:r>
      <w:r w:rsidR="00FB6631" w:rsidRPr="00CF4F06">
        <w:t>is</w:t>
      </w:r>
      <w:r w:rsidR="007075E7" w:rsidRPr="00CF4F06">
        <w:t xml:space="preserve"> determined by </w:t>
      </w:r>
      <w:del w:id="90" w:author="Perrine Chancerel" w:date="2015-03-31T13:09:00Z">
        <w:r w:rsidR="00452FEB" w:rsidRPr="00CF4F06" w:rsidDel="00E42739">
          <w:delText xml:space="preserve">evaluating </w:delText>
        </w:r>
      </w:del>
      <w:ins w:id="91" w:author="Perrine Chancerel" w:date="2015-03-31T13:09:00Z">
        <w:r w:rsidR="00E42739" w:rsidRPr="00CF4F06">
          <w:t xml:space="preserve">reading? </w:t>
        </w:r>
      </w:ins>
      <w:proofErr w:type="gramStart"/>
      <w:r w:rsidR="00452FEB" w:rsidRPr="00CF4F06">
        <w:t>the</w:t>
      </w:r>
      <w:proofErr w:type="gramEnd"/>
      <w:r w:rsidR="00452FEB" w:rsidRPr="00CF4F06">
        <w:t xml:space="preserve"> electronic </w:t>
      </w:r>
      <w:r w:rsidR="00C325D1" w:rsidRPr="00CF4F06">
        <w:t>component</w:t>
      </w:r>
      <w:r w:rsidR="00452FEB" w:rsidRPr="00CF4F06">
        <w:t xml:space="preserve"> markings. Therefore an OCR</w:t>
      </w:r>
      <w:r w:rsidR="00011E7C" w:rsidRPr="00F579C9">
        <w:fldChar w:fldCharType="begin"/>
      </w:r>
      <w:r w:rsidR="00011E7C" w:rsidRPr="00CF4F06">
        <w:instrText xml:space="preserve"> XE "</w:instrText>
      </w:r>
      <w:r w:rsidR="00011E7C" w:rsidRPr="00CF4F06">
        <w:rPr>
          <w:rFonts w:eastAsiaTheme="minorEastAsia"/>
        </w:rPr>
        <w:instrText>OCR</w:instrText>
      </w:r>
      <w:proofErr w:type="gramStart"/>
      <w:r w:rsidR="00011E7C" w:rsidRPr="00CF4F06">
        <w:instrText>:Optical</w:instrText>
      </w:r>
      <w:proofErr w:type="gramEnd"/>
      <w:r w:rsidR="00011E7C" w:rsidRPr="00CF4F06">
        <w:instrText xml:space="preserve"> character recognition" </w:instrText>
      </w:r>
      <w:r w:rsidR="00011E7C" w:rsidRPr="00F579C9">
        <w:fldChar w:fldCharType="end"/>
      </w:r>
      <w:r w:rsidR="00452FEB" w:rsidRPr="00CF4F06">
        <w:t xml:space="preserve"> algorithm </w:t>
      </w:r>
      <w:commentRangeStart w:id="92"/>
      <w:r w:rsidR="00FB6631" w:rsidRPr="00CF4F06">
        <w:t>is</w:t>
      </w:r>
      <w:r w:rsidR="00452FEB" w:rsidRPr="00CF4F06">
        <w:t xml:space="preserve"> developed</w:t>
      </w:r>
      <w:commentRangeEnd w:id="92"/>
      <w:r w:rsidR="00D0670B">
        <w:rPr>
          <w:rStyle w:val="Kommentarzeichen"/>
        </w:rPr>
        <w:commentReference w:id="92"/>
      </w:r>
      <w:r w:rsidR="00604036" w:rsidRPr="00CF4F06">
        <w:t>,</w:t>
      </w:r>
      <w:r w:rsidR="00452FEB" w:rsidRPr="00CF4F06">
        <w:t xml:space="preserve"> which </w:t>
      </w:r>
      <w:r w:rsidR="00604036" w:rsidRPr="00CF4F06">
        <w:t>determined</w:t>
      </w:r>
      <w:r w:rsidR="00452FEB" w:rsidRPr="00CF4F06">
        <w:t xml:space="preserve"> the </w:t>
      </w:r>
      <w:r w:rsidR="009D3FFE" w:rsidRPr="00CF4F06">
        <w:t>component</w:t>
      </w:r>
      <w:r w:rsidR="00452FEB" w:rsidRPr="00CF4F06">
        <w:t xml:space="preserve"> names based on an electronic </w:t>
      </w:r>
      <w:r w:rsidR="009D3FFE" w:rsidRPr="00CF4F06">
        <w:t>component</w:t>
      </w:r>
      <w:r w:rsidR="00452FEB" w:rsidRPr="00CF4F06">
        <w:t xml:space="preserve"> name database.</w:t>
      </w:r>
      <w:r w:rsidR="009B2E0A" w:rsidRPr="00CF4F06">
        <w:t xml:space="preserve"> </w:t>
      </w:r>
    </w:p>
    <w:p w14:paraId="48C74FEC" w14:textId="77777777" w:rsidR="00FB4674" w:rsidRPr="00CF4F06" w:rsidRDefault="00F0264F" w:rsidP="00E6491D">
      <w:r w:rsidRPr="00CF4F06">
        <w:t xml:space="preserve">To </w:t>
      </w:r>
      <w:r w:rsidR="00604036" w:rsidRPr="00CF4F06">
        <w:t>analyze</w:t>
      </w:r>
      <w:r w:rsidRPr="00CF4F06">
        <w:t xml:space="preserve"> the content of critical materials </w:t>
      </w:r>
      <w:r w:rsidR="009D3FFE" w:rsidRPr="00CF4F06">
        <w:t>of</w:t>
      </w:r>
      <w:r w:rsidRPr="00CF4F06">
        <w:t xml:space="preserve"> </w:t>
      </w:r>
      <w:r w:rsidR="0039144D" w:rsidRPr="00CF4F06">
        <w:t xml:space="preserve">a </w:t>
      </w:r>
      <w:r w:rsidRPr="00CF4F06">
        <w:t xml:space="preserve">PCB and its components, a </w:t>
      </w:r>
      <w:commentRangeStart w:id="93"/>
      <w:del w:id="94" w:author="Perrine Chancerel" w:date="2015-03-31T13:09:00Z">
        <w:r w:rsidRPr="00CF4F06" w:rsidDel="00E42739">
          <w:delText>L</w:delText>
        </w:r>
      </w:del>
      <w:commentRangeEnd w:id="93"/>
      <w:r w:rsidR="00E42739" w:rsidRPr="00CF4F06">
        <w:rPr>
          <w:rStyle w:val="Kommentarzeichen"/>
        </w:rPr>
        <w:commentReference w:id="93"/>
      </w:r>
      <w:del w:id="95" w:author="Perrine Chancerel" w:date="2015-03-31T13:09:00Z">
        <w:r w:rsidRPr="00CF4F06" w:rsidDel="00E42739">
          <w:delText>ife</w:delText>
        </w:r>
      </w:del>
      <w:ins w:id="96" w:author="Perrine Chancerel" w:date="2015-03-31T13:09:00Z">
        <w:r w:rsidR="00E42739" w:rsidRPr="00CF4F06">
          <w:t>life</w:t>
        </w:r>
      </w:ins>
      <w:r w:rsidRPr="00CF4F06">
        <w:t>-cycle-inventory</w:t>
      </w:r>
      <w:ins w:id="97" w:author="Perrine Chancerel" w:date="2015-03-31T13:09:00Z">
        <w:r w:rsidR="00E42739" w:rsidRPr="00CF4F06">
          <w:t xml:space="preserve"> (LCI)</w:t>
        </w:r>
      </w:ins>
      <w:r w:rsidRPr="00CF4F06">
        <w:t xml:space="preserve"> model of the PCB is automatically generated based on the recognized electronic components with the data fusion model. The ILCD</w:t>
      </w:r>
      <w:r w:rsidR="004903B2" w:rsidRPr="00F579C9">
        <w:fldChar w:fldCharType="begin"/>
      </w:r>
      <w:r w:rsidR="004903B2" w:rsidRPr="00CF4F06">
        <w:instrText xml:space="preserve"> XE "ILCD</w:instrText>
      </w:r>
      <w:proofErr w:type="gramStart"/>
      <w:r w:rsidR="004903B2" w:rsidRPr="00CF4F06">
        <w:instrText>:International</w:instrText>
      </w:r>
      <w:proofErr w:type="gramEnd"/>
      <w:r w:rsidR="004903B2" w:rsidRPr="00CF4F06">
        <w:instrText xml:space="preserve"> Life Cycle Data System" </w:instrText>
      </w:r>
      <w:r w:rsidR="004903B2" w:rsidRPr="00F579C9">
        <w:fldChar w:fldCharType="end"/>
      </w:r>
      <w:r w:rsidRPr="00CF4F06">
        <w:t>-Format (International</w:t>
      </w:r>
      <w:r w:rsidR="0039144D" w:rsidRPr="00CF4F06">
        <w:t xml:space="preserve"> R</w:t>
      </w:r>
      <w:r w:rsidRPr="00CF4F06">
        <w:t xml:space="preserve">eference </w:t>
      </w:r>
      <w:r w:rsidR="0039144D" w:rsidRPr="00CF4F06">
        <w:t>Life Cycle Data System</w:t>
      </w:r>
      <w:r w:rsidRPr="00CF4F06">
        <w:t>)</w:t>
      </w:r>
      <w:r w:rsidR="00153098" w:rsidRPr="00CF4F06">
        <w:t xml:space="preserve"> is used to </w:t>
      </w:r>
      <w:commentRangeStart w:id="98"/>
      <w:r w:rsidR="00604036" w:rsidRPr="00CF4F06">
        <w:t>form</w:t>
      </w:r>
      <w:commentRangeEnd w:id="98"/>
      <w:r w:rsidR="00D0670B">
        <w:rPr>
          <w:rStyle w:val="Kommentarzeichen"/>
        </w:rPr>
        <w:commentReference w:id="98"/>
      </w:r>
      <w:r w:rsidR="00153098" w:rsidRPr="00CF4F06">
        <w:t xml:space="preserve"> the LCI</w:t>
      </w:r>
      <w:r w:rsidR="004903B2" w:rsidRPr="00F579C9">
        <w:fldChar w:fldCharType="begin"/>
      </w:r>
      <w:r w:rsidR="004903B2" w:rsidRPr="00CF4F06">
        <w:instrText xml:space="preserve"> XE "LCI:Life cycle inventory" </w:instrText>
      </w:r>
      <w:r w:rsidR="004903B2" w:rsidRPr="00F579C9">
        <w:fldChar w:fldCharType="end"/>
      </w:r>
      <w:r w:rsidR="00FB6631" w:rsidRPr="00CF4F06">
        <w:t xml:space="preserve">-model </w:t>
      </w:r>
      <w:r w:rsidR="00153098" w:rsidRPr="00CF4F06">
        <w:t xml:space="preserve">data </w:t>
      </w:r>
      <w:r w:rsidR="00FB6631" w:rsidRPr="00CF4F06">
        <w:t xml:space="preserve">and material composition data </w:t>
      </w:r>
      <w:r w:rsidR="00153098" w:rsidRPr="00CF4F06">
        <w:t xml:space="preserve">for each </w:t>
      </w:r>
      <w:r w:rsidR="00153098" w:rsidRPr="00CF4F06">
        <w:lastRenderedPageBreak/>
        <w:t xml:space="preserve">component and merge them to a PCB model which can be imported in common </w:t>
      </w:r>
      <w:ins w:id="99" w:author="Perrine Chancerel" w:date="2015-03-31T13:10:00Z">
        <w:r w:rsidR="00E42739" w:rsidRPr="00CF4F06">
          <w:t xml:space="preserve">life-cycle assessment </w:t>
        </w:r>
      </w:ins>
      <w:del w:id="100" w:author="Perrine Chancerel" w:date="2015-03-31T13:10:00Z">
        <w:r w:rsidR="00153098" w:rsidRPr="00CF4F06" w:rsidDel="00E42739">
          <w:delText>LC</w:delText>
        </w:r>
        <w:r w:rsidR="003A372D" w:rsidRPr="00CF4F06" w:rsidDel="00E42739">
          <w:delText>A</w:delText>
        </w:r>
        <w:r w:rsidR="004903B2" w:rsidRPr="00F579C9" w:rsidDel="00E42739">
          <w:fldChar w:fldCharType="begin"/>
        </w:r>
        <w:r w:rsidR="004903B2" w:rsidRPr="00CF4F06" w:rsidDel="00E42739">
          <w:delInstrText xml:space="preserve"> XE "LCA:Life-cycle assessment" </w:delInstrText>
        </w:r>
        <w:r w:rsidR="004903B2" w:rsidRPr="00F579C9" w:rsidDel="00E42739">
          <w:fldChar w:fldCharType="end"/>
        </w:r>
        <w:r w:rsidR="003A372D" w:rsidRPr="00CF4F06" w:rsidDel="00E42739">
          <w:delText xml:space="preserve"> </w:delText>
        </w:r>
      </w:del>
      <w:ins w:id="101" w:author="Perrine Chancerel" w:date="2015-03-31T13:10:00Z">
        <w:r w:rsidR="00E42739" w:rsidRPr="00CF4F06">
          <w:t>(LCA</w:t>
        </w:r>
        <w:r w:rsidR="00E42739" w:rsidRPr="00F579C9">
          <w:fldChar w:fldCharType="begin"/>
        </w:r>
        <w:r w:rsidR="00E42739" w:rsidRPr="00CF4F06">
          <w:instrText xml:space="preserve"> XE "LCA:Life-cycle assessment" </w:instrText>
        </w:r>
        <w:r w:rsidR="00E42739" w:rsidRPr="00F579C9">
          <w:fldChar w:fldCharType="end"/>
        </w:r>
        <w:r w:rsidR="00E42739" w:rsidRPr="00CF4F06">
          <w:t xml:space="preserve">) </w:t>
        </w:r>
      </w:ins>
      <w:r w:rsidR="003A372D" w:rsidRPr="00CF4F06">
        <w:t>software</w:t>
      </w:r>
      <w:r w:rsidR="0026450C" w:rsidRPr="00CF4F06">
        <w:t xml:space="preserve"> </w:t>
      </w:r>
      <w:del w:id="102" w:author="Perrine Chancerel" w:date="2015-03-31T13:10:00Z">
        <w:r w:rsidR="0026450C" w:rsidRPr="00CF4F06" w:rsidDel="00E42739">
          <w:delText>(</w:delText>
        </w:r>
      </w:del>
      <w:del w:id="103" w:author="Perrine Chancerel" w:date="2015-03-31T13:09:00Z">
        <w:r w:rsidR="0026450C" w:rsidRPr="00CF4F06" w:rsidDel="00E42739">
          <w:delText>Life</w:delText>
        </w:r>
      </w:del>
      <w:del w:id="104" w:author="Perrine Chancerel" w:date="2015-03-31T13:10:00Z">
        <w:r w:rsidR="0026450C" w:rsidRPr="00CF4F06" w:rsidDel="00E42739">
          <w:delText>-cycle assessment software)</w:delText>
        </w:r>
        <w:r w:rsidR="00FB6631" w:rsidRPr="00CF4F06" w:rsidDel="00E42739">
          <w:delText xml:space="preserve"> </w:delText>
        </w:r>
      </w:del>
      <w:r w:rsidR="00FB6631" w:rsidRPr="00CF4F06">
        <w:t xml:space="preserve">like </w:t>
      </w:r>
      <w:proofErr w:type="spellStart"/>
      <w:r w:rsidR="00FB6631" w:rsidRPr="00CF4F06">
        <w:t>GaBi</w:t>
      </w:r>
      <w:proofErr w:type="spellEnd"/>
      <w:r w:rsidR="00FB6631" w:rsidRPr="00CF4F06">
        <w:t xml:space="preserve"> or </w:t>
      </w:r>
      <w:proofErr w:type="spellStart"/>
      <w:r w:rsidR="00FB6631" w:rsidRPr="00CF4F06">
        <w:t>OpenLCA</w:t>
      </w:r>
      <w:proofErr w:type="spellEnd"/>
      <w:r w:rsidR="00FB6631" w:rsidRPr="00CF4F06">
        <w:t>.</w:t>
      </w:r>
    </w:p>
    <w:p w14:paraId="2151FB22" w14:textId="77777777" w:rsidR="00E42739" w:rsidRPr="00CF4F06" w:rsidRDefault="00E42739">
      <w:pPr>
        <w:spacing w:line="276" w:lineRule="auto"/>
        <w:jc w:val="left"/>
        <w:rPr>
          <w:ins w:id="105" w:author="Perrine Chancerel" w:date="2015-03-31T13:12:00Z"/>
          <w:rFonts w:asciiTheme="majorHAnsi" w:eastAsiaTheme="majorEastAsia" w:hAnsiTheme="majorHAnsi" w:cstheme="majorBidi"/>
          <w:b/>
          <w:bCs/>
          <w:color w:val="365F91" w:themeColor="accent1" w:themeShade="BF"/>
          <w:sz w:val="28"/>
          <w:szCs w:val="28"/>
        </w:rPr>
      </w:pPr>
      <w:bookmarkStart w:id="106" w:name="_Toc415436277"/>
      <w:ins w:id="107" w:author="Perrine Chancerel" w:date="2015-03-31T13:12:00Z">
        <w:r w:rsidRPr="00CF4F06">
          <w:br w:type="page"/>
        </w:r>
      </w:ins>
    </w:p>
    <w:p w14:paraId="611C1E7E" w14:textId="77777777" w:rsidR="00E05CF6" w:rsidRPr="00CF4F06" w:rsidRDefault="0093090C" w:rsidP="00E05CF6">
      <w:pPr>
        <w:pStyle w:val="berschrift1"/>
      </w:pPr>
      <w:r w:rsidRPr="00CF4F06">
        <w:lastRenderedPageBreak/>
        <w:t xml:space="preserve">Table of </w:t>
      </w:r>
      <w:r w:rsidR="00E05CF6" w:rsidRPr="00CF4F06">
        <w:t>Content</w:t>
      </w:r>
      <w:r w:rsidRPr="00CF4F06">
        <w:t>s</w:t>
      </w:r>
      <w:bookmarkEnd w:id="106"/>
    </w:p>
    <w:sdt>
      <w:sdtPr>
        <w:rPr>
          <w:rFonts w:asciiTheme="minorHAnsi" w:eastAsiaTheme="minorHAnsi" w:hAnsiTheme="minorHAnsi" w:cstheme="minorBidi"/>
          <w:b w:val="0"/>
          <w:bCs w:val="0"/>
          <w:color w:val="auto"/>
          <w:sz w:val="24"/>
          <w:szCs w:val="24"/>
          <w:lang w:eastAsia="en-US"/>
        </w:rPr>
        <w:id w:val="-194930136"/>
        <w:docPartObj>
          <w:docPartGallery w:val="Table of Contents"/>
          <w:docPartUnique/>
        </w:docPartObj>
      </w:sdtPr>
      <w:sdtEndPr>
        <w:rPr>
          <w:noProof/>
        </w:rPr>
      </w:sdtEndPr>
      <w:sdtContent>
        <w:p w14:paraId="0ECAAB22" w14:textId="77777777" w:rsidR="0093090C" w:rsidRPr="00CF4F06" w:rsidRDefault="0093090C">
          <w:pPr>
            <w:pStyle w:val="Inhaltsverzeichnisberschrift"/>
          </w:pPr>
        </w:p>
        <w:commentRangeStart w:id="108"/>
        <w:commentRangeStart w:id="109"/>
        <w:p w14:paraId="1013E549" w14:textId="77777777" w:rsidR="00344F4E" w:rsidRPr="00CF4F06" w:rsidRDefault="0093090C">
          <w:pPr>
            <w:pStyle w:val="Verzeichnis1"/>
            <w:rPr>
              <w:rFonts w:eastAsiaTheme="minorEastAsia"/>
              <w:noProof/>
              <w:sz w:val="22"/>
              <w:szCs w:val="22"/>
            </w:rPr>
          </w:pPr>
          <w:r w:rsidRPr="00F579C9">
            <w:fldChar w:fldCharType="begin"/>
          </w:r>
          <w:r w:rsidRPr="00CF4F06">
            <w:instrText xml:space="preserve"> TOC \o "1-3" \h \z \u </w:instrText>
          </w:r>
          <w:r w:rsidRPr="00F579C9">
            <w:rPr>
              <w:rPrChange w:id="110" w:author="Chancerel, Perrine" w:date="2015-04-01T12:09:00Z">
                <w:rPr>
                  <w:b/>
                  <w:bCs/>
                  <w:noProof/>
                </w:rPr>
              </w:rPrChange>
            </w:rPr>
            <w:fldChar w:fldCharType="separate"/>
          </w:r>
          <w:r w:rsidR="00515023" w:rsidRPr="00075304">
            <w:fldChar w:fldCharType="begin"/>
          </w:r>
          <w:r w:rsidR="00515023" w:rsidRPr="00CF4F06">
            <w:instrText xml:space="preserve"> HYPERLINK \l "_Toc415436276" </w:instrText>
          </w:r>
          <w:r w:rsidR="00515023" w:rsidRPr="00075304">
            <w:rPr>
              <w:rPrChange w:id="111" w:author="Chancerel, Perrine" w:date="2015-04-01T12:09:00Z">
                <w:rPr>
                  <w:noProof/>
                </w:rPr>
              </w:rPrChange>
            </w:rPr>
            <w:fldChar w:fldCharType="separate"/>
          </w:r>
          <w:r w:rsidR="00344F4E" w:rsidRPr="00CF4F06">
            <w:rPr>
              <w:rStyle w:val="Hyperlink"/>
              <w:noProof/>
            </w:rPr>
            <w:t>Abstract</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_Toc415436276 \h </w:instrText>
          </w:r>
          <w:r w:rsidR="00344F4E" w:rsidRPr="00075304">
            <w:rPr>
              <w:noProof/>
              <w:webHidden/>
            </w:rPr>
          </w:r>
          <w:r w:rsidR="00344F4E" w:rsidRPr="00075304">
            <w:rPr>
              <w:noProof/>
              <w:webHidden/>
              <w:rPrChange w:id="112" w:author="Chancerel, Perrine" w:date="2015-04-01T12:09:00Z">
                <w:rPr>
                  <w:noProof/>
                  <w:webHidden/>
                </w:rPr>
              </w:rPrChange>
            </w:rPr>
            <w:fldChar w:fldCharType="separate"/>
          </w:r>
          <w:r w:rsidR="00344F4E" w:rsidRPr="00CF4F06">
            <w:rPr>
              <w:noProof/>
              <w:webHidden/>
            </w:rPr>
            <w:t>ii</w:t>
          </w:r>
          <w:r w:rsidR="00344F4E" w:rsidRPr="00075304">
            <w:rPr>
              <w:noProof/>
              <w:webHidden/>
            </w:rPr>
            <w:fldChar w:fldCharType="end"/>
          </w:r>
          <w:r w:rsidR="00515023" w:rsidRPr="00075304">
            <w:rPr>
              <w:noProof/>
            </w:rPr>
            <w:fldChar w:fldCharType="end"/>
          </w:r>
        </w:p>
        <w:p w14:paraId="664FE241" w14:textId="77777777" w:rsidR="00344F4E" w:rsidRPr="00CF4F06" w:rsidRDefault="00515023">
          <w:pPr>
            <w:pStyle w:val="Verzeichnis1"/>
            <w:rPr>
              <w:rFonts w:eastAsiaTheme="minorEastAsia"/>
              <w:noProof/>
              <w:sz w:val="22"/>
              <w:szCs w:val="22"/>
            </w:rPr>
          </w:pPr>
          <w:r w:rsidRPr="00075304">
            <w:fldChar w:fldCharType="begin"/>
          </w:r>
          <w:r w:rsidRPr="00CF4F06">
            <w:instrText xml:space="preserve"> HYPERLINK \l "_Toc415436277" </w:instrText>
          </w:r>
          <w:r w:rsidRPr="00075304">
            <w:rPr>
              <w:rPrChange w:id="113" w:author="Chancerel, Perrine" w:date="2015-04-01T12:09:00Z">
                <w:rPr>
                  <w:noProof/>
                </w:rPr>
              </w:rPrChange>
            </w:rPr>
            <w:fldChar w:fldCharType="separate"/>
          </w:r>
          <w:r w:rsidR="00344F4E" w:rsidRPr="00CF4F06">
            <w:rPr>
              <w:rStyle w:val="Hyperlink"/>
              <w:noProof/>
            </w:rPr>
            <w:t>Table of Contents</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_Toc415436277 \h </w:instrText>
          </w:r>
          <w:r w:rsidR="00344F4E" w:rsidRPr="00075304">
            <w:rPr>
              <w:noProof/>
              <w:webHidden/>
            </w:rPr>
          </w:r>
          <w:r w:rsidR="00344F4E" w:rsidRPr="00075304">
            <w:rPr>
              <w:noProof/>
              <w:webHidden/>
              <w:rPrChange w:id="114" w:author="Chancerel, Perrine" w:date="2015-04-01T12:09:00Z">
                <w:rPr>
                  <w:noProof/>
                  <w:webHidden/>
                </w:rPr>
              </w:rPrChange>
            </w:rPr>
            <w:fldChar w:fldCharType="separate"/>
          </w:r>
          <w:r w:rsidR="00344F4E" w:rsidRPr="00CF4F06">
            <w:rPr>
              <w:noProof/>
              <w:webHidden/>
            </w:rPr>
            <w:t>iii</w:t>
          </w:r>
          <w:r w:rsidR="00344F4E" w:rsidRPr="00075304">
            <w:rPr>
              <w:noProof/>
              <w:webHidden/>
            </w:rPr>
            <w:fldChar w:fldCharType="end"/>
          </w:r>
          <w:r w:rsidRPr="00075304">
            <w:rPr>
              <w:noProof/>
            </w:rPr>
            <w:fldChar w:fldCharType="end"/>
          </w:r>
        </w:p>
        <w:p w14:paraId="21A7D56C" w14:textId="77777777" w:rsidR="00344F4E" w:rsidRPr="00CF4F06" w:rsidRDefault="00515023">
          <w:pPr>
            <w:pStyle w:val="Verzeichnis1"/>
            <w:rPr>
              <w:rFonts w:eastAsiaTheme="minorEastAsia"/>
              <w:noProof/>
              <w:sz w:val="22"/>
              <w:szCs w:val="22"/>
            </w:rPr>
          </w:pPr>
          <w:r w:rsidRPr="00075304">
            <w:fldChar w:fldCharType="begin"/>
          </w:r>
          <w:r w:rsidRPr="00CF4F06">
            <w:instrText xml:space="preserve"> HYPERLINK \l "_Toc415436278" </w:instrText>
          </w:r>
          <w:r w:rsidRPr="00075304">
            <w:rPr>
              <w:rPrChange w:id="115" w:author="Chancerel, Perrine" w:date="2015-04-01T12:09:00Z">
                <w:rPr>
                  <w:noProof/>
                </w:rPr>
              </w:rPrChange>
            </w:rPr>
            <w:fldChar w:fldCharType="separate"/>
          </w:r>
          <w:r w:rsidR="00344F4E" w:rsidRPr="00CF4F06">
            <w:rPr>
              <w:rStyle w:val="Hyperlink"/>
              <w:noProof/>
            </w:rPr>
            <w:t>List of Figures</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_Toc415436278 \h </w:instrText>
          </w:r>
          <w:r w:rsidR="00344F4E" w:rsidRPr="00075304">
            <w:rPr>
              <w:noProof/>
              <w:webHidden/>
            </w:rPr>
          </w:r>
          <w:r w:rsidR="00344F4E" w:rsidRPr="00075304">
            <w:rPr>
              <w:noProof/>
              <w:webHidden/>
              <w:rPrChange w:id="116" w:author="Chancerel, Perrine" w:date="2015-04-01T12:09:00Z">
                <w:rPr>
                  <w:noProof/>
                  <w:webHidden/>
                </w:rPr>
              </w:rPrChange>
            </w:rPr>
            <w:fldChar w:fldCharType="separate"/>
          </w:r>
          <w:r w:rsidR="00344F4E" w:rsidRPr="00CF4F06">
            <w:rPr>
              <w:noProof/>
              <w:webHidden/>
            </w:rPr>
            <w:t>viii</w:t>
          </w:r>
          <w:r w:rsidR="00344F4E" w:rsidRPr="00075304">
            <w:rPr>
              <w:noProof/>
              <w:webHidden/>
            </w:rPr>
            <w:fldChar w:fldCharType="end"/>
          </w:r>
          <w:r w:rsidRPr="00075304">
            <w:rPr>
              <w:noProof/>
            </w:rPr>
            <w:fldChar w:fldCharType="end"/>
          </w:r>
        </w:p>
        <w:p w14:paraId="3EB342BD" w14:textId="77777777" w:rsidR="00344F4E" w:rsidRPr="00CF4F06" w:rsidRDefault="00515023">
          <w:pPr>
            <w:pStyle w:val="Verzeichnis1"/>
            <w:rPr>
              <w:rFonts w:eastAsiaTheme="minorEastAsia"/>
              <w:noProof/>
              <w:sz w:val="22"/>
              <w:szCs w:val="22"/>
            </w:rPr>
          </w:pPr>
          <w:r w:rsidRPr="00075304">
            <w:fldChar w:fldCharType="begin"/>
          </w:r>
          <w:r w:rsidRPr="00CF4F06">
            <w:instrText xml:space="preserve"> HYPERLINK \l "_Toc415436279" </w:instrText>
          </w:r>
          <w:r w:rsidRPr="00075304">
            <w:rPr>
              <w:rPrChange w:id="117" w:author="Chancerel, Perrine" w:date="2015-04-01T12:09:00Z">
                <w:rPr>
                  <w:noProof/>
                </w:rPr>
              </w:rPrChange>
            </w:rPr>
            <w:fldChar w:fldCharType="separate"/>
          </w:r>
          <w:r w:rsidR="00344F4E" w:rsidRPr="00CF4F06">
            <w:rPr>
              <w:rStyle w:val="Hyperlink"/>
              <w:noProof/>
            </w:rPr>
            <w:t>List of Tables</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_Toc415436279 \h </w:instrText>
          </w:r>
          <w:r w:rsidR="00344F4E" w:rsidRPr="00075304">
            <w:rPr>
              <w:noProof/>
              <w:webHidden/>
            </w:rPr>
          </w:r>
          <w:r w:rsidR="00344F4E" w:rsidRPr="00075304">
            <w:rPr>
              <w:noProof/>
              <w:webHidden/>
              <w:rPrChange w:id="118" w:author="Chancerel, Perrine" w:date="2015-04-01T12:09:00Z">
                <w:rPr>
                  <w:noProof/>
                  <w:webHidden/>
                </w:rPr>
              </w:rPrChange>
            </w:rPr>
            <w:fldChar w:fldCharType="separate"/>
          </w:r>
          <w:r w:rsidR="00344F4E" w:rsidRPr="00CF4F06">
            <w:rPr>
              <w:noProof/>
              <w:webHidden/>
            </w:rPr>
            <w:t>xii</w:t>
          </w:r>
          <w:r w:rsidR="00344F4E" w:rsidRPr="00075304">
            <w:rPr>
              <w:noProof/>
              <w:webHidden/>
            </w:rPr>
            <w:fldChar w:fldCharType="end"/>
          </w:r>
          <w:r w:rsidRPr="00075304">
            <w:rPr>
              <w:noProof/>
            </w:rPr>
            <w:fldChar w:fldCharType="end"/>
          </w:r>
        </w:p>
        <w:p w14:paraId="7E141078" w14:textId="77777777" w:rsidR="00344F4E" w:rsidRPr="00CF4F06" w:rsidRDefault="00515023">
          <w:pPr>
            <w:pStyle w:val="Verzeichnis1"/>
            <w:rPr>
              <w:rFonts w:eastAsiaTheme="minorEastAsia"/>
              <w:noProof/>
              <w:sz w:val="22"/>
              <w:szCs w:val="22"/>
            </w:rPr>
          </w:pPr>
          <w:r w:rsidRPr="00075304">
            <w:fldChar w:fldCharType="begin"/>
          </w:r>
          <w:r w:rsidRPr="00CF4F06">
            <w:instrText xml:space="preserve"> HYPERLINK \l "_Toc415436280" </w:instrText>
          </w:r>
          <w:r w:rsidRPr="00075304">
            <w:rPr>
              <w:rPrChange w:id="119" w:author="Chancerel, Perrine" w:date="2015-04-01T12:09:00Z">
                <w:rPr>
                  <w:noProof/>
                </w:rPr>
              </w:rPrChange>
            </w:rPr>
            <w:fldChar w:fldCharType="separate"/>
          </w:r>
          <w:r w:rsidR="00344F4E" w:rsidRPr="00CF4F06">
            <w:rPr>
              <w:rStyle w:val="Hyperlink"/>
              <w:noProof/>
            </w:rPr>
            <w:t>List of Abbreviations</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_Toc415436280 \h </w:instrText>
          </w:r>
          <w:r w:rsidR="00344F4E" w:rsidRPr="00075304">
            <w:rPr>
              <w:noProof/>
              <w:webHidden/>
            </w:rPr>
          </w:r>
          <w:r w:rsidR="00344F4E" w:rsidRPr="00075304">
            <w:rPr>
              <w:noProof/>
              <w:webHidden/>
              <w:rPrChange w:id="120" w:author="Chancerel, Perrine" w:date="2015-04-01T12:09:00Z">
                <w:rPr>
                  <w:noProof/>
                  <w:webHidden/>
                </w:rPr>
              </w:rPrChange>
            </w:rPr>
            <w:fldChar w:fldCharType="separate"/>
          </w:r>
          <w:r w:rsidR="00344F4E" w:rsidRPr="00CF4F06">
            <w:rPr>
              <w:noProof/>
              <w:webHidden/>
            </w:rPr>
            <w:t>xiv</w:t>
          </w:r>
          <w:r w:rsidR="00344F4E" w:rsidRPr="00075304">
            <w:rPr>
              <w:noProof/>
              <w:webHidden/>
            </w:rPr>
            <w:fldChar w:fldCharType="end"/>
          </w:r>
          <w:r w:rsidRPr="00075304">
            <w:rPr>
              <w:noProof/>
            </w:rPr>
            <w:fldChar w:fldCharType="end"/>
          </w:r>
        </w:p>
        <w:p w14:paraId="62C8B431" w14:textId="77777777" w:rsidR="00344F4E" w:rsidRPr="00CF4F06" w:rsidRDefault="00515023">
          <w:pPr>
            <w:pStyle w:val="Verzeichnis1"/>
            <w:rPr>
              <w:rFonts w:eastAsiaTheme="minorEastAsia"/>
              <w:noProof/>
              <w:sz w:val="22"/>
              <w:szCs w:val="22"/>
            </w:rPr>
          </w:pPr>
          <w:r w:rsidRPr="00075304">
            <w:fldChar w:fldCharType="begin"/>
          </w:r>
          <w:r w:rsidRPr="00CF4F06">
            <w:instrText xml:space="preserve"> HYPERLINK \l "_Toc415436281" </w:instrText>
          </w:r>
          <w:r w:rsidRPr="00075304">
            <w:rPr>
              <w:rPrChange w:id="121" w:author="Chancerel, Perrine" w:date="2015-04-01T12:09:00Z">
                <w:rPr>
                  <w:noProof/>
                </w:rPr>
              </w:rPrChange>
            </w:rPr>
            <w:fldChar w:fldCharType="separate"/>
          </w:r>
          <w:r w:rsidR="00344F4E" w:rsidRPr="00CF4F06">
            <w:rPr>
              <w:rStyle w:val="Hyperlink"/>
              <w:noProof/>
            </w:rPr>
            <w:t>1.</w:t>
          </w:r>
          <w:r w:rsidR="00344F4E" w:rsidRPr="00CF4F06">
            <w:rPr>
              <w:rFonts w:eastAsiaTheme="minorEastAsia"/>
              <w:noProof/>
              <w:sz w:val="22"/>
              <w:szCs w:val="22"/>
            </w:rPr>
            <w:tab/>
          </w:r>
          <w:r w:rsidR="00344F4E" w:rsidRPr="00CF4F06">
            <w:rPr>
              <w:rStyle w:val="Hyperlink"/>
              <w:noProof/>
            </w:rPr>
            <w:t>Introduction</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_Toc415436281 \h </w:instrText>
          </w:r>
          <w:r w:rsidR="00344F4E" w:rsidRPr="00075304">
            <w:rPr>
              <w:noProof/>
              <w:webHidden/>
            </w:rPr>
          </w:r>
          <w:r w:rsidR="00344F4E" w:rsidRPr="00075304">
            <w:rPr>
              <w:noProof/>
              <w:webHidden/>
              <w:rPrChange w:id="122" w:author="Chancerel, Perrine" w:date="2015-04-01T12:09:00Z">
                <w:rPr>
                  <w:noProof/>
                  <w:webHidden/>
                </w:rPr>
              </w:rPrChange>
            </w:rPr>
            <w:fldChar w:fldCharType="separate"/>
          </w:r>
          <w:r w:rsidR="00344F4E" w:rsidRPr="00CF4F06">
            <w:rPr>
              <w:noProof/>
              <w:webHidden/>
            </w:rPr>
            <w:t>1</w:t>
          </w:r>
          <w:r w:rsidR="00344F4E" w:rsidRPr="00075304">
            <w:rPr>
              <w:noProof/>
              <w:webHidden/>
            </w:rPr>
            <w:fldChar w:fldCharType="end"/>
          </w:r>
          <w:r w:rsidRPr="00075304">
            <w:rPr>
              <w:noProof/>
            </w:rPr>
            <w:fldChar w:fldCharType="end"/>
          </w:r>
        </w:p>
        <w:p w14:paraId="48B5AB85"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"_Toc415436282" </w:instrText>
          </w:r>
          <w:r w:rsidRPr="00075304">
            <w:rPr>
              <w:rPrChange w:id="123" w:author="Chancerel, Perrine" w:date="2015-04-01T12:09:00Z">
                <w:rPr>
                  <w:noProof/>
                </w:rPr>
              </w:rPrChange>
            </w:rPr>
            <w:fldChar w:fldCharType="separate"/>
          </w:r>
          <w:r w:rsidR="00344F4E" w:rsidRPr="00CF4F06">
            <w:rPr>
              <w:rStyle w:val="Hyperlink"/>
              <w:noProof/>
            </w:rPr>
            <w:t>1.1</w:t>
          </w:r>
          <w:r w:rsidR="00344F4E" w:rsidRPr="00CF4F06">
            <w:rPr>
              <w:rFonts w:eastAsiaTheme="minorEastAsia"/>
              <w:noProof/>
              <w:sz w:val="22"/>
              <w:szCs w:val="22"/>
            </w:rPr>
            <w:tab/>
          </w:r>
          <w:r w:rsidR="00344F4E" w:rsidRPr="00CF4F06">
            <w:rPr>
              <w:rStyle w:val="Hyperlink"/>
              <w:noProof/>
            </w:rPr>
            <w:t>Problem formulation</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_Toc415436282 \h </w:instrText>
          </w:r>
          <w:r w:rsidR="00344F4E" w:rsidRPr="00075304">
            <w:rPr>
              <w:noProof/>
              <w:webHidden/>
            </w:rPr>
          </w:r>
          <w:r w:rsidR="00344F4E" w:rsidRPr="00075304">
            <w:rPr>
              <w:noProof/>
              <w:webHidden/>
              <w:rPrChange w:id="124" w:author="Chancerel, Perrine" w:date="2015-04-01T12:09:00Z">
                <w:rPr>
                  <w:noProof/>
                  <w:webHidden/>
                </w:rPr>
              </w:rPrChange>
            </w:rPr>
            <w:fldChar w:fldCharType="separate"/>
          </w:r>
          <w:r w:rsidR="00344F4E" w:rsidRPr="00CF4F06">
            <w:rPr>
              <w:noProof/>
              <w:webHidden/>
            </w:rPr>
            <w:t>1</w:t>
          </w:r>
          <w:r w:rsidR="00344F4E" w:rsidRPr="00075304">
            <w:rPr>
              <w:noProof/>
              <w:webHidden/>
            </w:rPr>
            <w:fldChar w:fldCharType="end"/>
          </w:r>
          <w:r w:rsidRPr="00075304">
            <w:rPr>
              <w:noProof/>
            </w:rPr>
            <w:fldChar w:fldCharType="end"/>
          </w:r>
        </w:p>
        <w:p w14:paraId="7C81E07C"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"_Toc415436283" </w:instrText>
          </w:r>
          <w:r w:rsidRPr="00075304">
            <w:rPr>
              <w:rPrChange w:id="125" w:author="Chancerel, Perrine" w:date="2015-04-01T12:09:00Z">
                <w:rPr>
                  <w:noProof/>
                </w:rPr>
              </w:rPrChange>
            </w:rPr>
            <w:fldChar w:fldCharType="separate"/>
          </w:r>
          <w:r w:rsidR="00344F4E" w:rsidRPr="00CF4F06">
            <w:rPr>
              <w:rStyle w:val="Hyperlink"/>
              <w:noProof/>
            </w:rPr>
            <w:t>1.2</w:t>
          </w:r>
          <w:r w:rsidR="00344F4E" w:rsidRPr="00CF4F06">
            <w:rPr>
              <w:rFonts w:eastAsiaTheme="minorEastAsia"/>
              <w:noProof/>
              <w:sz w:val="22"/>
              <w:szCs w:val="22"/>
            </w:rPr>
            <w:tab/>
          </w:r>
          <w:r w:rsidR="00344F4E" w:rsidRPr="00CF4F06">
            <w:rPr>
              <w:rStyle w:val="Hyperlink"/>
              <w:noProof/>
            </w:rPr>
            <w:t>Purpose</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_Toc415436283 \h </w:instrText>
          </w:r>
          <w:r w:rsidR="00344F4E" w:rsidRPr="00075304">
            <w:rPr>
              <w:noProof/>
              <w:webHidden/>
            </w:rPr>
          </w:r>
          <w:r w:rsidR="00344F4E" w:rsidRPr="00075304">
            <w:rPr>
              <w:noProof/>
              <w:webHidden/>
              <w:rPrChange w:id="126" w:author="Chancerel, Perrine" w:date="2015-04-01T12:09:00Z">
                <w:rPr>
                  <w:noProof/>
                  <w:webHidden/>
                </w:rPr>
              </w:rPrChange>
            </w:rPr>
            <w:fldChar w:fldCharType="separate"/>
          </w:r>
          <w:r w:rsidR="00344F4E" w:rsidRPr="00CF4F06">
            <w:rPr>
              <w:noProof/>
              <w:webHidden/>
            </w:rPr>
            <w:t>3</w:t>
          </w:r>
          <w:r w:rsidR="00344F4E" w:rsidRPr="00075304">
            <w:rPr>
              <w:noProof/>
              <w:webHidden/>
            </w:rPr>
            <w:fldChar w:fldCharType="end"/>
          </w:r>
          <w:r w:rsidRPr="00075304">
            <w:rPr>
              <w:noProof/>
            </w:rPr>
            <w:fldChar w:fldCharType="end"/>
          </w:r>
        </w:p>
        <w:p w14:paraId="1D8DE6B7" w14:textId="77777777" w:rsidR="00344F4E" w:rsidRPr="00CF4F06" w:rsidRDefault="00515023">
          <w:pPr>
            <w:pStyle w:val="Verzeichnis1"/>
            <w:rPr>
              <w:rFonts w:eastAsiaTheme="minorEastAsia"/>
              <w:noProof/>
              <w:sz w:val="22"/>
              <w:szCs w:val="22"/>
            </w:rPr>
          </w:pPr>
          <w:r w:rsidRPr="00075304">
            <w:fldChar w:fldCharType="begin"/>
          </w:r>
          <w:r w:rsidRPr="00CF4F06">
            <w:instrText xml:space="preserve"> HYPERLINK \l "_Toc415436284" </w:instrText>
          </w:r>
          <w:r w:rsidRPr="00075304">
            <w:rPr>
              <w:rPrChange w:id="127" w:author="Chancerel, Perrine" w:date="2015-04-01T12:09:00Z">
                <w:rPr>
                  <w:noProof/>
                </w:rPr>
              </w:rPrChange>
            </w:rPr>
            <w:fldChar w:fldCharType="separate"/>
          </w:r>
          <w:r w:rsidR="00344F4E" w:rsidRPr="00CF4F06">
            <w:rPr>
              <w:rStyle w:val="Hyperlink"/>
              <w:noProof/>
            </w:rPr>
            <w:t>2.</w:t>
          </w:r>
          <w:r w:rsidR="00344F4E" w:rsidRPr="00CF4F06">
            <w:rPr>
              <w:rFonts w:eastAsiaTheme="minorEastAsia"/>
              <w:noProof/>
              <w:sz w:val="22"/>
              <w:szCs w:val="22"/>
            </w:rPr>
            <w:tab/>
          </w:r>
          <w:r w:rsidR="00344F4E" w:rsidRPr="00CF4F06">
            <w:rPr>
              <w:rStyle w:val="Hyperlink"/>
              <w:noProof/>
            </w:rPr>
            <w:t>Background Theories and related works</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_Toc415436284 \h </w:instrText>
          </w:r>
          <w:r w:rsidR="00344F4E" w:rsidRPr="00075304">
            <w:rPr>
              <w:noProof/>
              <w:webHidden/>
            </w:rPr>
          </w:r>
          <w:r w:rsidR="00344F4E" w:rsidRPr="00075304">
            <w:rPr>
              <w:noProof/>
              <w:webHidden/>
              <w:rPrChange w:id="128" w:author="Chancerel, Perrine" w:date="2015-04-01T12:09:00Z">
                <w:rPr>
                  <w:noProof/>
                  <w:webHidden/>
                </w:rPr>
              </w:rPrChange>
            </w:rPr>
            <w:fldChar w:fldCharType="separate"/>
          </w:r>
          <w:r w:rsidR="00344F4E" w:rsidRPr="00CF4F06">
            <w:rPr>
              <w:noProof/>
              <w:webHidden/>
            </w:rPr>
            <w:t>5</w:t>
          </w:r>
          <w:r w:rsidR="00344F4E" w:rsidRPr="00075304">
            <w:rPr>
              <w:noProof/>
              <w:webHidden/>
            </w:rPr>
            <w:fldChar w:fldCharType="end"/>
          </w:r>
          <w:r w:rsidRPr="00075304">
            <w:rPr>
              <w:noProof/>
            </w:rPr>
            <w:fldChar w:fldCharType="end"/>
          </w:r>
        </w:p>
        <w:p w14:paraId="67D8C315"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"_Toc415436285" </w:instrText>
          </w:r>
          <w:r w:rsidRPr="00075304">
            <w:rPr>
              <w:rPrChange w:id="129" w:author="Chancerel, Perrine" w:date="2015-04-01T12:09:00Z">
                <w:rPr>
                  <w:noProof/>
                </w:rPr>
              </w:rPrChange>
            </w:rPr>
            <w:fldChar w:fldCharType="separate"/>
          </w:r>
          <w:r w:rsidR="00344F4E" w:rsidRPr="00CF4F06">
            <w:rPr>
              <w:rStyle w:val="Hyperlink"/>
              <w:noProof/>
            </w:rPr>
            <w:t>2.1</w:t>
          </w:r>
          <w:r w:rsidR="00344F4E" w:rsidRPr="00CF4F06">
            <w:rPr>
              <w:rFonts w:eastAsiaTheme="minorEastAsia"/>
              <w:noProof/>
              <w:sz w:val="22"/>
              <w:szCs w:val="22"/>
            </w:rPr>
            <w:tab/>
          </w:r>
          <w:r w:rsidR="00344F4E" w:rsidRPr="00CF4F06">
            <w:rPr>
              <w:rStyle w:val="Hyperlink"/>
              <w:noProof/>
            </w:rPr>
            <w:t>Feature extraction algorithms</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_Toc415436285 \h </w:instrText>
          </w:r>
          <w:r w:rsidR="00344F4E" w:rsidRPr="00075304">
            <w:rPr>
              <w:noProof/>
              <w:webHidden/>
            </w:rPr>
          </w:r>
          <w:r w:rsidR="00344F4E" w:rsidRPr="00075304">
            <w:rPr>
              <w:noProof/>
              <w:webHidden/>
              <w:rPrChange w:id="130" w:author="Chancerel, Perrine" w:date="2015-04-01T12:09:00Z">
                <w:rPr>
                  <w:noProof/>
                  <w:webHidden/>
                </w:rPr>
              </w:rPrChange>
            </w:rPr>
            <w:fldChar w:fldCharType="separate"/>
          </w:r>
          <w:r w:rsidR="00344F4E" w:rsidRPr="00CF4F06">
            <w:rPr>
              <w:noProof/>
              <w:webHidden/>
            </w:rPr>
            <w:t>6</w:t>
          </w:r>
          <w:r w:rsidR="00344F4E" w:rsidRPr="00075304">
            <w:rPr>
              <w:noProof/>
              <w:webHidden/>
            </w:rPr>
            <w:fldChar w:fldCharType="end"/>
          </w:r>
          <w:r w:rsidRPr="00075304">
            <w:rPr>
              <w:noProof/>
            </w:rPr>
            <w:fldChar w:fldCharType="end"/>
          </w:r>
        </w:p>
        <w:p w14:paraId="01C0FD36"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"_Toc415436286" </w:instrText>
          </w:r>
          <w:r w:rsidRPr="00075304">
            <w:rPr>
              <w:rPrChange w:id="131" w:author="Chancerel, Perrine" w:date="2015-04-01T12:09:00Z">
                <w:rPr>
                  <w:noProof/>
                </w:rPr>
              </w:rPrChange>
            </w:rPr>
            <w:fldChar w:fldCharType="separate"/>
          </w:r>
          <w:r w:rsidR="00344F4E" w:rsidRPr="00CF4F06">
            <w:rPr>
              <w:rStyle w:val="Hyperlink"/>
              <w:noProof/>
            </w:rPr>
            <w:t>2.1.1</w:t>
          </w:r>
          <w:r w:rsidR="00344F4E" w:rsidRPr="00CF4F06">
            <w:rPr>
              <w:rFonts w:eastAsiaTheme="minorEastAsia"/>
              <w:noProof/>
              <w:sz w:val="22"/>
              <w:szCs w:val="22"/>
            </w:rPr>
            <w:tab/>
          </w:r>
          <w:r w:rsidR="00344F4E" w:rsidRPr="00CF4F06">
            <w:rPr>
              <w:rStyle w:val="Hyperlink"/>
              <w:noProof/>
            </w:rPr>
            <w:t>Single seed region growing approach for color images</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_Toc415436286 \h </w:instrText>
          </w:r>
          <w:r w:rsidR="00344F4E" w:rsidRPr="00075304">
            <w:rPr>
              <w:noProof/>
              <w:webHidden/>
            </w:rPr>
          </w:r>
          <w:r w:rsidR="00344F4E" w:rsidRPr="00075304">
            <w:rPr>
              <w:noProof/>
              <w:webHidden/>
              <w:rPrChange w:id="132" w:author="Chancerel, Perrine" w:date="2015-04-01T12:09:00Z">
                <w:rPr>
                  <w:noProof/>
                  <w:webHidden/>
                </w:rPr>
              </w:rPrChange>
            </w:rPr>
            <w:fldChar w:fldCharType="separate"/>
          </w:r>
          <w:r w:rsidR="00344F4E" w:rsidRPr="00CF4F06">
            <w:rPr>
              <w:noProof/>
              <w:webHidden/>
            </w:rPr>
            <w:t>6</w:t>
          </w:r>
          <w:r w:rsidR="00344F4E" w:rsidRPr="00075304">
            <w:rPr>
              <w:noProof/>
              <w:webHidden/>
            </w:rPr>
            <w:fldChar w:fldCharType="end"/>
          </w:r>
          <w:r w:rsidRPr="00075304">
            <w:rPr>
              <w:noProof/>
            </w:rPr>
            <w:fldChar w:fldCharType="end"/>
          </w:r>
        </w:p>
        <w:p w14:paraId="63BEA867"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"_Toc415436287" </w:instrText>
          </w:r>
          <w:r w:rsidRPr="00075304">
            <w:rPr>
              <w:rPrChange w:id="133" w:author="Chancerel, Perrine" w:date="2015-04-01T12:09:00Z">
                <w:rPr>
                  <w:noProof/>
                </w:rPr>
              </w:rPrChange>
            </w:rPr>
            <w:fldChar w:fldCharType="separate"/>
          </w:r>
          <w:r w:rsidR="00344F4E" w:rsidRPr="00CF4F06">
            <w:rPr>
              <w:rStyle w:val="Hyperlink"/>
              <w:noProof/>
            </w:rPr>
            <w:t>2.1.2</w:t>
          </w:r>
          <w:r w:rsidR="00344F4E" w:rsidRPr="00CF4F06">
            <w:rPr>
              <w:rFonts w:eastAsiaTheme="minorEastAsia"/>
              <w:noProof/>
              <w:sz w:val="22"/>
              <w:szCs w:val="22"/>
            </w:rPr>
            <w:tab/>
          </w:r>
          <w:r w:rsidR="00344F4E" w:rsidRPr="00CF4F06">
            <w:rPr>
              <w:rStyle w:val="Hyperlink"/>
              <w:noProof/>
            </w:rPr>
            <w:t>K-means clustering</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_Toc415436287 \h </w:instrText>
          </w:r>
          <w:r w:rsidR="00344F4E" w:rsidRPr="00075304">
            <w:rPr>
              <w:noProof/>
              <w:webHidden/>
            </w:rPr>
          </w:r>
          <w:r w:rsidR="00344F4E" w:rsidRPr="00075304">
            <w:rPr>
              <w:noProof/>
              <w:webHidden/>
              <w:rPrChange w:id="134" w:author="Chancerel, Perrine" w:date="2015-04-01T12:09:00Z">
                <w:rPr>
                  <w:noProof/>
                  <w:webHidden/>
                </w:rPr>
              </w:rPrChange>
            </w:rPr>
            <w:fldChar w:fldCharType="separate"/>
          </w:r>
          <w:r w:rsidR="00344F4E" w:rsidRPr="00CF4F06">
            <w:rPr>
              <w:noProof/>
              <w:webHidden/>
            </w:rPr>
            <w:t>8</w:t>
          </w:r>
          <w:r w:rsidR="00344F4E" w:rsidRPr="00075304">
            <w:rPr>
              <w:noProof/>
              <w:webHidden/>
            </w:rPr>
            <w:fldChar w:fldCharType="end"/>
          </w:r>
          <w:r w:rsidRPr="00075304">
            <w:rPr>
              <w:noProof/>
            </w:rPr>
            <w:fldChar w:fldCharType="end"/>
          </w:r>
        </w:p>
        <w:p w14:paraId="244F6292"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"_Toc415436288" </w:instrText>
          </w:r>
          <w:r w:rsidRPr="00075304">
            <w:rPr>
              <w:rPrChange w:id="135" w:author="Chancerel, Perrine" w:date="2015-04-01T12:09:00Z">
                <w:rPr>
                  <w:noProof/>
                </w:rPr>
              </w:rPrChange>
            </w:rPr>
            <w:fldChar w:fldCharType="separate"/>
          </w:r>
          <w:r w:rsidR="00344F4E" w:rsidRPr="00CF4F06">
            <w:rPr>
              <w:rStyle w:val="Hyperlink"/>
              <w:noProof/>
            </w:rPr>
            <w:t>2.1.3</w:t>
          </w:r>
          <w:r w:rsidR="00344F4E" w:rsidRPr="00CF4F06">
            <w:rPr>
              <w:rFonts w:eastAsiaTheme="minorEastAsia"/>
              <w:noProof/>
              <w:sz w:val="22"/>
              <w:szCs w:val="22"/>
            </w:rPr>
            <w:tab/>
          </w:r>
          <w:r w:rsidR="00344F4E" w:rsidRPr="00CF4F06">
            <w:rPr>
              <w:rStyle w:val="Hyperlink"/>
              <w:noProof/>
            </w:rPr>
            <w:t>Normalized cross correlation for 2D pattern matching</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_Toc415436288 \h </w:instrText>
          </w:r>
          <w:r w:rsidR="00344F4E" w:rsidRPr="00075304">
            <w:rPr>
              <w:noProof/>
              <w:webHidden/>
            </w:rPr>
          </w:r>
          <w:r w:rsidR="00344F4E" w:rsidRPr="00075304">
            <w:rPr>
              <w:noProof/>
              <w:webHidden/>
              <w:rPrChange w:id="136" w:author="Chancerel, Perrine" w:date="2015-04-01T12:09:00Z">
                <w:rPr>
                  <w:noProof/>
                  <w:webHidden/>
                </w:rPr>
              </w:rPrChange>
            </w:rPr>
            <w:fldChar w:fldCharType="separate"/>
          </w:r>
          <w:r w:rsidR="00344F4E" w:rsidRPr="00CF4F06">
            <w:rPr>
              <w:noProof/>
              <w:webHidden/>
            </w:rPr>
            <w:t>9</w:t>
          </w:r>
          <w:r w:rsidR="00344F4E" w:rsidRPr="00075304">
            <w:rPr>
              <w:noProof/>
              <w:webHidden/>
            </w:rPr>
            <w:fldChar w:fldCharType="end"/>
          </w:r>
          <w:r w:rsidRPr="00075304">
            <w:rPr>
              <w:noProof/>
            </w:rPr>
            <w:fldChar w:fldCharType="end"/>
          </w:r>
        </w:p>
        <w:p w14:paraId="14853BC8"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"_Toc415436289" </w:instrText>
          </w:r>
          <w:r w:rsidRPr="00075304">
            <w:rPr>
              <w:rPrChange w:id="137" w:author="Chancerel, Perrine" w:date="2015-04-01T12:09:00Z">
                <w:rPr>
                  <w:noProof/>
                </w:rPr>
              </w:rPrChange>
            </w:rPr>
            <w:fldChar w:fldCharType="separate"/>
          </w:r>
          <w:r w:rsidR="00344F4E" w:rsidRPr="00CF4F06">
            <w:rPr>
              <w:rStyle w:val="Hyperlink"/>
              <w:noProof/>
            </w:rPr>
            <w:t>2.1.4</w:t>
          </w:r>
          <w:r w:rsidR="00344F4E" w:rsidRPr="00CF4F06">
            <w:rPr>
              <w:rFonts w:eastAsiaTheme="minorEastAsia"/>
              <w:noProof/>
              <w:sz w:val="22"/>
              <w:szCs w:val="22"/>
            </w:rPr>
            <w:tab/>
          </w:r>
          <w:r w:rsidR="00344F4E" w:rsidRPr="00CF4F06">
            <w:rPr>
              <w:rStyle w:val="Hyperlink"/>
              <w:noProof/>
            </w:rPr>
            <w:t>Image reconstruction with PCA</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_Toc415436289 \h </w:instrText>
          </w:r>
          <w:r w:rsidR="00344F4E" w:rsidRPr="00075304">
            <w:rPr>
              <w:noProof/>
              <w:webHidden/>
            </w:rPr>
          </w:r>
          <w:r w:rsidR="00344F4E" w:rsidRPr="00075304">
            <w:rPr>
              <w:noProof/>
              <w:webHidden/>
              <w:rPrChange w:id="138" w:author="Chancerel, Perrine" w:date="2015-04-01T12:09:00Z">
                <w:rPr>
                  <w:noProof/>
                  <w:webHidden/>
                </w:rPr>
              </w:rPrChange>
            </w:rPr>
            <w:fldChar w:fldCharType="separate"/>
          </w:r>
          <w:r w:rsidR="00344F4E" w:rsidRPr="00CF4F06">
            <w:rPr>
              <w:noProof/>
              <w:webHidden/>
            </w:rPr>
            <w:t>10</w:t>
          </w:r>
          <w:r w:rsidR="00344F4E" w:rsidRPr="00075304">
            <w:rPr>
              <w:noProof/>
              <w:webHidden/>
            </w:rPr>
            <w:fldChar w:fldCharType="end"/>
          </w:r>
          <w:r w:rsidRPr="00075304">
            <w:rPr>
              <w:noProof/>
            </w:rPr>
            <w:fldChar w:fldCharType="end"/>
          </w:r>
        </w:p>
        <w:p w14:paraId="565318BC"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"_Toc415436290" </w:instrText>
          </w:r>
          <w:r w:rsidRPr="00075304">
            <w:rPr>
              <w:rPrChange w:id="139" w:author="Chancerel, Perrine" w:date="2015-04-01T12:09:00Z">
                <w:rPr>
                  <w:noProof/>
                </w:rPr>
              </w:rPrChange>
            </w:rPr>
            <w:fldChar w:fldCharType="separate"/>
          </w:r>
          <w:r w:rsidR="00344F4E" w:rsidRPr="00CF4F06">
            <w:rPr>
              <w:rStyle w:val="Hyperlink"/>
              <w:noProof/>
            </w:rPr>
            <w:t>2.2</w:t>
          </w:r>
          <w:r w:rsidR="00344F4E" w:rsidRPr="00CF4F06">
            <w:rPr>
              <w:rFonts w:eastAsiaTheme="minorEastAsia"/>
              <w:noProof/>
              <w:sz w:val="22"/>
              <w:szCs w:val="22"/>
            </w:rPr>
            <w:tab/>
          </w:r>
          <w:r w:rsidR="00344F4E" w:rsidRPr="00CF4F06">
            <w:rPr>
              <w:rStyle w:val="Hyperlink"/>
              <w:noProof/>
            </w:rPr>
            <w:t>Feature selection</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_Toc415436290 \h </w:instrText>
          </w:r>
          <w:r w:rsidR="00344F4E" w:rsidRPr="00075304">
            <w:rPr>
              <w:noProof/>
              <w:webHidden/>
            </w:rPr>
          </w:r>
          <w:r w:rsidR="00344F4E" w:rsidRPr="00075304">
            <w:rPr>
              <w:noProof/>
              <w:webHidden/>
              <w:rPrChange w:id="140" w:author="Chancerel, Perrine" w:date="2015-04-01T12:09:00Z">
                <w:rPr>
                  <w:noProof/>
                  <w:webHidden/>
                </w:rPr>
              </w:rPrChange>
            </w:rPr>
            <w:fldChar w:fldCharType="separate"/>
          </w:r>
          <w:r w:rsidR="00344F4E" w:rsidRPr="00CF4F06">
            <w:rPr>
              <w:noProof/>
              <w:webHidden/>
            </w:rPr>
            <w:t>11</w:t>
          </w:r>
          <w:r w:rsidR="00344F4E" w:rsidRPr="00075304">
            <w:rPr>
              <w:noProof/>
              <w:webHidden/>
            </w:rPr>
            <w:fldChar w:fldCharType="end"/>
          </w:r>
          <w:r w:rsidRPr="00075304">
            <w:rPr>
              <w:noProof/>
            </w:rPr>
            <w:fldChar w:fldCharType="end"/>
          </w:r>
        </w:p>
        <w:p w14:paraId="4CE8BD29"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"_Toc415436291" </w:instrText>
          </w:r>
          <w:r w:rsidRPr="00075304">
            <w:rPr>
              <w:rPrChange w:id="141" w:author="Chancerel, Perrine" w:date="2015-04-01T12:09:00Z">
                <w:rPr>
                  <w:noProof/>
                </w:rPr>
              </w:rPrChange>
            </w:rPr>
            <w:fldChar w:fldCharType="separate"/>
          </w:r>
          <w:r w:rsidR="00344F4E" w:rsidRPr="00CF4F06">
            <w:rPr>
              <w:rStyle w:val="Hyperlink"/>
              <w:noProof/>
            </w:rPr>
            <w:t>2.2.1</w:t>
          </w:r>
          <w:r w:rsidR="00344F4E" w:rsidRPr="00CF4F06">
            <w:rPr>
              <w:rFonts w:eastAsiaTheme="minorEastAsia"/>
              <w:noProof/>
              <w:sz w:val="22"/>
              <w:szCs w:val="22"/>
            </w:rPr>
            <w:tab/>
          </w:r>
          <w:r w:rsidR="00344F4E" w:rsidRPr="00CF4F06">
            <w:rPr>
              <w:rStyle w:val="Hyperlink"/>
              <w:noProof/>
            </w:rPr>
            <w:t>Fisher score</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_Toc415436291 \h </w:instrText>
          </w:r>
          <w:r w:rsidR="00344F4E" w:rsidRPr="00075304">
            <w:rPr>
              <w:noProof/>
              <w:webHidden/>
            </w:rPr>
          </w:r>
          <w:r w:rsidR="00344F4E" w:rsidRPr="00075304">
            <w:rPr>
              <w:noProof/>
              <w:webHidden/>
              <w:rPrChange w:id="142" w:author="Chancerel, Perrine" w:date="2015-04-01T12:09:00Z">
                <w:rPr>
                  <w:noProof/>
                  <w:webHidden/>
                </w:rPr>
              </w:rPrChange>
            </w:rPr>
            <w:fldChar w:fldCharType="separate"/>
          </w:r>
          <w:r w:rsidR="00344F4E" w:rsidRPr="00CF4F06">
            <w:rPr>
              <w:noProof/>
              <w:webHidden/>
            </w:rPr>
            <w:t>12</w:t>
          </w:r>
          <w:r w:rsidR="00344F4E" w:rsidRPr="00075304">
            <w:rPr>
              <w:noProof/>
              <w:webHidden/>
            </w:rPr>
            <w:fldChar w:fldCharType="end"/>
          </w:r>
          <w:r w:rsidRPr="00075304">
            <w:rPr>
              <w:noProof/>
            </w:rPr>
            <w:fldChar w:fldCharType="end"/>
          </w:r>
        </w:p>
        <w:p w14:paraId="17ADB812"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"_Toc415436292" </w:instrText>
          </w:r>
          <w:r w:rsidRPr="00075304">
            <w:rPr>
              <w:rPrChange w:id="143" w:author="Chancerel, Perrine" w:date="2015-04-01T12:09:00Z">
                <w:rPr>
                  <w:noProof/>
                </w:rPr>
              </w:rPrChange>
            </w:rPr>
            <w:fldChar w:fldCharType="separate"/>
          </w:r>
          <w:r w:rsidR="00344F4E" w:rsidRPr="00CF4F06">
            <w:rPr>
              <w:rStyle w:val="Hyperlink"/>
              <w:noProof/>
            </w:rPr>
            <w:t>2.2.2</w:t>
          </w:r>
          <w:r w:rsidR="00344F4E" w:rsidRPr="00CF4F06">
            <w:rPr>
              <w:rFonts w:eastAsiaTheme="minorEastAsia"/>
              <w:noProof/>
              <w:sz w:val="22"/>
              <w:szCs w:val="22"/>
            </w:rPr>
            <w:tab/>
          </w:r>
          <w:r w:rsidR="00344F4E" w:rsidRPr="00CF4F06">
            <w:rPr>
              <w:rStyle w:val="Hyperlink"/>
              <w:noProof/>
            </w:rPr>
            <w:t>Random forest feature selection</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_Toc415436292 \h </w:instrText>
          </w:r>
          <w:r w:rsidR="00344F4E" w:rsidRPr="00075304">
            <w:rPr>
              <w:noProof/>
              <w:webHidden/>
            </w:rPr>
          </w:r>
          <w:r w:rsidR="00344F4E" w:rsidRPr="00075304">
            <w:rPr>
              <w:noProof/>
              <w:webHidden/>
              <w:rPrChange w:id="144" w:author="Chancerel, Perrine" w:date="2015-04-01T12:09:00Z">
                <w:rPr>
                  <w:noProof/>
                  <w:webHidden/>
                </w:rPr>
              </w:rPrChange>
            </w:rPr>
            <w:fldChar w:fldCharType="separate"/>
          </w:r>
          <w:r w:rsidR="00344F4E" w:rsidRPr="00CF4F06">
            <w:rPr>
              <w:noProof/>
              <w:webHidden/>
            </w:rPr>
            <w:t>13</w:t>
          </w:r>
          <w:r w:rsidR="00344F4E" w:rsidRPr="00075304">
            <w:rPr>
              <w:noProof/>
              <w:webHidden/>
            </w:rPr>
            <w:fldChar w:fldCharType="end"/>
          </w:r>
          <w:r w:rsidRPr="00075304">
            <w:rPr>
              <w:noProof/>
            </w:rPr>
            <w:fldChar w:fldCharType="end"/>
          </w:r>
        </w:p>
        <w:p w14:paraId="7E7B4CC6"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"_Toc415436293" </w:instrText>
          </w:r>
          <w:r w:rsidRPr="00075304">
            <w:rPr>
              <w:rPrChange w:id="145" w:author="Chancerel, Perrine" w:date="2015-04-01T12:09:00Z">
                <w:rPr>
                  <w:noProof/>
                </w:rPr>
              </w:rPrChange>
            </w:rPr>
            <w:fldChar w:fldCharType="separate"/>
          </w:r>
          <w:r w:rsidR="00344F4E" w:rsidRPr="00CF4F06">
            <w:rPr>
              <w:rStyle w:val="Hyperlink"/>
              <w:noProof/>
            </w:rPr>
            <w:t>2.3</w:t>
          </w:r>
          <w:r w:rsidR="00344F4E" w:rsidRPr="00CF4F06">
            <w:rPr>
              <w:rFonts w:eastAsiaTheme="minorEastAsia"/>
              <w:noProof/>
              <w:sz w:val="22"/>
              <w:szCs w:val="22"/>
            </w:rPr>
            <w:tab/>
          </w:r>
          <w:r w:rsidR="00344F4E" w:rsidRPr="00CF4F06">
            <w:rPr>
              <w:rStyle w:val="Hyperlink"/>
              <w:noProof/>
            </w:rPr>
            <w:t>Object Classification</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_Toc415436293 \h </w:instrText>
          </w:r>
          <w:r w:rsidR="00344F4E" w:rsidRPr="00075304">
            <w:rPr>
              <w:noProof/>
              <w:webHidden/>
            </w:rPr>
          </w:r>
          <w:r w:rsidR="00344F4E" w:rsidRPr="00075304">
            <w:rPr>
              <w:noProof/>
              <w:webHidden/>
              <w:rPrChange w:id="146" w:author="Chancerel, Perrine" w:date="2015-04-01T12:09:00Z">
                <w:rPr>
                  <w:noProof/>
                  <w:webHidden/>
                </w:rPr>
              </w:rPrChange>
            </w:rPr>
            <w:fldChar w:fldCharType="separate"/>
          </w:r>
          <w:r w:rsidR="00344F4E" w:rsidRPr="00CF4F06">
            <w:rPr>
              <w:noProof/>
              <w:webHidden/>
            </w:rPr>
            <w:t>14</w:t>
          </w:r>
          <w:r w:rsidR="00344F4E" w:rsidRPr="00075304">
            <w:rPr>
              <w:noProof/>
              <w:webHidden/>
            </w:rPr>
            <w:fldChar w:fldCharType="end"/>
          </w:r>
          <w:r w:rsidRPr="00075304">
            <w:rPr>
              <w:noProof/>
            </w:rPr>
            <w:fldChar w:fldCharType="end"/>
          </w:r>
        </w:p>
        <w:p w14:paraId="5B3D37A5"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"_Toc415436294" </w:instrText>
          </w:r>
          <w:r w:rsidRPr="00075304">
            <w:rPr>
              <w:rPrChange w:id="147" w:author="Chancerel, Perrine" w:date="2015-04-01T12:09:00Z">
                <w:rPr>
                  <w:noProof/>
                </w:rPr>
              </w:rPrChange>
            </w:rPr>
            <w:fldChar w:fldCharType="separate"/>
          </w:r>
          <w:r w:rsidR="00344F4E" w:rsidRPr="00CF4F06">
            <w:rPr>
              <w:rStyle w:val="Hyperlink"/>
              <w:noProof/>
            </w:rPr>
            <w:t>2.3.1</w:t>
          </w:r>
          <w:r w:rsidR="00344F4E" w:rsidRPr="00CF4F06">
            <w:rPr>
              <w:rFonts w:eastAsiaTheme="minorEastAsia"/>
              <w:noProof/>
              <w:sz w:val="22"/>
              <w:szCs w:val="22"/>
            </w:rPr>
            <w:tab/>
          </w:r>
          <w:r w:rsidR="00344F4E" w:rsidRPr="00CF4F06">
            <w:rPr>
              <w:rStyle w:val="Hyperlink"/>
              <w:noProof/>
            </w:rPr>
            <w:t>Random forest classifier</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_Toc415436294 \h </w:instrText>
          </w:r>
          <w:r w:rsidR="00344F4E" w:rsidRPr="00075304">
            <w:rPr>
              <w:noProof/>
              <w:webHidden/>
            </w:rPr>
          </w:r>
          <w:r w:rsidR="00344F4E" w:rsidRPr="00075304">
            <w:rPr>
              <w:noProof/>
              <w:webHidden/>
              <w:rPrChange w:id="148" w:author="Chancerel, Perrine" w:date="2015-04-01T12:09:00Z">
                <w:rPr>
                  <w:noProof/>
                  <w:webHidden/>
                </w:rPr>
              </w:rPrChange>
            </w:rPr>
            <w:fldChar w:fldCharType="separate"/>
          </w:r>
          <w:r w:rsidR="00344F4E" w:rsidRPr="00CF4F06">
            <w:rPr>
              <w:noProof/>
              <w:webHidden/>
            </w:rPr>
            <w:t>14</w:t>
          </w:r>
          <w:r w:rsidR="00344F4E" w:rsidRPr="00075304">
            <w:rPr>
              <w:noProof/>
              <w:webHidden/>
            </w:rPr>
            <w:fldChar w:fldCharType="end"/>
          </w:r>
          <w:r w:rsidRPr="00075304">
            <w:rPr>
              <w:noProof/>
            </w:rPr>
            <w:fldChar w:fldCharType="end"/>
          </w:r>
        </w:p>
        <w:p w14:paraId="568CAE8D"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"_Toc415436295" </w:instrText>
          </w:r>
          <w:r w:rsidRPr="00075304">
            <w:rPr>
              <w:rPrChange w:id="149" w:author="Chancerel, Perrine" w:date="2015-04-01T12:09:00Z">
                <w:rPr>
                  <w:noProof/>
                </w:rPr>
              </w:rPrChange>
            </w:rPr>
            <w:fldChar w:fldCharType="separate"/>
          </w:r>
          <w:r w:rsidR="00344F4E" w:rsidRPr="00CF4F06">
            <w:rPr>
              <w:rStyle w:val="Hyperlink"/>
              <w:noProof/>
            </w:rPr>
            <w:t>2.3.2</w:t>
          </w:r>
          <w:r w:rsidR="00344F4E" w:rsidRPr="00CF4F06">
            <w:rPr>
              <w:rFonts w:eastAsiaTheme="minorEastAsia"/>
              <w:noProof/>
              <w:sz w:val="22"/>
              <w:szCs w:val="22"/>
            </w:rPr>
            <w:tab/>
          </w:r>
          <w:r w:rsidR="00344F4E" w:rsidRPr="00CF4F06">
            <w:rPr>
              <w:rStyle w:val="Hyperlink"/>
              <w:noProof/>
            </w:rPr>
            <w:t>Support vector machine classifier</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_Toc415436295 \h </w:instrText>
          </w:r>
          <w:r w:rsidR="00344F4E" w:rsidRPr="00075304">
            <w:rPr>
              <w:noProof/>
              <w:webHidden/>
            </w:rPr>
          </w:r>
          <w:r w:rsidR="00344F4E" w:rsidRPr="00075304">
            <w:rPr>
              <w:noProof/>
              <w:webHidden/>
              <w:rPrChange w:id="150" w:author="Chancerel, Perrine" w:date="2015-04-01T12:09:00Z">
                <w:rPr>
                  <w:noProof/>
                  <w:webHidden/>
                </w:rPr>
              </w:rPrChange>
            </w:rPr>
            <w:fldChar w:fldCharType="separate"/>
          </w:r>
          <w:r w:rsidR="00344F4E" w:rsidRPr="00CF4F06">
            <w:rPr>
              <w:noProof/>
              <w:webHidden/>
            </w:rPr>
            <w:t>16</w:t>
          </w:r>
          <w:r w:rsidR="00344F4E" w:rsidRPr="00075304">
            <w:rPr>
              <w:noProof/>
              <w:webHidden/>
            </w:rPr>
            <w:fldChar w:fldCharType="end"/>
          </w:r>
          <w:r w:rsidRPr="00075304">
            <w:rPr>
              <w:noProof/>
            </w:rPr>
            <w:fldChar w:fldCharType="end"/>
          </w:r>
        </w:p>
        <w:p w14:paraId="6E11297E"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"_Toc415436296" </w:instrText>
          </w:r>
          <w:r w:rsidRPr="00075304">
            <w:rPr>
              <w:rPrChange w:id="151" w:author="Chancerel, Perrine" w:date="2015-04-01T12:09:00Z">
                <w:rPr>
                  <w:noProof/>
                </w:rPr>
              </w:rPrChange>
            </w:rPr>
            <w:fldChar w:fldCharType="separate"/>
          </w:r>
          <w:r w:rsidR="00344F4E" w:rsidRPr="00CF4F06">
            <w:rPr>
              <w:rStyle w:val="Hyperlink"/>
              <w:noProof/>
            </w:rPr>
            <w:t>2.4</w:t>
          </w:r>
          <w:r w:rsidR="00344F4E" w:rsidRPr="00CF4F06">
            <w:rPr>
              <w:rFonts w:eastAsiaTheme="minorEastAsia"/>
              <w:noProof/>
              <w:sz w:val="22"/>
              <w:szCs w:val="22"/>
            </w:rPr>
            <w:tab/>
          </w:r>
          <w:r w:rsidR="00344F4E" w:rsidRPr="00CF4F06">
            <w:rPr>
              <w:rStyle w:val="Hyperlink"/>
              <w:noProof/>
            </w:rPr>
            <w:t>Data fusion model</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_Toc415436296 \h </w:instrText>
          </w:r>
          <w:r w:rsidR="00344F4E" w:rsidRPr="00075304">
            <w:rPr>
              <w:noProof/>
              <w:webHidden/>
            </w:rPr>
          </w:r>
          <w:r w:rsidR="00344F4E" w:rsidRPr="00075304">
            <w:rPr>
              <w:noProof/>
              <w:webHidden/>
              <w:rPrChange w:id="152" w:author="Chancerel, Perrine" w:date="2015-04-01T12:09:00Z">
                <w:rPr>
                  <w:noProof/>
                  <w:webHidden/>
                </w:rPr>
              </w:rPrChange>
            </w:rPr>
            <w:fldChar w:fldCharType="separate"/>
          </w:r>
          <w:r w:rsidR="00344F4E" w:rsidRPr="00CF4F06">
            <w:rPr>
              <w:noProof/>
              <w:webHidden/>
            </w:rPr>
            <w:t>19</w:t>
          </w:r>
          <w:r w:rsidR="00344F4E" w:rsidRPr="00075304">
            <w:rPr>
              <w:noProof/>
              <w:webHidden/>
            </w:rPr>
            <w:fldChar w:fldCharType="end"/>
          </w:r>
          <w:r w:rsidRPr="00075304">
            <w:rPr>
              <w:noProof/>
            </w:rPr>
            <w:fldChar w:fldCharType="end"/>
          </w:r>
        </w:p>
        <w:p w14:paraId="2371B18C" w14:textId="77777777" w:rsidR="00344F4E" w:rsidRPr="00CF4F06" w:rsidRDefault="00515023">
          <w:pPr>
            <w:pStyle w:val="Verzeichnis3"/>
            <w:tabs>
              <w:tab w:val="right" w:leader="dot" w:pos="9350"/>
            </w:tabs>
            <w:rPr>
              <w:rFonts w:eastAsiaTheme="minorEastAsia"/>
              <w:noProof/>
              <w:sz w:val="22"/>
              <w:szCs w:val="22"/>
            </w:rPr>
          </w:pPr>
          <w:r w:rsidRPr="00075304">
            <w:lastRenderedPageBreak/>
            <w:fldChar w:fldCharType="begin"/>
          </w:r>
          <w:r w:rsidRPr="00CF4F06">
            <w:instrText xml:space="preserve"> HYPERLINK \l "_Toc415436297" </w:instrText>
          </w:r>
          <w:r w:rsidRPr="00075304">
            <w:rPr>
              <w:rPrChange w:id="153" w:author="Chancerel, Perrine" w:date="2015-04-01T12:09:00Z">
                <w:rPr>
                  <w:noProof/>
                </w:rPr>
              </w:rPrChange>
            </w:rPr>
            <w:fldChar w:fldCharType="separate"/>
          </w:r>
          <w:r w:rsidR="00344F4E" w:rsidRPr="00CF4F06">
            <w:rPr>
              <w:rStyle w:val="Hyperlink"/>
              <w:noProof/>
            </w:rPr>
            <w:t>Data fusion with Dempster-Shafer theory</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_Toc415436297 \h </w:instrText>
          </w:r>
          <w:r w:rsidR="00344F4E" w:rsidRPr="00BE4159">
            <w:rPr>
              <w:noProof/>
              <w:webHidden/>
            </w:rPr>
          </w:r>
          <w:r w:rsidR="00344F4E" w:rsidRPr="00BE4159">
            <w:rPr>
              <w:noProof/>
              <w:webHidden/>
              <w:rPrChange w:id="154" w:author="Chancerel, Perrine" w:date="2015-04-01T12:09:00Z">
                <w:rPr>
                  <w:noProof/>
                  <w:webHidden/>
                </w:rPr>
              </w:rPrChange>
            </w:rPr>
            <w:fldChar w:fldCharType="separate"/>
          </w:r>
          <w:r w:rsidR="00344F4E" w:rsidRPr="00CF4F06">
            <w:rPr>
              <w:noProof/>
              <w:webHidden/>
            </w:rPr>
            <w:t>20</w:t>
          </w:r>
          <w:r w:rsidR="00344F4E" w:rsidRPr="00BE4159">
            <w:rPr>
              <w:noProof/>
              <w:webHidden/>
            </w:rPr>
            <w:fldChar w:fldCharType="end"/>
          </w:r>
          <w:r w:rsidRPr="00075304">
            <w:rPr>
              <w:noProof/>
            </w:rPr>
            <w:fldChar w:fldCharType="end"/>
          </w:r>
        </w:p>
        <w:p w14:paraId="5BB51B8E"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"_Toc415436298" </w:instrText>
          </w:r>
          <w:r w:rsidRPr="00075304">
            <w:rPr>
              <w:rPrChange w:id="155" w:author="Chancerel, Perrine" w:date="2015-04-01T12:09:00Z">
                <w:rPr>
                  <w:noProof/>
                </w:rPr>
              </w:rPrChange>
            </w:rPr>
            <w:fldChar w:fldCharType="separate"/>
          </w:r>
          <w:r w:rsidR="00344F4E" w:rsidRPr="00CF4F06">
            <w:rPr>
              <w:rStyle w:val="Hyperlink"/>
              <w:noProof/>
            </w:rPr>
            <w:t>2.5</w:t>
          </w:r>
          <w:r w:rsidR="00344F4E" w:rsidRPr="00CF4F06">
            <w:rPr>
              <w:rFonts w:eastAsiaTheme="minorEastAsia"/>
              <w:noProof/>
              <w:sz w:val="22"/>
              <w:szCs w:val="22"/>
            </w:rPr>
            <w:tab/>
          </w:r>
          <w:r w:rsidR="00344F4E" w:rsidRPr="00CF4F06">
            <w:rPr>
              <w:rStyle w:val="Hyperlink"/>
              <w:noProof/>
            </w:rPr>
            <w:t>Optical character recognition of IC markings from electronic PCB scrap</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_Toc415436298 \h </w:instrText>
          </w:r>
          <w:r w:rsidR="00344F4E" w:rsidRPr="00BE4159">
            <w:rPr>
              <w:noProof/>
              <w:webHidden/>
            </w:rPr>
          </w:r>
          <w:r w:rsidR="00344F4E" w:rsidRPr="00BE4159">
            <w:rPr>
              <w:noProof/>
              <w:webHidden/>
              <w:rPrChange w:id="156" w:author="Chancerel, Perrine" w:date="2015-04-01T12:09:00Z">
                <w:rPr>
                  <w:noProof/>
                  <w:webHidden/>
                </w:rPr>
              </w:rPrChange>
            </w:rPr>
            <w:fldChar w:fldCharType="separate"/>
          </w:r>
          <w:r w:rsidR="00344F4E" w:rsidRPr="00CF4F06">
            <w:rPr>
              <w:noProof/>
              <w:webHidden/>
            </w:rPr>
            <w:t>21</w:t>
          </w:r>
          <w:r w:rsidR="00344F4E" w:rsidRPr="00BE4159">
            <w:rPr>
              <w:noProof/>
              <w:webHidden/>
            </w:rPr>
            <w:fldChar w:fldCharType="end"/>
          </w:r>
          <w:r w:rsidRPr="00075304">
            <w:rPr>
              <w:noProof/>
            </w:rPr>
            <w:fldChar w:fldCharType="end"/>
          </w:r>
        </w:p>
        <w:p w14:paraId="4DEEEC4E"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"_Toc415436299" </w:instrText>
          </w:r>
          <w:r w:rsidRPr="00075304">
            <w:rPr>
              <w:rPrChange w:id="157" w:author="Chancerel, Perrine" w:date="2015-04-01T12:09:00Z">
                <w:rPr>
                  <w:noProof/>
                </w:rPr>
              </w:rPrChange>
            </w:rPr>
            <w:fldChar w:fldCharType="separate"/>
          </w:r>
          <w:r w:rsidR="00344F4E" w:rsidRPr="00CF4F06">
            <w:rPr>
              <w:rStyle w:val="Hyperlink"/>
              <w:noProof/>
            </w:rPr>
            <w:t>2.5.1</w:t>
          </w:r>
          <w:r w:rsidR="00344F4E" w:rsidRPr="00CF4F06">
            <w:rPr>
              <w:rFonts w:eastAsiaTheme="minorEastAsia"/>
              <w:noProof/>
              <w:sz w:val="22"/>
              <w:szCs w:val="22"/>
            </w:rPr>
            <w:tab/>
          </w:r>
          <w:r w:rsidR="00344F4E" w:rsidRPr="00CF4F06">
            <w:rPr>
              <w:rStyle w:val="Hyperlink"/>
              <w:noProof/>
            </w:rPr>
            <w:t>Levenshtein distance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_Toc415436299 \h </w:instrText>
          </w:r>
          <w:r w:rsidR="00344F4E" w:rsidRPr="00BE4159">
            <w:rPr>
              <w:noProof/>
              <w:webHidden/>
            </w:rPr>
          </w:r>
          <w:r w:rsidR="00344F4E" w:rsidRPr="00BE4159">
            <w:rPr>
              <w:noProof/>
              <w:webHidden/>
              <w:rPrChange w:id="158" w:author="Chancerel, Perrine" w:date="2015-04-01T12:09:00Z">
                <w:rPr>
                  <w:noProof/>
                  <w:webHidden/>
                </w:rPr>
              </w:rPrChange>
            </w:rPr>
            <w:fldChar w:fldCharType="separate"/>
          </w:r>
          <w:r w:rsidR="00344F4E" w:rsidRPr="00CF4F06">
            <w:rPr>
              <w:noProof/>
              <w:webHidden/>
            </w:rPr>
            <w:t>22</w:t>
          </w:r>
          <w:r w:rsidR="00344F4E" w:rsidRPr="00BE4159">
            <w:rPr>
              <w:noProof/>
              <w:webHidden/>
            </w:rPr>
            <w:fldChar w:fldCharType="end"/>
          </w:r>
          <w:r w:rsidRPr="00075304">
            <w:rPr>
              <w:noProof/>
            </w:rPr>
            <w:fldChar w:fldCharType="end"/>
          </w:r>
        </w:p>
        <w:p w14:paraId="61EC3E61"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"_Toc415436300" </w:instrText>
          </w:r>
          <w:r w:rsidRPr="00075304">
            <w:rPr>
              <w:rPrChange w:id="159" w:author="Chancerel, Perrine" w:date="2015-04-01T12:09:00Z">
                <w:rPr>
                  <w:noProof/>
                </w:rPr>
              </w:rPrChange>
            </w:rPr>
            <w:fldChar w:fldCharType="separate"/>
          </w:r>
          <w:r w:rsidR="00344F4E" w:rsidRPr="00CF4F06">
            <w:rPr>
              <w:rStyle w:val="Hyperlink"/>
              <w:noProof/>
            </w:rPr>
            <w:t>2.5.2</w:t>
          </w:r>
          <w:r w:rsidR="00344F4E" w:rsidRPr="00CF4F06">
            <w:rPr>
              <w:rFonts w:eastAsiaTheme="minorEastAsia"/>
              <w:noProof/>
              <w:sz w:val="22"/>
              <w:szCs w:val="22"/>
            </w:rPr>
            <w:tab/>
          </w:r>
          <w:r w:rsidR="00344F4E" w:rsidRPr="00CF4F06">
            <w:rPr>
              <w:rStyle w:val="Hyperlink"/>
              <w:noProof/>
            </w:rPr>
            <w:t>RANSAC algorithm</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_Toc415436300 \h </w:instrText>
          </w:r>
          <w:r w:rsidR="00344F4E" w:rsidRPr="00BE4159">
            <w:rPr>
              <w:noProof/>
              <w:webHidden/>
            </w:rPr>
          </w:r>
          <w:r w:rsidR="00344F4E" w:rsidRPr="00BE4159">
            <w:rPr>
              <w:noProof/>
              <w:webHidden/>
              <w:rPrChange w:id="160" w:author="Chancerel, Perrine" w:date="2015-04-01T12:09:00Z">
                <w:rPr>
                  <w:noProof/>
                  <w:webHidden/>
                </w:rPr>
              </w:rPrChange>
            </w:rPr>
            <w:fldChar w:fldCharType="separate"/>
          </w:r>
          <w:r w:rsidR="00344F4E" w:rsidRPr="00CF4F06">
            <w:rPr>
              <w:noProof/>
              <w:webHidden/>
            </w:rPr>
            <w:t>23</w:t>
          </w:r>
          <w:r w:rsidR="00344F4E" w:rsidRPr="00BE4159">
            <w:rPr>
              <w:noProof/>
              <w:webHidden/>
            </w:rPr>
            <w:fldChar w:fldCharType="end"/>
          </w:r>
          <w:r w:rsidRPr="00075304">
            <w:rPr>
              <w:noProof/>
            </w:rPr>
            <w:fldChar w:fldCharType="end"/>
          </w:r>
        </w:p>
        <w:p w14:paraId="3F220B78"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"_Toc415436301" </w:instrText>
          </w:r>
          <w:r w:rsidRPr="00075304">
            <w:rPr>
              <w:rPrChange w:id="161" w:author="Chancerel, Perrine" w:date="2015-04-01T12:09:00Z">
                <w:rPr>
                  <w:noProof/>
                </w:rPr>
              </w:rPrChange>
            </w:rPr>
            <w:fldChar w:fldCharType="separate"/>
          </w:r>
          <w:r w:rsidR="00344F4E" w:rsidRPr="00CF4F06">
            <w:rPr>
              <w:rStyle w:val="Hyperlink"/>
              <w:noProof/>
            </w:rPr>
            <w:t>2.5.3</w:t>
          </w:r>
          <w:r w:rsidR="00344F4E" w:rsidRPr="00CF4F06">
            <w:rPr>
              <w:rFonts w:eastAsiaTheme="minorEastAsia"/>
              <w:noProof/>
              <w:sz w:val="22"/>
              <w:szCs w:val="22"/>
            </w:rPr>
            <w:tab/>
          </w:r>
          <w:r w:rsidR="00344F4E" w:rsidRPr="00CF4F06">
            <w:rPr>
              <w:rStyle w:val="Hyperlink"/>
              <w:i/>
              <w:noProof/>
            </w:rPr>
            <w:t>Octopart</w:t>
          </w:r>
          <w:r w:rsidR="00344F4E" w:rsidRPr="00CF4F06">
            <w:rPr>
              <w:rStyle w:val="Hyperlink"/>
              <w:noProof/>
            </w:rPr>
            <w:t xml:space="preserve"> database for component-name verification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_Toc415436301 \h </w:instrText>
          </w:r>
          <w:r w:rsidR="00344F4E" w:rsidRPr="00BE4159">
            <w:rPr>
              <w:noProof/>
              <w:webHidden/>
            </w:rPr>
          </w:r>
          <w:r w:rsidR="00344F4E" w:rsidRPr="00BE4159">
            <w:rPr>
              <w:noProof/>
              <w:webHidden/>
              <w:rPrChange w:id="162" w:author="Chancerel, Perrine" w:date="2015-04-01T12:09:00Z">
                <w:rPr>
                  <w:noProof/>
                  <w:webHidden/>
                </w:rPr>
              </w:rPrChange>
            </w:rPr>
            <w:fldChar w:fldCharType="separate"/>
          </w:r>
          <w:r w:rsidR="00344F4E" w:rsidRPr="00CF4F06">
            <w:rPr>
              <w:noProof/>
              <w:webHidden/>
            </w:rPr>
            <w:t>24</w:t>
          </w:r>
          <w:r w:rsidR="00344F4E" w:rsidRPr="00BE4159">
            <w:rPr>
              <w:noProof/>
              <w:webHidden/>
            </w:rPr>
            <w:fldChar w:fldCharType="end"/>
          </w:r>
          <w:r w:rsidRPr="00075304">
            <w:rPr>
              <w:noProof/>
            </w:rPr>
            <w:fldChar w:fldCharType="end"/>
          </w:r>
        </w:p>
        <w:p w14:paraId="181EDA94"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"_Toc415436302" </w:instrText>
          </w:r>
          <w:r w:rsidRPr="00075304">
            <w:rPr>
              <w:rPrChange w:id="163" w:author="Chancerel, Perrine" w:date="2015-04-01T12:09:00Z">
                <w:rPr>
                  <w:noProof/>
                </w:rPr>
              </w:rPrChange>
            </w:rPr>
            <w:fldChar w:fldCharType="separate"/>
          </w:r>
          <w:r w:rsidR="00344F4E" w:rsidRPr="00CF4F06">
            <w:rPr>
              <w:rStyle w:val="Hyperlink"/>
              <w:noProof/>
            </w:rPr>
            <w:t>2.6</w:t>
          </w:r>
          <w:r w:rsidR="00344F4E" w:rsidRPr="00CF4F06">
            <w:rPr>
              <w:rFonts w:eastAsiaTheme="minorEastAsia"/>
              <w:noProof/>
              <w:sz w:val="22"/>
              <w:szCs w:val="22"/>
            </w:rPr>
            <w:tab/>
          </w:r>
          <w:r w:rsidR="00344F4E" w:rsidRPr="00CF4F06">
            <w:rPr>
              <w:rStyle w:val="Hyperlink"/>
              <w:noProof/>
            </w:rPr>
            <w:t>Life Cycle Inventory (</w:t>
          </w:r>
          <w:r w:rsidR="00344F4E" w:rsidRPr="00CF4F06">
            <w:rPr>
              <w:rStyle w:val="Hyperlink"/>
              <w:iCs/>
              <w:noProof/>
            </w:rPr>
            <w:t>LCI</w:t>
          </w:r>
          <w:r w:rsidR="00344F4E" w:rsidRPr="00CF4F06">
            <w:rPr>
              <w:rStyle w:val="Hyperlink"/>
              <w:noProof/>
            </w:rPr>
            <w:t>) analysis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_Toc415436302 \h </w:instrText>
          </w:r>
          <w:r w:rsidR="00344F4E" w:rsidRPr="00BE4159">
            <w:rPr>
              <w:noProof/>
              <w:webHidden/>
            </w:rPr>
          </w:r>
          <w:r w:rsidR="00344F4E" w:rsidRPr="00BE4159">
            <w:rPr>
              <w:noProof/>
              <w:webHidden/>
              <w:rPrChange w:id="164" w:author="Chancerel, Perrine" w:date="2015-04-01T12:09:00Z">
                <w:rPr>
                  <w:noProof/>
                  <w:webHidden/>
                </w:rPr>
              </w:rPrChange>
            </w:rPr>
            <w:fldChar w:fldCharType="separate"/>
          </w:r>
          <w:r w:rsidR="00344F4E" w:rsidRPr="00CF4F06">
            <w:rPr>
              <w:noProof/>
              <w:webHidden/>
            </w:rPr>
            <w:t>25</w:t>
          </w:r>
          <w:r w:rsidR="00344F4E" w:rsidRPr="00BE4159">
            <w:rPr>
              <w:noProof/>
              <w:webHidden/>
            </w:rPr>
            <w:fldChar w:fldCharType="end"/>
          </w:r>
          <w:r w:rsidRPr="00075304">
            <w:rPr>
              <w:noProof/>
            </w:rPr>
            <w:fldChar w:fldCharType="end"/>
          </w:r>
        </w:p>
        <w:p w14:paraId="72B42D63"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"_Toc415436303" </w:instrText>
          </w:r>
          <w:r w:rsidRPr="00075304">
            <w:rPr>
              <w:rPrChange w:id="165" w:author="Chancerel, Perrine" w:date="2015-04-01T12:09:00Z">
                <w:rPr>
                  <w:noProof/>
                </w:rPr>
              </w:rPrChange>
            </w:rPr>
            <w:fldChar w:fldCharType="separate"/>
          </w:r>
          <w:r w:rsidR="00344F4E" w:rsidRPr="00CF4F06">
            <w:rPr>
              <w:rStyle w:val="Hyperlink"/>
              <w:noProof/>
            </w:rPr>
            <w:t>2.6.1</w:t>
          </w:r>
          <w:r w:rsidR="00344F4E" w:rsidRPr="00CF4F06">
            <w:rPr>
              <w:rFonts w:eastAsiaTheme="minorEastAsia"/>
              <w:noProof/>
              <w:sz w:val="22"/>
              <w:szCs w:val="22"/>
            </w:rPr>
            <w:tab/>
          </w:r>
          <w:r w:rsidR="00344F4E" w:rsidRPr="00CF4F06">
            <w:rPr>
              <w:rStyle w:val="Hyperlink"/>
              <w:noProof/>
            </w:rPr>
            <w:t>Categorization of WEEE and PCB waste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_Toc415436303 \h </w:instrText>
          </w:r>
          <w:r w:rsidR="00344F4E" w:rsidRPr="00BE4159">
            <w:rPr>
              <w:noProof/>
              <w:webHidden/>
            </w:rPr>
          </w:r>
          <w:r w:rsidR="00344F4E" w:rsidRPr="00BE4159">
            <w:rPr>
              <w:noProof/>
              <w:webHidden/>
              <w:rPrChange w:id="166" w:author="Chancerel, Perrine" w:date="2015-04-01T12:09:00Z">
                <w:rPr>
                  <w:noProof/>
                  <w:webHidden/>
                </w:rPr>
              </w:rPrChange>
            </w:rPr>
            <w:fldChar w:fldCharType="separate"/>
          </w:r>
          <w:r w:rsidR="00344F4E" w:rsidRPr="00CF4F06">
            <w:rPr>
              <w:noProof/>
              <w:webHidden/>
            </w:rPr>
            <w:t>25</w:t>
          </w:r>
          <w:r w:rsidR="00344F4E" w:rsidRPr="00BE4159">
            <w:rPr>
              <w:noProof/>
              <w:webHidden/>
            </w:rPr>
            <w:fldChar w:fldCharType="end"/>
          </w:r>
          <w:r w:rsidRPr="00075304">
            <w:rPr>
              <w:noProof/>
            </w:rPr>
            <w:fldChar w:fldCharType="end"/>
          </w:r>
        </w:p>
        <w:p w14:paraId="053E3611"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"_Toc415436304" </w:instrText>
          </w:r>
          <w:r w:rsidRPr="00075304">
            <w:rPr>
              <w:rPrChange w:id="167" w:author="Chancerel, Perrine" w:date="2015-04-01T12:09:00Z">
                <w:rPr>
                  <w:noProof/>
                </w:rPr>
              </w:rPrChange>
            </w:rPr>
            <w:fldChar w:fldCharType="separate"/>
          </w:r>
          <w:r w:rsidR="00344F4E" w:rsidRPr="00CF4F06">
            <w:rPr>
              <w:rStyle w:val="Hyperlink"/>
              <w:noProof/>
            </w:rPr>
            <w:t>2.6.2</w:t>
          </w:r>
          <w:r w:rsidR="00344F4E" w:rsidRPr="00CF4F06">
            <w:rPr>
              <w:rFonts w:eastAsiaTheme="minorEastAsia"/>
              <w:noProof/>
              <w:sz w:val="22"/>
              <w:szCs w:val="22"/>
            </w:rPr>
            <w:tab/>
          </w:r>
          <w:r w:rsidR="00344F4E" w:rsidRPr="00CF4F06">
            <w:rPr>
              <w:rStyle w:val="Hyperlink"/>
              <w:noProof/>
            </w:rPr>
            <w:t>Recycling and reuse potential of electronic PCB waste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_Toc415436304 \h </w:instrText>
          </w:r>
          <w:r w:rsidR="00344F4E" w:rsidRPr="00BE4159">
            <w:rPr>
              <w:noProof/>
              <w:webHidden/>
            </w:rPr>
          </w:r>
          <w:r w:rsidR="00344F4E" w:rsidRPr="00BE4159">
            <w:rPr>
              <w:noProof/>
              <w:webHidden/>
              <w:rPrChange w:id="168" w:author="Chancerel, Perrine" w:date="2015-04-01T12:09:00Z">
                <w:rPr>
                  <w:noProof/>
                  <w:webHidden/>
                </w:rPr>
              </w:rPrChange>
            </w:rPr>
            <w:fldChar w:fldCharType="separate"/>
          </w:r>
          <w:r w:rsidR="00344F4E" w:rsidRPr="00CF4F06">
            <w:rPr>
              <w:noProof/>
              <w:webHidden/>
            </w:rPr>
            <w:t>27</w:t>
          </w:r>
          <w:r w:rsidR="00344F4E" w:rsidRPr="00BE4159">
            <w:rPr>
              <w:noProof/>
              <w:webHidden/>
            </w:rPr>
            <w:fldChar w:fldCharType="end"/>
          </w:r>
          <w:r w:rsidRPr="00075304">
            <w:rPr>
              <w:noProof/>
            </w:rPr>
            <w:fldChar w:fldCharType="end"/>
          </w:r>
        </w:p>
        <w:p w14:paraId="3EACCA78"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"_Toc415436305" </w:instrText>
          </w:r>
          <w:r w:rsidRPr="00075304">
            <w:rPr>
              <w:rPrChange w:id="169" w:author="Chancerel, Perrine" w:date="2015-04-01T12:09:00Z">
                <w:rPr>
                  <w:noProof/>
                </w:rPr>
              </w:rPrChange>
            </w:rPr>
            <w:fldChar w:fldCharType="separate"/>
          </w:r>
          <w:r w:rsidR="00344F4E" w:rsidRPr="00CF4F06">
            <w:rPr>
              <w:rStyle w:val="Hyperlink"/>
              <w:noProof/>
            </w:rPr>
            <w:t>2.6.3</w:t>
          </w:r>
          <w:r w:rsidR="00344F4E" w:rsidRPr="00CF4F06">
            <w:rPr>
              <w:rFonts w:eastAsiaTheme="minorEastAsia"/>
              <w:noProof/>
              <w:sz w:val="22"/>
              <w:szCs w:val="22"/>
            </w:rPr>
            <w:tab/>
          </w:r>
          <w:r w:rsidR="00344F4E" w:rsidRPr="00CF4F06">
            <w:rPr>
              <w:rStyle w:val="Hyperlink"/>
              <w:noProof/>
            </w:rPr>
            <w:t>International Reference Life Cycle Data System (ILCD) format</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_Toc415436305 \h </w:instrText>
          </w:r>
          <w:r w:rsidR="00344F4E" w:rsidRPr="00BE4159">
            <w:rPr>
              <w:noProof/>
              <w:webHidden/>
            </w:rPr>
          </w:r>
          <w:r w:rsidR="00344F4E" w:rsidRPr="00BE4159">
            <w:rPr>
              <w:noProof/>
              <w:webHidden/>
              <w:rPrChange w:id="170" w:author="Chancerel, Perrine" w:date="2015-04-01T12:09:00Z">
                <w:rPr>
                  <w:noProof/>
                  <w:webHidden/>
                </w:rPr>
              </w:rPrChange>
            </w:rPr>
            <w:fldChar w:fldCharType="separate"/>
          </w:r>
          <w:r w:rsidR="00344F4E" w:rsidRPr="00CF4F06">
            <w:rPr>
              <w:noProof/>
              <w:webHidden/>
            </w:rPr>
            <w:t>28</w:t>
          </w:r>
          <w:r w:rsidR="00344F4E" w:rsidRPr="00BE4159">
            <w:rPr>
              <w:noProof/>
              <w:webHidden/>
            </w:rPr>
            <w:fldChar w:fldCharType="end"/>
          </w:r>
          <w:r w:rsidRPr="00075304">
            <w:rPr>
              <w:noProof/>
            </w:rPr>
            <w:fldChar w:fldCharType="end"/>
          </w:r>
        </w:p>
        <w:p w14:paraId="05E04273" w14:textId="77777777" w:rsidR="00344F4E" w:rsidRPr="00CF4F06" w:rsidRDefault="00515023">
          <w:pPr>
            <w:pStyle w:val="Verzeichnis1"/>
            <w:rPr>
              <w:rFonts w:eastAsiaTheme="minorEastAsia"/>
              <w:noProof/>
              <w:sz w:val="22"/>
              <w:szCs w:val="22"/>
            </w:rPr>
          </w:pPr>
          <w:r w:rsidRPr="00075304">
            <w:fldChar w:fldCharType="begin"/>
          </w:r>
          <w:r w:rsidRPr="00CF4F06">
            <w:instrText xml:space="preserve"> HYPERLINK \l "_Toc415436306" </w:instrText>
          </w:r>
          <w:r w:rsidRPr="00075304">
            <w:rPr>
              <w:rPrChange w:id="171" w:author="Chancerel, Perrine" w:date="2015-04-01T12:09:00Z">
                <w:rPr>
                  <w:noProof/>
                </w:rPr>
              </w:rPrChange>
            </w:rPr>
            <w:fldChar w:fldCharType="separate"/>
          </w:r>
          <w:r w:rsidR="00344F4E" w:rsidRPr="00CF4F06">
            <w:rPr>
              <w:rStyle w:val="Hyperlink"/>
              <w:noProof/>
            </w:rPr>
            <w:t>3.</w:t>
          </w:r>
          <w:r w:rsidR="00344F4E" w:rsidRPr="00CF4F06">
            <w:rPr>
              <w:rFonts w:eastAsiaTheme="minorEastAsia"/>
              <w:noProof/>
              <w:sz w:val="22"/>
              <w:szCs w:val="22"/>
            </w:rPr>
            <w:tab/>
          </w:r>
          <w:r w:rsidR="00344F4E" w:rsidRPr="00CF4F06">
            <w:rPr>
              <w:rStyle w:val="Hyperlink"/>
              <w:noProof/>
            </w:rPr>
            <w:t>Methods for electronic component recognition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_Toc415436306 \h </w:instrText>
          </w:r>
          <w:r w:rsidR="00344F4E" w:rsidRPr="00BE4159">
            <w:rPr>
              <w:noProof/>
              <w:webHidden/>
            </w:rPr>
          </w:r>
          <w:r w:rsidR="00344F4E" w:rsidRPr="00BE4159">
            <w:rPr>
              <w:noProof/>
              <w:webHidden/>
              <w:rPrChange w:id="172" w:author="Chancerel, Perrine" w:date="2015-04-01T12:09:00Z">
                <w:rPr>
                  <w:noProof/>
                  <w:webHidden/>
                </w:rPr>
              </w:rPrChange>
            </w:rPr>
            <w:fldChar w:fldCharType="separate"/>
          </w:r>
          <w:r w:rsidR="00344F4E" w:rsidRPr="00CF4F06">
            <w:rPr>
              <w:noProof/>
              <w:webHidden/>
            </w:rPr>
            <w:t>29</w:t>
          </w:r>
          <w:r w:rsidR="00344F4E" w:rsidRPr="00BE4159">
            <w:rPr>
              <w:noProof/>
              <w:webHidden/>
            </w:rPr>
            <w:fldChar w:fldCharType="end"/>
          </w:r>
          <w:r w:rsidRPr="00075304">
            <w:rPr>
              <w:noProof/>
            </w:rPr>
            <w:fldChar w:fldCharType="end"/>
          </w:r>
        </w:p>
        <w:p w14:paraId="0761FBFD"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"_Toc415436307" </w:instrText>
          </w:r>
          <w:r w:rsidRPr="00075304">
            <w:rPr>
              <w:rPrChange w:id="173" w:author="Chancerel, Perrine" w:date="2015-04-01T12:09:00Z">
                <w:rPr>
                  <w:noProof/>
                </w:rPr>
              </w:rPrChange>
            </w:rPr>
            <w:fldChar w:fldCharType="separate"/>
          </w:r>
          <w:r w:rsidR="00344F4E" w:rsidRPr="00CF4F06">
            <w:rPr>
              <w:rStyle w:val="Hyperlink"/>
              <w:noProof/>
            </w:rPr>
            <w:t>3.1</w:t>
          </w:r>
          <w:r w:rsidR="00344F4E" w:rsidRPr="00CF4F06">
            <w:rPr>
              <w:rFonts w:eastAsiaTheme="minorEastAsia"/>
              <w:noProof/>
              <w:sz w:val="22"/>
              <w:szCs w:val="22"/>
            </w:rPr>
            <w:tab/>
          </w:r>
          <w:r w:rsidR="00344F4E" w:rsidRPr="00CF4F06">
            <w:rPr>
              <w:rStyle w:val="Hyperlink"/>
              <w:noProof/>
            </w:rPr>
            <w:t>Image preprocessing</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_Toc415436307 \h </w:instrText>
          </w:r>
          <w:r w:rsidR="00344F4E" w:rsidRPr="00BE4159">
            <w:rPr>
              <w:noProof/>
              <w:webHidden/>
            </w:rPr>
          </w:r>
          <w:r w:rsidR="00344F4E" w:rsidRPr="00BE4159">
            <w:rPr>
              <w:noProof/>
              <w:webHidden/>
              <w:rPrChange w:id="174" w:author="Chancerel, Perrine" w:date="2015-04-01T12:09:00Z">
                <w:rPr>
                  <w:noProof/>
                  <w:webHidden/>
                </w:rPr>
              </w:rPrChange>
            </w:rPr>
            <w:fldChar w:fldCharType="separate"/>
          </w:r>
          <w:r w:rsidR="00344F4E" w:rsidRPr="00CF4F06">
            <w:rPr>
              <w:noProof/>
              <w:webHidden/>
            </w:rPr>
            <w:t>29</w:t>
          </w:r>
          <w:r w:rsidR="00344F4E" w:rsidRPr="00BE4159">
            <w:rPr>
              <w:noProof/>
              <w:webHidden/>
            </w:rPr>
            <w:fldChar w:fldCharType="end"/>
          </w:r>
          <w:r w:rsidRPr="00075304">
            <w:rPr>
              <w:noProof/>
            </w:rPr>
            <w:fldChar w:fldCharType="end"/>
          </w:r>
        </w:p>
        <w:p w14:paraId="550CD3F4"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"_Toc415436308" </w:instrText>
          </w:r>
          <w:r w:rsidRPr="00075304">
            <w:rPr>
              <w:rPrChange w:id="175" w:author="Chancerel, Perrine" w:date="2015-04-01T12:09:00Z">
                <w:rPr>
                  <w:noProof/>
                </w:rPr>
              </w:rPrChange>
            </w:rPr>
            <w:fldChar w:fldCharType="separate"/>
          </w:r>
          <w:r w:rsidR="00344F4E" w:rsidRPr="00CF4F06">
            <w:rPr>
              <w:rStyle w:val="Hyperlink"/>
              <w:noProof/>
            </w:rPr>
            <w:t>3.1.1</w:t>
          </w:r>
          <w:r w:rsidR="00344F4E" w:rsidRPr="00CF4F06">
            <w:rPr>
              <w:rFonts w:eastAsiaTheme="minorEastAsia"/>
              <w:noProof/>
              <w:sz w:val="22"/>
              <w:szCs w:val="22"/>
            </w:rPr>
            <w:tab/>
          </w:r>
          <w:r w:rsidR="00344F4E" w:rsidRPr="00CF4F06">
            <w:rPr>
              <w:rStyle w:val="Hyperlink"/>
              <w:noProof/>
            </w:rPr>
            <w:t>Image rotation correction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_Toc415436308 \h </w:instrText>
          </w:r>
          <w:r w:rsidR="00344F4E" w:rsidRPr="00BE4159">
            <w:rPr>
              <w:noProof/>
              <w:webHidden/>
            </w:rPr>
          </w:r>
          <w:r w:rsidR="00344F4E" w:rsidRPr="00BE4159">
            <w:rPr>
              <w:noProof/>
              <w:webHidden/>
              <w:rPrChange w:id="176" w:author="Chancerel, Perrine" w:date="2015-04-01T12:09:00Z">
                <w:rPr>
                  <w:noProof/>
                  <w:webHidden/>
                </w:rPr>
              </w:rPrChange>
            </w:rPr>
            <w:fldChar w:fldCharType="separate"/>
          </w:r>
          <w:r w:rsidR="00344F4E" w:rsidRPr="00CF4F06">
            <w:rPr>
              <w:noProof/>
              <w:webHidden/>
            </w:rPr>
            <w:t>30</w:t>
          </w:r>
          <w:r w:rsidR="00344F4E" w:rsidRPr="00BE4159">
            <w:rPr>
              <w:noProof/>
              <w:webHidden/>
            </w:rPr>
            <w:fldChar w:fldCharType="end"/>
          </w:r>
          <w:r w:rsidRPr="00075304">
            <w:rPr>
              <w:noProof/>
            </w:rPr>
            <w:fldChar w:fldCharType="end"/>
          </w:r>
        </w:p>
        <w:p w14:paraId="682C1693"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"_Toc415436309" </w:instrText>
          </w:r>
          <w:r w:rsidRPr="00075304">
            <w:rPr>
              <w:rPrChange w:id="177" w:author="Chancerel, Perrine" w:date="2015-04-01T12:09:00Z">
                <w:rPr>
                  <w:noProof/>
                </w:rPr>
              </w:rPrChange>
            </w:rPr>
            <w:fldChar w:fldCharType="separate"/>
          </w:r>
          <w:r w:rsidR="00344F4E" w:rsidRPr="00CF4F06">
            <w:rPr>
              <w:rStyle w:val="Hyperlink"/>
              <w:noProof/>
            </w:rPr>
            <w:t>3.1.2</w:t>
          </w:r>
          <w:r w:rsidR="00344F4E" w:rsidRPr="00CF4F06">
            <w:rPr>
              <w:rFonts w:eastAsiaTheme="minorEastAsia"/>
              <w:noProof/>
              <w:sz w:val="22"/>
              <w:szCs w:val="22"/>
            </w:rPr>
            <w:tab/>
          </w:r>
          <w:r w:rsidR="00344F4E" w:rsidRPr="00CF4F06">
            <w:rPr>
              <w:rStyle w:val="Hyperlink"/>
              <w:noProof/>
            </w:rPr>
            <w:t>Scaling determination based on scaling symbol</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_Toc415436309 \h </w:instrText>
          </w:r>
          <w:r w:rsidR="00344F4E" w:rsidRPr="00BE4159">
            <w:rPr>
              <w:noProof/>
              <w:webHidden/>
            </w:rPr>
          </w:r>
          <w:r w:rsidR="00344F4E" w:rsidRPr="00BE4159">
            <w:rPr>
              <w:noProof/>
              <w:webHidden/>
              <w:rPrChange w:id="178" w:author="Chancerel, Perrine" w:date="2015-04-01T12:09:00Z">
                <w:rPr>
                  <w:noProof/>
                  <w:webHidden/>
                </w:rPr>
              </w:rPrChange>
            </w:rPr>
            <w:fldChar w:fldCharType="separate"/>
          </w:r>
          <w:r w:rsidR="00344F4E" w:rsidRPr="00CF4F06">
            <w:rPr>
              <w:noProof/>
              <w:webHidden/>
            </w:rPr>
            <w:t>32</w:t>
          </w:r>
          <w:r w:rsidR="00344F4E" w:rsidRPr="00BE4159">
            <w:rPr>
              <w:noProof/>
              <w:webHidden/>
            </w:rPr>
            <w:fldChar w:fldCharType="end"/>
          </w:r>
          <w:r w:rsidRPr="00075304">
            <w:rPr>
              <w:noProof/>
            </w:rPr>
            <w:fldChar w:fldCharType="end"/>
          </w:r>
        </w:p>
        <w:p w14:paraId="7E6AE48F"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"_Toc415436310" </w:instrText>
          </w:r>
          <w:r w:rsidRPr="00075304">
            <w:rPr>
              <w:rPrChange w:id="179" w:author="Chancerel, Perrine" w:date="2015-04-01T12:09:00Z">
                <w:rPr>
                  <w:noProof/>
                </w:rPr>
              </w:rPrChange>
            </w:rPr>
            <w:fldChar w:fldCharType="separate"/>
          </w:r>
          <w:r w:rsidR="00344F4E" w:rsidRPr="00CF4F06">
            <w:rPr>
              <w:rStyle w:val="Hyperlink"/>
              <w:noProof/>
            </w:rPr>
            <w:t>3.1.3</w:t>
          </w:r>
          <w:r w:rsidR="00344F4E" w:rsidRPr="00CF4F06">
            <w:rPr>
              <w:rFonts w:eastAsiaTheme="minorEastAsia"/>
              <w:noProof/>
              <w:sz w:val="22"/>
              <w:szCs w:val="22"/>
            </w:rPr>
            <w:tab/>
          </w:r>
          <w:r w:rsidR="00344F4E" w:rsidRPr="00CF4F06">
            <w:rPr>
              <w:rStyle w:val="Hyperlink"/>
              <w:noProof/>
            </w:rPr>
            <w:t>Image resolution for feature extraction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_Toc415436310 \h </w:instrText>
          </w:r>
          <w:r w:rsidR="00344F4E" w:rsidRPr="00BE4159">
            <w:rPr>
              <w:noProof/>
              <w:webHidden/>
            </w:rPr>
          </w:r>
          <w:r w:rsidR="00344F4E" w:rsidRPr="00BE4159">
            <w:rPr>
              <w:noProof/>
              <w:webHidden/>
              <w:rPrChange w:id="180" w:author="Chancerel, Perrine" w:date="2015-04-01T12:09:00Z">
                <w:rPr>
                  <w:noProof/>
                  <w:webHidden/>
                </w:rPr>
              </w:rPrChange>
            </w:rPr>
            <w:fldChar w:fldCharType="separate"/>
          </w:r>
          <w:r w:rsidR="00344F4E" w:rsidRPr="00CF4F06">
            <w:rPr>
              <w:noProof/>
              <w:webHidden/>
            </w:rPr>
            <w:t>36</w:t>
          </w:r>
          <w:r w:rsidR="00344F4E" w:rsidRPr="00BE4159">
            <w:rPr>
              <w:noProof/>
              <w:webHidden/>
            </w:rPr>
            <w:fldChar w:fldCharType="end"/>
          </w:r>
          <w:r w:rsidRPr="00075304">
            <w:rPr>
              <w:noProof/>
            </w:rPr>
            <w:fldChar w:fldCharType="end"/>
          </w:r>
        </w:p>
        <w:p w14:paraId="65CF3603"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"_Toc415436311" </w:instrText>
          </w:r>
          <w:r w:rsidRPr="00075304">
            <w:rPr>
              <w:rPrChange w:id="181" w:author="Chancerel, Perrine" w:date="2015-04-01T12:09:00Z">
                <w:rPr>
                  <w:noProof/>
                </w:rPr>
              </w:rPrChange>
            </w:rPr>
            <w:fldChar w:fldCharType="separate"/>
          </w:r>
          <w:r w:rsidR="00344F4E" w:rsidRPr="00CF4F06">
            <w:rPr>
              <w:rStyle w:val="Hyperlink"/>
              <w:noProof/>
            </w:rPr>
            <w:t>3.2</w:t>
          </w:r>
          <w:r w:rsidR="00344F4E" w:rsidRPr="00CF4F06">
            <w:rPr>
              <w:rFonts w:eastAsiaTheme="minorEastAsia"/>
              <w:noProof/>
              <w:sz w:val="22"/>
              <w:szCs w:val="22"/>
            </w:rPr>
            <w:tab/>
          </w:r>
          <w:r w:rsidR="00344F4E" w:rsidRPr="00CF4F06">
            <w:rPr>
              <w:rStyle w:val="Hyperlink"/>
              <w:noProof/>
            </w:rPr>
            <w:t>Electronic component detection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_Toc415436311 \h </w:instrText>
          </w:r>
          <w:r w:rsidR="00344F4E" w:rsidRPr="00BE4159">
            <w:rPr>
              <w:noProof/>
              <w:webHidden/>
            </w:rPr>
          </w:r>
          <w:r w:rsidR="00344F4E" w:rsidRPr="00BE4159">
            <w:rPr>
              <w:noProof/>
              <w:webHidden/>
              <w:rPrChange w:id="182" w:author="Chancerel, Perrine" w:date="2015-04-01T12:09:00Z">
                <w:rPr>
                  <w:noProof/>
                  <w:webHidden/>
                </w:rPr>
              </w:rPrChange>
            </w:rPr>
            <w:fldChar w:fldCharType="separate"/>
          </w:r>
          <w:r w:rsidR="00344F4E" w:rsidRPr="00CF4F06">
            <w:rPr>
              <w:noProof/>
              <w:webHidden/>
            </w:rPr>
            <w:t>37</w:t>
          </w:r>
          <w:r w:rsidR="00344F4E" w:rsidRPr="00BE4159">
            <w:rPr>
              <w:noProof/>
              <w:webHidden/>
            </w:rPr>
            <w:fldChar w:fldCharType="end"/>
          </w:r>
          <w:r w:rsidRPr="00075304">
            <w:rPr>
              <w:noProof/>
            </w:rPr>
            <w:fldChar w:fldCharType="end"/>
          </w:r>
        </w:p>
        <w:p w14:paraId="5957F8DD"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"_Toc415436312" </w:instrText>
          </w:r>
          <w:r w:rsidRPr="00075304">
            <w:rPr>
              <w:rPrChange w:id="183" w:author="Chancerel, Perrine" w:date="2015-04-01T12:09:00Z">
                <w:rPr>
                  <w:noProof/>
                </w:rPr>
              </w:rPrChange>
            </w:rPr>
            <w:fldChar w:fldCharType="separate"/>
          </w:r>
          <w:r w:rsidR="00344F4E" w:rsidRPr="00CF4F06">
            <w:rPr>
              <w:rStyle w:val="Hyperlink"/>
              <w:noProof/>
            </w:rPr>
            <w:t>3.2.1</w:t>
          </w:r>
          <w:r w:rsidR="00344F4E" w:rsidRPr="00CF4F06">
            <w:rPr>
              <w:rFonts w:eastAsiaTheme="minorEastAsia"/>
              <w:noProof/>
              <w:sz w:val="22"/>
              <w:szCs w:val="22"/>
            </w:rPr>
            <w:tab/>
          </w:r>
          <w:r w:rsidR="00344F4E" w:rsidRPr="00CF4F06">
            <w:rPr>
              <w:rStyle w:val="Hyperlink"/>
              <w:noProof/>
            </w:rPr>
            <w:t>PCB board segmentation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_Toc415436312 \h </w:instrText>
          </w:r>
          <w:r w:rsidR="00344F4E" w:rsidRPr="00BE4159">
            <w:rPr>
              <w:noProof/>
              <w:webHidden/>
            </w:rPr>
          </w:r>
          <w:r w:rsidR="00344F4E" w:rsidRPr="00BE4159">
            <w:rPr>
              <w:noProof/>
              <w:webHidden/>
              <w:rPrChange w:id="184" w:author="Chancerel, Perrine" w:date="2015-04-01T12:09:00Z">
                <w:rPr>
                  <w:noProof/>
                  <w:webHidden/>
                </w:rPr>
              </w:rPrChange>
            </w:rPr>
            <w:fldChar w:fldCharType="separate"/>
          </w:r>
          <w:r w:rsidR="00344F4E" w:rsidRPr="00CF4F06">
            <w:rPr>
              <w:noProof/>
              <w:webHidden/>
            </w:rPr>
            <w:t>38</w:t>
          </w:r>
          <w:r w:rsidR="00344F4E" w:rsidRPr="00BE4159">
            <w:rPr>
              <w:noProof/>
              <w:webHidden/>
            </w:rPr>
            <w:fldChar w:fldCharType="end"/>
          </w:r>
          <w:r w:rsidRPr="00075304">
            <w:rPr>
              <w:noProof/>
            </w:rPr>
            <w:fldChar w:fldCharType="end"/>
          </w:r>
        </w:p>
        <w:p w14:paraId="1EF32615"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"_Toc415436313" </w:instrText>
          </w:r>
          <w:r w:rsidRPr="00075304">
            <w:rPr>
              <w:rPrChange w:id="185" w:author="Chancerel, Perrine" w:date="2015-04-01T12:09:00Z">
                <w:rPr>
                  <w:noProof/>
                </w:rPr>
              </w:rPrChange>
            </w:rPr>
            <w:fldChar w:fldCharType="separate"/>
          </w:r>
          <w:r w:rsidR="00344F4E" w:rsidRPr="00CF4F06">
            <w:rPr>
              <w:rStyle w:val="Hyperlink"/>
              <w:noProof/>
            </w:rPr>
            <w:t>3.2.2</w:t>
          </w:r>
          <w:r w:rsidR="00344F4E" w:rsidRPr="00CF4F06">
            <w:rPr>
              <w:rFonts w:eastAsiaTheme="minorEastAsia"/>
              <w:noProof/>
              <w:sz w:val="22"/>
              <w:szCs w:val="22"/>
            </w:rPr>
            <w:tab/>
          </w:r>
          <w:r w:rsidR="00344F4E" w:rsidRPr="00CF4F06">
            <w:rPr>
              <w:rStyle w:val="Hyperlink"/>
              <w:noProof/>
            </w:rPr>
            <w:t>Color based PCB surface detection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_Toc415436313 \h </w:instrText>
          </w:r>
          <w:r w:rsidR="00344F4E" w:rsidRPr="00BE4159">
            <w:rPr>
              <w:noProof/>
              <w:webHidden/>
            </w:rPr>
          </w:r>
          <w:r w:rsidR="00344F4E" w:rsidRPr="00BE4159">
            <w:rPr>
              <w:noProof/>
              <w:webHidden/>
              <w:rPrChange w:id="186" w:author="Chancerel, Perrine" w:date="2015-04-01T12:09:00Z">
                <w:rPr>
                  <w:noProof/>
                  <w:webHidden/>
                </w:rPr>
              </w:rPrChange>
            </w:rPr>
            <w:fldChar w:fldCharType="separate"/>
          </w:r>
          <w:r w:rsidR="00344F4E" w:rsidRPr="00CF4F06">
            <w:rPr>
              <w:noProof/>
              <w:webHidden/>
            </w:rPr>
            <w:t>39</w:t>
          </w:r>
          <w:r w:rsidR="00344F4E" w:rsidRPr="00BE4159">
            <w:rPr>
              <w:noProof/>
              <w:webHidden/>
            </w:rPr>
            <w:fldChar w:fldCharType="end"/>
          </w:r>
          <w:r w:rsidRPr="00075304">
            <w:rPr>
              <w:noProof/>
            </w:rPr>
            <w:fldChar w:fldCharType="end"/>
          </w:r>
        </w:p>
        <w:p w14:paraId="7108A767"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"_Toc415436314" </w:instrText>
          </w:r>
          <w:r w:rsidRPr="00075304">
            <w:rPr>
              <w:rPrChange w:id="187" w:author="Chancerel, Perrine" w:date="2015-04-01T12:09:00Z">
                <w:rPr>
                  <w:noProof/>
                </w:rPr>
              </w:rPrChange>
            </w:rPr>
            <w:fldChar w:fldCharType="separate"/>
          </w:r>
          <w:r w:rsidR="00344F4E" w:rsidRPr="00CF4F06">
            <w:rPr>
              <w:rStyle w:val="Hyperlink"/>
              <w:noProof/>
            </w:rPr>
            <w:t>3.2.3</w:t>
          </w:r>
          <w:r w:rsidR="00344F4E" w:rsidRPr="00CF4F06">
            <w:rPr>
              <w:rFonts w:eastAsiaTheme="minorEastAsia"/>
              <w:noProof/>
              <w:sz w:val="22"/>
              <w:szCs w:val="22"/>
            </w:rPr>
            <w:tab/>
          </w:r>
          <w:r w:rsidR="00344F4E" w:rsidRPr="00CF4F06">
            <w:rPr>
              <w:rStyle w:val="Hyperlink"/>
              <w:noProof/>
            </w:rPr>
            <w:t>Electronic component detection based on normalized 2D cross-correlation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_Toc415436314 \h </w:instrText>
          </w:r>
          <w:r w:rsidR="00344F4E" w:rsidRPr="00BE4159">
            <w:rPr>
              <w:noProof/>
              <w:webHidden/>
            </w:rPr>
          </w:r>
          <w:r w:rsidR="00344F4E" w:rsidRPr="00BE4159">
            <w:rPr>
              <w:noProof/>
              <w:webHidden/>
              <w:rPrChange w:id="188" w:author="Chancerel, Perrine" w:date="2015-04-01T12:09:00Z">
                <w:rPr>
                  <w:noProof/>
                  <w:webHidden/>
                </w:rPr>
              </w:rPrChange>
            </w:rPr>
            <w:fldChar w:fldCharType="separate"/>
          </w:r>
          <w:r w:rsidR="00344F4E" w:rsidRPr="00CF4F06">
            <w:rPr>
              <w:noProof/>
              <w:webHidden/>
            </w:rPr>
            <w:t>44</w:t>
          </w:r>
          <w:r w:rsidR="00344F4E" w:rsidRPr="00BE4159">
            <w:rPr>
              <w:noProof/>
              <w:webHidden/>
            </w:rPr>
            <w:fldChar w:fldCharType="end"/>
          </w:r>
          <w:r w:rsidRPr="00075304">
            <w:rPr>
              <w:noProof/>
            </w:rPr>
            <w:fldChar w:fldCharType="end"/>
          </w:r>
        </w:p>
        <w:p w14:paraId="740B07F6"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"_Toc415436315" </w:instrText>
          </w:r>
          <w:r w:rsidRPr="00075304">
            <w:rPr>
              <w:rPrChange w:id="189" w:author="Chancerel, Perrine" w:date="2015-04-01T12:09:00Z">
                <w:rPr>
                  <w:noProof/>
                </w:rPr>
              </w:rPrChange>
            </w:rPr>
            <w:fldChar w:fldCharType="separate"/>
          </w:r>
          <w:r w:rsidR="00344F4E" w:rsidRPr="00CF4F06">
            <w:rPr>
              <w:rStyle w:val="Hyperlink"/>
              <w:noProof/>
            </w:rPr>
            <w:t>3.3</w:t>
          </w:r>
          <w:r w:rsidR="00344F4E" w:rsidRPr="00CF4F06">
            <w:rPr>
              <w:rFonts w:eastAsiaTheme="minorEastAsia"/>
              <w:noProof/>
              <w:sz w:val="22"/>
              <w:szCs w:val="22"/>
            </w:rPr>
            <w:tab/>
          </w:r>
          <w:r w:rsidR="00344F4E" w:rsidRPr="00CF4F06">
            <w:rPr>
              <w:rStyle w:val="Hyperlink"/>
              <w:noProof/>
            </w:rPr>
            <w:t>Feature extraction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_Toc415436315 \h </w:instrText>
          </w:r>
          <w:r w:rsidR="00344F4E" w:rsidRPr="00BE4159">
            <w:rPr>
              <w:noProof/>
              <w:webHidden/>
            </w:rPr>
          </w:r>
          <w:r w:rsidR="00344F4E" w:rsidRPr="00BE4159">
            <w:rPr>
              <w:noProof/>
              <w:webHidden/>
              <w:rPrChange w:id="190" w:author="Chancerel, Perrine" w:date="2015-04-01T12:09:00Z">
                <w:rPr>
                  <w:noProof/>
                  <w:webHidden/>
                </w:rPr>
              </w:rPrChange>
            </w:rPr>
            <w:fldChar w:fldCharType="separate"/>
          </w:r>
          <w:r w:rsidR="00344F4E" w:rsidRPr="00CF4F06">
            <w:rPr>
              <w:noProof/>
              <w:webHidden/>
            </w:rPr>
            <w:t>45</w:t>
          </w:r>
          <w:r w:rsidR="00344F4E" w:rsidRPr="00BE4159">
            <w:rPr>
              <w:noProof/>
              <w:webHidden/>
            </w:rPr>
            <w:fldChar w:fldCharType="end"/>
          </w:r>
          <w:r w:rsidRPr="00075304">
            <w:rPr>
              <w:noProof/>
            </w:rPr>
            <w:fldChar w:fldCharType="end"/>
          </w:r>
        </w:p>
        <w:p w14:paraId="663D57C9"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"_Toc415436316" </w:instrText>
          </w:r>
          <w:r w:rsidRPr="00075304">
            <w:rPr>
              <w:rPrChange w:id="191" w:author="Chancerel, Perrine" w:date="2015-04-01T12:09:00Z">
                <w:rPr>
                  <w:noProof/>
                </w:rPr>
              </w:rPrChange>
            </w:rPr>
            <w:fldChar w:fldCharType="separate"/>
          </w:r>
          <w:r w:rsidR="00344F4E" w:rsidRPr="00CF4F06">
            <w:rPr>
              <w:rStyle w:val="Hyperlink"/>
              <w:noProof/>
            </w:rPr>
            <w:t>3.3.1</w:t>
          </w:r>
          <w:r w:rsidR="00344F4E" w:rsidRPr="00CF4F06">
            <w:rPr>
              <w:rFonts w:eastAsiaTheme="minorEastAsia"/>
              <w:noProof/>
              <w:sz w:val="22"/>
              <w:szCs w:val="22"/>
            </w:rPr>
            <w:tab/>
          </w:r>
          <w:r w:rsidR="00344F4E" w:rsidRPr="00CF4F06">
            <w:rPr>
              <w:rStyle w:val="Hyperlink"/>
              <w:noProof/>
            </w:rPr>
            <w:t>A priori knowledge generation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_Toc415436316 \h </w:instrText>
          </w:r>
          <w:r w:rsidR="00344F4E" w:rsidRPr="00BE4159">
            <w:rPr>
              <w:noProof/>
              <w:webHidden/>
            </w:rPr>
          </w:r>
          <w:r w:rsidR="00344F4E" w:rsidRPr="00BE4159">
            <w:rPr>
              <w:noProof/>
              <w:webHidden/>
              <w:rPrChange w:id="192" w:author="Chancerel, Perrine" w:date="2015-04-01T12:09:00Z">
                <w:rPr>
                  <w:noProof/>
                  <w:webHidden/>
                </w:rPr>
              </w:rPrChange>
            </w:rPr>
            <w:fldChar w:fldCharType="separate"/>
          </w:r>
          <w:r w:rsidR="00344F4E" w:rsidRPr="00CF4F06">
            <w:rPr>
              <w:noProof/>
              <w:webHidden/>
            </w:rPr>
            <w:t>46</w:t>
          </w:r>
          <w:r w:rsidR="00344F4E" w:rsidRPr="00BE4159">
            <w:rPr>
              <w:noProof/>
              <w:webHidden/>
            </w:rPr>
            <w:fldChar w:fldCharType="end"/>
          </w:r>
          <w:r w:rsidRPr="00075304">
            <w:rPr>
              <w:noProof/>
            </w:rPr>
            <w:fldChar w:fldCharType="end"/>
          </w:r>
        </w:p>
        <w:p w14:paraId="5A5D97C1"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"_Toc415436317" </w:instrText>
          </w:r>
          <w:r w:rsidRPr="00075304">
            <w:rPr>
              <w:rPrChange w:id="193" w:author="Chancerel, Perrine" w:date="2015-04-01T12:09:00Z">
                <w:rPr>
                  <w:noProof/>
                </w:rPr>
              </w:rPrChange>
            </w:rPr>
            <w:fldChar w:fldCharType="separate"/>
          </w:r>
          <w:r w:rsidR="00344F4E" w:rsidRPr="00CF4F06">
            <w:rPr>
              <w:rStyle w:val="Hyperlink"/>
              <w:noProof/>
            </w:rPr>
            <w:t>3.3.2</w:t>
          </w:r>
          <w:r w:rsidR="00344F4E" w:rsidRPr="00CF4F06">
            <w:rPr>
              <w:rFonts w:eastAsiaTheme="minorEastAsia"/>
              <w:noProof/>
              <w:sz w:val="22"/>
              <w:szCs w:val="22"/>
            </w:rPr>
            <w:tab/>
          </w:r>
          <w:r w:rsidR="00344F4E" w:rsidRPr="00CF4F06">
            <w:rPr>
              <w:rStyle w:val="Hyperlink"/>
              <w:noProof/>
            </w:rPr>
            <w:t>Fourier coefficients based feature extraction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_Toc415436317 \h </w:instrText>
          </w:r>
          <w:r w:rsidR="00344F4E" w:rsidRPr="00BE4159">
            <w:rPr>
              <w:noProof/>
              <w:webHidden/>
            </w:rPr>
          </w:r>
          <w:r w:rsidR="00344F4E" w:rsidRPr="00BE4159">
            <w:rPr>
              <w:noProof/>
              <w:webHidden/>
              <w:rPrChange w:id="194" w:author="Chancerel, Perrine" w:date="2015-04-01T12:09:00Z">
                <w:rPr>
                  <w:noProof/>
                  <w:webHidden/>
                </w:rPr>
              </w:rPrChange>
            </w:rPr>
            <w:fldChar w:fldCharType="separate"/>
          </w:r>
          <w:r w:rsidR="00344F4E" w:rsidRPr="00CF4F06">
            <w:rPr>
              <w:noProof/>
              <w:webHidden/>
            </w:rPr>
            <w:t>48</w:t>
          </w:r>
          <w:r w:rsidR="00344F4E" w:rsidRPr="00BE4159">
            <w:rPr>
              <w:noProof/>
              <w:webHidden/>
            </w:rPr>
            <w:fldChar w:fldCharType="end"/>
          </w:r>
          <w:r w:rsidRPr="00075304">
            <w:rPr>
              <w:noProof/>
            </w:rPr>
            <w:fldChar w:fldCharType="end"/>
          </w:r>
        </w:p>
        <w:p w14:paraId="5393A9DE"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"_Toc415436318" </w:instrText>
          </w:r>
          <w:r w:rsidRPr="00075304">
            <w:rPr>
              <w:rPrChange w:id="195" w:author="Chancerel, Perrine" w:date="2015-04-01T12:09:00Z">
                <w:rPr>
                  <w:noProof/>
                </w:rPr>
              </w:rPrChange>
            </w:rPr>
            <w:fldChar w:fldCharType="separate"/>
          </w:r>
          <w:r w:rsidR="00344F4E" w:rsidRPr="00CF4F06">
            <w:rPr>
              <w:rStyle w:val="Hyperlink"/>
              <w:noProof/>
            </w:rPr>
            <w:t>3.3.3</w:t>
          </w:r>
          <w:r w:rsidR="00344F4E" w:rsidRPr="00CF4F06">
            <w:rPr>
              <w:rFonts w:eastAsiaTheme="minorEastAsia"/>
              <w:noProof/>
              <w:sz w:val="22"/>
              <w:szCs w:val="22"/>
            </w:rPr>
            <w:tab/>
          </w:r>
          <w:r w:rsidR="00344F4E" w:rsidRPr="00CF4F06">
            <w:rPr>
              <w:rStyle w:val="Hyperlink"/>
              <w:noProof/>
            </w:rPr>
            <w:t>Histogram based feature extraction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_Toc415436318 \h </w:instrText>
          </w:r>
          <w:r w:rsidR="00344F4E" w:rsidRPr="00BE4159">
            <w:rPr>
              <w:noProof/>
              <w:webHidden/>
            </w:rPr>
          </w:r>
          <w:r w:rsidR="00344F4E" w:rsidRPr="00BE4159">
            <w:rPr>
              <w:noProof/>
              <w:webHidden/>
              <w:rPrChange w:id="196" w:author="Chancerel, Perrine" w:date="2015-04-01T12:09:00Z">
                <w:rPr>
                  <w:noProof/>
                  <w:webHidden/>
                </w:rPr>
              </w:rPrChange>
            </w:rPr>
            <w:fldChar w:fldCharType="separate"/>
          </w:r>
          <w:r w:rsidR="00344F4E" w:rsidRPr="00CF4F06">
            <w:rPr>
              <w:noProof/>
              <w:webHidden/>
            </w:rPr>
            <w:t>49</w:t>
          </w:r>
          <w:r w:rsidR="00344F4E" w:rsidRPr="00BE4159">
            <w:rPr>
              <w:noProof/>
              <w:webHidden/>
            </w:rPr>
            <w:fldChar w:fldCharType="end"/>
          </w:r>
          <w:r w:rsidRPr="00075304">
            <w:rPr>
              <w:noProof/>
            </w:rPr>
            <w:fldChar w:fldCharType="end"/>
          </w:r>
        </w:p>
        <w:p w14:paraId="62E892EC"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"_Toc415436319" </w:instrText>
          </w:r>
          <w:r w:rsidRPr="00075304">
            <w:rPr>
              <w:rPrChange w:id="197" w:author="Chancerel, Perrine" w:date="2015-04-01T12:09:00Z">
                <w:rPr>
                  <w:noProof/>
                </w:rPr>
              </w:rPrChange>
            </w:rPr>
            <w:fldChar w:fldCharType="separate"/>
          </w:r>
          <w:r w:rsidR="00344F4E" w:rsidRPr="00CF4F06">
            <w:rPr>
              <w:rStyle w:val="Hyperlink"/>
              <w:noProof/>
            </w:rPr>
            <w:t>3.3.4</w:t>
          </w:r>
          <w:r w:rsidR="00344F4E" w:rsidRPr="00CF4F06">
            <w:rPr>
              <w:rFonts w:eastAsiaTheme="minorEastAsia"/>
              <w:noProof/>
              <w:sz w:val="22"/>
              <w:szCs w:val="22"/>
            </w:rPr>
            <w:tab/>
          </w:r>
          <w:r w:rsidR="00344F4E" w:rsidRPr="00CF4F06">
            <w:rPr>
              <w:rStyle w:val="Hyperlink"/>
              <w:noProof/>
            </w:rPr>
            <w:t>Segment based feature extraction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_Toc415436319 \h </w:instrText>
          </w:r>
          <w:r w:rsidR="00344F4E" w:rsidRPr="00BE4159">
            <w:rPr>
              <w:noProof/>
              <w:webHidden/>
            </w:rPr>
          </w:r>
          <w:r w:rsidR="00344F4E" w:rsidRPr="00BE4159">
            <w:rPr>
              <w:noProof/>
              <w:webHidden/>
              <w:rPrChange w:id="198" w:author="Chancerel, Perrine" w:date="2015-04-01T12:09:00Z">
                <w:rPr>
                  <w:noProof/>
                  <w:webHidden/>
                </w:rPr>
              </w:rPrChange>
            </w:rPr>
            <w:fldChar w:fldCharType="separate"/>
          </w:r>
          <w:r w:rsidR="00344F4E" w:rsidRPr="00CF4F06">
            <w:rPr>
              <w:noProof/>
              <w:webHidden/>
            </w:rPr>
            <w:t>50</w:t>
          </w:r>
          <w:r w:rsidR="00344F4E" w:rsidRPr="00BE4159">
            <w:rPr>
              <w:noProof/>
              <w:webHidden/>
            </w:rPr>
            <w:fldChar w:fldCharType="end"/>
          </w:r>
          <w:r w:rsidRPr="00075304">
            <w:rPr>
              <w:noProof/>
            </w:rPr>
            <w:fldChar w:fldCharType="end"/>
          </w:r>
        </w:p>
        <w:p w14:paraId="0F594972"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"_Toc415436320" </w:instrText>
          </w:r>
          <w:r w:rsidRPr="00075304">
            <w:rPr>
              <w:rPrChange w:id="199" w:author="Chancerel, Perrine" w:date="2015-04-01T12:09:00Z">
                <w:rPr>
                  <w:noProof/>
                </w:rPr>
              </w:rPrChange>
            </w:rPr>
            <w:fldChar w:fldCharType="separate"/>
          </w:r>
          <w:r w:rsidR="00344F4E" w:rsidRPr="00CF4F06">
            <w:rPr>
              <w:rStyle w:val="Hyperlink"/>
              <w:noProof/>
            </w:rPr>
            <w:t>3.3.5</w:t>
          </w:r>
          <w:r w:rsidR="00344F4E" w:rsidRPr="00CF4F06">
            <w:rPr>
              <w:rFonts w:eastAsiaTheme="minorEastAsia"/>
              <w:noProof/>
              <w:sz w:val="22"/>
              <w:szCs w:val="22"/>
            </w:rPr>
            <w:tab/>
          </w:r>
          <w:r w:rsidR="00344F4E" w:rsidRPr="00CF4F06">
            <w:rPr>
              <w:rStyle w:val="Hyperlink"/>
              <w:noProof/>
            </w:rPr>
            <w:t>PCA reconstruction error based feature extraction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_Toc415436320 \h </w:instrText>
          </w:r>
          <w:r w:rsidR="00344F4E" w:rsidRPr="00BE4159">
            <w:rPr>
              <w:noProof/>
              <w:webHidden/>
            </w:rPr>
          </w:r>
          <w:r w:rsidR="00344F4E" w:rsidRPr="00BE4159">
            <w:rPr>
              <w:noProof/>
              <w:webHidden/>
              <w:rPrChange w:id="200" w:author="Chancerel, Perrine" w:date="2015-04-01T12:09:00Z">
                <w:rPr>
                  <w:noProof/>
                  <w:webHidden/>
                </w:rPr>
              </w:rPrChange>
            </w:rPr>
            <w:fldChar w:fldCharType="separate"/>
          </w:r>
          <w:r w:rsidR="00344F4E" w:rsidRPr="00CF4F06">
            <w:rPr>
              <w:noProof/>
              <w:webHidden/>
            </w:rPr>
            <w:t>51</w:t>
          </w:r>
          <w:r w:rsidR="00344F4E" w:rsidRPr="00BE4159">
            <w:rPr>
              <w:noProof/>
              <w:webHidden/>
            </w:rPr>
            <w:fldChar w:fldCharType="end"/>
          </w:r>
          <w:r w:rsidRPr="00075304">
            <w:rPr>
              <w:noProof/>
            </w:rPr>
            <w:fldChar w:fldCharType="end"/>
          </w:r>
        </w:p>
        <w:p w14:paraId="6F63487E" w14:textId="77777777" w:rsidR="00344F4E" w:rsidRPr="00CF4F06" w:rsidRDefault="00515023">
          <w:pPr>
            <w:pStyle w:val="Verzeichnis2"/>
            <w:tabs>
              <w:tab w:val="left" w:pos="880"/>
              <w:tab w:val="right" w:leader="dot" w:pos="9350"/>
            </w:tabs>
            <w:rPr>
              <w:rFonts w:eastAsiaTheme="minorEastAsia"/>
              <w:noProof/>
              <w:sz w:val="22"/>
              <w:szCs w:val="22"/>
            </w:rPr>
          </w:pPr>
          <w:r w:rsidRPr="00075304">
            <w:lastRenderedPageBreak/>
            <w:fldChar w:fldCharType="begin"/>
          </w:r>
          <w:r w:rsidRPr="00CF4F06">
            <w:instrText xml:space="preserve"> HYPERLINK \l "_Toc415436321" </w:instrText>
          </w:r>
          <w:r w:rsidRPr="00075304">
            <w:rPr>
              <w:rPrChange w:id="201" w:author="Chancerel, Perrine" w:date="2015-04-01T12:09:00Z">
                <w:rPr>
                  <w:noProof/>
                </w:rPr>
              </w:rPrChange>
            </w:rPr>
            <w:fldChar w:fldCharType="separate"/>
          </w:r>
          <w:r w:rsidR="00344F4E" w:rsidRPr="00CF4F06">
            <w:rPr>
              <w:rStyle w:val="Hyperlink"/>
              <w:noProof/>
            </w:rPr>
            <w:t>3.4</w:t>
          </w:r>
          <w:r w:rsidR="00344F4E" w:rsidRPr="00CF4F06">
            <w:rPr>
              <w:rFonts w:eastAsiaTheme="minorEastAsia"/>
              <w:noProof/>
              <w:sz w:val="22"/>
              <w:szCs w:val="22"/>
            </w:rPr>
            <w:tab/>
          </w:r>
          <w:r w:rsidR="00344F4E" w:rsidRPr="00CF4F06">
            <w:rPr>
              <w:rStyle w:val="Hyperlink"/>
              <w:noProof/>
            </w:rPr>
            <w:t>Feature selection based on Fisher score and Random Forest</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_Toc415436321 \h </w:instrText>
          </w:r>
          <w:r w:rsidR="00344F4E" w:rsidRPr="00BE4159">
            <w:rPr>
              <w:noProof/>
              <w:webHidden/>
            </w:rPr>
          </w:r>
          <w:r w:rsidR="00344F4E" w:rsidRPr="00BE4159">
            <w:rPr>
              <w:noProof/>
              <w:webHidden/>
              <w:rPrChange w:id="202" w:author="Chancerel, Perrine" w:date="2015-04-01T12:09:00Z">
                <w:rPr>
                  <w:noProof/>
                  <w:webHidden/>
                </w:rPr>
              </w:rPrChange>
            </w:rPr>
            <w:fldChar w:fldCharType="separate"/>
          </w:r>
          <w:r w:rsidR="00344F4E" w:rsidRPr="00CF4F06">
            <w:rPr>
              <w:noProof/>
              <w:webHidden/>
            </w:rPr>
            <w:t>53</w:t>
          </w:r>
          <w:r w:rsidR="00344F4E" w:rsidRPr="00BE4159">
            <w:rPr>
              <w:noProof/>
              <w:webHidden/>
            </w:rPr>
            <w:fldChar w:fldCharType="end"/>
          </w:r>
          <w:r w:rsidRPr="00075304">
            <w:rPr>
              <w:noProof/>
            </w:rPr>
            <w:fldChar w:fldCharType="end"/>
          </w:r>
        </w:p>
        <w:p w14:paraId="4EE0FED0"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"_Toc415436322" </w:instrText>
          </w:r>
          <w:r w:rsidRPr="00075304">
            <w:rPr>
              <w:rPrChange w:id="203" w:author="Chancerel, Perrine" w:date="2015-04-01T12:09:00Z">
                <w:rPr>
                  <w:noProof/>
                </w:rPr>
              </w:rPrChange>
            </w:rPr>
            <w:fldChar w:fldCharType="separate"/>
          </w:r>
          <w:r w:rsidR="00344F4E" w:rsidRPr="00CF4F06">
            <w:rPr>
              <w:rStyle w:val="Hyperlink"/>
              <w:noProof/>
            </w:rPr>
            <w:t>3.5</w:t>
          </w:r>
          <w:r w:rsidR="00344F4E" w:rsidRPr="00CF4F06">
            <w:rPr>
              <w:rFonts w:eastAsiaTheme="minorEastAsia"/>
              <w:noProof/>
              <w:sz w:val="22"/>
              <w:szCs w:val="22"/>
            </w:rPr>
            <w:tab/>
          </w:r>
          <w:r w:rsidR="00344F4E" w:rsidRPr="00CF4F06">
            <w:rPr>
              <w:rStyle w:val="Hyperlink"/>
              <w:noProof/>
            </w:rPr>
            <w:t>Classification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_Toc415436322 \h </w:instrText>
          </w:r>
          <w:r w:rsidR="00344F4E" w:rsidRPr="00BE4159">
            <w:rPr>
              <w:noProof/>
              <w:webHidden/>
            </w:rPr>
          </w:r>
          <w:r w:rsidR="00344F4E" w:rsidRPr="00BE4159">
            <w:rPr>
              <w:noProof/>
              <w:webHidden/>
              <w:rPrChange w:id="204" w:author="Chancerel, Perrine" w:date="2015-04-01T12:09:00Z">
                <w:rPr>
                  <w:noProof/>
                  <w:webHidden/>
                </w:rPr>
              </w:rPrChange>
            </w:rPr>
            <w:fldChar w:fldCharType="separate"/>
          </w:r>
          <w:r w:rsidR="00344F4E" w:rsidRPr="00CF4F06">
            <w:rPr>
              <w:noProof/>
              <w:webHidden/>
            </w:rPr>
            <w:t>54</w:t>
          </w:r>
          <w:r w:rsidR="00344F4E" w:rsidRPr="00BE4159">
            <w:rPr>
              <w:noProof/>
              <w:webHidden/>
            </w:rPr>
            <w:fldChar w:fldCharType="end"/>
          </w:r>
          <w:r w:rsidRPr="00075304">
            <w:rPr>
              <w:noProof/>
            </w:rPr>
            <w:fldChar w:fldCharType="end"/>
          </w:r>
        </w:p>
        <w:p w14:paraId="289C40EA"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"_Toc415436323" </w:instrText>
          </w:r>
          <w:r w:rsidRPr="00075304">
            <w:rPr>
              <w:rPrChange w:id="205" w:author="Chancerel, Perrine" w:date="2015-04-01T12:09:00Z">
                <w:rPr>
                  <w:noProof/>
                </w:rPr>
              </w:rPrChange>
            </w:rPr>
            <w:fldChar w:fldCharType="separate"/>
          </w:r>
          <w:r w:rsidR="00344F4E" w:rsidRPr="00CF4F06">
            <w:rPr>
              <w:rStyle w:val="Hyperlink"/>
              <w:noProof/>
            </w:rPr>
            <w:t>3.5.1</w:t>
          </w:r>
          <w:r w:rsidR="00344F4E" w:rsidRPr="00CF4F06">
            <w:rPr>
              <w:rFonts w:eastAsiaTheme="minorEastAsia"/>
              <w:noProof/>
              <w:sz w:val="22"/>
              <w:szCs w:val="22"/>
            </w:rPr>
            <w:tab/>
          </w:r>
          <w:r w:rsidR="00344F4E" w:rsidRPr="00CF4F06">
            <w:rPr>
              <w:rStyle w:val="Hyperlink"/>
              <w:noProof/>
            </w:rPr>
            <w:t>Random forest classifier</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_Toc415436323 \h </w:instrText>
          </w:r>
          <w:r w:rsidR="00344F4E" w:rsidRPr="00BE4159">
            <w:rPr>
              <w:noProof/>
              <w:webHidden/>
            </w:rPr>
          </w:r>
          <w:r w:rsidR="00344F4E" w:rsidRPr="00BE4159">
            <w:rPr>
              <w:noProof/>
              <w:webHidden/>
              <w:rPrChange w:id="206" w:author="Chancerel, Perrine" w:date="2015-04-01T12:09:00Z">
                <w:rPr>
                  <w:noProof/>
                  <w:webHidden/>
                </w:rPr>
              </w:rPrChange>
            </w:rPr>
            <w:fldChar w:fldCharType="separate"/>
          </w:r>
          <w:r w:rsidR="00344F4E" w:rsidRPr="00CF4F06">
            <w:rPr>
              <w:noProof/>
              <w:webHidden/>
            </w:rPr>
            <w:t>55</w:t>
          </w:r>
          <w:r w:rsidR="00344F4E" w:rsidRPr="00BE4159">
            <w:rPr>
              <w:noProof/>
              <w:webHidden/>
            </w:rPr>
            <w:fldChar w:fldCharType="end"/>
          </w:r>
          <w:r w:rsidRPr="00075304">
            <w:rPr>
              <w:noProof/>
            </w:rPr>
            <w:fldChar w:fldCharType="end"/>
          </w:r>
        </w:p>
        <w:p w14:paraId="0D731233"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"_Toc415436324" </w:instrText>
          </w:r>
          <w:r w:rsidRPr="00075304">
            <w:rPr>
              <w:rPrChange w:id="207" w:author="Chancerel, Perrine" w:date="2015-04-01T12:09:00Z">
                <w:rPr>
                  <w:noProof/>
                </w:rPr>
              </w:rPrChange>
            </w:rPr>
            <w:fldChar w:fldCharType="separate"/>
          </w:r>
          <w:r w:rsidR="00344F4E" w:rsidRPr="00CF4F06">
            <w:rPr>
              <w:rStyle w:val="Hyperlink"/>
              <w:noProof/>
            </w:rPr>
            <w:t>3.5.2</w:t>
          </w:r>
          <w:r w:rsidR="00344F4E" w:rsidRPr="00CF4F06">
            <w:rPr>
              <w:rFonts w:eastAsiaTheme="minorEastAsia"/>
              <w:noProof/>
              <w:sz w:val="22"/>
              <w:szCs w:val="22"/>
            </w:rPr>
            <w:tab/>
          </w:r>
          <w:r w:rsidR="00344F4E" w:rsidRPr="00CF4F06">
            <w:rPr>
              <w:rStyle w:val="Hyperlink"/>
              <w:noProof/>
            </w:rPr>
            <w:t>Support vector machines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_Toc415436324 \h </w:instrText>
          </w:r>
          <w:r w:rsidR="00344F4E" w:rsidRPr="00BE4159">
            <w:rPr>
              <w:noProof/>
              <w:webHidden/>
            </w:rPr>
          </w:r>
          <w:r w:rsidR="00344F4E" w:rsidRPr="00BE4159">
            <w:rPr>
              <w:noProof/>
              <w:webHidden/>
              <w:rPrChange w:id="208" w:author="Chancerel, Perrine" w:date="2015-04-01T12:09:00Z">
                <w:rPr>
                  <w:noProof/>
                  <w:webHidden/>
                </w:rPr>
              </w:rPrChange>
            </w:rPr>
            <w:fldChar w:fldCharType="separate"/>
          </w:r>
          <w:r w:rsidR="00344F4E" w:rsidRPr="00CF4F06">
            <w:rPr>
              <w:noProof/>
              <w:webHidden/>
            </w:rPr>
            <w:t>56</w:t>
          </w:r>
          <w:r w:rsidR="00344F4E" w:rsidRPr="00BE4159">
            <w:rPr>
              <w:noProof/>
              <w:webHidden/>
            </w:rPr>
            <w:fldChar w:fldCharType="end"/>
          </w:r>
          <w:r w:rsidRPr="00075304">
            <w:rPr>
              <w:noProof/>
            </w:rPr>
            <w:fldChar w:fldCharType="end"/>
          </w:r>
        </w:p>
        <w:p w14:paraId="128DE30E"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"_Toc415436325" </w:instrText>
          </w:r>
          <w:r w:rsidRPr="00075304">
            <w:rPr>
              <w:rPrChange w:id="209" w:author="Chancerel, Perrine" w:date="2015-04-01T12:09:00Z">
                <w:rPr>
                  <w:noProof/>
                </w:rPr>
              </w:rPrChange>
            </w:rPr>
            <w:fldChar w:fldCharType="separate"/>
          </w:r>
          <w:r w:rsidR="00344F4E" w:rsidRPr="00CF4F06">
            <w:rPr>
              <w:rStyle w:val="Hyperlink"/>
              <w:noProof/>
            </w:rPr>
            <w:t>3.6</w:t>
          </w:r>
          <w:r w:rsidR="00344F4E" w:rsidRPr="00CF4F06">
            <w:rPr>
              <w:rFonts w:eastAsiaTheme="minorEastAsia"/>
              <w:noProof/>
              <w:sz w:val="22"/>
              <w:szCs w:val="22"/>
            </w:rPr>
            <w:tab/>
          </w:r>
          <w:r w:rsidR="00344F4E" w:rsidRPr="00CF4F06">
            <w:rPr>
              <w:rStyle w:val="Hyperlink"/>
              <w:noProof/>
            </w:rPr>
            <w:t>Data fusion model</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_Toc415436325 \h </w:instrText>
          </w:r>
          <w:r w:rsidR="00344F4E" w:rsidRPr="00BE4159">
            <w:rPr>
              <w:noProof/>
              <w:webHidden/>
            </w:rPr>
          </w:r>
          <w:r w:rsidR="00344F4E" w:rsidRPr="00BE4159">
            <w:rPr>
              <w:noProof/>
              <w:webHidden/>
              <w:rPrChange w:id="210" w:author="Chancerel, Perrine" w:date="2015-04-01T12:09:00Z">
                <w:rPr>
                  <w:noProof/>
                  <w:webHidden/>
                </w:rPr>
              </w:rPrChange>
            </w:rPr>
            <w:fldChar w:fldCharType="separate"/>
          </w:r>
          <w:r w:rsidR="00344F4E" w:rsidRPr="00CF4F06">
            <w:rPr>
              <w:noProof/>
              <w:webHidden/>
            </w:rPr>
            <w:t>56</w:t>
          </w:r>
          <w:r w:rsidR="00344F4E" w:rsidRPr="00BE4159">
            <w:rPr>
              <w:noProof/>
              <w:webHidden/>
            </w:rPr>
            <w:fldChar w:fldCharType="end"/>
          </w:r>
          <w:r w:rsidRPr="00075304">
            <w:rPr>
              <w:noProof/>
            </w:rPr>
            <w:fldChar w:fldCharType="end"/>
          </w:r>
        </w:p>
        <w:p w14:paraId="684C5039"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"_Toc415436326" </w:instrText>
          </w:r>
          <w:r w:rsidRPr="00075304">
            <w:rPr>
              <w:rPrChange w:id="211" w:author="Chancerel, Perrine" w:date="2015-04-01T12:09:00Z">
                <w:rPr>
                  <w:noProof/>
                </w:rPr>
              </w:rPrChange>
            </w:rPr>
            <w:fldChar w:fldCharType="separate"/>
          </w:r>
          <w:r w:rsidR="00344F4E" w:rsidRPr="00CF4F06">
            <w:rPr>
              <w:rStyle w:val="Hyperlink"/>
              <w:noProof/>
            </w:rPr>
            <w:t>3.6.1</w:t>
          </w:r>
          <w:r w:rsidR="00344F4E" w:rsidRPr="00CF4F06">
            <w:rPr>
              <w:rFonts w:eastAsiaTheme="minorEastAsia"/>
              <w:noProof/>
              <w:sz w:val="22"/>
              <w:szCs w:val="22"/>
            </w:rPr>
            <w:tab/>
          </w:r>
          <w:r w:rsidR="00344F4E" w:rsidRPr="00CF4F06">
            <w:rPr>
              <w:rStyle w:val="Hyperlink"/>
              <w:noProof/>
            </w:rPr>
            <w:t>Feature-level fusion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_Toc415436326 \h </w:instrText>
          </w:r>
          <w:r w:rsidR="00344F4E" w:rsidRPr="00BE4159">
            <w:rPr>
              <w:noProof/>
              <w:webHidden/>
            </w:rPr>
          </w:r>
          <w:r w:rsidR="00344F4E" w:rsidRPr="00BE4159">
            <w:rPr>
              <w:noProof/>
              <w:webHidden/>
              <w:rPrChange w:id="212" w:author="Chancerel, Perrine" w:date="2015-04-01T12:09:00Z">
                <w:rPr>
                  <w:noProof/>
                  <w:webHidden/>
                </w:rPr>
              </w:rPrChange>
            </w:rPr>
            <w:fldChar w:fldCharType="separate"/>
          </w:r>
          <w:r w:rsidR="00344F4E" w:rsidRPr="00CF4F06">
            <w:rPr>
              <w:noProof/>
              <w:webHidden/>
            </w:rPr>
            <w:t>58</w:t>
          </w:r>
          <w:r w:rsidR="00344F4E" w:rsidRPr="00BE4159">
            <w:rPr>
              <w:noProof/>
              <w:webHidden/>
            </w:rPr>
            <w:fldChar w:fldCharType="end"/>
          </w:r>
          <w:r w:rsidRPr="00075304">
            <w:rPr>
              <w:noProof/>
            </w:rPr>
            <w:fldChar w:fldCharType="end"/>
          </w:r>
        </w:p>
        <w:p w14:paraId="52AE8721"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"_Toc415436327" </w:instrText>
          </w:r>
          <w:r w:rsidRPr="00075304">
            <w:rPr>
              <w:rPrChange w:id="213" w:author="Chancerel, Perrine" w:date="2015-04-01T12:09:00Z">
                <w:rPr>
                  <w:noProof/>
                </w:rPr>
              </w:rPrChange>
            </w:rPr>
            <w:fldChar w:fldCharType="separate"/>
          </w:r>
          <w:r w:rsidR="00344F4E" w:rsidRPr="00CF4F06">
            <w:rPr>
              <w:rStyle w:val="Hyperlink"/>
              <w:noProof/>
            </w:rPr>
            <w:t>3.6.2</w:t>
          </w:r>
          <w:r w:rsidR="00344F4E" w:rsidRPr="00CF4F06">
            <w:rPr>
              <w:rFonts w:eastAsiaTheme="minorEastAsia"/>
              <w:noProof/>
              <w:sz w:val="22"/>
              <w:szCs w:val="22"/>
            </w:rPr>
            <w:tab/>
          </w:r>
          <w:r w:rsidR="00344F4E" w:rsidRPr="00CF4F06">
            <w:rPr>
              <w:rStyle w:val="Hyperlink"/>
              <w:noProof/>
            </w:rPr>
            <w:t>Classifier-level fusion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_Toc415436327 \h </w:instrText>
          </w:r>
          <w:r w:rsidR="00344F4E" w:rsidRPr="00BE4159">
            <w:rPr>
              <w:noProof/>
              <w:webHidden/>
            </w:rPr>
          </w:r>
          <w:r w:rsidR="00344F4E" w:rsidRPr="00BE4159">
            <w:rPr>
              <w:noProof/>
              <w:webHidden/>
              <w:rPrChange w:id="214" w:author="Chancerel, Perrine" w:date="2015-04-01T12:09:00Z">
                <w:rPr>
                  <w:noProof/>
                  <w:webHidden/>
                </w:rPr>
              </w:rPrChange>
            </w:rPr>
            <w:fldChar w:fldCharType="separate"/>
          </w:r>
          <w:r w:rsidR="00344F4E" w:rsidRPr="00CF4F06">
            <w:rPr>
              <w:noProof/>
              <w:webHidden/>
            </w:rPr>
            <w:t>58</w:t>
          </w:r>
          <w:r w:rsidR="00344F4E" w:rsidRPr="00BE4159">
            <w:rPr>
              <w:noProof/>
              <w:webHidden/>
            </w:rPr>
            <w:fldChar w:fldCharType="end"/>
          </w:r>
          <w:r w:rsidRPr="00075304">
            <w:rPr>
              <w:noProof/>
            </w:rPr>
            <w:fldChar w:fldCharType="end"/>
          </w:r>
        </w:p>
        <w:p w14:paraId="0C82D076"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"_Toc415436328" </w:instrText>
          </w:r>
          <w:r w:rsidRPr="00075304">
            <w:rPr>
              <w:rPrChange w:id="215" w:author="Chancerel, Perrine" w:date="2015-04-01T12:09:00Z">
                <w:rPr>
                  <w:noProof/>
                </w:rPr>
              </w:rPrChange>
            </w:rPr>
            <w:fldChar w:fldCharType="separate"/>
          </w:r>
          <w:r w:rsidR="00344F4E" w:rsidRPr="00CF4F06">
            <w:rPr>
              <w:rStyle w:val="Hyperlink"/>
              <w:noProof/>
            </w:rPr>
            <w:t>3.6.3</w:t>
          </w:r>
          <w:r w:rsidR="00344F4E" w:rsidRPr="00CF4F06">
            <w:rPr>
              <w:rFonts w:eastAsiaTheme="minorEastAsia"/>
              <w:noProof/>
              <w:sz w:val="22"/>
              <w:szCs w:val="22"/>
            </w:rPr>
            <w:tab/>
          </w:r>
          <w:r w:rsidR="00344F4E" w:rsidRPr="00CF4F06">
            <w:rPr>
              <w:rStyle w:val="Hyperlink"/>
              <w:noProof/>
            </w:rPr>
            <w:t>Decision-level fusion with Dempster-Shafer theory</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_Toc415436328 \h </w:instrText>
          </w:r>
          <w:r w:rsidR="00344F4E" w:rsidRPr="00BE4159">
            <w:rPr>
              <w:noProof/>
              <w:webHidden/>
            </w:rPr>
          </w:r>
          <w:r w:rsidR="00344F4E" w:rsidRPr="00BE4159">
            <w:rPr>
              <w:noProof/>
              <w:webHidden/>
              <w:rPrChange w:id="216" w:author="Chancerel, Perrine" w:date="2015-04-01T12:09:00Z">
                <w:rPr>
                  <w:noProof/>
                  <w:webHidden/>
                </w:rPr>
              </w:rPrChange>
            </w:rPr>
            <w:fldChar w:fldCharType="separate"/>
          </w:r>
          <w:r w:rsidR="00344F4E" w:rsidRPr="00CF4F06">
            <w:rPr>
              <w:noProof/>
              <w:webHidden/>
            </w:rPr>
            <w:t>59</w:t>
          </w:r>
          <w:r w:rsidR="00344F4E" w:rsidRPr="00BE4159">
            <w:rPr>
              <w:noProof/>
              <w:webHidden/>
            </w:rPr>
            <w:fldChar w:fldCharType="end"/>
          </w:r>
          <w:r w:rsidRPr="00075304">
            <w:rPr>
              <w:noProof/>
            </w:rPr>
            <w:fldChar w:fldCharType="end"/>
          </w:r>
        </w:p>
        <w:p w14:paraId="1183FFAF"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"_Toc415436329" </w:instrText>
          </w:r>
          <w:r w:rsidRPr="00075304">
            <w:rPr>
              <w:rPrChange w:id="217" w:author="Chancerel, Perrine" w:date="2015-04-01T12:09:00Z">
                <w:rPr>
                  <w:noProof/>
                </w:rPr>
              </w:rPrChange>
            </w:rPr>
            <w:fldChar w:fldCharType="separate"/>
          </w:r>
          <w:r w:rsidR="00344F4E" w:rsidRPr="00CF4F06">
            <w:rPr>
              <w:rStyle w:val="Hyperlink"/>
              <w:noProof/>
            </w:rPr>
            <w:t>3.7</w:t>
          </w:r>
          <w:r w:rsidR="00344F4E" w:rsidRPr="00CF4F06">
            <w:rPr>
              <w:rFonts w:eastAsiaTheme="minorEastAsia"/>
              <w:noProof/>
              <w:sz w:val="22"/>
              <w:szCs w:val="22"/>
            </w:rPr>
            <w:tab/>
          </w:r>
          <w:r w:rsidR="00344F4E" w:rsidRPr="00CF4F06">
            <w:rPr>
              <w:rStyle w:val="Hyperlink"/>
              <w:noProof/>
            </w:rPr>
            <w:t>Optical character recognition of electronic component marking</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_Toc415436329 \h </w:instrText>
          </w:r>
          <w:r w:rsidR="00344F4E" w:rsidRPr="00BE4159">
            <w:rPr>
              <w:noProof/>
              <w:webHidden/>
            </w:rPr>
          </w:r>
          <w:r w:rsidR="00344F4E" w:rsidRPr="00BE4159">
            <w:rPr>
              <w:noProof/>
              <w:webHidden/>
              <w:rPrChange w:id="218" w:author="Chancerel, Perrine" w:date="2015-04-01T12:09:00Z">
                <w:rPr>
                  <w:noProof/>
                  <w:webHidden/>
                </w:rPr>
              </w:rPrChange>
            </w:rPr>
            <w:fldChar w:fldCharType="separate"/>
          </w:r>
          <w:r w:rsidR="00344F4E" w:rsidRPr="00CF4F06">
            <w:rPr>
              <w:noProof/>
              <w:webHidden/>
            </w:rPr>
            <w:t>64</w:t>
          </w:r>
          <w:r w:rsidR="00344F4E" w:rsidRPr="00BE4159">
            <w:rPr>
              <w:noProof/>
              <w:webHidden/>
            </w:rPr>
            <w:fldChar w:fldCharType="end"/>
          </w:r>
          <w:r w:rsidRPr="00075304">
            <w:rPr>
              <w:noProof/>
            </w:rPr>
            <w:fldChar w:fldCharType="end"/>
          </w:r>
        </w:p>
        <w:p w14:paraId="0FF494A0"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"_Toc415436330" </w:instrText>
          </w:r>
          <w:r w:rsidRPr="00075304">
            <w:rPr>
              <w:rPrChange w:id="219" w:author="Chancerel, Perrine" w:date="2015-04-01T12:09:00Z">
                <w:rPr>
                  <w:noProof/>
                </w:rPr>
              </w:rPrChange>
            </w:rPr>
            <w:fldChar w:fldCharType="separate"/>
          </w:r>
          <w:r w:rsidR="00344F4E" w:rsidRPr="00CF4F06">
            <w:rPr>
              <w:rStyle w:val="Hyperlink"/>
              <w:noProof/>
            </w:rPr>
            <w:t>3.7.1</w:t>
          </w:r>
          <w:r w:rsidR="00344F4E" w:rsidRPr="00CF4F06">
            <w:rPr>
              <w:rFonts w:eastAsiaTheme="minorEastAsia"/>
              <w:noProof/>
              <w:sz w:val="22"/>
              <w:szCs w:val="22"/>
            </w:rPr>
            <w:tab/>
          </w:r>
          <w:r w:rsidR="00344F4E" w:rsidRPr="00CF4F06">
            <w:rPr>
              <w:rStyle w:val="Hyperlink"/>
              <w:noProof/>
            </w:rPr>
            <w:t>Optical character recognition difficulties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_Toc415436330 \h </w:instrText>
          </w:r>
          <w:r w:rsidR="00344F4E" w:rsidRPr="00BE4159">
            <w:rPr>
              <w:noProof/>
              <w:webHidden/>
            </w:rPr>
          </w:r>
          <w:r w:rsidR="00344F4E" w:rsidRPr="00BE4159">
            <w:rPr>
              <w:noProof/>
              <w:webHidden/>
              <w:rPrChange w:id="220" w:author="Chancerel, Perrine" w:date="2015-04-01T12:09:00Z">
                <w:rPr>
                  <w:noProof/>
                  <w:webHidden/>
                </w:rPr>
              </w:rPrChange>
            </w:rPr>
            <w:fldChar w:fldCharType="separate"/>
          </w:r>
          <w:r w:rsidR="00344F4E" w:rsidRPr="00CF4F06">
            <w:rPr>
              <w:noProof/>
              <w:webHidden/>
            </w:rPr>
            <w:t>65</w:t>
          </w:r>
          <w:r w:rsidR="00344F4E" w:rsidRPr="00BE4159">
            <w:rPr>
              <w:noProof/>
              <w:webHidden/>
            </w:rPr>
            <w:fldChar w:fldCharType="end"/>
          </w:r>
          <w:r w:rsidRPr="00075304">
            <w:rPr>
              <w:noProof/>
            </w:rPr>
            <w:fldChar w:fldCharType="end"/>
          </w:r>
        </w:p>
        <w:p w14:paraId="34F66C82"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"_Toc415436331" </w:instrText>
          </w:r>
          <w:r w:rsidRPr="00075304">
            <w:rPr>
              <w:rPrChange w:id="221" w:author="Chancerel, Perrine" w:date="2015-04-01T12:09:00Z">
                <w:rPr>
                  <w:noProof/>
                </w:rPr>
              </w:rPrChange>
            </w:rPr>
            <w:fldChar w:fldCharType="separate"/>
          </w:r>
          <w:r w:rsidR="00344F4E" w:rsidRPr="00CF4F06">
            <w:rPr>
              <w:rStyle w:val="Hyperlink"/>
              <w:noProof/>
            </w:rPr>
            <w:t>3.7.2</w:t>
          </w:r>
          <w:r w:rsidR="00344F4E" w:rsidRPr="00CF4F06">
            <w:rPr>
              <w:rFonts w:eastAsiaTheme="minorEastAsia"/>
              <w:noProof/>
              <w:sz w:val="22"/>
              <w:szCs w:val="22"/>
            </w:rPr>
            <w:tab/>
          </w:r>
          <w:r w:rsidR="00344F4E" w:rsidRPr="00CF4F06">
            <w:rPr>
              <w:rStyle w:val="Hyperlink"/>
              <w:noProof/>
            </w:rPr>
            <w:t>Optical character recognition flow chart</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_Toc415436331 \h </w:instrText>
          </w:r>
          <w:r w:rsidR="00344F4E" w:rsidRPr="00BE4159">
            <w:rPr>
              <w:noProof/>
              <w:webHidden/>
            </w:rPr>
          </w:r>
          <w:r w:rsidR="00344F4E" w:rsidRPr="00BE4159">
            <w:rPr>
              <w:noProof/>
              <w:webHidden/>
              <w:rPrChange w:id="222" w:author="Chancerel, Perrine" w:date="2015-04-01T12:09:00Z">
                <w:rPr>
                  <w:noProof/>
                  <w:webHidden/>
                </w:rPr>
              </w:rPrChange>
            </w:rPr>
            <w:fldChar w:fldCharType="separate"/>
          </w:r>
          <w:r w:rsidR="00344F4E" w:rsidRPr="00CF4F06">
            <w:rPr>
              <w:noProof/>
              <w:webHidden/>
            </w:rPr>
            <w:t>66</w:t>
          </w:r>
          <w:r w:rsidR="00344F4E" w:rsidRPr="00BE4159">
            <w:rPr>
              <w:noProof/>
              <w:webHidden/>
            </w:rPr>
            <w:fldChar w:fldCharType="end"/>
          </w:r>
          <w:r w:rsidRPr="00075304">
            <w:rPr>
              <w:noProof/>
            </w:rPr>
            <w:fldChar w:fldCharType="end"/>
          </w:r>
        </w:p>
        <w:p w14:paraId="6CAD7B69"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"_Toc415436332" </w:instrText>
          </w:r>
          <w:r w:rsidRPr="00075304">
            <w:rPr>
              <w:rPrChange w:id="223" w:author="Chancerel, Perrine" w:date="2015-04-01T12:09:00Z">
                <w:rPr>
                  <w:noProof/>
                </w:rPr>
              </w:rPrChange>
            </w:rPr>
            <w:fldChar w:fldCharType="separate"/>
          </w:r>
          <w:r w:rsidR="00344F4E" w:rsidRPr="00CF4F06">
            <w:rPr>
              <w:rStyle w:val="Hyperlink"/>
              <w:noProof/>
            </w:rPr>
            <w:t>3.7.3</w:t>
          </w:r>
          <w:r w:rsidR="00344F4E" w:rsidRPr="00CF4F06">
            <w:rPr>
              <w:rFonts w:eastAsiaTheme="minorEastAsia"/>
              <w:noProof/>
              <w:sz w:val="22"/>
              <w:szCs w:val="22"/>
            </w:rPr>
            <w:tab/>
          </w:r>
          <w:r w:rsidR="00344F4E" w:rsidRPr="00CF4F06">
            <w:rPr>
              <w:rStyle w:val="Hyperlink"/>
              <w:noProof/>
            </w:rPr>
            <w:t>Optical character recognition evaluation scheme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_Toc415436332 \h </w:instrText>
          </w:r>
          <w:r w:rsidR="00344F4E" w:rsidRPr="00BE4159">
            <w:rPr>
              <w:noProof/>
              <w:webHidden/>
            </w:rPr>
          </w:r>
          <w:r w:rsidR="00344F4E" w:rsidRPr="00BE4159">
            <w:rPr>
              <w:noProof/>
              <w:webHidden/>
              <w:rPrChange w:id="224" w:author="Chancerel, Perrine" w:date="2015-04-01T12:09:00Z">
                <w:rPr>
                  <w:noProof/>
                  <w:webHidden/>
                </w:rPr>
              </w:rPrChange>
            </w:rPr>
            <w:fldChar w:fldCharType="separate"/>
          </w:r>
          <w:r w:rsidR="00344F4E" w:rsidRPr="00CF4F06">
            <w:rPr>
              <w:noProof/>
              <w:webHidden/>
            </w:rPr>
            <w:t>72</w:t>
          </w:r>
          <w:r w:rsidR="00344F4E" w:rsidRPr="00BE4159">
            <w:rPr>
              <w:noProof/>
              <w:webHidden/>
            </w:rPr>
            <w:fldChar w:fldCharType="end"/>
          </w:r>
          <w:r w:rsidRPr="00075304">
            <w:rPr>
              <w:noProof/>
            </w:rPr>
            <w:fldChar w:fldCharType="end"/>
          </w:r>
        </w:p>
        <w:p w14:paraId="56645039" w14:textId="77777777" w:rsidR="00344F4E" w:rsidRPr="00CF4F06" w:rsidRDefault="00515023">
          <w:pPr>
            <w:pStyle w:val="Verzeichnis1"/>
            <w:rPr>
              <w:rFonts w:eastAsiaTheme="minorEastAsia"/>
              <w:noProof/>
              <w:sz w:val="22"/>
              <w:szCs w:val="22"/>
            </w:rPr>
          </w:pPr>
          <w:r w:rsidRPr="00075304">
            <w:fldChar w:fldCharType="begin"/>
          </w:r>
          <w:r w:rsidRPr="00CF4F06">
            <w:instrText xml:space="preserve"> HYPERLINK \l "_Toc415436333" </w:instrText>
          </w:r>
          <w:r w:rsidRPr="00075304">
            <w:rPr>
              <w:rPrChange w:id="225" w:author="Chancerel, Perrine" w:date="2015-04-01T12:09:00Z">
                <w:rPr>
                  <w:noProof/>
                </w:rPr>
              </w:rPrChange>
            </w:rPr>
            <w:fldChar w:fldCharType="separate"/>
          </w:r>
          <w:r w:rsidR="00344F4E" w:rsidRPr="00CF4F06">
            <w:rPr>
              <w:rStyle w:val="Hyperlink"/>
              <w:noProof/>
            </w:rPr>
            <w:t>4.</w:t>
          </w:r>
          <w:r w:rsidR="00344F4E" w:rsidRPr="00CF4F06">
            <w:rPr>
              <w:rFonts w:eastAsiaTheme="minorEastAsia"/>
              <w:noProof/>
              <w:sz w:val="22"/>
              <w:szCs w:val="22"/>
            </w:rPr>
            <w:tab/>
          </w:r>
          <w:r w:rsidR="00344F4E" w:rsidRPr="00CF4F06">
            <w:rPr>
              <w:rStyle w:val="Hyperlink"/>
              <w:noProof/>
            </w:rPr>
            <w:t>Life-cycle inventory model analyses of printed circuit boards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_Toc415436333 \h </w:instrText>
          </w:r>
          <w:r w:rsidR="00344F4E" w:rsidRPr="00BE4159">
            <w:rPr>
              <w:noProof/>
              <w:webHidden/>
            </w:rPr>
          </w:r>
          <w:r w:rsidR="00344F4E" w:rsidRPr="00BE4159">
            <w:rPr>
              <w:noProof/>
              <w:webHidden/>
              <w:rPrChange w:id="226" w:author="Chancerel, Perrine" w:date="2015-04-01T12:09:00Z">
                <w:rPr>
                  <w:noProof/>
                  <w:webHidden/>
                </w:rPr>
              </w:rPrChange>
            </w:rPr>
            <w:fldChar w:fldCharType="separate"/>
          </w:r>
          <w:r w:rsidR="00344F4E" w:rsidRPr="00CF4F06">
            <w:rPr>
              <w:noProof/>
              <w:webHidden/>
            </w:rPr>
            <w:t>78</w:t>
          </w:r>
          <w:r w:rsidR="00344F4E" w:rsidRPr="00BE4159">
            <w:rPr>
              <w:noProof/>
              <w:webHidden/>
            </w:rPr>
            <w:fldChar w:fldCharType="end"/>
          </w:r>
          <w:r w:rsidRPr="00075304">
            <w:rPr>
              <w:noProof/>
            </w:rPr>
            <w:fldChar w:fldCharType="end"/>
          </w:r>
        </w:p>
        <w:p w14:paraId="616675E5"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"_Toc415436334" </w:instrText>
          </w:r>
          <w:r w:rsidRPr="00075304">
            <w:rPr>
              <w:rPrChange w:id="227" w:author="Chancerel, Perrine" w:date="2015-04-01T12:09:00Z">
                <w:rPr>
                  <w:noProof/>
                </w:rPr>
              </w:rPrChange>
            </w:rPr>
            <w:fldChar w:fldCharType="separate"/>
          </w:r>
          <w:r w:rsidR="00344F4E" w:rsidRPr="00CF4F06">
            <w:rPr>
              <w:rStyle w:val="Hyperlink"/>
              <w:noProof/>
            </w:rPr>
            <w:t>4.1</w:t>
          </w:r>
          <w:r w:rsidR="00344F4E" w:rsidRPr="00CF4F06">
            <w:rPr>
              <w:rFonts w:eastAsiaTheme="minorEastAsia"/>
              <w:noProof/>
              <w:sz w:val="22"/>
              <w:szCs w:val="22"/>
            </w:rPr>
            <w:tab/>
          </w:r>
          <w:r w:rsidR="00344F4E" w:rsidRPr="00CF4F06">
            <w:rPr>
              <w:rStyle w:val="Hyperlink"/>
              <w:noProof/>
            </w:rPr>
            <w:t>Printed circuit board region classification based on electronic component recognition results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_Toc415436334 \h </w:instrText>
          </w:r>
          <w:r w:rsidR="00344F4E" w:rsidRPr="00BE4159">
            <w:rPr>
              <w:noProof/>
              <w:webHidden/>
            </w:rPr>
          </w:r>
          <w:r w:rsidR="00344F4E" w:rsidRPr="00BE4159">
            <w:rPr>
              <w:noProof/>
              <w:webHidden/>
              <w:rPrChange w:id="228" w:author="Chancerel, Perrine" w:date="2015-04-01T12:09:00Z">
                <w:rPr>
                  <w:noProof/>
                  <w:webHidden/>
                </w:rPr>
              </w:rPrChange>
            </w:rPr>
            <w:fldChar w:fldCharType="separate"/>
          </w:r>
          <w:r w:rsidR="00344F4E" w:rsidRPr="00CF4F06">
            <w:rPr>
              <w:noProof/>
              <w:webHidden/>
            </w:rPr>
            <w:t>78</w:t>
          </w:r>
          <w:r w:rsidR="00344F4E" w:rsidRPr="00BE4159">
            <w:rPr>
              <w:noProof/>
              <w:webHidden/>
            </w:rPr>
            <w:fldChar w:fldCharType="end"/>
          </w:r>
          <w:r w:rsidRPr="00075304">
            <w:rPr>
              <w:noProof/>
            </w:rPr>
            <w:fldChar w:fldCharType="end"/>
          </w:r>
        </w:p>
        <w:p w14:paraId="32C5AE34"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"_Toc415436335" </w:instrText>
          </w:r>
          <w:r w:rsidRPr="00075304">
            <w:rPr>
              <w:rPrChange w:id="229" w:author="Chancerel, Perrine" w:date="2015-04-01T12:09:00Z">
                <w:rPr>
                  <w:noProof/>
                </w:rPr>
              </w:rPrChange>
            </w:rPr>
            <w:fldChar w:fldCharType="separate"/>
          </w:r>
          <w:r w:rsidR="00344F4E" w:rsidRPr="00CF4F06">
            <w:rPr>
              <w:rStyle w:val="Hyperlink"/>
              <w:noProof/>
            </w:rPr>
            <w:t>4.2</w:t>
          </w:r>
          <w:r w:rsidR="00344F4E" w:rsidRPr="00CF4F06">
            <w:rPr>
              <w:rFonts w:eastAsiaTheme="minorEastAsia"/>
              <w:noProof/>
              <w:sz w:val="22"/>
              <w:szCs w:val="22"/>
            </w:rPr>
            <w:tab/>
          </w:r>
          <w:r w:rsidR="00344F4E" w:rsidRPr="00CF4F06">
            <w:rPr>
              <w:rStyle w:val="Hyperlink"/>
              <w:noProof/>
            </w:rPr>
            <w:t>Estimated PCB-LCI model and PCB-composition model</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_Toc415436335 \h </w:instrText>
          </w:r>
          <w:r w:rsidR="00344F4E" w:rsidRPr="00BE4159">
            <w:rPr>
              <w:noProof/>
              <w:webHidden/>
            </w:rPr>
          </w:r>
          <w:r w:rsidR="00344F4E" w:rsidRPr="00BE4159">
            <w:rPr>
              <w:noProof/>
              <w:webHidden/>
              <w:rPrChange w:id="230" w:author="Chancerel, Perrine" w:date="2015-04-01T12:09:00Z">
                <w:rPr>
                  <w:noProof/>
                  <w:webHidden/>
                </w:rPr>
              </w:rPrChange>
            </w:rPr>
            <w:fldChar w:fldCharType="separate"/>
          </w:r>
          <w:r w:rsidR="00344F4E" w:rsidRPr="00CF4F06">
            <w:rPr>
              <w:noProof/>
              <w:webHidden/>
            </w:rPr>
            <w:t>79</w:t>
          </w:r>
          <w:r w:rsidR="00344F4E" w:rsidRPr="00BE4159">
            <w:rPr>
              <w:noProof/>
              <w:webHidden/>
            </w:rPr>
            <w:fldChar w:fldCharType="end"/>
          </w:r>
          <w:r w:rsidRPr="00075304">
            <w:rPr>
              <w:noProof/>
            </w:rPr>
            <w:fldChar w:fldCharType="end"/>
          </w:r>
        </w:p>
        <w:p w14:paraId="64B8DCD3"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"_Toc415436336" </w:instrText>
          </w:r>
          <w:r w:rsidRPr="00075304">
            <w:rPr>
              <w:rPrChange w:id="231" w:author="Chancerel, Perrine" w:date="2015-04-01T12:09:00Z">
                <w:rPr>
                  <w:noProof/>
                </w:rPr>
              </w:rPrChange>
            </w:rPr>
            <w:fldChar w:fldCharType="separate"/>
          </w:r>
          <w:r w:rsidR="00344F4E" w:rsidRPr="00CF4F06">
            <w:rPr>
              <w:rStyle w:val="Hyperlink"/>
              <w:noProof/>
            </w:rPr>
            <w:t>4.3</w:t>
          </w:r>
          <w:r w:rsidR="00344F4E" w:rsidRPr="00CF4F06">
            <w:rPr>
              <w:rFonts w:eastAsiaTheme="minorEastAsia"/>
              <w:noProof/>
              <w:sz w:val="22"/>
              <w:szCs w:val="22"/>
            </w:rPr>
            <w:tab/>
          </w:r>
          <w:r w:rsidR="00344F4E" w:rsidRPr="00CF4F06">
            <w:rPr>
              <w:rStyle w:val="Hyperlink"/>
              <w:noProof/>
            </w:rPr>
            <w:t>Data collection plan and data collection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_Toc415436336 \h </w:instrText>
          </w:r>
          <w:r w:rsidR="00344F4E" w:rsidRPr="00BE4159">
            <w:rPr>
              <w:noProof/>
              <w:webHidden/>
            </w:rPr>
          </w:r>
          <w:r w:rsidR="00344F4E" w:rsidRPr="00BE4159">
            <w:rPr>
              <w:noProof/>
              <w:webHidden/>
              <w:rPrChange w:id="232" w:author="Chancerel, Perrine" w:date="2015-04-01T12:09:00Z">
                <w:rPr>
                  <w:noProof/>
                  <w:webHidden/>
                </w:rPr>
              </w:rPrChange>
            </w:rPr>
            <w:fldChar w:fldCharType="separate"/>
          </w:r>
          <w:r w:rsidR="00344F4E" w:rsidRPr="00CF4F06">
            <w:rPr>
              <w:noProof/>
              <w:webHidden/>
            </w:rPr>
            <w:t>81</w:t>
          </w:r>
          <w:r w:rsidR="00344F4E" w:rsidRPr="00BE4159">
            <w:rPr>
              <w:noProof/>
              <w:webHidden/>
            </w:rPr>
            <w:fldChar w:fldCharType="end"/>
          </w:r>
          <w:r w:rsidRPr="00075304">
            <w:rPr>
              <w:noProof/>
            </w:rPr>
            <w:fldChar w:fldCharType="end"/>
          </w:r>
        </w:p>
        <w:p w14:paraId="22FC85FD" w14:textId="77777777" w:rsidR="00344F4E" w:rsidRPr="00CF4F06" w:rsidRDefault="00515023">
          <w:pPr>
            <w:pStyle w:val="Verzeichnis1"/>
            <w:rPr>
              <w:rFonts w:eastAsiaTheme="minorEastAsia"/>
              <w:noProof/>
              <w:sz w:val="22"/>
              <w:szCs w:val="22"/>
            </w:rPr>
          </w:pPr>
          <w:r w:rsidRPr="00075304">
            <w:fldChar w:fldCharType="begin"/>
          </w:r>
          <w:r w:rsidRPr="00CF4F06">
            <w:instrText xml:space="preserve"> HYPERLINK \l "_Toc415436337" </w:instrText>
          </w:r>
          <w:r w:rsidRPr="00075304">
            <w:rPr>
              <w:rPrChange w:id="233" w:author="Chancerel, Perrine" w:date="2015-04-01T12:09:00Z">
                <w:rPr>
                  <w:noProof/>
                </w:rPr>
              </w:rPrChange>
            </w:rPr>
            <w:fldChar w:fldCharType="separate"/>
          </w:r>
          <w:r w:rsidR="00344F4E" w:rsidRPr="00CF4F06">
            <w:rPr>
              <w:rStyle w:val="Hyperlink"/>
              <w:noProof/>
            </w:rPr>
            <w:t>5.</w:t>
          </w:r>
          <w:r w:rsidR="00344F4E" w:rsidRPr="00CF4F06">
            <w:rPr>
              <w:rFonts w:eastAsiaTheme="minorEastAsia"/>
              <w:noProof/>
              <w:sz w:val="22"/>
              <w:szCs w:val="22"/>
            </w:rPr>
            <w:tab/>
          </w:r>
          <w:r w:rsidR="00344F4E" w:rsidRPr="00CF4F06">
            <w:rPr>
              <w:rStyle w:val="Hyperlink"/>
              <w:noProof/>
            </w:rPr>
            <w:t>Implementation and experiments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_Toc415436337 \h </w:instrText>
          </w:r>
          <w:r w:rsidR="00344F4E" w:rsidRPr="00BE4159">
            <w:rPr>
              <w:noProof/>
              <w:webHidden/>
            </w:rPr>
          </w:r>
          <w:r w:rsidR="00344F4E" w:rsidRPr="00BE4159">
            <w:rPr>
              <w:noProof/>
              <w:webHidden/>
              <w:rPrChange w:id="234" w:author="Chancerel, Perrine" w:date="2015-04-01T12:09:00Z">
                <w:rPr>
                  <w:noProof/>
                  <w:webHidden/>
                </w:rPr>
              </w:rPrChange>
            </w:rPr>
            <w:fldChar w:fldCharType="separate"/>
          </w:r>
          <w:r w:rsidR="00344F4E" w:rsidRPr="00CF4F06">
            <w:rPr>
              <w:noProof/>
              <w:webHidden/>
            </w:rPr>
            <w:t>84</w:t>
          </w:r>
          <w:r w:rsidR="00344F4E" w:rsidRPr="00BE4159">
            <w:rPr>
              <w:noProof/>
              <w:webHidden/>
            </w:rPr>
            <w:fldChar w:fldCharType="end"/>
          </w:r>
          <w:r w:rsidRPr="00075304">
            <w:rPr>
              <w:noProof/>
            </w:rPr>
            <w:fldChar w:fldCharType="end"/>
          </w:r>
        </w:p>
        <w:p w14:paraId="4CACEDA3"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"_Toc415436338" </w:instrText>
          </w:r>
          <w:r w:rsidRPr="00075304">
            <w:rPr>
              <w:rPrChange w:id="235" w:author="Chancerel, Perrine" w:date="2015-04-01T12:09:00Z">
                <w:rPr>
                  <w:noProof/>
                </w:rPr>
              </w:rPrChange>
            </w:rPr>
            <w:fldChar w:fldCharType="separate"/>
          </w:r>
          <w:r w:rsidR="00344F4E" w:rsidRPr="00CF4F06">
            <w:rPr>
              <w:rStyle w:val="Hyperlink"/>
              <w:noProof/>
            </w:rPr>
            <w:t>5.1</w:t>
          </w:r>
          <w:r w:rsidR="00344F4E" w:rsidRPr="00CF4F06">
            <w:rPr>
              <w:rFonts w:eastAsiaTheme="minorEastAsia"/>
              <w:noProof/>
              <w:sz w:val="22"/>
              <w:szCs w:val="22"/>
            </w:rPr>
            <w:tab/>
          </w:r>
          <w:r w:rsidR="00344F4E" w:rsidRPr="00CF4F06">
            <w:rPr>
              <w:rStyle w:val="Hyperlink"/>
              <w:noProof/>
            </w:rPr>
            <w:t>Dataset creation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_Toc415436338 \h </w:instrText>
          </w:r>
          <w:r w:rsidR="00344F4E" w:rsidRPr="00BE4159">
            <w:rPr>
              <w:noProof/>
              <w:webHidden/>
            </w:rPr>
          </w:r>
          <w:r w:rsidR="00344F4E" w:rsidRPr="00BE4159">
            <w:rPr>
              <w:noProof/>
              <w:webHidden/>
              <w:rPrChange w:id="236" w:author="Chancerel, Perrine" w:date="2015-04-01T12:09:00Z">
                <w:rPr>
                  <w:noProof/>
                  <w:webHidden/>
                </w:rPr>
              </w:rPrChange>
            </w:rPr>
            <w:fldChar w:fldCharType="separate"/>
          </w:r>
          <w:r w:rsidR="00344F4E" w:rsidRPr="00CF4F06">
            <w:rPr>
              <w:noProof/>
              <w:webHidden/>
            </w:rPr>
            <w:t>84</w:t>
          </w:r>
          <w:r w:rsidR="00344F4E" w:rsidRPr="00BE4159">
            <w:rPr>
              <w:noProof/>
              <w:webHidden/>
            </w:rPr>
            <w:fldChar w:fldCharType="end"/>
          </w:r>
          <w:r w:rsidRPr="00075304">
            <w:rPr>
              <w:noProof/>
            </w:rPr>
            <w:fldChar w:fldCharType="end"/>
          </w:r>
        </w:p>
        <w:p w14:paraId="21255EEF"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"_Toc415436339" </w:instrText>
          </w:r>
          <w:r w:rsidRPr="00075304">
            <w:rPr>
              <w:rPrChange w:id="237" w:author="Chancerel, Perrine" w:date="2015-04-01T12:09:00Z">
                <w:rPr>
                  <w:noProof/>
                </w:rPr>
              </w:rPrChange>
            </w:rPr>
            <w:fldChar w:fldCharType="separate"/>
          </w:r>
          <w:r w:rsidR="00344F4E" w:rsidRPr="00CF4F06">
            <w:rPr>
              <w:rStyle w:val="Hyperlink"/>
              <w:noProof/>
            </w:rPr>
            <w:t>5.1.1</w:t>
          </w:r>
          <w:r w:rsidR="00344F4E" w:rsidRPr="00CF4F06">
            <w:rPr>
              <w:rFonts w:eastAsiaTheme="minorEastAsia"/>
              <w:noProof/>
              <w:sz w:val="22"/>
              <w:szCs w:val="22"/>
            </w:rPr>
            <w:tab/>
          </w:r>
          <w:r w:rsidR="00344F4E" w:rsidRPr="00CF4F06">
            <w:rPr>
              <w:rStyle w:val="Hyperlink"/>
              <w:noProof/>
            </w:rPr>
            <w:t>Image acquisition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_Toc415436339 \h </w:instrText>
          </w:r>
          <w:r w:rsidR="00344F4E" w:rsidRPr="00BE4159">
            <w:rPr>
              <w:noProof/>
              <w:webHidden/>
            </w:rPr>
          </w:r>
          <w:r w:rsidR="00344F4E" w:rsidRPr="00BE4159">
            <w:rPr>
              <w:noProof/>
              <w:webHidden/>
              <w:rPrChange w:id="238" w:author="Chancerel, Perrine" w:date="2015-04-01T12:09:00Z">
                <w:rPr>
                  <w:noProof/>
                  <w:webHidden/>
                </w:rPr>
              </w:rPrChange>
            </w:rPr>
            <w:fldChar w:fldCharType="separate"/>
          </w:r>
          <w:r w:rsidR="00344F4E" w:rsidRPr="00CF4F06">
            <w:rPr>
              <w:noProof/>
              <w:webHidden/>
            </w:rPr>
            <w:t>87</w:t>
          </w:r>
          <w:r w:rsidR="00344F4E" w:rsidRPr="00BE4159">
            <w:rPr>
              <w:noProof/>
              <w:webHidden/>
            </w:rPr>
            <w:fldChar w:fldCharType="end"/>
          </w:r>
          <w:r w:rsidRPr="00075304">
            <w:rPr>
              <w:noProof/>
            </w:rPr>
            <w:fldChar w:fldCharType="end"/>
          </w:r>
        </w:p>
        <w:p w14:paraId="31B7ACB3"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"_Toc415436340" </w:instrText>
          </w:r>
          <w:r w:rsidRPr="00075304">
            <w:rPr>
              <w:rPrChange w:id="239" w:author="Chancerel, Perrine" w:date="2015-04-01T12:09:00Z">
                <w:rPr>
                  <w:noProof/>
                </w:rPr>
              </w:rPrChange>
            </w:rPr>
            <w:fldChar w:fldCharType="separate"/>
          </w:r>
          <w:r w:rsidR="00344F4E" w:rsidRPr="00CF4F06">
            <w:rPr>
              <w:rStyle w:val="Hyperlink"/>
              <w:noProof/>
            </w:rPr>
            <w:t>5.1.2</w:t>
          </w:r>
          <w:r w:rsidR="00344F4E" w:rsidRPr="00CF4F06">
            <w:rPr>
              <w:rFonts w:eastAsiaTheme="minorEastAsia"/>
              <w:noProof/>
              <w:sz w:val="22"/>
              <w:szCs w:val="22"/>
            </w:rPr>
            <w:tab/>
          </w:r>
          <w:r w:rsidR="00344F4E" w:rsidRPr="00CF4F06">
            <w:rPr>
              <w:rStyle w:val="Hyperlink"/>
              <w:noProof/>
            </w:rPr>
            <w:t>Dataset composition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_Toc415436340 \h </w:instrText>
          </w:r>
          <w:r w:rsidR="00344F4E" w:rsidRPr="00BE4159">
            <w:rPr>
              <w:noProof/>
              <w:webHidden/>
            </w:rPr>
          </w:r>
          <w:r w:rsidR="00344F4E" w:rsidRPr="00BE4159">
            <w:rPr>
              <w:noProof/>
              <w:webHidden/>
              <w:rPrChange w:id="240" w:author="Chancerel, Perrine" w:date="2015-04-01T12:09:00Z">
                <w:rPr>
                  <w:noProof/>
                  <w:webHidden/>
                </w:rPr>
              </w:rPrChange>
            </w:rPr>
            <w:fldChar w:fldCharType="separate"/>
          </w:r>
          <w:r w:rsidR="00344F4E" w:rsidRPr="00CF4F06">
            <w:rPr>
              <w:noProof/>
              <w:webHidden/>
            </w:rPr>
            <w:t>88</w:t>
          </w:r>
          <w:r w:rsidR="00344F4E" w:rsidRPr="00BE4159">
            <w:rPr>
              <w:noProof/>
              <w:webHidden/>
            </w:rPr>
            <w:fldChar w:fldCharType="end"/>
          </w:r>
          <w:r w:rsidRPr="00075304">
            <w:rPr>
              <w:noProof/>
            </w:rPr>
            <w:fldChar w:fldCharType="end"/>
          </w:r>
        </w:p>
        <w:p w14:paraId="6E691981"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"_Toc415436341" </w:instrText>
          </w:r>
          <w:r w:rsidRPr="00075304">
            <w:rPr>
              <w:rPrChange w:id="241" w:author="Chancerel, Perrine" w:date="2015-04-01T12:09:00Z">
                <w:rPr>
                  <w:noProof/>
                </w:rPr>
              </w:rPrChange>
            </w:rPr>
            <w:fldChar w:fldCharType="separate"/>
          </w:r>
          <w:r w:rsidR="00344F4E" w:rsidRPr="00CF4F06">
            <w:rPr>
              <w:rStyle w:val="Hyperlink"/>
              <w:noProof/>
            </w:rPr>
            <w:t>5.2</w:t>
          </w:r>
          <w:r w:rsidR="00344F4E" w:rsidRPr="00CF4F06">
            <w:rPr>
              <w:rFonts w:eastAsiaTheme="minorEastAsia"/>
              <w:noProof/>
              <w:sz w:val="22"/>
              <w:szCs w:val="22"/>
            </w:rPr>
            <w:tab/>
          </w:r>
          <w:r w:rsidR="00344F4E" w:rsidRPr="00CF4F06">
            <w:rPr>
              <w:rStyle w:val="Hyperlink"/>
              <w:noProof/>
            </w:rPr>
            <w:t>PCB surface detection results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_Toc415436341 \h </w:instrText>
          </w:r>
          <w:r w:rsidR="00344F4E" w:rsidRPr="00BE4159">
            <w:rPr>
              <w:noProof/>
              <w:webHidden/>
            </w:rPr>
          </w:r>
          <w:r w:rsidR="00344F4E" w:rsidRPr="00BE4159">
            <w:rPr>
              <w:noProof/>
              <w:webHidden/>
              <w:rPrChange w:id="242" w:author="Chancerel, Perrine" w:date="2015-04-01T12:09:00Z">
                <w:rPr>
                  <w:noProof/>
                  <w:webHidden/>
                </w:rPr>
              </w:rPrChange>
            </w:rPr>
            <w:fldChar w:fldCharType="separate"/>
          </w:r>
          <w:r w:rsidR="00344F4E" w:rsidRPr="00CF4F06">
            <w:rPr>
              <w:noProof/>
              <w:webHidden/>
            </w:rPr>
            <w:t>89</w:t>
          </w:r>
          <w:r w:rsidR="00344F4E" w:rsidRPr="00BE4159">
            <w:rPr>
              <w:noProof/>
              <w:webHidden/>
            </w:rPr>
            <w:fldChar w:fldCharType="end"/>
          </w:r>
          <w:r w:rsidRPr="00075304">
            <w:rPr>
              <w:noProof/>
            </w:rPr>
            <w:fldChar w:fldCharType="end"/>
          </w:r>
        </w:p>
        <w:p w14:paraId="510458D5"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"_Toc415436342" </w:instrText>
          </w:r>
          <w:r w:rsidRPr="00075304">
            <w:rPr>
              <w:rPrChange w:id="243" w:author="Chancerel, Perrine" w:date="2015-04-01T12:09:00Z">
                <w:rPr>
                  <w:noProof/>
                </w:rPr>
              </w:rPrChange>
            </w:rPr>
            <w:fldChar w:fldCharType="separate"/>
          </w:r>
          <w:r w:rsidR="00344F4E" w:rsidRPr="00CF4F06">
            <w:rPr>
              <w:rStyle w:val="Hyperlink"/>
              <w:noProof/>
            </w:rPr>
            <w:t>5.3</w:t>
          </w:r>
          <w:r w:rsidR="00344F4E" w:rsidRPr="00CF4F06">
            <w:rPr>
              <w:rFonts w:eastAsiaTheme="minorEastAsia"/>
              <w:noProof/>
              <w:sz w:val="22"/>
              <w:szCs w:val="22"/>
            </w:rPr>
            <w:tab/>
          </w:r>
          <w:r w:rsidR="00344F4E" w:rsidRPr="00CF4F06">
            <w:rPr>
              <w:rStyle w:val="Hyperlink"/>
              <w:noProof/>
            </w:rPr>
            <w:t>Feature selection results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_Toc415436342 \h </w:instrText>
          </w:r>
          <w:r w:rsidR="00344F4E" w:rsidRPr="00BE4159">
            <w:rPr>
              <w:noProof/>
              <w:webHidden/>
            </w:rPr>
          </w:r>
          <w:r w:rsidR="00344F4E" w:rsidRPr="00BE4159">
            <w:rPr>
              <w:noProof/>
              <w:webHidden/>
              <w:rPrChange w:id="244" w:author="Chancerel, Perrine" w:date="2015-04-01T12:09:00Z">
                <w:rPr>
                  <w:noProof/>
                  <w:webHidden/>
                </w:rPr>
              </w:rPrChange>
            </w:rPr>
            <w:fldChar w:fldCharType="separate"/>
          </w:r>
          <w:r w:rsidR="00344F4E" w:rsidRPr="00CF4F06">
            <w:rPr>
              <w:noProof/>
              <w:webHidden/>
            </w:rPr>
            <w:t>91</w:t>
          </w:r>
          <w:r w:rsidR="00344F4E" w:rsidRPr="00BE4159">
            <w:rPr>
              <w:noProof/>
              <w:webHidden/>
            </w:rPr>
            <w:fldChar w:fldCharType="end"/>
          </w:r>
          <w:r w:rsidRPr="00075304">
            <w:rPr>
              <w:noProof/>
            </w:rPr>
            <w:fldChar w:fldCharType="end"/>
          </w:r>
        </w:p>
        <w:p w14:paraId="2ED0BDAB"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"_Toc415436343" </w:instrText>
          </w:r>
          <w:r w:rsidRPr="00075304">
            <w:rPr>
              <w:rPrChange w:id="245" w:author="Chancerel, Perrine" w:date="2015-04-01T12:09:00Z">
                <w:rPr>
                  <w:noProof/>
                </w:rPr>
              </w:rPrChange>
            </w:rPr>
            <w:fldChar w:fldCharType="separate"/>
          </w:r>
          <w:r w:rsidR="00344F4E" w:rsidRPr="00CF4F06">
            <w:rPr>
              <w:rStyle w:val="Hyperlink"/>
              <w:noProof/>
            </w:rPr>
            <w:t>5.3.1</w:t>
          </w:r>
          <w:r w:rsidR="00344F4E" w:rsidRPr="00CF4F06">
            <w:rPr>
              <w:rFonts w:eastAsiaTheme="minorEastAsia"/>
              <w:noProof/>
              <w:sz w:val="22"/>
              <w:szCs w:val="22"/>
            </w:rPr>
            <w:tab/>
          </w:r>
          <w:r w:rsidR="00344F4E" w:rsidRPr="00CF4F06">
            <w:rPr>
              <w:rStyle w:val="Hyperlink"/>
              <w:noProof/>
            </w:rPr>
            <w:t>Fourier features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_Toc415436343 \h </w:instrText>
          </w:r>
          <w:r w:rsidR="00344F4E" w:rsidRPr="00BE4159">
            <w:rPr>
              <w:noProof/>
              <w:webHidden/>
            </w:rPr>
          </w:r>
          <w:r w:rsidR="00344F4E" w:rsidRPr="00BE4159">
            <w:rPr>
              <w:noProof/>
              <w:webHidden/>
              <w:rPrChange w:id="246" w:author="Chancerel, Perrine" w:date="2015-04-01T12:09:00Z">
                <w:rPr>
                  <w:noProof/>
                  <w:webHidden/>
                </w:rPr>
              </w:rPrChange>
            </w:rPr>
            <w:fldChar w:fldCharType="separate"/>
          </w:r>
          <w:r w:rsidR="00344F4E" w:rsidRPr="00CF4F06">
            <w:rPr>
              <w:noProof/>
              <w:webHidden/>
            </w:rPr>
            <w:t>92</w:t>
          </w:r>
          <w:r w:rsidR="00344F4E" w:rsidRPr="00BE4159">
            <w:rPr>
              <w:noProof/>
              <w:webHidden/>
            </w:rPr>
            <w:fldChar w:fldCharType="end"/>
          </w:r>
          <w:r w:rsidRPr="00075304">
            <w:rPr>
              <w:noProof/>
            </w:rPr>
            <w:fldChar w:fldCharType="end"/>
          </w:r>
        </w:p>
        <w:p w14:paraId="19091E3E" w14:textId="77777777" w:rsidR="00344F4E" w:rsidRPr="00CF4F06" w:rsidRDefault="00515023">
          <w:pPr>
            <w:pStyle w:val="Verzeichnis3"/>
            <w:tabs>
              <w:tab w:val="left" w:pos="1320"/>
              <w:tab w:val="right" w:leader="dot" w:pos="9350"/>
            </w:tabs>
            <w:rPr>
              <w:rFonts w:eastAsiaTheme="minorEastAsia"/>
              <w:noProof/>
              <w:sz w:val="22"/>
              <w:szCs w:val="22"/>
            </w:rPr>
          </w:pPr>
          <w:r w:rsidRPr="00075304">
            <w:lastRenderedPageBreak/>
            <w:fldChar w:fldCharType="begin"/>
          </w:r>
          <w:r w:rsidRPr="00CF4F06">
            <w:instrText xml:space="preserve"> HYPERLINK \l "_Toc415436344" </w:instrText>
          </w:r>
          <w:r w:rsidRPr="00075304">
            <w:rPr>
              <w:rPrChange w:id="247" w:author="Chancerel, Perrine" w:date="2015-04-01T12:09:00Z">
                <w:rPr>
                  <w:noProof/>
                </w:rPr>
              </w:rPrChange>
            </w:rPr>
            <w:fldChar w:fldCharType="separate"/>
          </w:r>
          <w:r w:rsidR="00344F4E" w:rsidRPr="00CF4F06">
            <w:rPr>
              <w:rStyle w:val="Hyperlink"/>
              <w:noProof/>
            </w:rPr>
            <w:t>5.3.2</w:t>
          </w:r>
          <w:r w:rsidR="00344F4E" w:rsidRPr="00CF4F06">
            <w:rPr>
              <w:rFonts w:eastAsiaTheme="minorEastAsia"/>
              <w:noProof/>
              <w:sz w:val="22"/>
              <w:szCs w:val="22"/>
            </w:rPr>
            <w:tab/>
          </w:r>
          <w:r w:rsidR="00344F4E" w:rsidRPr="00CF4F06">
            <w:rPr>
              <w:rStyle w:val="Hyperlink"/>
              <w:noProof/>
            </w:rPr>
            <w:t>Color features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_Toc415436344 \h </w:instrText>
          </w:r>
          <w:r w:rsidR="00344F4E" w:rsidRPr="00BE4159">
            <w:rPr>
              <w:noProof/>
              <w:webHidden/>
            </w:rPr>
          </w:r>
          <w:r w:rsidR="00344F4E" w:rsidRPr="00BE4159">
            <w:rPr>
              <w:noProof/>
              <w:webHidden/>
              <w:rPrChange w:id="248" w:author="Chancerel, Perrine" w:date="2015-04-01T12:09:00Z">
                <w:rPr>
                  <w:noProof/>
                  <w:webHidden/>
                </w:rPr>
              </w:rPrChange>
            </w:rPr>
            <w:fldChar w:fldCharType="separate"/>
          </w:r>
          <w:r w:rsidR="00344F4E" w:rsidRPr="00CF4F06">
            <w:rPr>
              <w:noProof/>
              <w:webHidden/>
            </w:rPr>
            <w:t>92</w:t>
          </w:r>
          <w:r w:rsidR="00344F4E" w:rsidRPr="00BE4159">
            <w:rPr>
              <w:noProof/>
              <w:webHidden/>
            </w:rPr>
            <w:fldChar w:fldCharType="end"/>
          </w:r>
          <w:r w:rsidRPr="00075304">
            <w:rPr>
              <w:noProof/>
            </w:rPr>
            <w:fldChar w:fldCharType="end"/>
          </w:r>
        </w:p>
        <w:p w14:paraId="0DD9F131"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"_Toc415436345" </w:instrText>
          </w:r>
          <w:r w:rsidRPr="00075304">
            <w:rPr>
              <w:rPrChange w:id="249" w:author="Chancerel, Perrine" w:date="2015-04-01T12:09:00Z">
                <w:rPr>
                  <w:noProof/>
                </w:rPr>
              </w:rPrChange>
            </w:rPr>
            <w:fldChar w:fldCharType="separate"/>
          </w:r>
          <w:r w:rsidR="00344F4E" w:rsidRPr="00CF4F06">
            <w:rPr>
              <w:rStyle w:val="Hyperlink"/>
              <w:noProof/>
            </w:rPr>
            <w:t>5.3.3</w:t>
          </w:r>
          <w:r w:rsidR="00344F4E" w:rsidRPr="00CF4F06">
            <w:rPr>
              <w:rFonts w:eastAsiaTheme="minorEastAsia"/>
              <w:noProof/>
              <w:sz w:val="22"/>
              <w:szCs w:val="22"/>
            </w:rPr>
            <w:tab/>
          </w:r>
          <w:r w:rsidR="00344F4E" w:rsidRPr="00CF4F06">
            <w:rPr>
              <w:rStyle w:val="Hyperlink"/>
              <w:noProof/>
            </w:rPr>
            <w:t>Segment features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_Toc415436345 \h </w:instrText>
          </w:r>
          <w:r w:rsidR="00344F4E" w:rsidRPr="00BE4159">
            <w:rPr>
              <w:noProof/>
              <w:webHidden/>
            </w:rPr>
          </w:r>
          <w:r w:rsidR="00344F4E" w:rsidRPr="00BE4159">
            <w:rPr>
              <w:noProof/>
              <w:webHidden/>
              <w:rPrChange w:id="250" w:author="Chancerel, Perrine" w:date="2015-04-01T12:09:00Z">
                <w:rPr>
                  <w:noProof/>
                  <w:webHidden/>
                </w:rPr>
              </w:rPrChange>
            </w:rPr>
            <w:fldChar w:fldCharType="separate"/>
          </w:r>
          <w:r w:rsidR="00344F4E" w:rsidRPr="00CF4F06">
            <w:rPr>
              <w:noProof/>
              <w:webHidden/>
            </w:rPr>
            <w:t>93</w:t>
          </w:r>
          <w:r w:rsidR="00344F4E" w:rsidRPr="00BE4159">
            <w:rPr>
              <w:noProof/>
              <w:webHidden/>
            </w:rPr>
            <w:fldChar w:fldCharType="end"/>
          </w:r>
          <w:r w:rsidRPr="00075304">
            <w:rPr>
              <w:noProof/>
            </w:rPr>
            <w:fldChar w:fldCharType="end"/>
          </w:r>
        </w:p>
        <w:p w14:paraId="7D068EE8"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"_Toc415436346" </w:instrText>
          </w:r>
          <w:r w:rsidRPr="00075304">
            <w:rPr>
              <w:rPrChange w:id="251" w:author="Chancerel, Perrine" w:date="2015-04-01T12:09:00Z">
                <w:rPr>
                  <w:noProof/>
                </w:rPr>
              </w:rPrChange>
            </w:rPr>
            <w:fldChar w:fldCharType="separate"/>
          </w:r>
          <w:r w:rsidR="00344F4E" w:rsidRPr="00CF4F06">
            <w:rPr>
              <w:rStyle w:val="Hyperlink"/>
              <w:noProof/>
            </w:rPr>
            <w:t>5.3.4</w:t>
          </w:r>
          <w:r w:rsidR="00344F4E" w:rsidRPr="00CF4F06">
            <w:rPr>
              <w:rFonts w:eastAsiaTheme="minorEastAsia"/>
              <w:noProof/>
              <w:sz w:val="22"/>
              <w:szCs w:val="22"/>
            </w:rPr>
            <w:tab/>
          </w:r>
          <w:r w:rsidR="00344F4E" w:rsidRPr="00CF4F06">
            <w:rPr>
              <w:rStyle w:val="Hyperlink"/>
              <w:noProof/>
            </w:rPr>
            <w:t>PCA reconstruction feature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_Toc415436346 \h </w:instrText>
          </w:r>
          <w:r w:rsidR="00344F4E" w:rsidRPr="00BE4159">
            <w:rPr>
              <w:noProof/>
              <w:webHidden/>
            </w:rPr>
          </w:r>
          <w:r w:rsidR="00344F4E" w:rsidRPr="00BE4159">
            <w:rPr>
              <w:noProof/>
              <w:webHidden/>
              <w:rPrChange w:id="252" w:author="Chancerel, Perrine" w:date="2015-04-01T12:09:00Z">
                <w:rPr>
                  <w:noProof/>
                  <w:webHidden/>
                </w:rPr>
              </w:rPrChange>
            </w:rPr>
            <w:fldChar w:fldCharType="separate"/>
          </w:r>
          <w:r w:rsidR="00344F4E" w:rsidRPr="00CF4F06">
            <w:rPr>
              <w:noProof/>
              <w:webHidden/>
            </w:rPr>
            <w:t>94</w:t>
          </w:r>
          <w:r w:rsidR="00344F4E" w:rsidRPr="00BE4159">
            <w:rPr>
              <w:noProof/>
              <w:webHidden/>
            </w:rPr>
            <w:fldChar w:fldCharType="end"/>
          </w:r>
          <w:r w:rsidRPr="00075304">
            <w:rPr>
              <w:noProof/>
            </w:rPr>
            <w:fldChar w:fldCharType="end"/>
          </w:r>
        </w:p>
        <w:p w14:paraId="7FA55DA1"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"_Toc415436347" </w:instrText>
          </w:r>
          <w:r w:rsidRPr="00075304">
            <w:rPr>
              <w:rPrChange w:id="253" w:author="Chancerel, Perrine" w:date="2015-04-01T12:09:00Z">
                <w:rPr>
                  <w:noProof/>
                </w:rPr>
              </w:rPrChange>
            </w:rPr>
            <w:fldChar w:fldCharType="separate"/>
          </w:r>
          <w:r w:rsidR="00344F4E" w:rsidRPr="00CF4F06">
            <w:rPr>
              <w:rStyle w:val="Hyperlink"/>
              <w:noProof/>
            </w:rPr>
            <w:t>5.4</w:t>
          </w:r>
          <w:r w:rsidR="00344F4E" w:rsidRPr="00CF4F06">
            <w:rPr>
              <w:rFonts w:eastAsiaTheme="minorEastAsia"/>
              <w:noProof/>
              <w:sz w:val="22"/>
              <w:szCs w:val="22"/>
            </w:rPr>
            <w:tab/>
          </w:r>
          <w:r w:rsidR="00344F4E" w:rsidRPr="00CF4F06">
            <w:rPr>
              <w:rStyle w:val="Hyperlink"/>
              <w:noProof/>
            </w:rPr>
            <w:t>Classification results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_Toc415436347 \h </w:instrText>
          </w:r>
          <w:r w:rsidR="00344F4E" w:rsidRPr="00BE4159">
            <w:rPr>
              <w:noProof/>
              <w:webHidden/>
            </w:rPr>
          </w:r>
          <w:r w:rsidR="00344F4E" w:rsidRPr="00BE4159">
            <w:rPr>
              <w:noProof/>
              <w:webHidden/>
              <w:rPrChange w:id="254" w:author="Chancerel, Perrine" w:date="2015-04-01T12:09:00Z">
                <w:rPr>
                  <w:noProof/>
                  <w:webHidden/>
                </w:rPr>
              </w:rPrChange>
            </w:rPr>
            <w:fldChar w:fldCharType="separate"/>
          </w:r>
          <w:r w:rsidR="00344F4E" w:rsidRPr="00CF4F06">
            <w:rPr>
              <w:noProof/>
              <w:webHidden/>
            </w:rPr>
            <w:t>94</w:t>
          </w:r>
          <w:r w:rsidR="00344F4E" w:rsidRPr="00BE4159">
            <w:rPr>
              <w:noProof/>
              <w:webHidden/>
            </w:rPr>
            <w:fldChar w:fldCharType="end"/>
          </w:r>
          <w:r w:rsidRPr="00075304">
            <w:rPr>
              <w:noProof/>
            </w:rPr>
            <w:fldChar w:fldCharType="end"/>
          </w:r>
        </w:p>
        <w:p w14:paraId="0605D35E"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"_Toc415436348" </w:instrText>
          </w:r>
          <w:r w:rsidRPr="00075304">
            <w:rPr>
              <w:rPrChange w:id="255" w:author="Chancerel, Perrine" w:date="2015-04-01T12:09:00Z">
                <w:rPr>
                  <w:noProof/>
                </w:rPr>
              </w:rPrChange>
            </w:rPr>
            <w:fldChar w:fldCharType="separate"/>
          </w:r>
          <w:r w:rsidR="00344F4E" w:rsidRPr="00CF4F06">
            <w:rPr>
              <w:rStyle w:val="Hyperlink"/>
              <w:noProof/>
            </w:rPr>
            <w:t>5.4.1</w:t>
          </w:r>
          <w:r w:rsidR="00344F4E" w:rsidRPr="00CF4F06">
            <w:rPr>
              <w:rFonts w:eastAsiaTheme="minorEastAsia"/>
              <w:noProof/>
              <w:sz w:val="22"/>
              <w:szCs w:val="22"/>
            </w:rPr>
            <w:tab/>
          </w:r>
          <w:r w:rsidR="00344F4E" w:rsidRPr="00CF4F06">
            <w:rPr>
              <w:rStyle w:val="Hyperlink"/>
              <w:noProof/>
            </w:rPr>
            <w:t>Random forest classification results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_Toc415436348 \h </w:instrText>
          </w:r>
          <w:r w:rsidR="00344F4E" w:rsidRPr="00BE4159">
            <w:rPr>
              <w:noProof/>
              <w:webHidden/>
            </w:rPr>
          </w:r>
          <w:r w:rsidR="00344F4E" w:rsidRPr="00BE4159">
            <w:rPr>
              <w:noProof/>
              <w:webHidden/>
              <w:rPrChange w:id="256" w:author="Chancerel, Perrine" w:date="2015-04-01T12:09:00Z">
                <w:rPr>
                  <w:noProof/>
                  <w:webHidden/>
                </w:rPr>
              </w:rPrChange>
            </w:rPr>
            <w:fldChar w:fldCharType="separate"/>
          </w:r>
          <w:r w:rsidR="00344F4E" w:rsidRPr="00CF4F06">
            <w:rPr>
              <w:noProof/>
              <w:webHidden/>
            </w:rPr>
            <w:t>94</w:t>
          </w:r>
          <w:r w:rsidR="00344F4E" w:rsidRPr="00BE4159">
            <w:rPr>
              <w:noProof/>
              <w:webHidden/>
            </w:rPr>
            <w:fldChar w:fldCharType="end"/>
          </w:r>
          <w:r w:rsidRPr="00075304">
            <w:rPr>
              <w:noProof/>
            </w:rPr>
            <w:fldChar w:fldCharType="end"/>
          </w:r>
        </w:p>
        <w:p w14:paraId="288A6397"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"_Toc415436349" </w:instrText>
          </w:r>
          <w:r w:rsidRPr="00075304">
            <w:rPr>
              <w:rPrChange w:id="257" w:author="Chancerel, Perrine" w:date="2015-04-01T12:09:00Z">
                <w:rPr>
                  <w:noProof/>
                </w:rPr>
              </w:rPrChange>
            </w:rPr>
            <w:fldChar w:fldCharType="separate"/>
          </w:r>
          <w:r w:rsidR="00344F4E" w:rsidRPr="00CF4F06">
            <w:rPr>
              <w:rStyle w:val="Hyperlink"/>
              <w:noProof/>
            </w:rPr>
            <w:t>5.4.2</w:t>
          </w:r>
          <w:r w:rsidR="00344F4E" w:rsidRPr="00CF4F06">
            <w:rPr>
              <w:rFonts w:eastAsiaTheme="minorEastAsia"/>
              <w:noProof/>
              <w:sz w:val="22"/>
              <w:szCs w:val="22"/>
            </w:rPr>
            <w:tab/>
          </w:r>
          <w:r w:rsidR="00344F4E" w:rsidRPr="00CF4F06">
            <w:rPr>
              <w:rStyle w:val="Hyperlink"/>
              <w:noProof/>
            </w:rPr>
            <w:t>Support vector machine classifier results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_Toc415436349 \h </w:instrText>
          </w:r>
          <w:r w:rsidR="00344F4E" w:rsidRPr="00BE4159">
            <w:rPr>
              <w:noProof/>
              <w:webHidden/>
            </w:rPr>
          </w:r>
          <w:r w:rsidR="00344F4E" w:rsidRPr="00BE4159">
            <w:rPr>
              <w:noProof/>
              <w:webHidden/>
              <w:rPrChange w:id="258" w:author="Chancerel, Perrine" w:date="2015-04-01T12:09:00Z">
                <w:rPr>
                  <w:noProof/>
                  <w:webHidden/>
                </w:rPr>
              </w:rPrChange>
            </w:rPr>
            <w:fldChar w:fldCharType="separate"/>
          </w:r>
          <w:r w:rsidR="00344F4E" w:rsidRPr="00CF4F06">
            <w:rPr>
              <w:noProof/>
              <w:webHidden/>
            </w:rPr>
            <w:t>96</w:t>
          </w:r>
          <w:r w:rsidR="00344F4E" w:rsidRPr="00BE4159">
            <w:rPr>
              <w:noProof/>
              <w:webHidden/>
            </w:rPr>
            <w:fldChar w:fldCharType="end"/>
          </w:r>
          <w:r w:rsidRPr="00075304">
            <w:rPr>
              <w:noProof/>
            </w:rPr>
            <w:fldChar w:fldCharType="end"/>
          </w:r>
        </w:p>
        <w:p w14:paraId="601B524C"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"_Toc415436350" </w:instrText>
          </w:r>
          <w:r w:rsidRPr="00075304">
            <w:rPr>
              <w:rPrChange w:id="259" w:author="Chancerel, Perrine" w:date="2015-04-01T12:09:00Z">
                <w:rPr>
                  <w:noProof/>
                </w:rPr>
              </w:rPrChange>
            </w:rPr>
            <w:fldChar w:fldCharType="separate"/>
          </w:r>
          <w:r w:rsidR="00344F4E" w:rsidRPr="00CF4F06">
            <w:rPr>
              <w:rStyle w:val="Hyperlink"/>
              <w:noProof/>
            </w:rPr>
            <w:t>5.5</w:t>
          </w:r>
          <w:r w:rsidR="00344F4E" w:rsidRPr="00CF4F06">
            <w:rPr>
              <w:rFonts w:eastAsiaTheme="minorEastAsia"/>
              <w:noProof/>
              <w:sz w:val="22"/>
              <w:szCs w:val="22"/>
            </w:rPr>
            <w:tab/>
          </w:r>
          <w:r w:rsidR="00344F4E" w:rsidRPr="00CF4F06">
            <w:rPr>
              <w:rStyle w:val="Hyperlink"/>
              <w:noProof/>
            </w:rPr>
            <w:t>Decision-level fusion results with Dempster-Shafer theory</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_Toc415436350 \h </w:instrText>
          </w:r>
          <w:r w:rsidR="00344F4E" w:rsidRPr="00BE4159">
            <w:rPr>
              <w:noProof/>
              <w:webHidden/>
            </w:rPr>
          </w:r>
          <w:r w:rsidR="00344F4E" w:rsidRPr="00BE4159">
            <w:rPr>
              <w:noProof/>
              <w:webHidden/>
              <w:rPrChange w:id="260" w:author="Chancerel, Perrine" w:date="2015-04-01T12:09:00Z">
                <w:rPr>
                  <w:noProof/>
                  <w:webHidden/>
                </w:rPr>
              </w:rPrChange>
            </w:rPr>
            <w:fldChar w:fldCharType="separate"/>
          </w:r>
          <w:r w:rsidR="00344F4E" w:rsidRPr="00CF4F06">
            <w:rPr>
              <w:noProof/>
              <w:webHidden/>
            </w:rPr>
            <w:t>98</w:t>
          </w:r>
          <w:r w:rsidR="00344F4E" w:rsidRPr="00BE4159">
            <w:rPr>
              <w:noProof/>
              <w:webHidden/>
            </w:rPr>
            <w:fldChar w:fldCharType="end"/>
          </w:r>
          <w:r w:rsidRPr="00075304">
            <w:rPr>
              <w:noProof/>
            </w:rPr>
            <w:fldChar w:fldCharType="end"/>
          </w:r>
        </w:p>
        <w:p w14:paraId="13312187"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"_Toc415436351" </w:instrText>
          </w:r>
          <w:r w:rsidRPr="00075304">
            <w:rPr>
              <w:rPrChange w:id="261" w:author="Chancerel, Perrine" w:date="2015-04-01T12:09:00Z">
                <w:rPr>
                  <w:noProof/>
                </w:rPr>
              </w:rPrChange>
            </w:rPr>
            <w:fldChar w:fldCharType="separate"/>
          </w:r>
          <w:r w:rsidR="00344F4E" w:rsidRPr="00CF4F06">
            <w:rPr>
              <w:rStyle w:val="Hyperlink"/>
              <w:noProof/>
            </w:rPr>
            <w:t>5.6</w:t>
          </w:r>
          <w:r w:rsidR="00344F4E" w:rsidRPr="00CF4F06">
            <w:rPr>
              <w:rFonts w:eastAsiaTheme="minorEastAsia"/>
              <w:noProof/>
              <w:sz w:val="22"/>
              <w:szCs w:val="22"/>
            </w:rPr>
            <w:tab/>
          </w:r>
          <w:r w:rsidR="00344F4E" w:rsidRPr="00CF4F06">
            <w:rPr>
              <w:rStyle w:val="Hyperlink"/>
              <w:noProof/>
            </w:rPr>
            <w:t>Optical character recognition results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_Toc415436351 \h </w:instrText>
          </w:r>
          <w:r w:rsidR="00344F4E" w:rsidRPr="00BE4159">
            <w:rPr>
              <w:noProof/>
              <w:webHidden/>
            </w:rPr>
          </w:r>
          <w:r w:rsidR="00344F4E" w:rsidRPr="00BE4159">
            <w:rPr>
              <w:noProof/>
              <w:webHidden/>
              <w:rPrChange w:id="262" w:author="Chancerel, Perrine" w:date="2015-04-01T12:09:00Z">
                <w:rPr>
                  <w:noProof/>
                  <w:webHidden/>
                </w:rPr>
              </w:rPrChange>
            </w:rPr>
            <w:fldChar w:fldCharType="separate"/>
          </w:r>
          <w:r w:rsidR="00344F4E" w:rsidRPr="00CF4F06">
            <w:rPr>
              <w:noProof/>
              <w:webHidden/>
            </w:rPr>
            <w:t>99</w:t>
          </w:r>
          <w:r w:rsidR="00344F4E" w:rsidRPr="00BE4159">
            <w:rPr>
              <w:noProof/>
              <w:webHidden/>
            </w:rPr>
            <w:fldChar w:fldCharType="end"/>
          </w:r>
          <w:r w:rsidRPr="00075304">
            <w:rPr>
              <w:noProof/>
            </w:rPr>
            <w:fldChar w:fldCharType="end"/>
          </w:r>
        </w:p>
        <w:p w14:paraId="5EDFEB71"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"_Toc415436352" </w:instrText>
          </w:r>
          <w:r w:rsidRPr="00075304">
            <w:rPr>
              <w:rPrChange w:id="263" w:author="Chancerel, Perrine" w:date="2015-04-01T12:09:00Z">
                <w:rPr>
                  <w:noProof/>
                </w:rPr>
              </w:rPrChange>
            </w:rPr>
            <w:fldChar w:fldCharType="separate"/>
          </w:r>
          <w:r w:rsidR="00344F4E" w:rsidRPr="00CF4F06">
            <w:rPr>
              <w:rStyle w:val="Hyperlink"/>
              <w:noProof/>
            </w:rPr>
            <w:t>5.6.1</w:t>
          </w:r>
          <w:r w:rsidR="00344F4E" w:rsidRPr="00CF4F06">
            <w:rPr>
              <w:rFonts w:eastAsiaTheme="minorEastAsia"/>
              <w:noProof/>
              <w:sz w:val="22"/>
              <w:szCs w:val="22"/>
            </w:rPr>
            <w:tab/>
          </w:r>
          <w:r w:rsidR="00344F4E" w:rsidRPr="00CF4F06">
            <w:rPr>
              <w:rStyle w:val="Hyperlink"/>
              <w:noProof/>
            </w:rPr>
            <w:t>Optical character recognition dataset and limits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_Toc415436352 \h </w:instrText>
          </w:r>
          <w:r w:rsidR="00344F4E" w:rsidRPr="00BE4159">
            <w:rPr>
              <w:noProof/>
              <w:webHidden/>
            </w:rPr>
          </w:r>
          <w:r w:rsidR="00344F4E" w:rsidRPr="00BE4159">
            <w:rPr>
              <w:noProof/>
              <w:webHidden/>
              <w:rPrChange w:id="264" w:author="Chancerel, Perrine" w:date="2015-04-01T12:09:00Z">
                <w:rPr>
                  <w:noProof/>
                  <w:webHidden/>
                </w:rPr>
              </w:rPrChange>
            </w:rPr>
            <w:fldChar w:fldCharType="separate"/>
          </w:r>
          <w:r w:rsidR="00344F4E" w:rsidRPr="00CF4F06">
            <w:rPr>
              <w:noProof/>
              <w:webHidden/>
            </w:rPr>
            <w:t>99</w:t>
          </w:r>
          <w:r w:rsidR="00344F4E" w:rsidRPr="00BE4159">
            <w:rPr>
              <w:noProof/>
              <w:webHidden/>
            </w:rPr>
            <w:fldChar w:fldCharType="end"/>
          </w:r>
          <w:r w:rsidRPr="00075304">
            <w:rPr>
              <w:noProof/>
            </w:rPr>
            <w:fldChar w:fldCharType="end"/>
          </w:r>
        </w:p>
        <w:p w14:paraId="4F583F1E"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"_Toc415436353" </w:instrText>
          </w:r>
          <w:r w:rsidRPr="00075304">
            <w:rPr>
              <w:rPrChange w:id="265" w:author="Chancerel, Perrine" w:date="2015-04-01T12:09:00Z">
                <w:rPr>
                  <w:noProof/>
                </w:rPr>
              </w:rPrChange>
            </w:rPr>
            <w:fldChar w:fldCharType="separate"/>
          </w:r>
          <w:r w:rsidR="00344F4E" w:rsidRPr="00CF4F06">
            <w:rPr>
              <w:rStyle w:val="Hyperlink"/>
              <w:noProof/>
            </w:rPr>
            <w:t>5.6.2</w:t>
          </w:r>
          <w:r w:rsidR="00344F4E" w:rsidRPr="00CF4F06">
            <w:rPr>
              <w:rFonts w:eastAsiaTheme="minorEastAsia"/>
              <w:noProof/>
              <w:sz w:val="22"/>
              <w:szCs w:val="22"/>
            </w:rPr>
            <w:tab/>
          </w:r>
          <w:r w:rsidR="00344F4E" w:rsidRPr="00CF4F06">
            <w:rPr>
              <w:rStyle w:val="Hyperlink"/>
              <w:noProof/>
            </w:rPr>
            <w:t>Optical character recognition accuracy results in character-level, word-level, label-level and part-level</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_Toc415436353 \h </w:instrText>
          </w:r>
          <w:r w:rsidR="00344F4E" w:rsidRPr="00BE4159">
            <w:rPr>
              <w:noProof/>
              <w:webHidden/>
            </w:rPr>
          </w:r>
          <w:r w:rsidR="00344F4E" w:rsidRPr="00BE4159">
            <w:rPr>
              <w:noProof/>
              <w:webHidden/>
              <w:rPrChange w:id="266" w:author="Chancerel, Perrine" w:date="2015-04-01T12:09:00Z">
                <w:rPr>
                  <w:noProof/>
                  <w:webHidden/>
                </w:rPr>
              </w:rPrChange>
            </w:rPr>
            <w:fldChar w:fldCharType="separate"/>
          </w:r>
          <w:r w:rsidR="00344F4E" w:rsidRPr="00CF4F06">
            <w:rPr>
              <w:noProof/>
              <w:webHidden/>
            </w:rPr>
            <w:t>100</w:t>
          </w:r>
          <w:r w:rsidR="00344F4E" w:rsidRPr="00BE4159">
            <w:rPr>
              <w:noProof/>
              <w:webHidden/>
            </w:rPr>
            <w:fldChar w:fldCharType="end"/>
          </w:r>
          <w:r w:rsidRPr="00075304">
            <w:rPr>
              <w:noProof/>
            </w:rPr>
            <w:fldChar w:fldCharType="end"/>
          </w:r>
        </w:p>
        <w:p w14:paraId="077A3F6A"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"_Toc415436354" </w:instrText>
          </w:r>
          <w:r w:rsidRPr="00075304">
            <w:rPr>
              <w:rPrChange w:id="267" w:author="Chancerel, Perrine" w:date="2015-04-01T12:09:00Z">
                <w:rPr>
                  <w:noProof/>
                </w:rPr>
              </w:rPrChange>
            </w:rPr>
            <w:fldChar w:fldCharType="separate"/>
          </w:r>
          <w:r w:rsidR="00344F4E" w:rsidRPr="00CF4F06">
            <w:rPr>
              <w:rStyle w:val="Hyperlink"/>
              <w:noProof/>
            </w:rPr>
            <w:t>5.6.3</w:t>
          </w:r>
          <w:r w:rsidR="00344F4E" w:rsidRPr="00CF4F06">
            <w:rPr>
              <w:rFonts w:eastAsiaTheme="minorEastAsia"/>
              <w:noProof/>
              <w:sz w:val="22"/>
              <w:szCs w:val="22"/>
            </w:rPr>
            <w:tab/>
          </w:r>
          <w:r w:rsidR="00344F4E" w:rsidRPr="00CF4F06">
            <w:rPr>
              <w:rStyle w:val="Hyperlink"/>
              <w:noProof/>
            </w:rPr>
            <w:t>Octopart based component name assignment</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_Toc415436354 \h </w:instrText>
          </w:r>
          <w:r w:rsidR="00344F4E" w:rsidRPr="00BE4159">
            <w:rPr>
              <w:noProof/>
              <w:webHidden/>
            </w:rPr>
          </w:r>
          <w:r w:rsidR="00344F4E" w:rsidRPr="00BE4159">
            <w:rPr>
              <w:noProof/>
              <w:webHidden/>
              <w:rPrChange w:id="268" w:author="Chancerel, Perrine" w:date="2015-04-01T12:09:00Z">
                <w:rPr>
                  <w:noProof/>
                  <w:webHidden/>
                </w:rPr>
              </w:rPrChange>
            </w:rPr>
            <w:fldChar w:fldCharType="separate"/>
          </w:r>
          <w:r w:rsidR="00344F4E" w:rsidRPr="00CF4F06">
            <w:rPr>
              <w:noProof/>
              <w:webHidden/>
            </w:rPr>
            <w:t>101</w:t>
          </w:r>
          <w:r w:rsidR="00344F4E" w:rsidRPr="00BE4159">
            <w:rPr>
              <w:noProof/>
              <w:webHidden/>
            </w:rPr>
            <w:fldChar w:fldCharType="end"/>
          </w:r>
          <w:r w:rsidRPr="00075304">
            <w:rPr>
              <w:noProof/>
            </w:rPr>
            <w:fldChar w:fldCharType="end"/>
          </w:r>
        </w:p>
        <w:p w14:paraId="77DF6CFE"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"_Toc415436355" </w:instrText>
          </w:r>
          <w:r w:rsidRPr="00075304">
            <w:rPr>
              <w:rPrChange w:id="269" w:author="Chancerel, Perrine" w:date="2015-04-01T12:09:00Z">
                <w:rPr>
                  <w:noProof/>
                </w:rPr>
              </w:rPrChange>
            </w:rPr>
            <w:fldChar w:fldCharType="separate"/>
          </w:r>
          <w:r w:rsidR="00344F4E" w:rsidRPr="00CF4F06">
            <w:rPr>
              <w:rStyle w:val="Hyperlink"/>
              <w:noProof/>
            </w:rPr>
            <w:t>5.6.4</w:t>
          </w:r>
          <w:r w:rsidR="00344F4E" w:rsidRPr="00CF4F06">
            <w:rPr>
              <w:rFonts w:eastAsiaTheme="minorEastAsia"/>
              <w:noProof/>
              <w:sz w:val="22"/>
              <w:szCs w:val="22"/>
            </w:rPr>
            <w:tab/>
          </w:r>
          <w:r w:rsidR="00344F4E" w:rsidRPr="00CF4F06">
            <w:rPr>
              <w:rStyle w:val="Hyperlink"/>
              <w:noProof/>
            </w:rPr>
            <w:t>Octopart based part price assignment</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_Toc415436355 \h </w:instrText>
          </w:r>
          <w:r w:rsidR="00344F4E" w:rsidRPr="00BE4159">
            <w:rPr>
              <w:noProof/>
              <w:webHidden/>
            </w:rPr>
          </w:r>
          <w:r w:rsidR="00344F4E" w:rsidRPr="00BE4159">
            <w:rPr>
              <w:noProof/>
              <w:webHidden/>
              <w:rPrChange w:id="270" w:author="Chancerel, Perrine" w:date="2015-04-01T12:09:00Z">
                <w:rPr>
                  <w:noProof/>
                  <w:webHidden/>
                </w:rPr>
              </w:rPrChange>
            </w:rPr>
            <w:fldChar w:fldCharType="separate"/>
          </w:r>
          <w:r w:rsidR="00344F4E" w:rsidRPr="00CF4F06">
            <w:rPr>
              <w:noProof/>
              <w:webHidden/>
            </w:rPr>
            <w:t>105</w:t>
          </w:r>
          <w:r w:rsidR="00344F4E" w:rsidRPr="00BE4159">
            <w:rPr>
              <w:noProof/>
              <w:webHidden/>
            </w:rPr>
            <w:fldChar w:fldCharType="end"/>
          </w:r>
          <w:r w:rsidRPr="00075304">
            <w:rPr>
              <w:noProof/>
            </w:rPr>
            <w:fldChar w:fldCharType="end"/>
          </w:r>
        </w:p>
        <w:p w14:paraId="516541E9"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"_Toc415436356" </w:instrText>
          </w:r>
          <w:r w:rsidRPr="00075304">
            <w:rPr>
              <w:rPrChange w:id="271" w:author="Chancerel, Perrine" w:date="2015-04-01T12:09:00Z">
                <w:rPr>
                  <w:noProof/>
                </w:rPr>
              </w:rPrChange>
            </w:rPr>
            <w:fldChar w:fldCharType="separate"/>
          </w:r>
          <w:r w:rsidR="00344F4E" w:rsidRPr="00CF4F06">
            <w:rPr>
              <w:rStyle w:val="Hyperlink"/>
              <w:noProof/>
            </w:rPr>
            <w:t>5.7</w:t>
          </w:r>
          <w:r w:rsidR="00344F4E" w:rsidRPr="00CF4F06">
            <w:rPr>
              <w:rFonts w:eastAsiaTheme="minorEastAsia"/>
              <w:noProof/>
              <w:sz w:val="22"/>
              <w:szCs w:val="22"/>
            </w:rPr>
            <w:tab/>
          </w:r>
          <w:r w:rsidR="00344F4E" w:rsidRPr="00CF4F06">
            <w:rPr>
              <w:rStyle w:val="Hyperlink"/>
              <w:noProof/>
            </w:rPr>
            <w:t>Life-cycle inventory analyses evaluation and results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_Toc415436356 \h </w:instrText>
          </w:r>
          <w:r w:rsidR="00344F4E" w:rsidRPr="00BE4159">
            <w:rPr>
              <w:noProof/>
              <w:webHidden/>
            </w:rPr>
          </w:r>
          <w:r w:rsidR="00344F4E" w:rsidRPr="00BE4159">
            <w:rPr>
              <w:noProof/>
              <w:webHidden/>
              <w:rPrChange w:id="272" w:author="Chancerel, Perrine" w:date="2015-04-01T12:09:00Z">
                <w:rPr>
                  <w:noProof/>
                  <w:webHidden/>
                </w:rPr>
              </w:rPrChange>
            </w:rPr>
            <w:fldChar w:fldCharType="separate"/>
          </w:r>
          <w:r w:rsidR="00344F4E" w:rsidRPr="00CF4F06">
            <w:rPr>
              <w:noProof/>
              <w:webHidden/>
            </w:rPr>
            <w:t>106</w:t>
          </w:r>
          <w:r w:rsidR="00344F4E" w:rsidRPr="00BE4159">
            <w:rPr>
              <w:noProof/>
              <w:webHidden/>
            </w:rPr>
            <w:fldChar w:fldCharType="end"/>
          </w:r>
          <w:r w:rsidRPr="00075304">
            <w:rPr>
              <w:noProof/>
            </w:rPr>
            <w:fldChar w:fldCharType="end"/>
          </w:r>
        </w:p>
        <w:p w14:paraId="349E6861"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"_Toc415436357" </w:instrText>
          </w:r>
          <w:r w:rsidRPr="00075304">
            <w:rPr>
              <w:rPrChange w:id="273" w:author="Chancerel, Perrine" w:date="2015-04-01T12:09:00Z">
                <w:rPr>
                  <w:noProof/>
                </w:rPr>
              </w:rPrChange>
            </w:rPr>
            <w:fldChar w:fldCharType="separate"/>
          </w:r>
          <w:r w:rsidR="00344F4E" w:rsidRPr="00CF4F06">
            <w:rPr>
              <w:rStyle w:val="Hyperlink"/>
              <w:noProof/>
            </w:rPr>
            <w:t>5.7.1</w:t>
          </w:r>
          <w:r w:rsidR="00344F4E" w:rsidRPr="00CF4F06">
            <w:rPr>
              <w:rFonts w:eastAsiaTheme="minorEastAsia"/>
              <w:noProof/>
              <w:sz w:val="22"/>
              <w:szCs w:val="22"/>
            </w:rPr>
            <w:tab/>
          </w:r>
          <w:r w:rsidR="00344F4E" w:rsidRPr="00CF4F06">
            <w:rPr>
              <w:rStyle w:val="Hyperlink"/>
              <w:noProof/>
            </w:rPr>
            <w:t>GaBi-Software and LCI data availability of electronic components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_Toc415436357 \h </w:instrText>
          </w:r>
          <w:r w:rsidR="00344F4E" w:rsidRPr="00BE4159">
            <w:rPr>
              <w:noProof/>
              <w:webHidden/>
            </w:rPr>
          </w:r>
          <w:r w:rsidR="00344F4E" w:rsidRPr="00BE4159">
            <w:rPr>
              <w:noProof/>
              <w:webHidden/>
              <w:rPrChange w:id="274" w:author="Chancerel, Perrine" w:date="2015-04-01T12:09:00Z">
                <w:rPr>
                  <w:noProof/>
                  <w:webHidden/>
                </w:rPr>
              </w:rPrChange>
            </w:rPr>
            <w:fldChar w:fldCharType="separate"/>
          </w:r>
          <w:r w:rsidR="00344F4E" w:rsidRPr="00CF4F06">
            <w:rPr>
              <w:noProof/>
              <w:webHidden/>
            </w:rPr>
            <w:t>106</w:t>
          </w:r>
          <w:r w:rsidR="00344F4E" w:rsidRPr="00BE4159">
            <w:rPr>
              <w:noProof/>
              <w:webHidden/>
            </w:rPr>
            <w:fldChar w:fldCharType="end"/>
          </w:r>
          <w:r w:rsidRPr="00075304">
            <w:rPr>
              <w:noProof/>
            </w:rPr>
            <w:fldChar w:fldCharType="end"/>
          </w:r>
        </w:p>
        <w:p w14:paraId="3C1717D2"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"_Toc415436358" </w:instrText>
          </w:r>
          <w:r w:rsidRPr="00075304">
            <w:rPr>
              <w:rPrChange w:id="275" w:author="Chancerel, Perrine" w:date="2015-04-01T12:09:00Z">
                <w:rPr>
                  <w:noProof/>
                </w:rPr>
              </w:rPrChange>
            </w:rPr>
            <w:fldChar w:fldCharType="separate"/>
          </w:r>
          <w:r w:rsidR="00344F4E" w:rsidRPr="00CF4F06">
            <w:rPr>
              <w:rStyle w:val="Hyperlink"/>
              <w:noProof/>
            </w:rPr>
            <w:t>5.7.2</w:t>
          </w:r>
          <w:r w:rsidR="00344F4E" w:rsidRPr="00CF4F06">
            <w:rPr>
              <w:rFonts w:eastAsiaTheme="minorEastAsia"/>
              <w:noProof/>
              <w:sz w:val="22"/>
              <w:szCs w:val="22"/>
            </w:rPr>
            <w:tab/>
          </w:r>
          <w:r w:rsidR="00344F4E" w:rsidRPr="00CF4F06">
            <w:rPr>
              <w:rStyle w:val="Hyperlink"/>
              <w:noProof/>
            </w:rPr>
            <w:t>Tantalum as an example for concentration increasing by selective dismantling</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_Toc415436358 \h </w:instrText>
          </w:r>
          <w:r w:rsidR="00344F4E" w:rsidRPr="00BE4159">
            <w:rPr>
              <w:noProof/>
              <w:webHidden/>
            </w:rPr>
          </w:r>
          <w:r w:rsidR="00344F4E" w:rsidRPr="00BE4159">
            <w:rPr>
              <w:noProof/>
              <w:webHidden/>
              <w:rPrChange w:id="276" w:author="Chancerel, Perrine" w:date="2015-04-01T12:09:00Z">
                <w:rPr>
                  <w:noProof/>
                  <w:webHidden/>
                </w:rPr>
              </w:rPrChange>
            </w:rPr>
            <w:fldChar w:fldCharType="separate"/>
          </w:r>
          <w:r w:rsidR="00344F4E" w:rsidRPr="00CF4F06">
            <w:rPr>
              <w:noProof/>
              <w:webHidden/>
            </w:rPr>
            <w:t>107</w:t>
          </w:r>
          <w:r w:rsidR="00344F4E" w:rsidRPr="00BE4159">
            <w:rPr>
              <w:noProof/>
              <w:webHidden/>
            </w:rPr>
            <w:fldChar w:fldCharType="end"/>
          </w:r>
          <w:r w:rsidRPr="00075304">
            <w:rPr>
              <w:noProof/>
            </w:rPr>
            <w:fldChar w:fldCharType="end"/>
          </w:r>
        </w:p>
        <w:p w14:paraId="5CF9B12C"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"_Toc415436359" </w:instrText>
          </w:r>
          <w:r w:rsidRPr="00075304">
            <w:rPr>
              <w:rPrChange w:id="277" w:author="Chancerel, Perrine" w:date="2015-04-01T12:09:00Z">
                <w:rPr>
                  <w:noProof/>
                </w:rPr>
              </w:rPrChange>
            </w:rPr>
            <w:fldChar w:fldCharType="separate"/>
          </w:r>
          <w:r w:rsidR="00344F4E" w:rsidRPr="00CF4F06">
            <w:rPr>
              <w:rStyle w:val="Hyperlink"/>
              <w:noProof/>
            </w:rPr>
            <w:t>5.7.3</w:t>
          </w:r>
          <w:r w:rsidR="00344F4E" w:rsidRPr="00CF4F06">
            <w:rPr>
              <w:rFonts w:eastAsiaTheme="minorEastAsia"/>
              <w:noProof/>
              <w:sz w:val="22"/>
              <w:szCs w:val="22"/>
            </w:rPr>
            <w:tab/>
          </w:r>
          <w:r w:rsidR="00344F4E" w:rsidRPr="00CF4F06">
            <w:rPr>
              <w:rStyle w:val="Hyperlink"/>
              <w:noProof/>
            </w:rPr>
            <w:t>Arduino Due board LCI-model</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_Toc415436359 \h </w:instrText>
          </w:r>
          <w:r w:rsidR="00344F4E" w:rsidRPr="00BE4159">
            <w:rPr>
              <w:noProof/>
              <w:webHidden/>
            </w:rPr>
          </w:r>
          <w:r w:rsidR="00344F4E" w:rsidRPr="00BE4159">
            <w:rPr>
              <w:noProof/>
              <w:webHidden/>
              <w:rPrChange w:id="278" w:author="Chancerel, Perrine" w:date="2015-04-01T12:09:00Z">
                <w:rPr>
                  <w:noProof/>
                  <w:webHidden/>
                </w:rPr>
              </w:rPrChange>
            </w:rPr>
            <w:fldChar w:fldCharType="separate"/>
          </w:r>
          <w:r w:rsidR="00344F4E" w:rsidRPr="00CF4F06">
            <w:rPr>
              <w:noProof/>
              <w:webHidden/>
            </w:rPr>
            <w:t>108</w:t>
          </w:r>
          <w:r w:rsidR="00344F4E" w:rsidRPr="00BE4159">
            <w:rPr>
              <w:noProof/>
              <w:webHidden/>
            </w:rPr>
            <w:fldChar w:fldCharType="end"/>
          </w:r>
          <w:r w:rsidRPr="00075304">
            <w:rPr>
              <w:noProof/>
            </w:rPr>
            <w:fldChar w:fldCharType="end"/>
          </w:r>
        </w:p>
        <w:p w14:paraId="720ED5AC" w14:textId="77777777" w:rsidR="00344F4E" w:rsidRPr="00CF4F06" w:rsidRDefault="00515023">
          <w:pPr>
            <w:pStyle w:val="Verzeichnis1"/>
            <w:rPr>
              <w:rFonts w:eastAsiaTheme="minorEastAsia"/>
              <w:noProof/>
              <w:sz w:val="22"/>
              <w:szCs w:val="22"/>
            </w:rPr>
          </w:pPr>
          <w:r w:rsidRPr="00075304">
            <w:fldChar w:fldCharType="begin"/>
          </w:r>
          <w:r w:rsidRPr="00CF4F06">
            <w:instrText xml:space="preserve"> HYPERLINK \l "_Toc415436360" </w:instrText>
          </w:r>
          <w:r w:rsidRPr="00075304">
            <w:rPr>
              <w:rPrChange w:id="279" w:author="Chancerel, Perrine" w:date="2015-04-01T12:09:00Z">
                <w:rPr>
                  <w:noProof/>
                </w:rPr>
              </w:rPrChange>
            </w:rPr>
            <w:fldChar w:fldCharType="separate"/>
          </w:r>
          <w:r w:rsidR="00344F4E" w:rsidRPr="00CF4F06">
            <w:rPr>
              <w:rStyle w:val="Hyperlink"/>
              <w:noProof/>
            </w:rPr>
            <w:t>6.</w:t>
          </w:r>
          <w:r w:rsidR="00344F4E" w:rsidRPr="00CF4F06">
            <w:rPr>
              <w:rFonts w:eastAsiaTheme="minorEastAsia"/>
              <w:noProof/>
              <w:sz w:val="22"/>
              <w:szCs w:val="22"/>
            </w:rPr>
            <w:tab/>
          </w:r>
          <w:r w:rsidR="00344F4E" w:rsidRPr="00CF4F06">
            <w:rPr>
              <w:rStyle w:val="Hyperlink"/>
              <w:noProof/>
            </w:rPr>
            <w:t>Discussion and future work</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_Toc415436360 \h </w:instrText>
          </w:r>
          <w:r w:rsidR="00344F4E" w:rsidRPr="00BE4159">
            <w:rPr>
              <w:noProof/>
              <w:webHidden/>
            </w:rPr>
          </w:r>
          <w:r w:rsidR="00344F4E" w:rsidRPr="00BE4159">
            <w:rPr>
              <w:noProof/>
              <w:webHidden/>
              <w:rPrChange w:id="280" w:author="Chancerel, Perrine" w:date="2015-04-01T12:09:00Z">
                <w:rPr>
                  <w:noProof/>
                  <w:webHidden/>
                </w:rPr>
              </w:rPrChange>
            </w:rPr>
            <w:fldChar w:fldCharType="separate"/>
          </w:r>
          <w:r w:rsidR="00344F4E" w:rsidRPr="00CF4F06">
            <w:rPr>
              <w:noProof/>
              <w:webHidden/>
            </w:rPr>
            <w:t>114</w:t>
          </w:r>
          <w:r w:rsidR="00344F4E" w:rsidRPr="00BE4159">
            <w:rPr>
              <w:noProof/>
              <w:webHidden/>
            </w:rPr>
            <w:fldChar w:fldCharType="end"/>
          </w:r>
          <w:r w:rsidRPr="00075304">
            <w:rPr>
              <w:noProof/>
            </w:rPr>
            <w:fldChar w:fldCharType="end"/>
          </w:r>
        </w:p>
        <w:p w14:paraId="3E282EE1"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"_Toc415436361" </w:instrText>
          </w:r>
          <w:r w:rsidRPr="00075304">
            <w:rPr>
              <w:rPrChange w:id="281" w:author="Chancerel, Perrine" w:date="2015-04-01T12:09:00Z">
                <w:rPr>
                  <w:noProof/>
                </w:rPr>
              </w:rPrChange>
            </w:rPr>
            <w:fldChar w:fldCharType="separate"/>
          </w:r>
          <w:r w:rsidR="00344F4E" w:rsidRPr="00CF4F06">
            <w:rPr>
              <w:rStyle w:val="Hyperlink"/>
              <w:noProof/>
            </w:rPr>
            <w:t>6.1</w:t>
          </w:r>
          <w:r w:rsidR="00344F4E" w:rsidRPr="00CF4F06">
            <w:rPr>
              <w:rFonts w:eastAsiaTheme="minorEastAsia"/>
              <w:noProof/>
              <w:sz w:val="22"/>
              <w:szCs w:val="22"/>
            </w:rPr>
            <w:tab/>
          </w:r>
          <w:r w:rsidR="00344F4E" w:rsidRPr="00CF4F06">
            <w:rPr>
              <w:rStyle w:val="Hyperlink"/>
              <w:noProof/>
            </w:rPr>
            <w:t>Electronic component detection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_Toc415436361 \h </w:instrText>
          </w:r>
          <w:r w:rsidR="00344F4E" w:rsidRPr="00BE4159">
            <w:rPr>
              <w:noProof/>
              <w:webHidden/>
            </w:rPr>
          </w:r>
          <w:r w:rsidR="00344F4E" w:rsidRPr="00BE4159">
            <w:rPr>
              <w:noProof/>
              <w:webHidden/>
              <w:rPrChange w:id="282" w:author="Chancerel, Perrine" w:date="2015-04-01T12:09:00Z">
                <w:rPr>
                  <w:noProof/>
                  <w:webHidden/>
                </w:rPr>
              </w:rPrChange>
            </w:rPr>
            <w:fldChar w:fldCharType="separate"/>
          </w:r>
          <w:r w:rsidR="00344F4E" w:rsidRPr="00CF4F06">
            <w:rPr>
              <w:noProof/>
              <w:webHidden/>
            </w:rPr>
            <w:t>114</w:t>
          </w:r>
          <w:r w:rsidR="00344F4E" w:rsidRPr="00BE4159">
            <w:rPr>
              <w:noProof/>
              <w:webHidden/>
            </w:rPr>
            <w:fldChar w:fldCharType="end"/>
          </w:r>
          <w:r w:rsidRPr="00075304">
            <w:rPr>
              <w:noProof/>
            </w:rPr>
            <w:fldChar w:fldCharType="end"/>
          </w:r>
        </w:p>
        <w:p w14:paraId="269B5045"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"_Toc415436362" </w:instrText>
          </w:r>
          <w:r w:rsidRPr="00075304">
            <w:rPr>
              <w:rPrChange w:id="283" w:author="Chancerel, Perrine" w:date="2015-04-01T12:09:00Z">
                <w:rPr>
                  <w:noProof/>
                </w:rPr>
              </w:rPrChange>
            </w:rPr>
            <w:fldChar w:fldCharType="separate"/>
          </w:r>
          <w:r w:rsidR="00344F4E" w:rsidRPr="00CF4F06">
            <w:rPr>
              <w:rStyle w:val="Hyperlink"/>
              <w:noProof/>
            </w:rPr>
            <w:t>6.1.1</w:t>
          </w:r>
          <w:r w:rsidR="00344F4E" w:rsidRPr="00CF4F06">
            <w:rPr>
              <w:rFonts w:eastAsiaTheme="minorEastAsia"/>
              <w:noProof/>
              <w:sz w:val="22"/>
              <w:szCs w:val="22"/>
            </w:rPr>
            <w:tab/>
          </w:r>
          <w:r w:rsidR="00344F4E" w:rsidRPr="00CF4F06">
            <w:rPr>
              <w:rStyle w:val="Hyperlink"/>
              <w:noProof/>
            </w:rPr>
            <w:t>Electronic component detection based on 3D models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_Toc415436362 \h </w:instrText>
          </w:r>
          <w:r w:rsidR="00344F4E" w:rsidRPr="00BE4159">
            <w:rPr>
              <w:noProof/>
              <w:webHidden/>
            </w:rPr>
          </w:r>
          <w:r w:rsidR="00344F4E" w:rsidRPr="00BE4159">
            <w:rPr>
              <w:noProof/>
              <w:webHidden/>
              <w:rPrChange w:id="284" w:author="Chancerel, Perrine" w:date="2015-04-01T12:09:00Z">
                <w:rPr>
                  <w:noProof/>
                  <w:webHidden/>
                </w:rPr>
              </w:rPrChange>
            </w:rPr>
            <w:fldChar w:fldCharType="separate"/>
          </w:r>
          <w:r w:rsidR="00344F4E" w:rsidRPr="00CF4F06">
            <w:rPr>
              <w:noProof/>
              <w:webHidden/>
            </w:rPr>
            <w:t>114</w:t>
          </w:r>
          <w:r w:rsidR="00344F4E" w:rsidRPr="00BE4159">
            <w:rPr>
              <w:noProof/>
              <w:webHidden/>
            </w:rPr>
            <w:fldChar w:fldCharType="end"/>
          </w:r>
          <w:r w:rsidRPr="00075304">
            <w:rPr>
              <w:noProof/>
            </w:rPr>
            <w:fldChar w:fldCharType="end"/>
          </w:r>
        </w:p>
        <w:p w14:paraId="2F633B70" w14:textId="77777777" w:rsidR="00344F4E" w:rsidRPr="00CF4F06" w:rsidRDefault="00515023">
          <w:pPr>
            <w:pStyle w:val="Verzeichnis3"/>
            <w:tabs>
              <w:tab w:val="left" w:pos="1320"/>
              <w:tab w:val="right" w:leader="dot" w:pos="9350"/>
            </w:tabs>
            <w:rPr>
              <w:rFonts w:eastAsiaTheme="minorEastAsia"/>
              <w:noProof/>
              <w:sz w:val="22"/>
              <w:szCs w:val="22"/>
            </w:rPr>
          </w:pPr>
          <w:r w:rsidRPr="00075304">
            <w:fldChar w:fldCharType="begin"/>
          </w:r>
          <w:r w:rsidRPr="00CF4F06">
            <w:instrText xml:space="preserve"> HYPERLINK \l "_Toc415436363" </w:instrText>
          </w:r>
          <w:r w:rsidRPr="00075304">
            <w:rPr>
              <w:rPrChange w:id="285" w:author="Chancerel, Perrine" w:date="2015-04-01T12:09:00Z">
                <w:rPr>
                  <w:noProof/>
                </w:rPr>
              </w:rPrChange>
            </w:rPr>
            <w:fldChar w:fldCharType="separate"/>
          </w:r>
          <w:r w:rsidR="00344F4E" w:rsidRPr="00CF4F06">
            <w:rPr>
              <w:rStyle w:val="Hyperlink"/>
              <w:noProof/>
            </w:rPr>
            <w:t>6.1.2</w:t>
          </w:r>
          <w:r w:rsidR="00344F4E" w:rsidRPr="00CF4F06">
            <w:rPr>
              <w:rFonts w:eastAsiaTheme="minorEastAsia"/>
              <w:noProof/>
              <w:sz w:val="22"/>
              <w:szCs w:val="22"/>
            </w:rPr>
            <w:tab/>
          </w:r>
          <w:r w:rsidR="00344F4E" w:rsidRPr="00CF4F06">
            <w:rPr>
              <w:rStyle w:val="Hyperlink"/>
              <w:noProof/>
            </w:rPr>
            <w:t>Electronic component detection based on height map with laser triangulation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_Toc415436363 \h </w:instrText>
          </w:r>
          <w:r w:rsidR="00344F4E" w:rsidRPr="00BE4159">
            <w:rPr>
              <w:noProof/>
              <w:webHidden/>
            </w:rPr>
          </w:r>
          <w:r w:rsidR="00344F4E" w:rsidRPr="00BE4159">
            <w:rPr>
              <w:noProof/>
              <w:webHidden/>
              <w:rPrChange w:id="286" w:author="Chancerel, Perrine" w:date="2015-04-01T12:09:00Z">
                <w:rPr>
                  <w:noProof/>
                  <w:webHidden/>
                </w:rPr>
              </w:rPrChange>
            </w:rPr>
            <w:fldChar w:fldCharType="separate"/>
          </w:r>
          <w:r w:rsidR="00344F4E" w:rsidRPr="00CF4F06">
            <w:rPr>
              <w:noProof/>
              <w:webHidden/>
            </w:rPr>
            <w:t>115</w:t>
          </w:r>
          <w:r w:rsidR="00344F4E" w:rsidRPr="00BE4159">
            <w:rPr>
              <w:noProof/>
              <w:webHidden/>
            </w:rPr>
            <w:fldChar w:fldCharType="end"/>
          </w:r>
          <w:r w:rsidRPr="00075304">
            <w:rPr>
              <w:noProof/>
            </w:rPr>
            <w:fldChar w:fldCharType="end"/>
          </w:r>
        </w:p>
        <w:p w14:paraId="0CEBFF66" w14:textId="77777777" w:rsidR="00344F4E" w:rsidRPr="00CF4F06" w:rsidRDefault="00515023">
          <w:pPr>
            <w:pStyle w:val="Verzeichnis1"/>
            <w:rPr>
              <w:rFonts w:eastAsiaTheme="minorEastAsia"/>
              <w:noProof/>
              <w:sz w:val="22"/>
              <w:szCs w:val="22"/>
            </w:rPr>
          </w:pPr>
          <w:r w:rsidRPr="00075304">
            <w:fldChar w:fldCharType="begin"/>
          </w:r>
          <w:r w:rsidRPr="00CF4F06">
            <w:instrText xml:space="preserve"> HYPERLINK \l "_Toc415436364" </w:instrText>
          </w:r>
          <w:r w:rsidRPr="00075304">
            <w:rPr>
              <w:rPrChange w:id="287" w:author="Chancerel, Perrine" w:date="2015-04-01T12:09:00Z">
                <w:rPr>
                  <w:noProof/>
                </w:rPr>
              </w:rPrChange>
            </w:rPr>
            <w:fldChar w:fldCharType="separate"/>
          </w:r>
          <w:r w:rsidR="00344F4E" w:rsidRPr="00CF4F06">
            <w:rPr>
              <w:rStyle w:val="Hyperlink"/>
              <w:noProof/>
            </w:rPr>
            <w:t>7.</w:t>
          </w:r>
          <w:r w:rsidR="00344F4E" w:rsidRPr="00CF4F06">
            <w:rPr>
              <w:rFonts w:eastAsiaTheme="minorEastAsia"/>
              <w:noProof/>
              <w:sz w:val="22"/>
              <w:szCs w:val="22"/>
            </w:rPr>
            <w:tab/>
          </w:r>
          <w:r w:rsidR="00344F4E" w:rsidRPr="00CF4F06">
            <w:rPr>
              <w:rStyle w:val="Hyperlink"/>
              <w:noProof/>
            </w:rPr>
            <w:t>Conclusion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_Toc415436364 \h </w:instrText>
          </w:r>
          <w:r w:rsidR="00344F4E" w:rsidRPr="00BE4159">
            <w:rPr>
              <w:noProof/>
              <w:webHidden/>
            </w:rPr>
          </w:r>
          <w:r w:rsidR="00344F4E" w:rsidRPr="00BE4159">
            <w:rPr>
              <w:noProof/>
              <w:webHidden/>
              <w:rPrChange w:id="288" w:author="Chancerel, Perrine" w:date="2015-04-01T12:09:00Z">
                <w:rPr>
                  <w:noProof/>
                  <w:webHidden/>
                </w:rPr>
              </w:rPrChange>
            </w:rPr>
            <w:fldChar w:fldCharType="separate"/>
          </w:r>
          <w:r w:rsidR="00344F4E" w:rsidRPr="00CF4F06">
            <w:rPr>
              <w:noProof/>
              <w:webHidden/>
            </w:rPr>
            <w:t>117</w:t>
          </w:r>
          <w:r w:rsidR="00344F4E" w:rsidRPr="00BE4159">
            <w:rPr>
              <w:noProof/>
              <w:webHidden/>
            </w:rPr>
            <w:fldChar w:fldCharType="end"/>
          </w:r>
          <w:r w:rsidRPr="00075304">
            <w:rPr>
              <w:noProof/>
            </w:rPr>
            <w:fldChar w:fldCharType="end"/>
          </w:r>
        </w:p>
        <w:p w14:paraId="54B19903"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"_Toc415436365" </w:instrText>
          </w:r>
          <w:r w:rsidRPr="00075304">
            <w:rPr>
              <w:rPrChange w:id="289" w:author="Chancerel, Perrine" w:date="2015-04-01T12:09:00Z">
                <w:rPr>
                  <w:noProof/>
                </w:rPr>
              </w:rPrChange>
            </w:rPr>
            <w:fldChar w:fldCharType="separate"/>
          </w:r>
          <w:r w:rsidR="00344F4E" w:rsidRPr="00CF4F06">
            <w:rPr>
              <w:rStyle w:val="Hyperlink"/>
              <w:noProof/>
            </w:rPr>
            <w:t>7.1</w:t>
          </w:r>
          <w:r w:rsidR="00344F4E" w:rsidRPr="00CF4F06">
            <w:rPr>
              <w:rFonts w:eastAsiaTheme="minorEastAsia"/>
              <w:noProof/>
              <w:sz w:val="22"/>
              <w:szCs w:val="22"/>
            </w:rPr>
            <w:tab/>
          </w:r>
          <w:r w:rsidR="00344F4E" w:rsidRPr="00CF4F06">
            <w:rPr>
              <w:rStyle w:val="Hyperlink"/>
              <w:noProof/>
            </w:rPr>
            <w:t>Data fusion model for electronic component recognition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_Toc415436365 \h </w:instrText>
          </w:r>
          <w:r w:rsidR="00344F4E" w:rsidRPr="00BE4159">
            <w:rPr>
              <w:noProof/>
              <w:webHidden/>
            </w:rPr>
          </w:r>
          <w:r w:rsidR="00344F4E" w:rsidRPr="00BE4159">
            <w:rPr>
              <w:noProof/>
              <w:webHidden/>
              <w:rPrChange w:id="290" w:author="Chancerel, Perrine" w:date="2015-04-01T12:09:00Z">
                <w:rPr>
                  <w:noProof/>
                  <w:webHidden/>
                </w:rPr>
              </w:rPrChange>
            </w:rPr>
            <w:fldChar w:fldCharType="separate"/>
          </w:r>
          <w:r w:rsidR="00344F4E" w:rsidRPr="00CF4F06">
            <w:rPr>
              <w:noProof/>
              <w:webHidden/>
            </w:rPr>
            <w:t>117</w:t>
          </w:r>
          <w:r w:rsidR="00344F4E" w:rsidRPr="00BE4159">
            <w:rPr>
              <w:noProof/>
              <w:webHidden/>
            </w:rPr>
            <w:fldChar w:fldCharType="end"/>
          </w:r>
          <w:r w:rsidRPr="00075304">
            <w:rPr>
              <w:noProof/>
            </w:rPr>
            <w:fldChar w:fldCharType="end"/>
          </w:r>
        </w:p>
        <w:p w14:paraId="3C47E154"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"_Toc415436366" </w:instrText>
          </w:r>
          <w:r w:rsidRPr="00075304">
            <w:rPr>
              <w:rPrChange w:id="291" w:author="Chancerel, Perrine" w:date="2015-04-01T12:09:00Z">
                <w:rPr>
                  <w:noProof/>
                </w:rPr>
              </w:rPrChange>
            </w:rPr>
            <w:fldChar w:fldCharType="separate"/>
          </w:r>
          <w:r w:rsidR="00344F4E" w:rsidRPr="00CF4F06">
            <w:rPr>
              <w:rStyle w:val="Hyperlink"/>
              <w:noProof/>
            </w:rPr>
            <w:t>7.2</w:t>
          </w:r>
          <w:r w:rsidR="00344F4E" w:rsidRPr="00CF4F06">
            <w:rPr>
              <w:rFonts w:eastAsiaTheme="minorEastAsia"/>
              <w:noProof/>
              <w:sz w:val="22"/>
              <w:szCs w:val="22"/>
            </w:rPr>
            <w:tab/>
          </w:r>
          <w:r w:rsidR="00344F4E" w:rsidRPr="00CF4F06">
            <w:rPr>
              <w:rStyle w:val="Hyperlink"/>
              <w:noProof/>
            </w:rPr>
            <w:t>PCB material composition model estimation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_Toc415436366 \h </w:instrText>
          </w:r>
          <w:r w:rsidR="00344F4E" w:rsidRPr="00BE4159">
            <w:rPr>
              <w:noProof/>
              <w:webHidden/>
            </w:rPr>
          </w:r>
          <w:r w:rsidR="00344F4E" w:rsidRPr="00BE4159">
            <w:rPr>
              <w:noProof/>
              <w:webHidden/>
              <w:rPrChange w:id="292" w:author="Chancerel, Perrine" w:date="2015-04-01T12:09:00Z">
                <w:rPr>
                  <w:noProof/>
                  <w:webHidden/>
                </w:rPr>
              </w:rPrChange>
            </w:rPr>
            <w:fldChar w:fldCharType="separate"/>
          </w:r>
          <w:r w:rsidR="00344F4E" w:rsidRPr="00CF4F06">
            <w:rPr>
              <w:noProof/>
              <w:webHidden/>
            </w:rPr>
            <w:t>119</w:t>
          </w:r>
          <w:r w:rsidR="00344F4E" w:rsidRPr="00BE4159">
            <w:rPr>
              <w:noProof/>
              <w:webHidden/>
            </w:rPr>
            <w:fldChar w:fldCharType="end"/>
          </w:r>
          <w:r w:rsidRPr="00075304">
            <w:rPr>
              <w:noProof/>
            </w:rPr>
            <w:fldChar w:fldCharType="end"/>
          </w:r>
        </w:p>
        <w:p w14:paraId="2C9C3A2B" w14:textId="77777777" w:rsidR="00344F4E" w:rsidRPr="00CF4F06" w:rsidRDefault="00515023">
          <w:pPr>
            <w:pStyle w:val="Verzeichnis2"/>
            <w:tabs>
              <w:tab w:val="left" w:pos="880"/>
              <w:tab w:val="right" w:leader="dot" w:pos="9350"/>
            </w:tabs>
            <w:rPr>
              <w:rFonts w:eastAsiaTheme="minorEastAsia"/>
              <w:noProof/>
              <w:sz w:val="22"/>
              <w:szCs w:val="22"/>
            </w:rPr>
          </w:pPr>
          <w:r w:rsidRPr="00075304">
            <w:lastRenderedPageBreak/>
            <w:fldChar w:fldCharType="begin"/>
          </w:r>
          <w:r w:rsidRPr="00CF4F06">
            <w:instrText xml:space="preserve"> HYPERLINK \l "_Toc415436367" </w:instrText>
          </w:r>
          <w:r w:rsidRPr="00075304">
            <w:rPr>
              <w:rPrChange w:id="293" w:author="Chancerel, Perrine" w:date="2015-04-01T12:09:00Z">
                <w:rPr>
                  <w:noProof/>
                </w:rPr>
              </w:rPrChange>
            </w:rPr>
            <w:fldChar w:fldCharType="separate"/>
          </w:r>
          <w:r w:rsidR="00344F4E" w:rsidRPr="00CF4F06">
            <w:rPr>
              <w:rStyle w:val="Hyperlink"/>
              <w:noProof/>
            </w:rPr>
            <w:t>7.3</w:t>
          </w:r>
          <w:r w:rsidR="00344F4E" w:rsidRPr="00CF4F06">
            <w:rPr>
              <w:rFonts w:eastAsiaTheme="minorEastAsia"/>
              <w:noProof/>
              <w:sz w:val="22"/>
              <w:szCs w:val="22"/>
            </w:rPr>
            <w:tab/>
          </w:r>
          <w:r w:rsidR="00344F4E" w:rsidRPr="00CF4F06">
            <w:rPr>
              <w:rStyle w:val="Hyperlink"/>
              <w:noProof/>
            </w:rPr>
            <w:t>Electronic part name assignment for electronic part reuse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_Toc415436367 \h </w:instrText>
          </w:r>
          <w:r w:rsidR="00344F4E" w:rsidRPr="00BE4159">
            <w:rPr>
              <w:noProof/>
              <w:webHidden/>
            </w:rPr>
          </w:r>
          <w:r w:rsidR="00344F4E" w:rsidRPr="00BE4159">
            <w:rPr>
              <w:noProof/>
              <w:webHidden/>
              <w:rPrChange w:id="294" w:author="Chancerel, Perrine" w:date="2015-04-01T12:09:00Z">
                <w:rPr>
                  <w:noProof/>
                  <w:webHidden/>
                </w:rPr>
              </w:rPrChange>
            </w:rPr>
            <w:fldChar w:fldCharType="separate"/>
          </w:r>
          <w:r w:rsidR="00344F4E" w:rsidRPr="00CF4F06">
            <w:rPr>
              <w:noProof/>
              <w:webHidden/>
            </w:rPr>
            <w:t>120</w:t>
          </w:r>
          <w:r w:rsidR="00344F4E" w:rsidRPr="00BE4159">
            <w:rPr>
              <w:noProof/>
              <w:webHidden/>
            </w:rPr>
            <w:fldChar w:fldCharType="end"/>
          </w:r>
          <w:r w:rsidRPr="00075304">
            <w:rPr>
              <w:noProof/>
            </w:rPr>
            <w:fldChar w:fldCharType="end"/>
          </w:r>
        </w:p>
        <w:p w14:paraId="0070579F" w14:textId="77777777" w:rsidR="00344F4E" w:rsidRPr="00CF4F06" w:rsidRDefault="00515023">
          <w:pPr>
            <w:pStyle w:val="Verzeichnis2"/>
            <w:tabs>
              <w:tab w:val="left" w:pos="880"/>
              <w:tab w:val="right" w:leader="dot" w:pos="9350"/>
            </w:tabs>
            <w:rPr>
              <w:rFonts w:eastAsiaTheme="minorEastAsia"/>
              <w:noProof/>
              <w:sz w:val="22"/>
              <w:szCs w:val="22"/>
            </w:rPr>
          </w:pPr>
          <w:r w:rsidRPr="00075304">
            <w:fldChar w:fldCharType="begin"/>
          </w:r>
          <w:r w:rsidRPr="00CF4F06">
            <w:instrText xml:space="preserve"> HYPERLINK \l "_Toc415436368" </w:instrText>
          </w:r>
          <w:r w:rsidRPr="00075304">
            <w:rPr>
              <w:rPrChange w:id="295" w:author="Chancerel, Perrine" w:date="2015-04-01T12:09:00Z">
                <w:rPr>
                  <w:noProof/>
                </w:rPr>
              </w:rPrChange>
            </w:rPr>
            <w:fldChar w:fldCharType="separate"/>
          </w:r>
          <w:r w:rsidR="00344F4E" w:rsidRPr="00CF4F06">
            <w:rPr>
              <w:rStyle w:val="Hyperlink"/>
              <w:noProof/>
            </w:rPr>
            <w:t>7.4</w:t>
          </w:r>
          <w:r w:rsidR="00344F4E" w:rsidRPr="00CF4F06">
            <w:rPr>
              <w:rFonts w:eastAsiaTheme="minorEastAsia"/>
              <w:noProof/>
              <w:sz w:val="22"/>
              <w:szCs w:val="22"/>
            </w:rPr>
            <w:tab/>
          </w:r>
          <w:r w:rsidR="00344F4E" w:rsidRPr="00CF4F06">
            <w:rPr>
              <w:rStyle w:val="Hyperlink"/>
              <w:noProof/>
            </w:rPr>
            <w:t>Inclusion of application in the PCB recycling process chain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_Toc415436368 \h </w:instrText>
          </w:r>
          <w:r w:rsidR="00344F4E" w:rsidRPr="00BE4159">
            <w:rPr>
              <w:noProof/>
              <w:webHidden/>
            </w:rPr>
          </w:r>
          <w:r w:rsidR="00344F4E" w:rsidRPr="00BE4159">
            <w:rPr>
              <w:noProof/>
              <w:webHidden/>
              <w:rPrChange w:id="296" w:author="Chancerel, Perrine" w:date="2015-04-01T12:09:00Z">
                <w:rPr>
                  <w:noProof/>
                  <w:webHidden/>
                </w:rPr>
              </w:rPrChange>
            </w:rPr>
            <w:fldChar w:fldCharType="separate"/>
          </w:r>
          <w:r w:rsidR="00344F4E" w:rsidRPr="00CF4F06">
            <w:rPr>
              <w:noProof/>
              <w:webHidden/>
            </w:rPr>
            <w:t>121</w:t>
          </w:r>
          <w:r w:rsidR="00344F4E" w:rsidRPr="00BE4159">
            <w:rPr>
              <w:noProof/>
              <w:webHidden/>
            </w:rPr>
            <w:fldChar w:fldCharType="end"/>
          </w:r>
          <w:r w:rsidRPr="00075304">
            <w:rPr>
              <w:noProof/>
            </w:rPr>
            <w:fldChar w:fldCharType="end"/>
          </w:r>
        </w:p>
        <w:p w14:paraId="70DE13A0" w14:textId="77777777" w:rsidR="00344F4E" w:rsidRPr="00CF4F06" w:rsidRDefault="00515023">
          <w:pPr>
            <w:pStyle w:val="Verzeichnis1"/>
            <w:rPr>
              <w:rFonts w:eastAsiaTheme="minorEastAsia"/>
              <w:noProof/>
              <w:sz w:val="22"/>
              <w:szCs w:val="22"/>
            </w:rPr>
          </w:pPr>
          <w:r w:rsidRPr="00075304">
            <w:fldChar w:fldCharType="begin"/>
          </w:r>
          <w:r w:rsidRPr="00CF4F06">
            <w:instrText xml:space="preserve"> HYPERLINK \l "_Toc415436369" </w:instrText>
          </w:r>
          <w:r w:rsidRPr="00075304">
            <w:rPr>
              <w:rPrChange w:id="297" w:author="Chancerel, Perrine" w:date="2015-04-01T12:09:00Z">
                <w:rPr>
                  <w:noProof/>
                </w:rPr>
              </w:rPrChange>
            </w:rPr>
            <w:fldChar w:fldCharType="separate"/>
          </w:r>
          <w:r w:rsidR="00344F4E" w:rsidRPr="00CF4F06">
            <w:rPr>
              <w:rStyle w:val="Hyperlink"/>
              <w:noProof/>
            </w:rPr>
            <w:t>Bibliography</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_Toc415436369 \h </w:instrText>
          </w:r>
          <w:r w:rsidR="00344F4E" w:rsidRPr="00BE4159">
            <w:rPr>
              <w:noProof/>
              <w:webHidden/>
            </w:rPr>
          </w:r>
          <w:r w:rsidR="00344F4E" w:rsidRPr="00BE4159">
            <w:rPr>
              <w:noProof/>
              <w:webHidden/>
              <w:rPrChange w:id="298" w:author="Chancerel, Perrine" w:date="2015-04-01T12:09:00Z">
                <w:rPr>
                  <w:noProof/>
                  <w:webHidden/>
                </w:rPr>
              </w:rPrChange>
            </w:rPr>
            <w:fldChar w:fldCharType="separate"/>
          </w:r>
          <w:r w:rsidR="00344F4E" w:rsidRPr="00CF4F06">
            <w:rPr>
              <w:noProof/>
              <w:webHidden/>
            </w:rPr>
            <w:t>125</w:t>
          </w:r>
          <w:r w:rsidR="00344F4E" w:rsidRPr="00BE4159">
            <w:rPr>
              <w:noProof/>
              <w:webHidden/>
            </w:rPr>
            <w:fldChar w:fldCharType="end"/>
          </w:r>
          <w:r w:rsidRPr="00075304">
            <w:rPr>
              <w:noProof/>
            </w:rPr>
            <w:fldChar w:fldCharType="end"/>
          </w:r>
        </w:p>
        <w:p w14:paraId="12A3C90E" w14:textId="77777777" w:rsidR="00344F4E" w:rsidRPr="00CF4F06" w:rsidRDefault="00515023">
          <w:pPr>
            <w:pStyle w:val="Verzeichnis1"/>
            <w:tabs>
              <w:tab w:val="left" w:pos="1540"/>
            </w:tabs>
            <w:rPr>
              <w:rFonts w:eastAsiaTheme="minorEastAsia"/>
              <w:noProof/>
              <w:sz w:val="22"/>
              <w:szCs w:val="22"/>
            </w:rPr>
          </w:pPr>
          <w:r w:rsidRPr="00075304">
            <w:fldChar w:fldCharType="begin"/>
          </w:r>
          <w:r w:rsidRPr="00CF4F06">
            <w:instrText xml:space="preserve"> HYPERLINK \l "_Toc415436370" </w:instrText>
          </w:r>
          <w:r w:rsidRPr="00075304">
            <w:rPr>
              <w:rPrChange w:id="299" w:author="Chancerel, Perrine" w:date="2015-04-01T12:09:00Z">
                <w:rPr>
                  <w:noProof/>
                </w:rPr>
              </w:rPrChange>
            </w:rPr>
            <w:fldChar w:fldCharType="separate"/>
          </w:r>
          <w:r w:rsidR="00344F4E" w:rsidRPr="00CF4F06">
            <w:rPr>
              <w:rStyle w:val="Hyperlink"/>
              <w:noProof/>
            </w:rPr>
            <w:t>Appendix A</w:t>
          </w:r>
          <w:r w:rsidR="00344F4E" w:rsidRPr="00CF4F06">
            <w:rPr>
              <w:rFonts w:eastAsiaTheme="minorEastAsia"/>
              <w:noProof/>
              <w:sz w:val="22"/>
              <w:szCs w:val="22"/>
            </w:rPr>
            <w:tab/>
          </w:r>
          <w:r w:rsidR="00344F4E" w:rsidRPr="00CF4F06">
            <w:rPr>
              <w:rStyle w:val="Hyperlink"/>
              <w:noProof/>
            </w:rPr>
            <w:t>Recognition database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_Toc415436370 \h </w:instrText>
          </w:r>
          <w:r w:rsidR="00344F4E" w:rsidRPr="00BE4159">
            <w:rPr>
              <w:noProof/>
              <w:webHidden/>
            </w:rPr>
          </w:r>
          <w:r w:rsidR="00344F4E" w:rsidRPr="00BE4159">
            <w:rPr>
              <w:noProof/>
              <w:webHidden/>
              <w:rPrChange w:id="300" w:author="Chancerel, Perrine" w:date="2015-04-01T12:09:00Z">
                <w:rPr>
                  <w:noProof/>
                  <w:webHidden/>
                </w:rPr>
              </w:rPrChange>
            </w:rPr>
            <w:fldChar w:fldCharType="separate"/>
          </w:r>
          <w:r w:rsidR="00344F4E" w:rsidRPr="00CF4F06">
            <w:rPr>
              <w:noProof/>
              <w:webHidden/>
            </w:rPr>
            <w:t>cxxxii</w:t>
          </w:r>
          <w:r w:rsidR="00344F4E" w:rsidRPr="00BE4159">
            <w:rPr>
              <w:noProof/>
              <w:webHidden/>
            </w:rPr>
            <w:fldChar w:fldCharType="end"/>
          </w:r>
          <w:r w:rsidRPr="00075304">
            <w:rPr>
              <w:noProof/>
            </w:rPr>
            <w:fldChar w:fldCharType="end"/>
          </w:r>
        </w:p>
        <w:p w14:paraId="3064DAB4" w14:textId="77777777" w:rsidR="00344F4E" w:rsidRPr="00CF4F06" w:rsidRDefault="00515023">
          <w:pPr>
            <w:pStyle w:val="Verzeichnis1"/>
            <w:tabs>
              <w:tab w:val="left" w:pos="1540"/>
            </w:tabs>
            <w:rPr>
              <w:rFonts w:eastAsiaTheme="minorEastAsia"/>
              <w:noProof/>
              <w:sz w:val="22"/>
              <w:szCs w:val="22"/>
            </w:rPr>
          </w:pPr>
          <w:r w:rsidRPr="00075304">
            <w:fldChar w:fldCharType="begin"/>
          </w:r>
          <w:r w:rsidRPr="00CF4F06">
            <w:instrText xml:space="preserve"> HYPERLINK \l "_Toc415436371" </w:instrText>
          </w:r>
          <w:r w:rsidRPr="00075304">
            <w:rPr>
              <w:rPrChange w:id="301" w:author="Chancerel, Perrine" w:date="2015-04-01T12:09:00Z">
                <w:rPr>
                  <w:noProof/>
                </w:rPr>
              </w:rPrChange>
            </w:rPr>
            <w:fldChar w:fldCharType="separate"/>
          </w:r>
          <w:r w:rsidR="00344F4E" w:rsidRPr="00CF4F06">
            <w:rPr>
              <w:rStyle w:val="Hyperlink"/>
              <w:noProof/>
            </w:rPr>
            <w:t>Appendix B</w:t>
          </w:r>
          <w:r w:rsidR="00344F4E" w:rsidRPr="00CF4F06">
            <w:rPr>
              <w:rFonts w:eastAsiaTheme="minorEastAsia"/>
              <w:noProof/>
              <w:sz w:val="22"/>
              <w:szCs w:val="22"/>
            </w:rPr>
            <w:tab/>
          </w:r>
          <w:r w:rsidR="00344F4E" w:rsidRPr="00CF4F06">
            <w:rPr>
              <w:rStyle w:val="Hyperlink"/>
              <w:noProof/>
            </w:rPr>
            <w:t>Random forest classification results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_Toc415436371 \h </w:instrText>
          </w:r>
          <w:r w:rsidR="00344F4E" w:rsidRPr="00BE4159">
            <w:rPr>
              <w:noProof/>
              <w:webHidden/>
            </w:rPr>
          </w:r>
          <w:r w:rsidR="00344F4E" w:rsidRPr="00BE4159">
            <w:rPr>
              <w:noProof/>
              <w:webHidden/>
              <w:rPrChange w:id="302" w:author="Chancerel, Perrine" w:date="2015-04-01T12:09:00Z">
                <w:rPr>
                  <w:noProof/>
                  <w:webHidden/>
                </w:rPr>
              </w:rPrChange>
            </w:rPr>
            <w:fldChar w:fldCharType="separate"/>
          </w:r>
          <w:r w:rsidR="00344F4E" w:rsidRPr="00CF4F06">
            <w:rPr>
              <w:noProof/>
              <w:webHidden/>
            </w:rPr>
            <w:t>cxxxv</w:t>
          </w:r>
          <w:r w:rsidR="00344F4E" w:rsidRPr="00BE4159">
            <w:rPr>
              <w:noProof/>
              <w:webHidden/>
            </w:rPr>
            <w:fldChar w:fldCharType="end"/>
          </w:r>
          <w:r w:rsidRPr="00075304">
            <w:rPr>
              <w:noProof/>
            </w:rPr>
            <w:fldChar w:fldCharType="end"/>
          </w:r>
        </w:p>
        <w:p w14:paraId="28270335" w14:textId="77777777" w:rsidR="00344F4E" w:rsidRPr="00CF4F06" w:rsidRDefault="00515023">
          <w:pPr>
            <w:pStyle w:val="Verzeichnis1"/>
            <w:tabs>
              <w:tab w:val="left" w:pos="1540"/>
            </w:tabs>
            <w:rPr>
              <w:rFonts w:eastAsiaTheme="minorEastAsia"/>
              <w:noProof/>
              <w:sz w:val="22"/>
              <w:szCs w:val="22"/>
            </w:rPr>
          </w:pPr>
          <w:r w:rsidRPr="00075304">
            <w:fldChar w:fldCharType="begin"/>
          </w:r>
          <w:r w:rsidRPr="00CF4F06">
            <w:instrText xml:space="preserve"> HYPERLINK \l "_Toc415436372" </w:instrText>
          </w:r>
          <w:r w:rsidRPr="00075304">
            <w:rPr>
              <w:rPrChange w:id="303" w:author="Chancerel, Perrine" w:date="2015-04-01T12:09:00Z">
                <w:rPr>
                  <w:noProof/>
                </w:rPr>
              </w:rPrChange>
            </w:rPr>
            <w:fldChar w:fldCharType="separate"/>
          </w:r>
          <w:r w:rsidR="00344F4E" w:rsidRPr="00CF4F06">
            <w:rPr>
              <w:rStyle w:val="Hyperlink"/>
              <w:noProof/>
            </w:rPr>
            <w:t>Appendix C</w:t>
          </w:r>
          <w:r w:rsidR="00344F4E" w:rsidRPr="00CF4F06">
            <w:rPr>
              <w:rFonts w:eastAsiaTheme="minorEastAsia"/>
              <w:noProof/>
              <w:sz w:val="22"/>
              <w:szCs w:val="22"/>
            </w:rPr>
            <w:tab/>
          </w:r>
          <w:r w:rsidR="00344F4E" w:rsidRPr="00CF4F06">
            <w:rPr>
              <w:rStyle w:val="Hyperlink"/>
              <w:noProof/>
            </w:rPr>
            <w:t>Linear-SVM classification results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_Toc415436372 \h </w:instrText>
          </w:r>
          <w:r w:rsidR="00344F4E" w:rsidRPr="00BE4159">
            <w:rPr>
              <w:noProof/>
              <w:webHidden/>
            </w:rPr>
          </w:r>
          <w:r w:rsidR="00344F4E" w:rsidRPr="00BE4159">
            <w:rPr>
              <w:noProof/>
              <w:webHidden/>
              <w:rPrChange w:id="304" w:author="Chancerel, Perrine" w:date="2015-04-01T12:09:00Z">
                <w:rPr>
                  <w:noProof/>
                  <w:webHidden/>
                </w:rPr>
              </w:rPrChange>
            </w:rPr>
            <w:fldChar w:fldCharType="separate"/>
          </w:r>
          <w:r w:rsidR="00344F4E" w:rsidRPr="00CF4F06">
            <w:rPr>
              <w:noProof/>
              <w:webHidden/>
            </w:rPr>
            <w:t>cxxxvii</w:t>
          </w:r>
          <w:r w:rsidR="00344F4E" w:rsidRPr="00BE4159">
            <w:rPr>
              <w:noProof/>
              <w:webHidden/>
            </w:rPr>
            <w:fldChar w:fldCharType="end"/>
          </w:r>
          <w:r w:rsidRPr="00075304">
            <w:rPr>
              <w:noProof/>
            </w:rPr>
            <w:fldChar w:fldCharType="end"/>
          </w:r>
        </w:p>
        <w:p w14:paraId="7BB2DD98" w14:textId="77777777" w:rsidR="00344F4E" w:rsidRPr="00CF4F06" w:rsidRDefault="00515023">
          <w:pPr>
            <w:pStyle w:val="Verzeichnis1"/>
            <w:tabs>
              <w:tab w:val="left" w:pos="1540"/>
            </w:tabs>
            <w:rPr>
              <w:rFonts w:eastAsiaTheme="minorEastAsia"/>
              <w:noProof/>
              <w:sz w:val="22"/>
              <w:szCs w:val="22"/>
            </w:rPr>
          </w:pPr>
          <w:r w:rsidRPr="00075304">
            <w:fldChar w:fldCharType="begin"/>
          </w:r>
          <w:r w:rsidRPr="00CF4F06">
            <w:instrText xml:space="preserve"> HYPERLINK \l "_Toc415436373" </w:instrText>
          </w:r>
          <w:r w:rsidRPr="00075304">
            <w:rPr>
              <w:rPrChange w:id="305" w:author="Chancerel, Perrine" w:date="2015-04-01T12:09:00Z">
                <w:rPr>
                  <w:noProof/>
                </w:rPr>
              </w:rPrChange>
            </w:rPr>
            <w:fldChar w:fldCharType="separate"/>
          </w:r>
          <w:r w:rsidR="00344F4E" w:rsidRPr="00CF4F06">
            <w:rPr>
              <w:rStyle w:val="Hyperlink"/>
              <w:noProof/>
            </w:rPr>
            <w:t>Appendix D</w:t>
          </w:r>
          <w:r w:rsidR="00344F4E" w:rsidRPr="00CF4F06">
            <w:rPr>
              <w:rFonts w:eastAsiaTheme="minorEastAsia"/>
              <w:noProof/>
              <w:sz w:val="22"/>
              <w:szCs w:val="22"/>
            </w:rPr>
            <w:tab/>
          </w:r>
          <w:r w:rsidR="00344F4E" w:rsidRPr="00CF4F06">
            <w:rPr>
              <w:rStyle w:val="Hyperlink"/>
              <w:noProof/>
            </w:rPr>
            <w:t>RBF-SVM classification results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_Toc415436373 \h </w:instrText>
          </w:r>
          <w:r w:rsidR="00344F4E" w:rsidRPr="00BE4159">
            <w:rPr>
              <w:noProof/>
              <w:webHidden/>
            </w:rPr>
          </w:r>
          <w:r w:rsidR="00344F4E" w:rsidRPr="00BE4159">
            <w:rPr>
              <w:noProof/>
              <w:webHidden/>
              <w:rPrChange w:id="306" w:author="Chancerel, Perrine" w:date="2015-04-01T12:09:00Z">
                <w:rPr>
                  <w:noProof/>
                  <w:webHidden/>
                </w:rPr>
              </w:rPrChange>
            </w:rPr>
            <w:fldChar w:fldCharType="separate"/>
          </w:r>
          <w:r w:rsidR="00344F4E" w:rsidRPr="00CF4F06">
            <w:rPr>
              <w:noProof/>
              <w:webHidden/>
            </w:rPr>
            <w:t>cxxxix</w:t>
          </w:r>
          <w:r w:rsidR="00344F4E" w:rsidRPr="00BE4159">
            <w:rPr>
              <w:noProof/>
              <w:webHidden/>
            </w:rPr>
            <w:fldChar w:fldCharType="end"/>
          </w:r>
          <w:r w:rsidRPr="00075304">
            <w:rPr>
              <w:noProof/>
            </w:rPr>
            <w:fldChar w:fldCharType="end"/>
          </w:r>
        </w:p>
        <w:p w14:paraId="17EC0C27" w14:textId="77777777" w:rsidR="00344F4E" w:rsidRPr="00CF4F06" w:rsidRDefault="00515023">
          <w:pPr>
            <w:pStyle w:val="Verzeichnis1"/>
            <w:tabs>
              <w:tab w:val="left" w:pos="1320"/>
            </w:tabs>
            <w:rPr>
              <w:rFonts w:eastAsiaTheme="minorEastAsia"/>
              <w:noProof/>
              <w:sz w:val="22"/>
              <w:szCs w:val="22"/>
            </w:rPr>
          </w:pPr>
          <w:r w:rsidRPr="00075304">
            <w:fldChar w:fldCharType="begin"/>
          </w:r>
          <w:r w:rsidRPr="00CF4F06">
            <w:instrText xml:space="preserve"> HYPERLINK \l "_Toc415436374" </w:instrText>
          </w:r>
          <w:r w:rsidRPr="00075304">
            <w:rPr>
              <w:rPrChange w:id="307" w:author="Chancerel, Perrine" w:date="2015-04-01T12:09:00Z">
                <w:rPr>
                  <w:noProof/>
                </w:rPr>
              </w:rPrChange>
            </w:rPr>
            <w:fldChar w:fldCharType="separate"/>
          </w:r>
          <w:r w:rsidR="00344F4E" w:rsidRPr="00CF4F06">
            <w:rPr>
              <w:rStyle w:val="Hyperlink"/>
              <w:noProof/>
            </w:rPr>
            <w:t>Appendix E</w:t>
          </w:r>
          <w:r w:rsidR="00344F4E" w:rsidRPr="00CF4F06">
            <w:rPr>
              <w:rFonts w:eastAsiaTheme="minorEastAsia"/>
              <w:noProof/>
              <w:sz w:val="22"/>
              <w:szCs w:val="22"/>
            </w:rPr>
            <w:tab/>
          </w:r>
          <w:r w:rsidR="00344F4E" w:rsidRPr="00CF4F06">
            <w:rPr>
              <w:rStyle w:val="Hyperlink"/>
              <w:noProof/>
            </w:rPr>
            <w:t>Decision-level fusion results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_Toc415436374 \h </w:instrText>
          </w:r>
          <w:r w:rsidR="00344F4E" w:rsidRPr="00BE4159">
            <w:rPr>
              <w:noProof/>
              <w:webHidden/>
            </w:rPr>
          </w:r>
          <w:r w:rsidR="00344F4E" w:rsidRPr="00BE4159">
            <w:rPr>
              <w:noProof/>
              <w:webHidden/>
              <w:rPrChange w:id="308" w:author="Chancerel, Perrine" w:date="2015-04-01T12:09:00Z">
                <w:rPr>
                  <w:noProof/>
                  <w:webHidden/>
                </w:rPr>
              </w:rPrChange>
            </w:rPr>
            <w:fldChar w:fldCharType="separate"/>
          </w:r>
          <w:r w:rsidR="00344F4E" w:rsidRPr="00CF4F06">
            <w:rPr>
              <w:noProof/>
              <w:webHidden/>
            </w:rPr>
            <w:t>cxli</w:t>
          </w:r>
          <w:r w:rsidR="00344F4E" w:rsidRPr="00BE4159">
            <w:rPr>
              <w:noProof/>
              <w:webHidden/>
            </w:rPr>
            <w:fldChar w:fldCharType="end"/>
          </w:r>
          <w:r w:rsidRPr="00075304">
            <w:rPr>
              <w:noProof/>
            </w:rPr>
            <w:fldChar w:fldCharType="end"/>
          </w:r>
        </w:p>
        <w:p w14:paraId="559AF86D" w14:textId="77777777" w:rsidR="00344F4E" w:rsidRPr="00CF4F06" w:rsidRDefault="00515023">
          <w:pPr>
            <w:pStyle w:val="Verzeichnis1"/>
            <w:tabs>
              <w:tab w:val="left" w:pos="1320"/>
            </w:tabs>
            <w:rPr>
              <w:rFonts w:eastAsiaTheme="minorEastAsia"/>
              <w:noProof/>
              <w:sz w:val="22"/>
              <w:szCs w:val="22"/>
            </w:rPr>
          </w:pPr>
          <w:r w:rsidRPr="00075304">
            <w:fldChar w:fldCharType="begin"/>
          </w:r>
          <w:r w:rsidRPr="00CF4F06">
            <w:instrText xml:space="preserve"> HYPERLINK \l "_Toc415436375" </w:instrText>
          </w:r>
          <w:r w:rsidRPr="00075304">
            <w:rPr>
              <w:rPrChange w:id="309" w:author="Chancerel, Perrine" w:date="2015-04-01T12:09:00Z">
                <w:rPr>
                  <w:noProof/>
                </w:rPr>
              </w:rPrChange>
            </w:rPr>
            <w:fldChar w:fldCharType="separate"/>
          </w:r>
          <w:r w:rsidR="00344F4E" w:rsidRPr="00CF4F06">
            <w:rPr>
              <w:rStyle w:val="Hyperlink"/>
              <w:noProof/>
            </w:rPr>
            <w:t>Appendix F</w:t>
          </w:r>
          <w:r w:rsidR="00344F4E" w:rsidRPr="00CF4F06">
            <w:rPr>
              <w:rFonts w:eastAsiaTheme="minorEastAsia"/>
              <w:noProof/>
              <w:sz w:val="22"/>
              <w:szCs w:val="22"/>
            </w:rPr>
            <w:tab/>
          </w:r>
          <w:r w:rsidR="00344F4E" w:rsidRPr="00CF4F06">
            <w:rPr>
              <w:rStyle w:val="Hyperlink"/>
              <w:noProof/>
            </w:rPr>
            <w:t>Basis weight determination (PCB mounted)</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_Toc415436375 \h </w:instrText>
          </w:r>
          <w:r w:rsidR="00344F4E" w:rsidRPr="00BE4159">
            <w:rPr>
              <w:noProof/>
              <w:webHidden/>
            </w:rPr>
          </w:r>
          <w:r w:rsidR="00344F4E" w:rsidRPr="00BE4159">
            <w:rPr>
              <w:noProof/>
              <w:webHidden/>
              <w:rPrChange w:id="310" w:author="Chancerel, Perrine" w:date="2015-04-01T12:09:00Z">
                <w:rPr>
                  <w:noProof/>
                  <w:webHidden/>
                </w:rPr>
              </w:rPrChange>
            </w:rPr>
            <w:fldChar w:fldCharType="separate"/>
          </w:r>
          <w:r w:rsidR="00344F4E" w:rsidRPr="00CF4F06">
            <w:rPr>
              <w:noProof/>
              <w:webHidden/>
            </w:rPr>
            <w:t>cxlii</w:t>
          </w:r>
          <w:r w:rsidR="00344F4E" w:rsidRPr="00BE4159">
            <w:rPr>
              <w:noProof/>
              <w:webHidden/>
            </w:rPr>
            <w:fldChar w:fldCharType="end"/>
          </w:r>
          <w:r w:rsidRPr="00075304">
            <w:rPr>
              <w:noProof/>
            </w:rPr>
            <w:fldChar w:fldCharType="end"/>
          </w:r>
        </w:p>
        <w:p w14:paraId="353959A5" w14:textId="77777777" w:rsidR="00344F4E" w:rsidRPr="00CF4F06" w:rsidRDefault="00515023">
          <w:pPr>
            <w:pStyle w:val="Verzeichnis1"/>
            <w:tabs>
              <w:tab w:val="left" w:pos="1540"/>
            </w:tabs>
            <w:rPr>
              <w:rFonts w:eastAsiaTheme="minorEastAsia"/>
              <w:noProof/>
              <w:sz w:val="22"/>
              <w:szCs w:val="22"/>
            </w:rPr>
          </w:pPr>
          <w:r w:rsidRPr="00075304">
            <w:fldChar w:fldCharType="begin"/>
          </w:r>
          <w:r w:rsidRPr="00CF4F06">
            <w:instrText xml:space="preserve"> HYPERLINK \l "_Toc415436376" </w:instrText>
          </w:r>
          <w:r w:rsidRPr="00075304">
            <w:rPr>
              <w:rPrChange w:id="311" w:author="Chancerel, Perrine" w:date="2015-04-01T12:09:00Z">
                <w:rPr>
                  <w:noProof/>
                </w:rPr>
              </w:rPrChange>
            </w:rPr>
            <w:fldChar w:fldCharType="separate"/>
          </w:r>
          <w:r w:rsidR="00344F4E" w:rsidRPr="00CF4F06">
            <w:rPr>
              <w:rStyle w:val="Hyperlink"/>
              <w:noProof/>
            </w:rPr>
            <w:t>Appendix G</w:t>
          </w:r>
          <w:r w:rsidR="00344F4E" w:rsidRPr="00CF4F06">
            <w:rPr>
              <w:rFonts w:eastAsiaTheme="minorEastAsia"/>
              <w:noProof/>
              <w:sz w:val="22"/>
              <w:szCs w:val="22"/>
            </w:rPr>
            <w:tab/>
          </w:r>
          <w:r w:rsidR="00344F4E" w:rsidRPr="00CF4F06">
            <w:rPr>
              <w:rStyle w:val="Hyperlink"/>
              <w:noProof/>
            </w:rPr>
            <w:t>Arduino Due component replacement model</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_Toc415436376 \h </w:instrText>
          </w:r>
          <w:r w:rsidR="00344F4E" w:rsidRPr="00BE4159">
            <w:rPr>
              <w:noProof/>
              <w:webHidden/>
            </w:rPr>
          </w:r>
          <w:r w:rsidR="00344F4E" w:rsidRPr="00BE4159">
            <w:rPr>
              <w:noProof/>
              <w:webHidden/>
              <w:rPrChange w:id="312" w:author="Chancerel, Perrine" w:date="2015-04-01T12:09:00Z">
                <w:rPr>
                  <w:noProof/>
                  <w:webHidden/>
                </w:rPr>
              </w:rPrChange>
            </w:rPr>
            <w:fldChar w:fldCharType="separate"/>
          </w:r>
          <w:r w:rsidR="00344F4E" w:rsidRPr="00CF4F06">
            <w:rPr>
              <w:noProof/>
              <w:webHidden/>
            </w:rPr>
            <w:t>cxliii</w:t>
          </w:r>
          <w:r w:rsidR="00344F4E" w:rsidRPr="00BE4159">
            <w:rPr>
              <w:noProof/>
              <w:webHidden/>
            </w:rPr>
            <w:fldChar w:fldCharType="end"/>
          </w:r>
          <w:r w:rsidRPr="00075304">
            <w:rPr>
              <w:noProof/>
            </w:rPr>
            <w:fldChar w:fldCharType="end"/>
          </w:r>
        </w:p>
        <w:p w14:paraId="7430E5EE" w14:textId="77777777" w:rsidR="00344F4E" w:rsidRPr="00CF4F06" w:rsidRDefault="00515023">
          <w:pPr>
            <w:pStyle w:val="Verzeichnis1"/>
            <w:tabs>
              <w:tab w:val="left" w:pos="1540"/>
            </w:tabs>
            <w:rPr>
              <w:rFonts w:eastAsiaTheme="minorEastAsia"/>
              <w:noProof/>
              <w:sz w:val="22"/>
              <w:szCs w:val="22"/>
            </w:rPr>
          </w:pPr>
          <w:r w:rsidRPr="00075304">
            <w:fldChar w:fldCharType="begin"/>
          </w:r>
          <w:r w:rsidRPr="00CF4F06">
            <w:instrText xml:space="preserve"> HYPERLINK \l "_Toc415436377" </w:instrText>
          </w:r>
          <w:r w:rsidRPr="00075304">
            <w:rPr>
              <w:rPrChange w:id="313" w:author="Chancerel, Perrine" w:date="2015-04-01T12:09:00Z">
                <w:rPr>
                  <w:noProof/>
                </w:rPr>
              </w:rPrChange>
            </w:rPr>
            <w:fldChar w:fldCharType="separate"/>
          </w:r>
          <w:r w:rsidR="00344F4E" w:rsidRPr="00CF4F06">
            <w:rPr>
              <w:rStyle w:val="Hyperlink"/>
              <w:noProof/>
            </w:rPr>
            <w:t>Appendix H</w:t>
          </w:r>
          <w:r w:rsidR="00344F4E" w:rsidRPr="00CF4F06">
            <w:rPr>
              <w:rFonts w:eastAsiaTheme="minorEastAsia"/>
              <w:noProof/>
              <w:sz w:val="22"/>
              <w:szCs w:val="22"/>
            </w:rPr>
            <w:tab/>
          </w:r>
          <w:r w:rsidR="00344F4E" w:rsidRPr="00CF4F06">
            <w:rPr>
              <w:rStyle w:val="Hyperlink"/>
              <w:noProof/>
            </w:rPr>
            <w:t>Arduino Due estimated part prices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_Toc415436377 \h </w:instrText>
          </w:r>
          <w:r w:rsidR="00344F4E" w:rsidRPr="00BE4159">
            <w:rPr>
              <w:noProof/>
              <w:webHidden/>
            </w:rPr>
          </w:r>
          <w:r w:rsidR="00344F4E" w:rsidRPr="00BE4159">
            <w:rPr>
              <w:noProof/>
              <w:webHidden/>
              <w:rPrChange w:id="314" w:author="Chancerel, Perrine" w:date="2015-04-01T12:09:00Z">
                <w:rPr>
                  <w:noProof/>
                  <w:webHidden/>
                </w:rPr>
              </w:rPrChange>
            </w:rPr>
            <w:fldChar w:fldCharType="separate"/>
          </w:r>
          <w:r w:rsidR="00344F4E" w:rsidRPr="00CF4F06">
            <w:rPr>
              <w:noProof/>
              <w:webHidden/>
            </w:rPr>
            <w:t>cxlv</w:t>
          </w:r>
          <w:r w:rsidR="00344F4E" w:rsidRPr="00BE4159">
            <w:rPr>
              <w:noProof/>
              <w:webHidden/>
            </w:rPr>
            <w:fldChar w:fldCharType="end"/>
          </w:r>
          <w:r w:rsidRPr="00075304">
            <w:rPr>
              <w:noProof/>
            </w:rPr>
            <w:fldChar w:fldCharType="end"/>
          </w:r>
        </w:p>
        <w:p w14:paraId="12F1D73F" w14:textId="77777777" w:rsidR="00344F4E" w:rsidRPr="00CF4F06" w:rsidRDefault="00515023">
          <w:pPr>
            <w:pStyle w:val="Verzeichnis1"/>
            <w:tabs>
              <w:tab w:val="left" w:pos="1320"/>
            </w:tabs>
            <w:rPr>
              <w:rFonts w:eastAsiaTheme="minorEastAsia"/>
              <w:noProof/>
              <w:sz w:val="22"/>
              <w:szCs w:val="22"/>
            </w:rPr>
          </w:pPr>
          <w:r w:rsidRPr="00075304">
            <w:fldChar w:fldCharType="begin"/>
          </w:r>
          <w:r w:rsidRPr="00CF4F06">
            <w:instrText xml:space="preserve"> HYPERLINK \l "_Toc415436378" </w:instrText>
          </w:r>
          <w:r w:rsidRPr="00075304">
            <w:rPr>
              <w:rPrChange w:id="315" w:author="Chancerel, Perrine" w:date="2015-04-01T12:09:00Z">
                <w:rPr>
                  <w:noProof/>
                </w:rPr>
              </w:rPrChange>
            </w:rPr>
            <w:fldChar w:fldCharType="separate"/>
          </w:r>
          <w:r w:rsidR="00344F4E" w:rsidRPr="00CF4F06">
            <w:rPr>
              <w:rStyle w:val="Hyperlink"/>
              <w:noProof/>
            </w:rPr>
            <w:t>Appendix I</w:t>
          </w:r>
          <w:r w:rsidR="00344F4E" w:rsidRPr="00CF4F06">
            <w:rPr>
              <w:rFonts w:eastAsiaTheme="minorEastAsia"/>
              <w:noProof/>
              <w:sz w:val="22"/>
              <w:szCs w:val="22"/>
            </w:rPr>
            <w:tab/>
          </w:r>
          <w:r w:rsidR="00344F4E" w:rsidRPr="00CF4F06">
            <w:rPr>
              <w:rStyle w:val="Hyperlink"/>
              <w:noProof/>
            </w:rPr>
            <w:t>Material prices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_Toc415436378 \h </w:instrText>
          </w:r>
          <w:r w:rsidR="00344F4E" w:rsidRPr="00BE4159">
            <w:rPr>
              <w:noProof/>
              <w:webHidden/>
            </w:rPr>
          </w:r>
          <w:r w:rsidR="00344F4E" w:rsidRPr="00BE4159">
            <w:rPr>
              <w:noProof/>
              <w:webHidden/>
              <w:rPrChange w:id="316" w:author="Chancerel, Perrine" w:date="2015-04-01T12:09:00Z">
                <w:rPr>
                  <w:noProof/>
                  <w:webHidden/>
                </w:rPr>
              </w:rPrChange>
            </w:rPr>
            <w:fldChar w:fldCharType="separate"/>
          </w:r>
          <w:r w:rsidR="00344F4E" w:rsidRPr="00CF4F06">
            <w:rPr>
              <w:noProof/>
              <w:webHidden/>
            </w:rPr>
            <w:t>cxlvii</w:t>
          </w:r>
          <w:r w:rsidR="00344F4E" w:rsidRPr="00BE4159">
            <w:rPr>
              <w:noProof/>
              <w:webHidden/>
            </w:rPr>
            <w:fldChar w:fldCharType="end"/>
          </w:r>
          <w:r w:rsidRPr="00075304">
            <w:rPr>
              <w:noProof/>
            </w:rPr>
            <w:fldChar w:fldCharType="end"/>
          </w:r>
        </w:p>
        <w:p w14:paraId="62DB420F" w14:textId="77777777" w:rsidR="00344F4E" w:rsidRPr="00CF4F06" w:rsidRDefault="00515023">
          <w:pPr>
            <w:pStyle w:val="Verzeichnis1"/>
            <w:tabs>
              <w:tab w:val="left" w:pos="1320"/>
            </w:tabs>
            <w:rPr>
              <w:rFonts w:eastAsiaTheme="minorEastAsia"/>
              <w:noProof/>
              <w:sz w:val="22"/>
              <w:szCs w:val="22"/>
            </w:rPr>
          </w:pPr>
          <w:r w:rsidRPr="00075304">
            <w:fldChar w:fldCharType="begin"/>
          </w:r>
          <w:r w:rsidRPr="00CF4F06">
            <w:instrText xml:space="preserve"> HYPERLINK \l "_Toc415436379" </w:instrText>
          </w:r>
          <w:r w:rsidRPr="00075304">
            <w:rPr>
              <w:rPrChange w:id="317" w:author="Chancerel, Perrine" w:date="2015-04-01T12:09:00Z">
                <w:rPr>
                  <w:noProof/>
                </w:rPr>
              </w:rPrChange>
            </w:rPr>
            <w:fldChar w:fldCharType="separate"/>
          </w:r>
          <w:r w:rsidR="00344F4E" w:rsidRPr="00CF4F06">
            <w:rPr>
              <w:rStyle w:val="Hyperlink"/>
              <w:noProof/>
            </w:rPr>
            <w:t>Appendix J</w:t>
          </w:r>
          <w:r w:rsidR="00344F4E" w:rsidRPr="00CF4F06">
            <w:rPr>
              <w:rFonts w:eastAsiaTheme="minorEastAsia"/>
              <w:noProof/>
              <w:sz w:val="22"/>
              <w:szCs w:val="22"/>
            </w:rPr>
            <w:tab/>
          </w:r>
          <w:r w:rsidR="00344F4E" w:rsidRPr="00CF4F06">
            <w:rPr>
              <w:rStyle w:val="Hyperlink"/>
              <w:noProof/>
            </w:rPr>
            <w:t>WEEE recycling chain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_Toc415436379 \h </w:instrText>
          </w:r>
          <w:r w:rsidR="00344F4E" w:rsidRPr="00BE4159">
            <w:rPr>
              <w:noProof/>
              <w:webHidden/>
            </w:rPr>
          </w:r>
          <w:r w:rsidR="00344F4E" w:rsidRPr="00BE4159">
            <w:rPr>
              <w:noProof/>
              <w:webHidden/>
              <w:rPrChange w:id="318" w:author="Chancerel, Perrine" w:date="2015-04-01T12:09:00Z">
                <w:rPr>
                  <w:noProof/>
                  <w:webHidden/>
                </w:rPr>
              </w:rPrChange>
            </w:rPr>
            <w:fldChar w:fldCharType="separate"/>
          </w:r>
          <w:r w:rsidR="00344F4E" w:rsidRPr="00CF4F06">
            <w:rPr>
              <w:noProof/>
              <w:webHidden/>
            </w:rPr>
            <w:t>cl</w:t>
          </w:r>
          <w:r w:rsidR="00344F4E" w:rsidRPr="00BE4159">
            <w:rPr>
              <w:noProof/>
              <w:webHidden/>
            </w:rPr>
            <w:fldChar w:fldCharType="end"/>
          </w:r>
          <w:r w:rsidRPr="00075304">
            <w:rPr>
              <w:noProof/>
            </w:rPr>
            <w:fldChar w:fldCharType="end"/>
          </w:r>
        </w:p>
        <w:p w14:paraId="10821FCE" w14:textId="77777777" w:rsidR="00344F4E" w:rsidRPr="00CF4F06" w:rsidRDefault="00515023">
          <w:pPr>
            <w:pStyle w:val="Verzeichnis1"/>
            <w:tabs>
              <w:tab w:val="left" w:pos="1540"/>
            </w:tabs>
            <w:rPr>
              <w:rFonts w:eastAsiaTheme="minorEastAsia"/>
              <w:noProof/>
              <w:sz w:val="22"/>
              <w:szCs w:val="22"/>
            </w:rPr>
          </w:pPr>
          <w:r w:rsidRPr="00075304">
            <w:fldChar w:fldCharType="begin"/>
          </w:r>
          <w:r w:rsidRPr="00CF4F06">
            <w:instrText xml:space="preserve"> HYPERLINK \l "_Toc415436380" </w:instrText>
          </w:r>
          <w:r w:rsidRPr="00075304">
            <w:rPr>
              <w:rPrChange w:id="319" w:author="Chancerel, Perrine" w:date="2015-04-01T12:09:00Z">
                <w:rPr>
                  <w:noProof/>
                </w:rPr>
              </w:rPrChange>
            </w:rPr>
            <w:fldChar w:fldCharType="separate"/>
          </w:r>
          <w:r w:rsidR="00344F4E" w:rsidRPr="00CF4F06">
            <w:rPr>
              <w:rStyle w:val="Hyperlink"/>
              <w:noProof/>
              <w:rPrChange w:id="320" w:author="Chancerel, Perrine" w:date="2015-04-01T12:09:00Z">
                <w:rPr>
                  <w:rStyle w:val="Hyperlink"/>
                  <w:noProof/>
                  <w:lang w:val="de-DE"/>
                </w:rPr>
              </w:rPrChange>
            </w:rPr>
            <w:t>Appendix K</w:t>
          </w:r>
          <w:r w:rsidR="00344F4E" w:rsidRPr="00CF4F06">
            <w:rPr>
              <w:rFonts w:eastAsiaTheme="minorEastAsia"/>
              <w:noProof/>
              <w:sz w:val="22"/>
              <w:szCs w:val="22"/>
            </w:rPr>
            <w:tab/>
          </w:r>
          <w:r w:rsidR="00344F4E" w:rsidRPr="00CF4F06">
            <w:rPr>
              <w:rStyle w:val="Hyperlink"/>
              <w:noProof/>
              <w:rPrChange w:id="321" w:author="Chancerel, Perrine" w:date="2015-04-01T12:09:00Z">
                <w:rPr>
                  <w:rStyle w:val="Hyperlink"/>
                  <w:noProof/>
                  <w:lang w:val="de-DE"/>
                </w:rPr>
              </w:rPrChange>
            </w:rPr>
            <w:t>Improved WEEE recycling chain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_Toc415436380 \h </w:instrText>
          </w:r>
          <w:r w:rsidR="00344F4E" w:rsidRPr="00BE4159">
            <w:rPr>
              <w:noProof/>
              <w:webHidden/>
            </w:rPr>
          </w:r>
          <w:r w:rsidR="00344F4E" w:rsidRPr="00BE4159">
            <w:rPr>
              <w:noProof/>
              <w:webHidden/>
              <w:rPrChange w:id="322" w:author="Chancerel, Perrine" w:date="2015-04-01T12:09:00Z">
                <w:rPr>
                  <w:noProof/>
                  <w:webHidden/>
                </w:rPr>
              </w:rPrChange>
            </w:rPr>
            <w:fldChar w:fldCharType="separate"/>
          </w:r>
          <w:r w:rsidR="00344F4E" w:rsidRPr="00CF4F06">
            <w:rPr>
              <w:noProof/>
              <w:webHidden/>
            </w:rPr>
            <w:t>cli</w:t>
          </w:r>
          <w:r w:rsidR="00344F4E" w:rsidRPr="00BE4159">
            <w:rPr>
              <w:noProof/>
              <w:webHidden/>
            </w:rPr>
            <w:fldChar w:fldCharType="end"/>
          </w:r>
          <w:r w:rsidRPr="00075304">
            <w:rPr>
              <w:noProof/>
            </w:rPr>
            <w:fldChar w:fldCharType="end"/>
          </w:r>
        </w:p>
        <w:p w14:paraId="6B0AD9F4" w14:textId="77777777" w:rsidR="0093090C" w:rsidRPr="00CF4F06" w:rsidRDefault="0093090C">
          <w:r w:rsidRPr="00F579C9">
            <w:rPr>
              <w:b/>
              <w:bCs/>
              <w:noProof/>
            </w:rPr>
            <w:fldChar w:fldCharType="end"/>
          </w:r>
          <w:commentRangeEnd w:id="108"/>
          <w:r w:rsidR="00E42739" w:rsidRPr="00CF4F06">
            <w:rPr>
              <w:rStyle w:val="Kommentarzeichen"/>
            </w:rPr>
            <w:commentReference w:id="108"/>
          </w:r>
          <w:commentRangeEnd w:id="109"/>
          <w:r w:rsidR="0061713C" w:rsidRPr="00CF4F06">
            <w:rPr>
              <w:rStyle w:val="Kommentarzeichen"/>
            </w:rPr>
            <w:commentReference w:id="109"/>
          </w:r>
        </w:p>
      </w:sdtContent>
    </w:sdt>
    <w:p w14:paraId="1A5867B8" w14:textId="77777777" w:rsidR="00264F9F" w:rsidRPr="00CF4F06" w:rsidRDefault="00264F9F">
      <w:pPr>
        <w:spacing w:line="276" w:lineRule="auto"/>
        <w:jc w:val="left"/>
      </w:pPr>
    </w:p>
    <w:p w14:paraId="4C8FBDE8" w14:textId="77777777" w:rsidR="00F6799D" w:rsidRPr="00CF4F06" w:rsidRDefault="00F6799D">
      <w:pPr>
        <w:spacing w:line="276" w:lineRule="auto"/>
        <w:jc w:val="left"/>
      </w:pPr>
      <w:r w:rsidRPr="00CF4F06">
        <w:br w:type="page"/>
      </w:r>
    </w:p>
    <w:p w14:paraId="417552BC" w14:textId="77777777" w:rsidR="00F6799D" w:rsidRPr="00CF4F06" w:rsidRDefault="00C83414" w:rsidP="00F6799D">
      <w:pPr>
        <w:pStyle w:val="berschrift1"/>
      </w:pPr>
      <w:bookmarkStart w:id="323" w:name="_Toc415436278"/>
      <w:r w:rsidRPr="00CF4F06">
        <w:lastRenderedPageBreak/>
        <w:t>List of F</w:t>
      </w:r>
      <w:r w:rsidR="00F6799D" w:rsidRPr="00CF4F06">
        <w:t>igures</w:t>
      </w:r>
      <w:bookmarkEnd w:id="323"/>
    </w:p>
    <w:commentRangeStart w:id="324"/>
    <w:p w14:paraId="4CF3CDE3" w14:textId="77777777" w:rsidR="00344F4E" w:rsidRPr="00CF4F06" w:rsidRDefault="00F6799D">
      <w:pPr>
        <w:pStyle w:val="Abbildungsverzeichnis"/>
        <w:tabs>
          <w:tab w:val="right" w:leader="dot" w:pos="9350"/>
        </w:tabs>
        <w:rPr>
          <w:rFonts w:eastAsiaTheme="minorEastAsia"/>
          <w:noProof/>
          <w:sz w:val="22"/>
          <w:szCs w:val="22"/>
        </w:rPr>
      </w:pPr>
      <w:r w:rsidRPr="00F579C9">
        <w:fldChar w:fldCharType="begin"/>
      </w:r>
      <w:r w:rsidRPr="00CF4F06">
        <w:instrText xml:space="preserve"> TOC \h \z \c "Figure" </w:instrText>
      </w:r>
      <w:r w:rsidRPr="00F579C9">
        <w:rPr>
          <w:rPrChange w:id="325" w:author="Chancerel, Perrine" w:date="2015-04-01T12:09:00Z">
            <w:rPr>
              <w:rFonts w:asciiTheme="majorHAnsi" w:eastAsiaTheme="majorEastAsia" w:hAnsiTheme="majorHAnsi" w:cstheme="majorBidi"/>
              <w:b/>
              <w:bCs/>
              <w:color w:val="365F91" w:themeColor="accent1" w:themeShade="BF"/>
              <w:sz w:val="28"/>
              <w:szCs w:val="28"/>
            </w:rPr>
          </w:rPrChange>
        </w:rPr>
        <w:fldChar w:fldCharType="separate"/>
      </w:r>
      <w:r w:rsidR="00515023" w:rsidRPr="00075304">
        <w:fldChar w:fldCharType="begin"/>
      </w:r>
      <w:r w:rsidR="00515023" w:rsidRPr="00CF4F06">
        <w:instrText xml:space="preserve"> HYPERLINK \l "_Toc415436381" </w:instrText>
      </w:r>
      <w:r w:rsidR="00515023" w:rsidRPr="00075304">
        <w:rPr>
          <w:rPrChange w:id="326" w:author="Chancerel, Perrine" w:date="2015-04-01T12:09:00Z">
            <w:rPr>
              <w:noProof/>
            </w:rPr>
          </w:rPrChange>
        </w:rPr>
        <w:fldChar w:fldCharType="separate"/>
      </w:r>
      <w:r w:rsidR="00344F4E" w:rsidRPr="00CF4F06">
        <w:rPr>
          <w:rStyle w:val="Hyperlink"/>
          <w:noProof/>
        </w:rPr>
        <w:t>Figure 1: Simplified recycling chain for WEEE</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_Toc415436381 \h </w:instrText>
      </w:r>
      <w:r w:rsidR="00344F4E" w:rsidRPr="00075304">
        <w:rPr>
          <w:noProof/>
          <w:webHidden/>
        </w:rPr>
      </w:r>
      <w:r w:rsidR="00344F4E" w:rsidRPr="00075304">
        <w:rPr>
          <w:noProof/>
          <w:webHidden/>
          <w:rPrChange w:id="327" w:author="Chancerel, Perrine" w:date="2015-04-01T12:09:00Z">
            <w:rPr>
              <w:noProof/>
              <w:webHidden/>
            </w:rPr>
          </w:rPrChange>
        </w:rPr>
        <w:fldChar w:fldCharType="separate"/>
      </w:r>
      <w:r w:rsidR="00344F4E" w:rsidRPr="00CF4F06">
        <w:rPr>
          <w:noProof/>
          <w:webHidden/>
        </w:rPr>
        <w:t>2</w:t>
      </w:r>
      <w:r w:rsidR="00344F4E" w:rsidRPr="00075304">
        <w:rPr>
          <w:noProof/>
          <w:webHidden/>
        </w:rPr>
        <w:fldChar w:fldCharType="end"/>
      </w:r>
      <w:r w:rsidR="00515023" w:rsidRPr="00075304">
        <w:rPr>
          <w:noProof/>
        </w:rPr>
        <w:fldChar w:fldCharType="end"/>
      </w:r>
    </w:p>
    <w:p w14:paraId="402E6444"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"_Toc415436382" </w:instrText>
      </w:r>
      <w:r w:rsidRPr="00075304">
        <w:rPr>
          <w:rPrChange w:id="328" w:author="Chancerel, Perrine" w:date="2015-04-01T12:09:00Z">
            <w:rPr>
              <w:noProof/>
            </w:rPr>
          </w:rPrChange>
        </w:rPr>
        <w:fldChar w:fldCharType="separate"/>
      </w:r>
      <w:r w:rsidR="00344F4E" w:rsidRPr="00CF4F06">
        <w:rPr>
          <w:rStyle w:val="Hyperlink"/>
          <w:noProof/>
        </w:rPr>
        <w:t>Figure 2: Mass balance of the preprocessing of 1,000 kg of input WEEE (Chancerel, et al., 2009)</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_Toc415436382 \h </w:instrText>
      </w:r>
      <w:r w:rsidR="00344F4E" w:rsidRPr="00075304">
        <w:rPr>
          <w:noProof/>
          <w:webHidden/>
        </w:rPr>
      </w:r>
      <w:r w:rsidR="00344F4E" w:rsidRPr="00075304">
        <w:rPr>
          <w:noProof/>
          <w:webHidden/>
          <w:rPrChange w:id="329" w:author="Chancerel, Perrine" w:date="2015-04-01T12:09:00Z">
            <w:rPr>
              <w:noProof/>
              <w:webHidden/>
            </w:rPr>
          </w:rPrChange>
        </w:rPr>
        <w:fldChar w:fldCharType="separate"/>
      </w:r>
      <w:r w:rsidR="00344F4E" w:rsidRPr="00CF4F06">
        <w:rPr>
          <w:noProof/>
          <w:webHidden/>
        </w:rPr>
        <w:t>2</w:t>
      </w:r>
      <w:r w:rsidR="00344F4E" w:rsidRPr="00075304">
        <w:rPr>
          <w:noProof/>
          <w:webHidden/>
        </w:rPr>
        <w:fldChar w:fldCharType="end"/>
      </w:r>
      <w:r w:rsidRPr="00075304">
        <w:rPr>
          <w:noProof/>
        </w:rPr>
        <w:fldChar w:fldCharType="end"/>
      </w:r>
    </w:p>
    <w:p w14:paraId="4EC966A2"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"_Toc415436383" </w:instrText>
      </w:r>
      <w:r w:rsidRPr="00075304">
        <w:rPr>
          <w:rPrChange w:id="330" w:author="Chancerel, Perrine" w:date="2015-04-01T12:09:00Z">
            <w:rPr>
              <w:noProof/>
            </w:rPr>
          </w:rPrChange>
        </w:rPr>
        <w:fldChar w:fldCharType="separate"/>
      </w:r>
      <w:r w:rsidR="00344F4E" w:rsidRPr="00CF4F06">
        <w:rPr>
          <w:rStyle w:val="Hyperlink"/>
          <w:noProof/>
        </w:rPr>
        <w:t>Figure 3: Connection between belief, disbelief, plausibility and doubt (Rakowsky, 2007)</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_Toc415436383 \h </w:instrText>
      </w:r>
      <w:r w:rsidR="00344F4E" w:rsidRPr="00075304">
        <w:rPr>
          <w:noProof/>
          <w:webHidden/>
        </w:rPr>
      </w:r>
      <w:r w:rsidR="00344F4E" w:rsidRPr="00075304">
        <w:rPr>
          <w:noProof/>
          <w:webHidden/>
          <w:rPrChange w:id="331" w:author="Chancerel, Perrine" w:date="2015-04-01T12:09:00Z">
            <w:rPr>
              <w:noProof/>
              <w:webHidden/>
            </w:rPr>
          </w:rPrChange>
        </w:rPr>
        <w:fldChar w:fldCharType="separate"/>
      </w:r>
      <w:r w:rsidR="00344F4E" w:rsidRPr="00CF4F06">
        <w:rPr>
          <w:noProof/>
          <w:webHidden/>
        </w:rPr>
        <w:t>21</w:t>
      </w:r>
      <w:r w:rsidR="00344F4E" w:rsidRPr="00075304">
        <w:rPr>
          <w:noProof/>
          <w:webHidden/>
        </w:rPr>
        <w:fldChar w:fldCharType="end"/>
      </w:r>
      <w:r w:rsidRPr="00075304">
        <w:rPr>
          <w:noProof/>
        </w:rPr>
        <w:fldChar w:fldCharType="end"/>
      </w:r>
    </w:p>
    <w:p w14:paraId="1F733E34"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"_Toc415436384" </w:instrText>
      </w:r>
      <w:r w:rsidRPr="00075304">
        <w:rPr>
          <w:rPrChange w:id="332" w:author="Chancerel, Perrine" w:date="2015-04-01T12:09:00Z">
            <w:rPr>
              <w:noProof/>
            </w:rPr>
          </w:rPrChange>
        </w:rPr>
        <w:fldChar w:fldCharType="separate"/>
      </w:r>
      <w:r w:rsidR="00344F4E" w:rsidRPr="00CF4F06">
        <w:rPr>
          <w:rStyle w:val="Hyperlink"/>
          <w:noProof/>
        </w:rPr>
        <w:t>Figure 4: RANSAC example (http://www.codeproject.com/KB/recipes/automatic_panoramas/ransac.png)</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_Toc415436384 \h </w:instrText>
      </w:r>
      <w:r w:rsidR="00344F4E" w:rsidRPr="00075304">
        <w:rPr>
          <w:noProof/>
          <w:webHidden/>
        </w:rPr>
      </w:r>
      <w:r w:rsidR="00344F4E" w:rsidRPr="00075304">
        <w:rPr>
          <w:noProof/>
          <w:webHidden/>
          <w:rPrChange w:id="333" w:author="Chancerel, Perrine" w:date="2015-04-01T12:09:00Z">
            <w:rPr>
              <w:noProof/>
              <w:webHidden/>
            </w:rPr>
          </w:rPrChange>
        </w:rPr>
        <w:fldChar w:fldCharType="separate"/>
      </w:r>
      <w:r w:rsidR="00344F4E" w:rsidRPr="00CF4F06">
        <w:rPr>
          <w:noProof/>
          <w:webHidden/>
        </w:rPr>
        <w:t>24</w:t>
      </w:r>
      <w:r w:rsidR="00344F4E" w:rsidRPr="00075304">
        <w:rPr>
          <w:noProof/>
          <w:webHidden/>
        </w:rPr>
        <w:fldChar w:fldCharType="end"/>
      </w:r>
      <w:r w:rsidRPr="00075304">
        <w:rPr>
          <w:noProof/>
        </w:rPr>
        <w:fldChar w:fldCharType="end"/>
      </w:r>
    </w:p>
    <w:p w14:paraId="23261334"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"_Toc415436385" </w:instrText>
      </w:r>
      <w:r w:rsidRPr="00075304">
        <w:rPr>
          <w:rPrChange w:id="334" w:author="Chancerel, Perrine" w:date="2015-04-01T12:09:00Z">
            <w:rPr>
              <w:noProof/>
            </w:rPr>
          </w:rPrChange>
        </w:rPr>
        <w:fldChar w:fldCharType="separate"/>
      </w:r>
      <w:r w:rsidR="00344F4E" w:rsidRPr="00CF4F06">
        <w:rPr>
          <w:rStyle w:val="Hyperlink"/>
          <w:noProof/>
        </w:rPr>
        <w:t>Figure 5: Transformation from lines in the image to points in the frequency domain (www.svi.nl/FourierTransform)</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_Toc415436385 \h </w:instrText>
      </w:r>
      <w:r w:rsidR="00344F4E" w:rsidRPr="00075304">
        <w:rPr>
          <w:noProof/>
          <w:webHidden/>
        </w:rPr>
      </w:r>
      <w:r w:rsidR="00344F4E" w:rsidRPr="00075304">
        <w:rPr>
          <w:noProof/>
          <w:webHidden/>
          <w:rPrChange w:id="335" w:author="Chancerel, Perrine" w:date="2015-04-01T12:09:00Z">
            <w:rPr>
              <w:noProof/>
              <w:webHidden/>
            </w:rPr>
          </w:rPrChange>
        </w:rPr>
        <w:fldChar w:fldCharType="separate"/>
      </w:r>
      <w:r w:rsidR="00344F4E" w:rsidRPr="00CF4F06">
        <w:rPr>
          <w:noProof/>
          <w:webHidden/>
        </w:rPr>
        <w:t>30</w:t>
      </w:r>
      <w:r w:rsidR="00344F4E" w:rsidRPr="00075304">
        <w:rPr>
          <w:noProof/>
          <w:webHidden/>
        </w:rPr>
        <w:fldChar w:fldCharType="end"/>
      </w:r>
      <w:r w:rsidRPr="00075304">
        <w:rPr>
          <w:noProof/>
        </w:rPr>
        <w:fldChar w:fldCharType="end"/>
      </w:r>
    </w:p>
    <w:p w14:paraId="06BB8238"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"_Toc415436386" </w:instrText>
      </w:r>
      <w:r w:rsidRPr="00075304">
        <w:rPr>
          <w:rPrChange w:id="336" w:author="Chancerel, Perrine" w:date="2015-04-01T12:09:00Z">
            <w:rPr>
              <w:noProof/>
            </w:rPr>
          </w:rPrChange>
        </w:rPr>
        <w:fldChar w:fldCharType="separate"/>
      </w:r>
      <w:r w:rsidR="00344F4E" w:rsidRPr="00CF4F06">
        <w:rPr>
          <w:rStyle w:val="Hyperlink"/>
          <w:noProof/>
        </w:rPr>
        <w:t>Figure 6: Image rotation correction process</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_Toc415436386 \h </w:instrText>
      </w:r>
      <w:r w:rsidR="00344F4E" w:rsidRPr="00075304">
        <w:rPr>
          <w:noProof/>
          <w:webHidden/>
        </w:rPr>
      </w:r>
      <w:r w:rsidR="00344F4E" w:rsidRPr="00075304">
        <w:rPr>
          <w:noProof/>
          <w:webHidden/>
          <w:rPrChange w:id="337" w:author="Chancerel, Perrine" w:date="2015-04-01T12:09:00Z">
            <w:rPr>
              <w:noProof/>
              <w:webHidden/>
            </w:rPr>
          </w:rPrChange>
        </w:rPr>
        <w:fldChar w:fldCharType="separate"/>
      </w:r>
      <w:r w:rsidR="00344F4E" w:rsidRPr="00CF4F06">
        <w:rPr>
          <w:noProof/>
          <w:webHidden/>
        </w:rPr>
        <w:t>31</w:t>
      </w:r>
      <w:r w:rsidR="00344F4E" w:rsidRPr="00075304">
        <w:rPr>
          <w:noProof/>
          <w:webHidden/>
        </w:rPr>
        <w:fldChar w:fldCharType="end"/>
      </w:r>
      <w:r w:rsidRPr="00075304">
        <w:rPr>
          <w:noProof/>
        </w:rPr>
        <w:fldChar w:fldCharType="end"/>
      </w:r>
    </w:p>
    <w:p w14:paraId="627F4707"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"_Toc415436387" </w:instrText>
      </w:r>
      <w:r w:rsidRPr="00075304">
        <w:rPr>
          <w:rPrChange w:id="338" w:author="Chancerel, Perrine" w:date="2015-04-01T12:09:00Z">
            <w:rPr>
              <w:noProof/>
            </w:rPr>
          </w:rPrChange>
        </w:rPr>
        <w:fldChar w:fldCharType="separate"/>
      </w:r>
      <w:r w:rsidR="00344F4E" w:rsidRPr="00CF4F06">
        <w:rPr>
          <w:rStyle w:val="Hyperlink"/>
          <w:noProof/>
        </w:rPr>
        <w:t>Figure 7: Image rotated by 3.0 degree</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_Toc415436387 \h </w:instrText>
      </w:r>
      <w:r w:rsidR="00344F4E" w:rsidRPr="00075304">
        <w:rPr>
          <w:noProof/>
          <w:webHidden/>
        </w:rPr>
      </w:r>
      <w:r w:rsidR="00344F4E" w:rsidRPr="00075304">
        <w:rPr>
          <w:noProof/>
          <w:webHidden/>
          <w:rPrChange w:id="339" w:author="Chancerel, Perrine" w:date="2015-04-01T12:09:00Z">
            <w:rPr>
              <w:noProof/>
              <w:webHidden/>
            </w:rPr>
          </w:rPrChange>
        </w:rPr>
        <w:fldChar w:fldCharType="separate"/>
      </w:r>
      <w:r w:rsidR="00344F4E" w:rsidRPr="00CF4F06">
        <w:rPr>
          <w:noProof/>
          <w:webHidden/>
        </w:rPr>
        <w:t>32</w:t>
      </w:r>
      <w:r w:rsidR="00344F4E" w:rsidRPr="00075304">
        <w:rPr>
          <w:noProof/>
          <w:webHidden/>
        </w:rPr>
        <w:fldChar w:fldCharType="end"/>
      </w:r>
      <w:r w:rsidRPr="00075304">
        <w:rPr>
          <w:noProof/>
        </w:rPr>
        <w:fldChar w:fldCharType="end"/>
      </w:r>
    </w:p>
    <w:p w14:paraId="47D4C995"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"_Toc415436388" </w:instrText>
      </w:r>
      <w:r w:rsidRPr="00075304">
        <w:rPr>
          <w:rPrChange w:id="340" w:author="Chancerel, Perrine" w:date="2015-04-01T12:09:00Z">
            <w:rPr>
              <w:noProof/>
            </w:rPr>
          </w:rPrChange>
        </w:rPr>
        <w:fldChar w:fldCharType="separate"/>
      </w:r>
      <w:r w:rsidR="00344F4E" w:rsidRPr="00CF4F06">
        <w:rPr>
          <w:rStyle w:val="Hyperlink"/>
          <w:noProof/>
        </w:rPr>
        <w:t>Figure 8: Canny edge image of the rotated image</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_Toc415436388 \h </w:instrText>
      </w:r>
      <w:r w:rsidR="00344F4E" w:rsidRPr="00075304">
        <w:rPr>
          <w:noProof/>
          <w:webHidden/>
        </w:rPr>
      </w:r>
      <w:r w:rsidR="00344F4E" w:rsidRPr="00075304">
        <w:rPr>
          <w:noProof/>
          <w:webHidden/>
          <w:rPrChange w:id="341" w:author="Chancerel, Perrine" w:date="2015-04-01T12:09:00Z">
            <w:rPr>
              <w:noProof/>
              <w:webHidden/>
            </w:rPr>
          </w:rPrChange>
        </w:rPr>
        <w:fldChar w:fldCharType="separate"/>
      </w:r>
      <w:r w:rsidR="00344F4E" w:rsidRPr="00CF4F06">
        <w:rPr>
          <w:noProof/>
          <w:webHidden/>
        </w:rPr>
        <w:t>32</w:t>
      </w:r>
      <w:r w:rsidR="00344F4E" w:rsidRPr="00075304">
        <w:rPr>
          <w:noProof/>
          <w:webHidden/>
        </w:rPr>
        <w:fldChar w:fldCharType="end"/>
      </w:r>
      <w:r w:rsidRPr="00075304">
        <w:rPr>
          <w:noProof/>
        </w:rPr>
        <w:fldChar w:fldCharType="end"/>
      </w:r>
    </w:p>
    <w:p w14:paraId="49464480"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"_Toc415436389" </w:instrText>
      </w:r>
      <w:r w:rsidRPr="00075304">
        <w:rPr>
          <w:rPrChange w:id="342" w:author="Chancerel, Perrine" w:date="2015-04-01T12:09:00Z">
            <w:rPr>
              <w:noProof/>
            </w:rPr>
          </w:rPrChange>
        </w:rPr>
        <w:fldChar w:fldCharType="separate"/>
      </w:r>
      <w:r w:rsidR="00344F4E" w:rsidRPr="00CF4F06">
        <w:rPr>
          <w:rStyle w:val="Hyperlink"/>
          <w:noProof/>
        </w:rPr>
        <w:t>Figure 9: Shifted DFT of the rotated image (logarithmic representation)</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_Toc415436389 \h </w:instrText>
      </w:r>
      <w:r w:rsidR="00344F4E" w:rsidRPr="00075304">
        <w:rPr>
          <w:noProof/>
          <w:webHidden/>
        </w:rPr>
      </w:r>
      <w:r w:rsidR="00344F4E" w:rsidRPr="00075304">
        <w:rPr>
          <w:noProof/>
          <w:webHidden/>
          <w:rPrChange w:id="343" w:author="Chancerel, Perrine" w:date="2015-04-01T12:09:00Z">
            <w:rPr>
              <w:noProof/>
              <w:webHidden/>
            </w:rPr>
          </w:rPrChange>
        </w:rPr>
        <w:fldChar w:fldCharType="separate"/>
      </w:r>
      <w:r w:rsidR="00344F4E" w:rsidRPr="00CF4F06">
        <w:rPr>
          <w:noProof/>
          <w:webHidden/>
        </w:rPr>
        <w:t>32</w:t>
      </w:r>
      <w:r w:rsidR="00344F4E" w:rsidRPr="00075304">
        <w:rPr>
          <w:noProof/>
          <w:webHidden/>
        </w:rPr>
        <w:fldChar w:fldCharType="end"/>
      </w:r>
      <w:r w:rsidRPr="00075304">
        <w:rPr>
          <w:noProof/>
        </w:rPr>
        <w:fldChar w:fldCharType="end"/>
      </w:r>
    </w:p>
    <w:p w14:paraId="27BEC781"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"_Toc415436390" </w:instrText>
      </w:r>
      <w:r w:rsidRPr="00075304">
        <w:rPr>
          <w:rPrChange w:id="344" w:author="Chancerel, Perrine" w:date="2015-04-01T12:09:00Z">
            <w:rPr>
              <w:noProof/>
            </w:rPr>
          </w:rPrChange>
        </w:rPr>
        <w:fldChar w:fldCharType="separate"/>
      </w:r>
      <w:r w:rsidR="00344F4E" w:rsidRPr="00CF4F06">
        <w:rPr>
          <w:rStyle w:val="Hyperlink"/>
          <w:noProof/>
        </w:rPr>
        <w:t>Figure 10: Summed amplitude over angle (invariants by 90 degree)</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_Toc415436390 \h </w:instrText>
      </w:r>
      <w:r w:rsidR="00344F4E" w:rsidRPr="00075304">
        <w:rPr>
          <w:noProof/>
          <w:webHidden/>
        </w:rPr>
      </w:r>
      <w:r w:rsidR="00344F4E" w:rsidRPr="00075304">
        <w:rPr>
          <w:noProof/>
          <w:webHidden/>
          <w:rPrChange w:id="345" w:author="Chancerel, Perrine" w:date="2015-04-01T12:09:00Z">
            <w:rPr>
              <w:noProof/>
              <w:webHidden/>
            </w:rPr>
          </w:rPrChange>
        </w:rPr>
        <w:fldChar w:fldCharType="separate"/>
      </w:r>
      <w:r w:rsidR="00344F4E" w:rsidRPr="00CF4F06">
        <w:rPr>
          <w:noProof/>
          <w:webHidden/>
        </w:rPr>
        <w:t>32</w:t>
      </w:r>
      <w:r w:rsidR="00344F4E" w:rsidRPr="00075304">
        <w:rPr>
          <w:noProof/>
          <w:webHidden/>
        </w:rPr>
        <w:fldChar w:fldCharType="end"/>
      </w:r>
      <w:r w:rsidRPr="00075304">
        <w:rPr>
          <w:noProof/>
        </w:rPr>
        <w:fldChar w:fldCharType="end"/>
      </w:r>
    </w:p>
    <w:p w14:paraId="5CF87402"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"_Toc415436391" </w:instrText>
      </w:r>
      <w:r w:rsidRPr="00075304">
        <w:rPr>
          <w:rPrChange w:id="346" w:author="Chancerel, Perrine" w:date="2015-04-01T12:09:00Z">
            <w:rPr>
              <w:noProof/>
            </w:rPr>
          </w:rPrChange>
        </w:rPr>
        <w:fldChar w:fldCharType="separate"/>
      </w:r>
      <w:r w:rsidR="00344F4E" w:rsidRPr="00CF4F06">
        <w:rPr>
          <w:rStyle w:val="Hyperlink"/>
          <w:noProof/>
        </w:rPr>
        <w:t>Figure 11: Scale symbol</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_Toc415436391 \h </w:instrText>
      </w:r>
      <w:r w:rsidR="00344F4E" w:rsidRPr="00075304">
        <w:rPr>
          <w:noProof/>
          <w:webHidden/>
        </w:rPr>
      </w:r>
      <w:r w:rsidR="00344F4E" w:rsidRPr="00075304">
        <w:rPr>
          <w:noProof/>
          <w:webHidden/>
          <w:rPrChange w:id="347" w:author="Chancerel, Perrine" w:date="2015-04-01T12:09:00Z">
            <w:rPr>
              <w:noProof/>
              <w:webHidden/>
            </w:rPr>
          </w:rPrChange>
        </w:rPr>
        <w:fldChar w:fldCharType="separate"/>
      </w:r>
      <w:r w:rsidR="00344F4E" w:rsidRPr="00CF4F06">
        <w:rPr>
          <w:noProof/>
          <w:webHidden/>
        </w:rPr>
        <w:t>33</w:t>
      </w:r>
      <w:r w:rsidR="00344F4E" w:rsidRPr="00075304">
        <w:rPr>
          <w:noProof/>
          <w:webHidden/>
        </w:rPr>
        <w:fldChar w:fldCharType="end"/>
      </w:r>
      <w:r w:rsidRPr="00075304">
        <w:rPr>
          <w:noProof/>
        </w:rPr>
        <w:fldChar w:fldCharType="end"/>
      </w:r>
    </w:p>
    <w:p w14:paraId="428749E4"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"_Toc415436392" </w:instrText>
      </w:r>
      <w:r w:rsidRPr="00075304">
        <w:rPr>
          <w:rPrChange w:id="348" w:author="Chancerel, Perrine" w:date="2015-04-01T12:09:00Z">
            <w:rPr>
              <w:noProof/>
            </w:rPr>
          </w:rPrChange>
        </w:rPr>
        <w:fldChar w:fldCharType="separate"/>
      </w:r>
      <w:r w:rsidR="00344F4E" w:rsidRPr="00CF4F06">
        <w:rPr>
          <w:rStyle w:val="Hyperlink"/>
          <w:noProof/>
        </w:rPr>
        <w:t>Figure 12: Scale symbol placed on the board</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_Toc415436392 \h </w:instrText>
      </w:r>
      <w:r w:rsidR="00344F4E" w:rsidRPr="00075304">
        <w:rPr>
          <w:noProof/>
          <w:webHidden/>
        </w:rPr>
      </w:r>
      <w:r w:rsidR="00344F4E" w:rsidRPr="00075304">
        <w:rPr>
          <w:noProof/>
          <w:webHidden/>
          <w:rPrChange w:id="349" w:author="Chancerel, Perrine" w:date="2015-04-01T12:09:00Z">
            <w:rPr>
              <w:noProof/>
              <w:webHidden/>
            </w:rPr>
          </w:rPrChange>
        </w:rPr>
        <w:fldChar w:fldCharType="separate"/>
      </w:r>
      <w:r w:rsidR="00344F4E" w:rsidRPr="00CF4F06">
        <w:rPr>
          <w:noProof/>
          <w:webHidden/>
        </w:rPr>
        <w:t>33</w:t>
      </w:r>
      <w:r w:rsidR="00344F4E" w:rsidRPr="00075304">
        <w:rPr>
          <w:noProof/>
          <w:webHidden/>
        </w:rPr>
        <w:fldChar w:fldCharType="end"/>
      </w:r>
      <w:r w:rsidRPr="00075304">
        <w:rPr>
          <w:noProof/>
        </w:rPr>
        <w:fldChar w:fldCharType="end"/>
      </w:r>
    </w:p>
    <w:p w14:paraId="5B2A8F83"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"_Toc415436393" </w:instrText>
      </w:r>
      <w:r w:rsidRPr="00075304">
        <w:rPr>
          <w:rPrChange w:id="350" w:author="Chancerel, Perrine" w:date="2015-04-01T12:09:00Z">
            <w:rPr>
              <w:noProof/>
            </w:rPr>
          </w:rPrChange>
        </w:rPr>
        <w:fldChar w:fldCharType="separate"/>
      </w:r>
      <w:r w:rsidR="00344F4E" w:rsidRPr="00CF4F06">
        <w:rPr>
          <w:rStyle w:val="Hyperlink"/>
          <w:noProof/>
        </w:rPr>
        <w:t>Figure 13: Scaling determination process</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_Toc415436393 \h </w:instrText>
      </w:r>
      <w:r w:rsidR="00344F4E" w:rsidRPr="00075304">
        <w:rPr>
          <w:noProof/>
          <w:webHidden/>
        </w:rPr>
      </w:r>
      <w:r w:rsidR="00344F4E" w:rsidRPr="00075304">
        <w:rPr>
          <w:noProof/>
          <w:webHidden/>
          <w:rPrChange w:id="351" w:author="Chancerel, Perrine" w:date="2015-04-01T12:09:00Z">
            <w:rPr>
              <w:noProof/>
              <w:webHidden/>
            </w:rPr>
          </w:rPrChange>
        </w:rPr>
        <w:fldChar w:fldCharType="separate"/>
      </w:r>
      <w:r w:rsidR="00344F4E" w:rsidRPr="00CF4F06">
        <w:rPr>
          <w:noProof/>
          <w:webHidden/>
        </w:rPr>
        <w:t>33</w:t>
      </w:r>
      <w:r w:rsidR="00344F4E" w:rsidRPr="00075304">
        <w:rPr>
          <w:noProof/>
          <w:webHidden/>
        </w:rPr>
        <w:fldChar w:fldCharType="end"/>
      </w:r>
      <w:r w:rsidRPr="00075304">
        <w:rPr>
          <w:noProof/>
        </w:rPr>
        <w:fldChar w:fldCharType="end"/>
      </w:r>
    </w:p>
    <w:p w14:paraId="0AD06CB6"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"_Toc415436394" </w:instrText>
      </w:r>
      <w:r w:rsidRPr="00075304">
        <w:rPr>
          <w:rPrChange w:id="352" w:author="Chancerel, Perrine" w:date="2015-04-01T12:09:00Z">
            <w:rPr>
              <w:noProof/>
            </w:rPr>
          </w:rPrChange>
        </w:rPr>
        <w:fldChar w:fldCharType="separate"/>
      </w:r>
      <w:r w:rsidR="00344F4E" w:rsidRPr="00CF4F06">
        <w:rPr>
          <w:rStyle w:val="Hyperlink"/>
          <w:noProof/>
        </w:rPr>
        <w:t>Figure 14: Value channel (brightness) of HSV color image</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_Toc415436394 \h </w:instrText>
      </w:r>
      <w:r w:rsidR="00344F4E" w:rsidRPr="00075304">
        <w:rPr>
          <w:noProof/>
          <w:webHidden/>
        </w:rPr>
      </w:r>
      <w:r w:rsidR="00344F4E" w:rsidRPr="00075304">
        <w:rPr>
          <w:noProof/>
          <w:webHidden/>
          <w:rPrChange w:id="353" w:author="Chancerel, Perrine" w:date="2015-04-01T12:09:00Z">
            <w:rPr>
              <w:noProof/>
              <w:webHidden/>
            </w:rPr>
          </w:rPrChange>
        </w:rPr>
        <w:fldChar w:fldCharType="separate"/>
      </w:r>
      <w:r w:rsidR="00344F4E" w:rsidRPr="00CF4F06">
        <w:rPr>
          <w:noProof/>
          <w:webHidden/>
        </w:rPr>
        <w:t>35</w:t>
      </w:r>
      <w:r w:rsidR="00344F4E" w:rsidRPr="00075304">
        <w:rPr>
          <w:noProof/>
          <w:webHidden/>
        </w:rPr>
        <w:fldChar w:fldCharType="end"/>
      </w:r>
      <w:r w:rsidRPr="00075304">
        <w:rPr>
          <w:noProof/>
        </w:rPr>
        <w:fldChar w:fldCharType="end"/>
      </w:r>
    </w:p>
    <w:p w14:paraId="78E7269B"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"_Toc415436395" </w:instrText>
      </w:r>
      <w:r w:rsidRPr="00075304">
        <w:rPr>
          <w:rPrChange w:id="354" w:author="Chancerel, Perrine" w:date="2015-04-01T12:09:00Z">
            <w:rPr>
              <w:noProof/>
            </w:rPr>
          </w:rPrChange>
        </w:rPr>
        <w:fldChar w:fldCharType="separate"/>
      </w:r>
      <w:r w:rsidR="00344F4E" w:rsidRPr="00CF4F06">
        <w:rPr>
          <w:rStyle w:val="Hyperlink"/>
          <w:noProof/>
        </w:rPr>
        <w:t>Figure 15: Cosine transform filtered image</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_Toc415436395 \h </w:instrText>
      </w:r>
      <w:r w:rsidR="00344F4E" w:rsidRPr="00075304">
        <w:rPr>
          <w:noProof/>
          <w:webHidden/>
        </w:rPr>
      </w:r>
      <w:r w:rsidR="00344F4E" w:rsidRPr="00075304">
        <w:rPr>
          <w:noProof/>
          <w:webHidden/>
          <w:rPrChange w:id="355" w:author="Chancerel, Perrine" w:date="2015-04-01T12:09:00Z">
            <w:rPr>
              <w:noProof/>
              <w:webHidden/>
            </w:rPr>
          </w:rPrChange>
        </w:rPr>
        <w:fldChar w:fldCharType="separate"/>
      </w:r>
      <w:r w:rsidR="00344F4E" w:rsidRPr="00CF4F06">
        <w:rPr>
          <w:noProof/>
          <w:webHidden/>
        </w:rPr>
        <w:t>35</w:t>
      </w:r>
      <w:r w:rsidR="00344F4E" w:rsidRPr="00075304">
        <w:rPr>
          <w:noProof/>
          <w:webHidden/>
        </w:rPr>
        <w:fldChar w:fldCharType="end"/>
      </w:r>
      <w:r w:rsidRPr="00075304">
        <w:rPr>
          <w:noProof/>
        </w:rPr>
        <w:fldChar w:fldCharType="end"/>
      </w:r>
    </w:p>
    <w:p w14:paraId="56C0F3C1"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"_Toc415436396" </w:instrText>
      </w:r>
      <w:r w:rsidRPr="00075304">
        <w:rPr>
          <w:rPrChange w:id="356" w:author="Chancerel, Perrine" w:date="2015-04-01T12:09:00Z">
            <w:rPr>
              <w:noProof/>
            </w:rPr>
          </w:rPrChange>
        </w:rPr>
        <w:fldChar w:fldCharType="separate"/>
      </w:r>
      <w:r w:rsidR="00344F4E" w:rsidRPr="00CF4F06">
        <w:rPr>
          <w:rStyle w:val="Hyperlink"/>
          <w:noProof/>
        </w:rPr>
        <w:t>Figure 16: Otsu thresholding</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_Toc415436396 \h </w:instrText>
      </w:r>
      <w:r w:rsidR="00344F4E" w:rsidRPr="00075304">
        <w:rPr>
          <w:noProof/>
          <w:webHidden/>
        </w:rPr>
      </w:r>
      <w:r w:rsidR="00344F4E" w:rsidRPr="00075304">
        <w:rPr>
          <w:noProof/>
          <w:webHidden/>
          <w:rPrChange w:id="357" w:author="Chancerel, Perrine" w:date="2015-04-01T12:09:00Z">
            <w:rPr>
              <w:noProof/>
              <w:webHidden/>
            </w:rPr>
          </w:rPrChange>
        </w:rPr>
        <w:fldChar w:fldCharType="separate"/>
      </w:r>
      <w:r w:rsidR="00344F4E" w:rsidRPr="00CF4F06">
        <w:rPr>
          <w:noProof/>
          <w:webHidden/>
        </w:rPr>
        <w:t>35</w:t>
      </w:r>
      <w:r w:rsidR="00344F4E" w:rsidRPr="00075304">
        <w:rPr>
          <w:noProof/>
          <w:webHidden/>
        </w:rPr>
        <w:fldChar w:fldCharType="end"/>
      </w:r>
      <w:r w:rsidRPr="00075304">
        <w:rPr>
          <w:noProof/>
        </w:rPr>
        <w:fldChar w:fldCharType="end"/>
      </w:r>
    </w:p>
    <w:p w14:paraId="43541F3C"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"_Toc415436397" </w:instrText>
      </w:r>
      <w:r w:rsidRPr="00075304">
        <w:rPr>
          <w:rPrChange w:id="358" w:author="Chancerel, Perrine" w:date="2015-04-01T12:09:00Z">
            <w:rPr>
              <w:noProof/>
            </w:rPr>
          </w:rPrChange>
        </w:rPr>
        <w:fldChar w:fldCharType="separate"/>
      </w:r>
      <w:r w:rsidR="00344F4E" w:rsidRPr="00CF4F06">
        <w:rPr>
          <w:rStyle w:val="Hyperlink"/>
          <w:noProof/>
        </w:rPr>
        <w:t>Figure 17: Blobs of the scaling symbol</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_Toc415436397 \h </w:instrText>
      </w:r>
      <w:r w:rsidR="00344F4E" w:rsidRPr="00075304">
        <w:rPr>
          <w:noProof/>
          <w:webHidden/>
        </w:rPr>
      </w:r>
      <w:r w:rsidR="00344F4E" w:rsidRPr="00075304">
        <w:rPr>
          <w:noProof/>
          <w:webHidden/>
          <w:rPrChange w:id="359" w:author="Chancerel, Perrine" w:date="2015-04-01T12:09:00Z">
            <w:rPr>
              <w:noProof/>
              <w:webHidden/>
            </w:rPr>
          </w:rPrChange>
        </w:rPr>
        <w:fldChar w:fldCharType="separate"/>
      </w:r>
      <w:r w:rsidR="00344F4E" w:rsidRPr="00CF4F06">
        <w:rPr>
          <w:noProof/>
          <w:webHidden/>
        </w:rPr>
        <w:t>35</w:t>
      </w:r>
      <w:r w:rsidR="00344F4E" w:rsidRPr="00075304">
        <w:rPr>
          <w:noProof/>
          <w:webHidden/>
        </w:rPr>
        <w:fldChar w:fldCharType="end"/>
      </w:r>
      <w:r w:rsidRPr="00075304">
        <w:rPr>
          <w:noProof/>
        </w:rPr>
        <w:fldChar w:fldCharType="end"/>
      </w:r>
    </w:p>
    <w:p w14:paraId="0D3F1EC3"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"_Toc415436398" </w:instrText>
      </w:r>
      <w:r w:rsidRPr="00075304">
        <w:rPr>
          <w:rPrChange w:id="360" w:author="Chancerel, Perrine" w:date="2015-04-01T12:09:00Z">
            <w:rPr>
              <w:noProof/>
            </w:rPr>
          </w:rPrChange>
        </w:rPr>
        <w:fldChar w:fldCharType="separate"/>
      </w:r>
      <w:r w:rsidR="00344F4E" w:rsidRPr="00CF4F06">
        <w:rPr>
          <w:rStyle w:val="Hyperlink"/>
          <w:noProof/>
        </w:rPr>
        <w:t>Figure 18: Dependence of the resolution from component area and feature extraction algorithm</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_Toc415436398 \h </w:instrText>
      </w:r>
      <w:r w:rsidR="00344F4E" w:rsidRPr="00075304">
        <w:rPr>
          <w:noProof/>
          <w:webHidden/>
        </w:rPr>
      </w:r>
      <w:r w:rsidR="00344F4E" w:rsidRPr="00075304">
        <w:rPr>
          <w:noProof/>
          <w:webHidden/>
          <w:rPrChange w:id="361" w:author="Chancerel, Perrine" w:date="2015-04-01T12:09:00Z">
            <w:rPr>
              <w:noProof/>
              <w:webHidden/>
            </w:rPr>
          </w:rPrChange>
        </w:rPr>
        <w:fldChar w:fldCharType="separate"/>
      </w:r>
      <w:r w:rsidR="00344F4E" w:rsidRPr="00CF4F06">
        <w:rPr>
          <w:noProof/>
          <w:webHidden/>
        </w:rPr>
        <w:t>37</w:t>
      </w:r>
      <w:r w:rsidR="00344F4E" w:rsidRPr="00075304">
        <w:rPr>
          <w:noProof/>
          <w:webHidden/>
        </w:rPr>
        <w:fldChar w:fldCharType="end"/>
      </w:r>
      <w:r w:rsidRPr="00075304">
        <w:rPr>
          <w:noProof/>
        </w:rPr>
        <w:fldChar w:fldCharType="end"/>
      </w:r>
    </w:p>
    <w:p w14:paraId="498BC9C6"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"_Toc415436399" </w:instrText>
      </w:r>
      <w:r w:rsidRPr="00075304">
        <w:rPr>
          <w:rPrChange w:id="362" w:author="Chancerel, Perrine" w:date="2015-04-01T12:09:00Z">
            <w:rPr>
              <w:noProof/>
            </w:rPr>
          </w:rPrChange>
        </w:rPr>
        <w:fldChar w:fldCharType="separate"/>
      </w:r>
      <w:r w:rsidR="00344F4E" w:rsidRPr="00CF4F06">
        <w:rPr>
          <w:rStyle w:val="Hyperlink"/>
          <w:noProof/>
        </w:rPr>
        <w:t>Figure 19: PCB board segmentation process flow</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_Toc415436399 \h </w:instrText>
      </w:r>
      <w:r w:rsidR="00344F4E" w:rsidRPr="00075304">
        <w:rPr>
          <w:noProof/>
          <w:webHidden/>
        </w:rPr>
      </w:r>
      <w:r w:rsidR="00344F4E" w:rsidRPr="00075304">
        <w:rPr>
          <w:noProof/>
          <w:webHidden/>
          <w:rPrChange w:id="363" w:author="Chancerel, Perrine" w:date="2015-04-01T12:09:00Z">
            <w:rPr>
              <w:noProof/>
              <w:webHidden/>
            </w:rPr>
          </w:rPrChange>
        </w:rPr>
        <w:fldChar w:fldCharType="separate"/>
      </w:r>
      <w:r w:rsidR="00344F4E" w:rsidRPr="00CF4F06">
        <w:rPr>
          <w:noProof/>
          <w:webHidden/>
        </w:rPr>
        <w:t>38</w:t>
      </w:r>
      <w:r w:rsidR="00344F4E" w:rsidRPr="00075304">
        <w:rPr>
          <w:noProof/>
          <w:webHidden/>
        </w:rPr>
        <w:fldChar w:fldCharType="end"/>
      </w:r>
      <w:r w:rsidRPr="00075304">
        <w:rPr>
          <w:noProof/>
        </w:rPr>
        <w:fldChar w:fldCharType="end"/>
      </w:r>
    </w:p>
    <w:p w14:paraId="12C88DD8"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"_Toc415436400" </w:instrText>
      </w:r>
      <w:r w:rsidRPr="00075304">
        <w:rPr>
          <w:rPrChange w:id="364" w:author="Chancerel, Perrine" w:date="2015-04-01T12:09:00Z">
            <w:rPr>
              <w:noProof/>
            </w:rPr>
          </w:rPrChange>
        </w:rPr>
        <w:fldChar w:fldCharType="separate"/>
      </w:r>
      <w:r w:rsidR="00344F4E" w:rsidRPr="00CF4F06">
        <w:rPr>
          <w:rStyle w:val="Hyperlink"/>
          <w:noProof/>
        </w:rPr>
        <w:t>Figure 20: Acquired PCB image</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_Toc415436400 \h </w:instrText>
      </w:r>
      <w:r w:rsidR="00344F4E" w:rsidRPr="00075304">
        <w:rPr>
          <w:noProof/>
          <w:webHidden/>
        </w:rPr>
      </w:r>
      <w:r w:rsidR="00344F4E" w:rsidRPr="00075304">
        <w:rPr>
          <w:noProof/>
          <w:webHidden/>
          <w:rPrChange w:id="365" w:author="Chancerel, Perrine" w:date="2015-04-01T12:09:00Z">
            <w:rPr>
              <w:noProof/>
              <w:webHidden/>
            </w:rPr>
          </w:rPrChange>
        </w:rPr>
        <w:fldChar w:fldCharType="separate"/>
      </w:r>
      <w:r w:rsidR="00344F4E" w:rsidRPr="00CF4F06">
        <w:rPr>
          <w:noProof/>
          <w:webHidden/>
        </w:rPr>
        <w:t>39</w:t>
      </w:r>
      <w:r w:rsidR="00344F4E" w:rsidRPr="00075304">
        <w:rPr>
          <w:noProof/>
          <w:webHidden/>
        </w:rPr>
        <w:fldChar w:fldCharType="end"/>
      </w:r>
      <w:r w:rsidRPr="00075304">
        <w:rPr>
          <w:noProof/>
        </w:rPr>
        <w:fldChar w:fldCharType="end"/>
      </w:r>
    </w:p>
    <w:p w14:paraId="32F653F0"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"_Toc415436401" </w:instrText>
      </w:r>
      <w:r w:rsidRPr="00075304">
        <w:rPr>
          <w:rPrChange w:id="366" w:author="Chancerel, Perrine" w:date="2015-04-01T12:09:00Z">
            <w:rPr>
              <w:noProof/>
            </w:rPr>
          </w:rPrChange>
        </w:rPr>
        <w:fldChar w:fldCharType="separate"/>
      </w:r>
      <w:r w:rsidR="00344F4E" w:rsidRPr="00CF4F06">
        <w:rPr>
          <w:rStyle w:val="Hyperlink"/>
          <w:noProof/>
        </w:rPr>
        <w:t>Figure 21: Otsu segmentation</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_Toc415436401 \h </w:instrText>
      </w:r>
      <w:r w:rsidR="00344F4E" w:rsidRPr="00075304">
        <w:rPr>
          <w:noProof/>
          <w:webHidden/>
        </w:rPr>
      </w:r>
      <w:r w:rsidR="00344F4E" w:rsidRPr="00075304">
        <w:rPr>
          <w:noProof/>
          <w:webHidden/>
          <w:rPrChange w:id="367" w:author="Chancerel, Perrine" w:date="2015-04-01T12:09:00Z">
            <w:rPr>
              <w:noProof/>
              <w:webHidden/>
            </w:rPr>
          </w:rPrChange>
        </w:rPr>
        <w:fldChar w:fldCharType="separate"/>
      </w:r>
      <w:r w:rsidR="00344F4E" w:rsidRPr="00CF4F06">
        <w:rPr>
          <w:noProof/>
          <w:webHidden/>
        </w:rPr>
        <w:t>39</w:t>
      </w:r>
      <w:r w:rsidR="00344F4E" w:rsidRPr="00075304">
        <w:rPr>
          <w:noProof/>
          <w:webHidden/>
        </w:rPr>
        <w:fldChar w:fldCharType="end"/>
      </w:r>
      <w:r w:rsidRPr="00075304">
        <w:rPr>
          <w:noProof/>
        </w:rPr>
        <w:fldChar w:fldCharType="end"/>
      </w:r>
    </w:p>
    <w:p w14:paraId="2EFEE811"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"_Toc415436402" </w:instrText>
      </w:r>
      <w:r w:rsidRPr="00075304">
        <w:rPr>
          <w:rPrChange w:id="368" w:author="Chancerel, Perrine" w:date="2015-04-01T12:09:00Z">
            <w:rPr>
              <w:noProof/>
            </w:rPr>
          </w:rPrChange>
        </w:rPr>
        <w:fldChar w:fldCharType="separate"/>
      </w:r>
      <w:r w:rsidR="00344F4E" w:rsidRPr="00CF4F06">
        <w:rPr>
          <w:rStyle w:val="Hyperlink"/>
          <w:noProof/>
        </w:rPr>
        <w:t>Figure 22: Morphological eroded image with 10x10 kernel</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_Toc415436402 \h </w:instrText>
      </w:r>
      <w:r w:rsidR="00344F4E" w:rsidRPr="00075304">
        <w:rPr>
          <w:noProof/>
          <w:webHidden/>
        </w:rPr>
      </w:r>
      <w:r w:rsidR="00344F4E" w:rsidRPr="00075304">
        <w:rPr>
          <w:noProof/>
          <w:webHidden/>
          <w:rPrChange w:id="369" w:author="Chancerel, Perrine" w:date="2015-04-01T12:09:00Z">
            <w:rPr>
              <w:noProof/>
              <w:webHidden/>
            </w:rPr>
          </w:rPrChange>
        </w:rPr>
        <w:fldChar w:fldCharType="separate"/>
      </w:r>
      <w:r w:rsidR="00344F4E" w:rsidRPr="00CF4F06">
        <w:rPr>
          <w:noProof/>
          <w:webHidden/>
        </w:rPr>
        <w:t>39</w:t>
      </w:r>
      <w:r w:rsidR="00344F4E" w:rsidRPr="00075304">
        <w:rPr>
          <w:noProof/>
          <w:webHidden/>
        </w:rPr>
        <w:fldChar w:fldCharType="end"/>
      </w:r>
      <w:r w:rsidRPr="00075304">
        <w:rPr>
          <w:noProof/>
        </w:rPr>
        <w:fldChar w:fldCharType="end"/>
      </w:r>
    </w:p>
    <w:p w14:paraId="0419B1C4"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"_Toc415436403" </w:instrText>
      </w:r>
      <w:r w:rsidRPr="00075304">
        <w:rPr>
          <w:rPrChange w:id="370" w:author="Chancerel, Perrine" w:date="2015-04-01T12:09:00Z">
            <w:rPr>
              <w:noProof/>
            </w:rPr>
          </w:rPrChange>
        </w:rPr>
        <w:fldChar w:fldCharType="separate"/>
      </w:r>
      <w:r w:rsidR="00344F4E" w:rsidRPr="00CF4F06">
        <w:rPr>
          <w:rStyle w:val="Hyperlink"/>
          <w:noProof/>
        </w:rPr>
        <w:t>Figure 23: Segmented PCB board image</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_Toc415436403 \h </w:instrText>
      </w:r>
      <w:r w:rsidR="00344F4E" w:rsidRPr="00075304">
        <w:rPr>
          <w:noProof/>
          <w:webHidden/>
        </w:rPr>
      </w:r>
      <w:r w:rsidR="00344F4E" w:rsidRPr="00075304">
        <w:rPr>
          <w:noProof/>
          <w:webHidden/>
          <w:rPrChange w:id="371" w:author="Chancerel, Perrine" w:date="2015-04-01T12:09:00Z">
            <w:rPr>
              <w:noProof/>
              <w:webHidden/>
            </w:rPr>
          </w:rPrChange>
        </w:rPr>
        <w:fldChar w:fldCharType="separate"/>
      </w:r>
      <w:r w:rsidR="00344F4E" w:rsidRPr="00CF4F06">
        <w:rPr>
          <w:noProof/>
          <w:webHidden/>
        </w:rPr>
        <w:t>39</w:t>
      </w:r>
      <w:r w:rsidR="00344F4E" w:rsidRPr="00075304">
        <w:rPr>
          <w:noProof/>
          <w:webHidden/>
        </w:rPr>
        <w:fldChar w:fldCharType="end"/>
      </w:r>
      <w:r w:rsidRPr="00075304">
        <w:rPr>
          <w:noProof/>
        </w:rPr>
        <w:fldChar w:fldCharType="end"/>
      </w:r>
    </w:p>
    <w:p w14:paraId="68C55AA8"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"_Toc415436404" </w:instrText>
      </w:r>
      <w:r w:rsidRPr="00075304">
        <w:rPr>
          <w:rPrChange w:id="372" w:author="Chancerel, Perrine" w:date="2015-04-01T12:09:00Z">
            <w:rPr>
              <w:noProof/>
            </w:rPr>
          </w:rPrChange>
        </w:rPr>
        <w:fldChar w:fldCharType="separate"/>
      </w:r>
      <w:r w:rsidR="00344F4E" w:rsidRPr="00CF4F06">
        <w:rPr>
          <w:rStyle w:val="Hyperlink"/>
          <w:noProof/>
        </w:rPr>
        <w:t>Figure 24: PCB surface segmentation process flow</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_Toc415436404 \h </w:instrText>
      </w:r>
      <w:r w:rsidR="00344F4E" w:rsidRPr="00075304">
        <w:rPr>
          <w:noProof/>
          <w:webHidden/>
        </w:rPr>
      </w:r>
      <w:r w:rsidR="00344F4E" w:rsidRPr="00075304">
        <w:rPr>
          <w:noProof/>
          <w:webHidden/>
          <w:rPrChange w:id="373" w:author="Chancerel, Perrine" w:date="2015-04-01T12:09:00Z">
            <w:rPr>
              <w:noProof/>
              <w:webHidden/>
            </w:rPr>
          </w:rPrChange>
        </w:rPr>
        <w:fldChar w:fldCharType="separate"/>
      </w:r>
      <w:r w:rsidR="00344F4E" w:rsidRPr="00CF4F06">
        <w:rPr>
          <w:noProof/>
          <w:webHidden/>
        </w:rPr>
        <w:t>40</w:t>
      </w:r>
      <w:r w:rsidR="00344F4E" w:rsidRPr="00075304">
        <w:rPr>
          <w:noProof/>
          <w:webHidden/>
        </w:rPr>
        <w:fldChar w:fldCharType="end"/>
      </w:r>
      <w:r w:rsidRPr="00075304">
        <w:rPr>
          <w:noProof/>
        </w:rPr>
        <w:fldChar w:fldCharType="end"/>
      </w:r>
    </w:p>
    <w:p w14:paraId="7633D08B"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"_Toc415436405" </w:instrText>
      </w:r>
      <w:r w:rsidRPr="00075304">
        <w:rPr>
          <w:rPrChange w:id="374" w:author="Chancerel, Perrine" w:date="2015-04-01T12:09:00Z">
            <w:rPr>
              <w:noProof/>
            </w:rPr>
          </w:rPrChange>
        </w:rPr>
        <w:fldChar w:fldCharType="separate"/>
      </w:r>
      <w:r w:rsidR="00344F4E" w:rsidRPr="00CF4F06">
        <w:rPr>
          <w:rStyle w:val="Hyperlink"/>
          <w:noProof/>
        </w:rPr>
        <w:t>Figure 25: Original image</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_Toc415436405 \h </w:instrText>
      </w:r>
      <w:r w:rsidR="00344F4E" w:rsidRPr="00075304">
        <w:rPr>
          <w:noProof/>
          <w:webHidden/>
        </w:rPr>
      </w:r>
      <w:r w:rsidR="00344F4E" w:rsidRPr="00075304">
        <w:rPr>
          <w:noProof/>
          <w:webHidden/>
          <w:rPrChange w:id="375" w:author="Chancerel, Perrine" w:date="2015-04-01T12:09:00Z">
            <w:rPr>
              <w:noProof/>
              <w:webHidden/>
            </w:rPr>
          </w:rPrChange>
        </w:rPr>
        <w:fldChar w:fldCharType="separate"/>
      </w:r>
      <w:r w:rsidR="00344F4E" w:rsidRPr="00CF4F06">
        <w:rPr>
          <w:noProof/>
          <w:webHidden/>
        </w:rPr>
        <w:t>41</w:t>
      </w:r>
      <w:r w:rsidR="00344F4E" w:rsidRPr="00075304">
        <w:rPr>
          <w:noProof/>
          <w:webHidden/>
        </w:rPr>
        <w:fldChar w:fldCharType="end"/>
      </w:r>
      <w:r w:rsidRPr="00075304">
        <w:rPr>
          <w:noProof/>
        </w:rPr>
        <w:fldChar w:fldCharType="end"/>
      </w:r>
    </w:p>
    <w:p w14:paraId="3CD46BD1" w14:textId="77777777" w:rsidR="00344F4E" w:rsidRPr="00CF4F06" w:rsidRDefault="00515023">
      <w:pPr>
        <w:pStyle w:val="Abbildungsverzeichnis"/>
        <w:tabs>
          <w:tab w:val="right" w:leader="dot" w:pos="9350"/>
        </w:tabs>
        <w:rPr>
          <w:rFonts w:eastAsiaTheme="minorEastAsia"/>
          <w:noProof/>
          <w:sz w:val="22"/>
          <w:szCs w:val="22"/>
        </w:rPr>
      </w:pPr>
      <w:r w:rsidRPr="00075304">
        <w:lastRenderedPageBreak/>
        <w:fldChar w:fldCharType="begin"/>
      </w:r>
      <w:r w:rsidRPr="00CF4F06">
        <w:instrText xml:space="preserve"> HYPERLINK \l "_Toc415436406" </w:instrText>
      </w:r>
      <w:r w:rsidRPr="00075304">
        <w:rPr>
          <w:rPrChange w:id="376" w:author="Chancerel, Perrine" w:date="2015-04-01T12:09:00Z">
            <w:rPr>
              <w:noProof/>
            </w:rPr>
          </w:rPrChange>
        </w:rPr>
        <w:fldChar w:fldCharType="separate"/>
      </w:r>
      <w:r w:rsidR="00344F4E" w:rsidRPr="00CF4F06">
        <w:rPr>
          <w:rStyle w:val="Hyperlink"/>
          <w:noProof/>
        </w:rPr>
        <w:t>Figure 26: First 200 image segments based on region growing approach</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_Toc415436406 \h </w:instrText>
      </w:r>
      <w:r w:rsidR="00344F4E" w:rsidRPr="00BE4159">
        <w:rPr>
          <w:noProof/>
          <w:webHidden/>
        </w:rPr>
      </w:r>
      <w:r w:rsidR="00344F4E" w:rsidRPr="00BE4159">
        <w:rPr>
          <w:noProof/>
          <w:webHidden/>
          <w:rPrChange w:id="377" w:author="Chancerel, Perrine" w:date="2015-04-01T12:09:00Z">
            <w:rPr>
              <w:noProof/>
              <w:webHidden/>
            </w:rPr>
          </w:rPrChange>
        </w:rPr>
        <w:fldChar w:fldCharType="separate"/>
      </w:r>
      <w:r w:rsidR="00344F4E" w:rsidRPr="00CF4F06">
        <w:rPr>
          <w:noProof/>
          <w:webHidden/>
        </w:rPr>
        <w:t>41</w:t>
      </w:r>
      <w:r w:rsidR="00344F4E" w:rsidRPr="00BE4159">
        <w:rPr>
          <w:noProof/>
          <w:webHidden/>
        </w:rPr>
        <w:fldChar w:fldCharType="end"/>
      </w:r>
      <w:r w:rsidRPr="00075304">
        <w:rPr>
          <w:noProof/>
        </w:rPr>
        <w:fldChar w:fldCharType="end"/>
      </w:r>
    </w:p>
    <w:p w14:paraId="3C390C90"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"_Toc415436407" </w:instrText>
      </w:r>
      <w:r w:rsidRPr="00075304">
        <w:rPr>
          <w:rPrChange w:id="378" w:author="Chancerel, Perrine" w:date="2015-04-01T12:09:00Z">
            <w:rPr>
              <w:noProof/>
            </w:rPr>
          </w:rPrChange>
        </w:rPr>
        <w:fldChar w:fldCharType="separate"/>
      </w:r>
      <w:r w:rsidR="00344F4E" w:rsidRPr="00CF4F06">
        <w:rPr>
          <w:rStyle w:val="Hyperlink"/>
          <w:noProof/>
        </w:rPr>
        <w:t>Figure 27: PCB surface cluster pyramid</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_Toc415436407 \h </w:instrText>
      </w:r>
      <w:r w:rsidR="00344F4E" w:rsidRPr="00BE4159">
        <w:rPr>
          <w:noProof/>
          <w:webHidden/>
        </w:rPr>
      </w:r>
      <w:r w:rsidR="00344F4E" w:rsidRPr="00BE4159">
        <w:rPr>
          <w:noProof/>
          <w:webHidden/>
          <w:rPrChange w:id="379" w:author="Chancerel, Perrine" w:date="2015-04-01T12:09:00Z">
            <w:rPr>
              <w:noProof/>
              <w:webHidden/>
            </w:rPr>
          </w:rPrChange>
        </w:rPr>
        <w:fldChar w:fldCharType="separate"/>
      </w:r>
      <w:r w:rsidR="00344F4E" w:rsidRPr="00CF4F06">
        <w:rPr>
          <w:noProof/>
          <w:webHidden/>
        </w:rPr>
        <w:t>42</w:t>
      </w:r>
      <w:r w:rsidR="00344F4E" w:rsidRPr="00BE4159">
        <w:rPr>
          <w:noProof/>
          <w:webHidden/>
        </w:rPr>
        <w:fldChar w:fldCharType="end"/>
      </w:r>
      <w:r w:rsidRPr="00075304">
        <w:rPr>
          <w:noProof/>
        </w:rPr>
        <w:fldChar w:fldCharType="end"/>
      </w:r>
    </w:p>
    <w:p w14:paraId="73A3CFC5"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"_Toc415436408" </w:instrText>
      </w:r>
      <w:r w:rsidRPr="00075304">
        <w:rPr>
          <w:rPrChange w:id="380" w:author="Chancerel, Perrine" w:date="2015-04-01T12:09:00Z">
            <w:rPr>
              <w:noProof/>
            </w:rPr>
          </w:rPrChange>
        </w:rPr>
        <w:fldChar w:fldCharType="separate"/>
      </w:r>
      <w:r w:rsidR="00344F4E" w:rsidRPr="00CF4F06">
        <w:rPr>
          <w:rStyle w:val="Hyperlink"/>
          <w:noProof/>
        </w:rPr>
        <w:t>Figure 28: Image template for DIP14 component (RGB color space)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_Toc415436408 \h </w:instrText>
      </w:r>
      <w:r w:rsidR="00344F4E" w:rsidRPr="00BE4159">
        <w:rPr>
          <w:noProof/>
          <w:webHidden/>
        </w:rPr>
      </w:r>
      <w:r w:rsidR="00344F4E" w:rsidRPr="00BE4159">
        <w:rPr>
          <w:noProof/>
          <w:webHidden/>
          <w:rPrChange w:id="381" w:author="Chancerel, Perrine" w:date="2015-04-01T12:09:00Z">
            <w:rPr>
              <w:noProof/>
              <w:webHidden/>
            </w:rPr>
          </w:rPrChange>
        </w:rPr>
        <w:fldChar w:fldCharType="separate"/>
      </w:r>
      <w:r w:rsidR="00344F4E" w:rsidRPr="00CF4F06">
        <w:rPr>
          <w:noProof/>
          <w:webHidden/>
        </w:rPr>
        <w:t>44</w:t>
      </w:r>
      <w:r w:rsidR="00344F4E" w:rsidRPr="00BE4159">
        <w:rPr>
          <w:noProof/>
          <w:webHidden/>
        </w:rPr>
        <w:fldChar w:fldCharType="end"/>
      </w:r>
      <w:r w:rsidRPr="00075304">
        <w:rPr>
          <w:noProof/>
        </w:rPr>
        <w:fldChar w:fldCharType="end"/>
      </w:r>
    </w:p>
    <w:p w14:paraId="6E66A223"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"_Toc415436409" </w:instrText>
      </w:r>
      <w:r w:rsidRPr="00075304">
        <w:rPr>
          <w:rPrChange w:id="382" w:author="Chancerel, Perrine" w:date="2015-04-01T12:09:00Z">
            <w:rPr>
              <w:noProof/>
            </w:rPr>
          </w:rPrChange>
        </w:rPr>
        <w:fldChar w:fldCharType="separate"/>
      </w:r>
      <w:r w:rsidR="00344F4E" w:rsidRPr="00CF4F06">
        <w:rPr>
          <w:rStyle w:val="Hyperlink"/>
          <w:noProof/>
        </w:rPr>
        <w:t>Figure 29: Spatial image resolution for 2D-cross correlation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_Toc415436409 \h </w:instrText>
      </w:r>
      <w:r w:rsidR="00344F4E" w:rsidRPr="00BE4159">
        <w:rPr>
          <w:noProof/>
          <w:webHidden/>
        </w:rPr>
      </w:r>
      <w:r w:rsidR="00344F4E" w:rsidRPr="00BE4159">
        <w:rPr>
          <w:noProof/>
          <w:webHidden/>
          <w:rPrChange w:id="383" w:author="Chancerel, Perrine" w:date="2015-04-01T12:09:00Z">
            <w:rPr>
              <w:noProof/>
              <w:webHidden/>
            </w:rPr>
          </w:rPrChange>
        </w:rPr>
        <w:fldChar w:fldCharType="separate"/>
      </w:r>
      <w:r w:rsidR="00344F4E" w:rsidRPr="00CF4F06">
        <w:rPr>
          <w:noProof/>
          <w:webHidden/>
        </w:rPr>
        <w:t>44</w:t>
      </w:r>
      <w:r w:rsidR="00344F4E" w:rsidRPr="00BE4159">
        <w:rPr>
          <w:noProof/>
          <w:webHidden/>
        </w:rPr>
        <w:fldChar w:fldCharType="end"/>
      </w:r>
      <w:r w:rsidRPr="00075304">
        <w:rPr>
          <w:noProof/>
        </w:rPr>
        <w:fldChar w:fldCharType="end"/>
      </w:r>
    </w:p>
    <w:p w14:paraId="7267165E"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"_Toc415436410" </w:instrText>
      </w:r>
      <w:r w:rsidRPr="00075304">
        <w:rPr>
          <w:rPrChange w:id="384" w:author="Chancerel, Perrine" w:date="2015-04-01T12:09:00Z">
            <w:rPr>
              <w:noProof/>
            </w:rPr>
          </w:rPrChange>
        </w:rPr>
        <w:fldChar w:fldCharType="separate"/>
      </w:r>
      <w:r w:rsidR="00344F4E" w:rsidRPr="00CF4F06">
        <w:rPr>
          <w:rStyle w:val="Hyperlink"/>
          <w:noProof/>
        </w:rPr>
        <w:t>Figure 30: SOT223 transistor</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_Toc415436410 \h </w:instrText>
      </w:r>
      <w:r w:rsidR="00344F4E" w:rsidRPr="00BE4159">
        <w:rPr>
          <w:noProof/>
          <w:webHidden/>
        </w:rPr>
      </w:r>
      <w:r w:rsidR="00344F4E" w:rsidRPr="00BE4159">
        <w:rPr>
          <w:noProof/>
          <w:webHidden/>
          <w:rPrChange w:id="385" w:author="Chancerel, Perrine" w:date="2015-04-01T12:09:00Z">
            <w:rPr>
              <w:noProof/>
              <w:webHidden/>
            </w:rPr>
          </w:rPrChange>
        </w:rPr>
        <w:fldChar w:fldCharType="separate"/>
      </w:r>
      <w:r w:rsidR="00344F4E" w:rsidRPr="00CF4F06">
        <w:rPr>
          <w:noProof/>
          <w:webHidden/>
        </w:rPr>
        <w:t>45</w:t>
      </w:r>
      <w:r w:rsidR="00344F4E" w:rsidRPr="00BE4159">
        <w:rPr>
          <w:noProof/>
          <w:webHidden/>
        </w:rPr>
        <w:fldChar w:fldCharType="end"/>
      </w:r>
      <w:r w:rsidRPr="00075304">
        <w:rPr>
          <w:noProof/>
        </w:rPr>
        <w:fldChar w:fldCharType="end"/>
      </w:r>
    </w:p>
    <w:p w14:paraId="77D20583"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"_Toc415436411" </w:instrText>
      </w:r>
      <w:r w:rsidRPr="00075304">
        <w:rPr>
          <w:rPrChange w:id="386" w:author="Chancerel, Perrine" w:date="2015-04-01T12:09:00Z">
            <w:rPr>
              <w:noProof/>
            </w:rPr>
          </w:rPrChange>
        </w:rPr>
        <w:fldChar w:fldCharType="separate"/>
      </w:r>
      <w:r w:rsidR="00344F4E" w:rsidRPr="00CF4F06">
        <w:rPr>
          <w:rStyle w:val="Hyperlink"/>
          <w:noProof/>
        </w:rPr>
        <w:t>Figure 31: Determined potential component positions for SOT223 transistor</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_Toc415436411 \h </w:instrText>
      </w:r>
      <w:r w:rsidR="00344F4E" w:rsidRPr="00BE4159">
        <w:rPr>
          <w:noProof/>
          <w:webHidden/>
        </w:rPr>
      </w:r>
      <w:r w:rsidR="00344F4E" w:rsidRPr="00BE4159">
        <w:rPr>
          <w:noProof/>
          <w:webHidden/>
          <w:rPrChange w:id="387" w:author="Chancerel, Perrine" w:date="2015-04-01T12:09:00Z">
            <w:rPr>
              <w:noProof/>
              <w:webHidden/>
            </w:rPr>
          </w:rPrChange>
        </w:rPr>
        <w:fldChar w:fldCharType="separate"/>
      </w:r>
      <w:r w:rsidR="00344F4E" w:rsidRPr="00CF4F06">
        <w:rPr>
          <w:noProof/>
          <w:webHidden/>
        </w:rPr>
        <w:t>45</w:t>
      </w:r>
      <w:r w:rsidR="00344F4E" w:rsidRPr="00BE4159">
        <w:rPr>
          <w:noProof/>
          <w:webHidden/>
        </w:rPr>
        <w:fldChar w:fldCharType="end"/>
      </w:r>
      <w:r w:rsidRPr="00075304">
        <w:rPr>
          <w:noProof/>
        </w:rPr>
        <w:fldChar w:fldCharType="end"/>
      </w:r>
    </w:p>
    <w:p w14:paraId="4F2A6C0C"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"_Toc415436412" </w:instrText>
      </w:r>
      <w:r w:rsidRPr="00075304">
        <w:rPr>
          <w:rPrChange w:id="388" w:author="Chancerel, Perrine" w:date="2015-04-01T12:09:00Z">
            <w:rPr>
              <w:noProof/>
            </w:rPr>
          </w:rPrChange>
        </w:rPr>
        <w:fldChar w:fldCharType="separate"/>
      </w:r>
      <w:r w:rsidR="00344F4E" w:rsidRPr="00CF4F06">
        <w:rPr>
          <w:rStyle w:val="Hyperlink"/>
          <w:noProof/>
        </w:rPr>
        <w:t>Figure 32: Seed point grid (30 seed points)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_Toc415436412 \h </w:instrText>
      </w:r>
      <w:r w:rsidR="00344F4E" w:rsidRPr="00BE4159">
        <w:rPr>
          <w:noProof/>
          <w:webHidden/>
        </w:rPr>
      </w:r>
      <w:r w:rsidR="00344F4E" w:rsidRPr="00BE4159">
        <w:rPr>
          <w:noProof/>
          <w:webHidden/>
          <w:rPrChange w:id="389" w:author="Chancerel, Perrine" w:date="2015-04-01T12:09:00Z">
            <w:rPr>
              <w:noProof/>
              <w:webHidden/>
            </w:rPr>
          </w:rPrChange>
        </w:rPr>
        <w:fldChar w:fldCharType="separate"/>
      </w:r>
      <w:r w:rsidR="00344F4E" w:rsidRPr="00CF4F06">
        <w:rPr>
          <w:noProof/>
          <w:webHidden/>
        </w:rPr>
        <w:t>47</w:t>
      </w:r>
      <w:r w:rsidR="00344F4E" w:rsidRPr="00BE4159">
        <w:rPr>
          <w:noProof/>
          <w:webHidden/>
        </w:rPr>
        <w:fldChar w:fldCharType="end"/>
      </w:r>
      <w:r w:rsidRPr="00075304">
        <w:rPr>
          <w:noProof/>
        </w:rPr>
        <w:fldChar w:fldCharType="end"/>
      </w:r>
    </w:p>
    <w:p w14:paraId="297FF322"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"_Toc415436413" </w:instrText>
      </w:r>
      <w:r w:rsidRPr="00075304">
        <w:rPr>
          <w:rPrChange w:id="390" w:author="Chancerel, Perrine" w:date="2015-04-01T12:09:00Z">
            <w:rPr>
              <w:noProof/>
            </w:rPr>
          </w:rPrChange>
        </w:rPr>
        <w:fldChar w:fldCharType="separate"/>
      </w:r>
      <w:r w:rsidR="00344F4E" w:rsidRPr="00CF4F06">
        <w:rPr>
          <w:rStyle w:val="Hyperlink"/>
          <w:noProof/>
        </w:rPr>
        <w:t>Figure 33: DIP14 package with equidistant solder joints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_Toc415436413 \h </w:instrText>
      </w:r>
      <w:r w:rsidR="00344F4E" w:rsidRPr="00BE4159">
        <w:rPr>
          <w:noProof/>
          <w:webHidden/>
        </w:rPr>
      </w:r>
      <w:r w:rsidR="00344F4E" w:rsidRPr="00BE4159">
        <w:rPr>
          <w:noProof/>
          <w:webHidden/>
          <w:rPrChange w:id="391" w:author="Chancerel, Perrine" w:date="2015-04-01T12:09:00Z">
            <w:rPr>
              <w:noProof/>
              <w:webHidden/>
            </w:rPr>
          </w:rPrChange>
        </w:rPr>
        <w:fldChar w:fldCharType="separate"/>
      </w:r>
      <w:r w:rsidR="00344F4E" w:rsidRPr="00CF4F06">
        <w:rPr>
          <w:noProof/>
          <w:webHidden/>
        </w:rPr>
        <w:t>48</w:t>
      </w:r>
      <w:r w:rsidR="00344F4E" w:rsidRPr="00BE4159">
        <w:rPr>
          <w:noProof/>
          <w:webHidden/>
        </w:rPr>
        <w:fldChar w:fldCharType="end"/>
      </w:r>
      <w:r w:rsidRPr="00075304">
        <w:rPr>
          <w:noProof/>
        </w:rPr>
        <w:fldChar w:fldCharType="end"/>
      </w:r>
    </w:p>
    <w:p w14:paraId="2C9F32F9"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"_Toc415436414" </w:instrText>
      </w:r>
      <w:r w:rsidRPr="00075304">
        <w:rPr>
          <w:rPrChange w:id="392" w:author="Chancerel, Perrine" w:date="2015-04-01T12:09:00Z">
            <w:rPr>
              <w:noProof/>
            </w:rPr>
          </w:rPrChange>
        </w:rPr>
        <w:fldChar w:fldCharType="separate"/>
      </w:r>
      <w:r w:rsidR="00344F4E" w:rsidRPr="00CF4F06">
        <w:rPr>
          <w:rStyle w:val="Hyperlink"/>
          <w:noProof/>
        </w:rPr>
        <w:t>Figure 34: Tantalum capacitor in RGB color model (left) and HSV color model (right)</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_Toc415436414 \h </w:instrText>
      </w:r>
      <w:r w:rsidR="00344F4E" w:rsidRPr="00BE4159">
        <w:rPr>
          <w:noProof/>
          <w:webHidden/>
        </w:rPr>
      </w:r>
      <w:r w:rsidR="00344F4E" w:rsidRPr="00BE4159">
        <w:rPr>
          <w:noProof/>
          <w:webHidden/>
          <w:rPrChange w:id="393" w:author="Chancerel, Perrine" w:date="2015-04-01T12:09:00Z">
            <w:rPr>
              <w:noProof/>
              <w:webHidden/>
            </w:rPr>
          </w:rPrChange>
        </w:rPr>
        <w:fldChar w:fldCharType="separate"/>
      </w:r>
      <w:r w:rsidR="00344F4E" w:rsidRPr="00CF4F06">
        <w:rPr>
          <w:noProof/>
          <w:webHidden/>
        </w:rPr>
        <w:t>50</w:t>
      </w:r>
      <w:r w:rsidR="00344F4E" w:rsidRPr="00BE4159">
        <w:rPr>
          <w:noProof/>
          <w:webHidden/>
        </w:rPr>
        <w:fldChar w:fldCharType="end"/>
      </w:r>
      <w:r w:rsidRPr="00075304">
        <w:rPr>
          <w:noProof/>
        </w:rPr>
        <w:fldChar w:fldCharType="end"/>
      </w:r>
    </w:p>
    <w:p w14:paraId="72734934"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"_Toc415436415" </w:instrText>
      </w:r>
      <w:r w:rsidRPr="00075304">
        <w:rPr>
          <w:rPrChange w:id="394" w:author="Chancerel, Perrine" w:date="2015-04-01T12:09:00Z">
            <w:rPr>
              <w:noProof/>
            </w:rPr>
          </w:rPrChange>
        </w:rPr>
        <w:fldChar w:fldCharType="separate"/>
      </w:r>
      <w:r w:rsidR="00344F4E" w:rsidRPr="00CF4F06">
        <w:rPr>
          <w:rStyle w:val="Hyperlink"/>
          <w:noProof/>
        </w:rPr>
        <w:t>Figure 35: Normalized histogram of hue channel (tantalum capacitor)</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_Toc415436415 \h </w:instrText>
      </w:r>
      <w:r w:rsidR="00344F4E" w:rsidRPr="00BE4159">
        <w:rPr>
          <w:noProof/>
          <w:webHidden/>
        </w:rPr>
      </w:r>
      <w:r w:rsidR="00344F4E" w:rsidRPr="00BE4159">
        <w:rPr>
          <w:noProof/>
          <w:webHidden/>
          <w:rPrChange w:id="395" w:author="Chancerel, Perrine" w:date="2015-04-01T12:09:00Z">
            <w:rPr>
              <w:noProof/>
              <w:webHidden/>
            </w:rPr>
          </w:rPrChange>
        </w:rPr>
        <w:fldChar w:fldCharType="separate"/>
      </w:r>
      <w:r w:rsidR="00344F4E" w:rsidRPr="00CF4F06">
        <w:rPr>
          <w:noProof/>
          <w:webHidden/>
        </w:rPr>
        <w:t>50</w:t>
      </w:r>
      <w:r w:rsidR="00344F4E" w:rsidRPr="00BE4159">
        <w:rPr>
          <w:noProof/>
          <w:webHidden/>
        </w:rPr>
        <w:fldChar w:fldCharType="end"/>
      </w:r>
      <w:r w:rsidRPr="00075304">
        <w:rPr>
          <w:noProof/>
        </w:rPr>
        <w:fldChar w:fldCharType="end"/>
      </w:r>
    </w:p>
    <w:p w14:paraId="4BCC4C6C"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"_Toc415436416" </w:instrText>
      </w:r>
      <w:r w:rsidRPr="00075304">
        <w:rPr>
          <w:rPrChange w:id="396" w:author="Chancerel, Perrine" w:date="2015-04-01T12:09:00Z">
            <w:rPr>
              <w:noProof/>
            </w:rPr>
          </w:rPrChange>
        </w:rPr>
        <w:fldChar w:fldCharType="separate"/>
      </w:r>
      <w:r w:rsidR="00344F4E" w:rsidRPr="00CF4F06">
        <w:rPr>
          <w:rStyle w:val="Hyperlink"/>
          <w:noProof/>
        </w:rPr>
        <w:t>Figure 36: Normalized histogram of saturation channel (tantalum capacitor)</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_Toc415436416 \h </w:instrText>
      </w:r>
      <w:r w:rsidR="00344F4E" w:rsidRPr="00BE4159">
        <w:rPr>
          <w:noProof/>
          <w:webHidden/>
        </w:rPr>
      </w:r>
      <w:r w:rsidR="00344F4E" w:rsidRPr="00BE4159">
        <w:rPr>
          <w:noProof/>
          <w:webHidden/>
          <w:rPrChange w:id="397" w:author="Chancerel, Perrine" w:date="2015-04-01T12:09:00Z">
            <w:rPr>
              <w:noProof/>
              <w:webHidden/>
            </w:rPr>
          </w:rPrChange>
        </w:rPr>
        <w:fldChar w:fldCharType="separate"/>
      </w:r>
      <w:r w:rsidR="00344F4E" w:rsidRPr="00CF4F06">
        <w:rPr>
          <w:noProof/>
          <w:webHidden/>
        </w:rPr>
        <w:t>50</w:t>
      </w:r>
      <w:r w:rsidR="00344F4E" w:rsidRPr="00BE4159">
        <w:rPr>
          <w:noProof/>
          <w:webHidden/>
        </w:rPr>
        <w:fldChar w:fldCharType="end"/>
      </w:r>
      <w:r w:rsidRPr="00075304">
        <w:rPr>
          <w:noProof/>
        </w:rPr>
        <w:fldChar w:fldCharType="end"/>
      </w:r>
    </w:p>
    <w:p w14:paraId="779CA0E0"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"_Toc415436417" </w:instrText>
      </w:r>
      <w:r w:rsidRPr="00075304">
        <w:rPr>
          <w:rPrChange w:id="398" w:author="Chancerel, Perrine" w:date="2015-04-01T12:09:00Z">
            <w:rPr>
              <w:noProof/>
            </w:rPr>
          </w:rPrChange>
        </w:rPr>
        <w:fldChar w:fldCharType="separate"/>
      </w:r>
      <w:r w:rsidR="00344F4E" w:rsidRPr="00CF4F06">
        <w:rPr>
          <w:rStyle w:val="Hyperlink"/>
          <w:noProof/>
        </w:rPr>
        <w:t>Figure 37: Normalized histogram of value channel (tantalum capacitor)</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_Toc415436417 \h </w:instrText>
      </w:r>
      <w:r w:rsidR="00344F4E" w:rsidRPr="00BE4159">
        <w:rPr>
          <w:noProof/>
          <w:webHidden/>
        </w:rPr>
      </w:r>
      <w:r w:rsidR="00344F4E" w:rsidRPr="00BE4159">
        <w:rPr>
          <w:noProof/>
          <w:webHidden/>
          <w:rPrChange w:id="399" w:author="Chancerel, Perrine" w:date="2015-04-01T12:09:00Z">
            <w:rPr>
              <w:noProof/>
              <w:webHidden/>
            </w:rPr>
          </w:rPrChange>
        </w:rPr>
        <w:fldChar w:fldCharType="separate"/>
      </w:r>
      <w:r w:rsidR="00344F4E" w:rsidRPr="00CF4F06">
        <w:rPr>
          <w:noProof/>
          <w:webHidden/>
        </w:rPr>
        <w:t>50</w:t>
      </w:r>
      <w:r w:rsidR="00344F4E" w:rsidRPr="00BE4159">
        <w:rPr>
          <w:noProof/>
          <w:webHidden/>
        </w:rPr>
        <w:fldChar w:fldCharType="end"/>
      </w:r>
      <w:r w:rsidRPr="00075304">
        <w:rPr>
          <w:noProof/>
        </w:rPr>
        <w:fldChar w:fldCharType="end"/>
      </w:r>
    </w:p>
    <w:p w14:paraId="4ED4A2D1"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"_Toc415436418" </w:instrText>
      </w:r>
      <w:r w:rsidRPr="00075304">
        <w:rPr>
          <w:rPrChange w:id="400" w:author="Chancerel, Perrine" w:date="2015-04-01T12:09:00Z">
            <w:rPr>
              <w:noProof/>
            </w:rPr>
          </w:rPrChange>
        </w:rPr>
        <w:fldChar w:fldCharType="separate"/>
      </w:r>
      <w:r w:rsidR="00344F4E" w:rsidRPr="00CF4F06">
        <w:rPr>
          <w:rStyle w:val="Hyperlink"/>
          <w:noProof/>
        </w:rPr>
        <w:t>Figure 38: Three important seed points from the priori knowledge generation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_Toc415436418 \h </w:instrText>
      </w:r>
      <w:r w:rsidR="00344F4E" w:rsidRPr="00BE4159">
        <w:rPr>
          <w:noProof/>
          <w:webHidden/>
        </w:rPr>
      </w:r>
      <w:r w:rsidR="00344F4E" w:rsidRPr="00BE4159">
        <w:rPr>
          <w:noProof/>
          <w:webHidden/>
          <w:rPrChange w:id="401" w:author="Chancerel, Perrine" w:date="2015-04-01T12:09:00Z">
            <w:rPr>
              <w:noProof/>
              <w:webHidden/>
            </w:rPr>
          </w:rPrChange>
        </w:rPr>
        <w:fldChar w:fldCharType="separate"/>
      </w:r>
      <w:r w:rsidR="00344F4E" w:rsidRPr="00CF4F06">
        <w:rPr>
          <w:noProof/>
          <w:webHidden/>
        </w:rPr>
        <w:t>51</w:t>
      </w:r>
      <w:r w:rsidR="00344F4E" w:rsidRPr="00BE4159">
        <w:rPr>
          <w:noProof/>
          <w:webHidden/>
        </w:rPr>
        <w:fldChar w:fldCharType="end"/>
      </w:r>
      <w:r w:rsidRPr="00075304">
        <w:rPr>
          <w:noProof/>
        </w:rPr>
        <w:fldChar w:fldCharType="end"/>
      </w:r>
    </w:p>
    <w:p w14:paraId="4E770610"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"_Toc415436419" </w:instrText>
      </w:r>
      <w:r w:rsidRPr="00075304">
        <w:rPr>
          <w:rPrChange w:id="402" w:author="Chancerel, Perrine" w:date="2015-04-01T12:09:00Z">
            <w:rPr>
              <w:noProof/>
            </w:rPr>
          </w:rPrChange>
        </w:rPr>
        <w:fldChar w:fldCharType="separate"/>
      </w:r>
      <w:r w:rsidR="00344F4E" w:rsidRPr="00CF4F06">
        <w:rPr>
          <w:rStyle w:val="Hyperlink"/>
          <w:noProof/>
        </w:rPr>
        <w:t>Figure 39: DIP14 (top, left), DIP14 edge image (top, right), DIP14 reconstruction with component PCs (middle, left), DIP14 reconstruction with non-component PCs (middle, right), unit matrix projection into component PCs (bottom, left), unit matrix projection into non-component PCs (bottom, right)</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_Toc415436419 \h </w:instrText>
      </w:r>
      <w:r w:rsidR="00344F4E" w:rsidRPr="00BE4159">
        <w:rPr>
          <w:noProof/>
          <w:webHidden/>
        </w:rPr>
      </w:r>
      <w:r w:rsidR="00344F4E" w:rsidRPr="00BE4159">
        <w:rPr>
          <w:noProof/>
          <w:webHidden/>
          <w:rPrChange w:id="403" w:author="Chancerel, Perrine" w:date="2015-04-01T12:09:00Z">
            <w:rPr>
              <w:noProof/>
              <w:webHidden/>
            </w:rPr>
          </w:rPrChange>
        </w:rPr>
        <w:fldChar w:fldCharType="separate"/>
      </w:r>
      <w:r w:rsidR="00344F4E" w:rsidRPr="00CF4F06">
        <w:rPr>
          <w:noProof/>
          <w:webHidden/>
        </w:rPr>
        <w:t>52</w:t>
      </w:r>
      <w:r w:rsidR="00344F4E" w:rsidRPr="00BE4159">
        <w:rPr>
          <w:noProof/>
          <w:webHidden/>
        </w:rPr>
        <w:fldChar w:fldCharType="end"/>
      </w:r>
      <w:r w:rsidRPr="00075304">
        <w:rPr>
          <w:noProof/>
        </w:rPr>
        <w:fldChar w:fldCharType="end"/>
      </w:r>
    </w:p>
    <w:p w14:paraId="4730815C"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"_Toc415436420" </w:instrText>
      </w:r>
      <w:r w:rsidRPr="00075304">
        <w:rPr>
          <w:rPrChange w:id="404" w:author="Chancerel, Perrine" w:date="2015-04-01T12:09:00Z">
            <w:rPr>
              <w:noProof/>
            </w:rPr>
          </w:rPrChange>
        </w:rPr>
        <w:fldChar w:fldCharType="separate"/>
      </w:r>
      <w:r w:rsidR="00344F4E" w:rsidRPr="00CF4F06">
        <w:rPr>
          <w:rStyle w:val="Hyperlink"/>
          <w:noProof/>
        </w:rPr>
        <w:t>Figure 40: PCA feature construction process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_Toc415436420 \h </w:instrText>
      </w:r>
      <w:r w:rsidR="00344F4E" w:rsidRPr="00BE4159">
        <w:rPr>
          <w:noProof/>
          <w:webHidden/>
        </w:rPr>
      </w:r>
      <w:r w:rsidR="00344F4E" w:rsidRPr="00BE4159">
        <w:rPr>
          <w:noProof/>
          <w:webHidden/>
          <w:rPrChange w:id="405" w:author="Chancerel, Perrine" w:date="2015-04-01T12:09:00Z">
            <w:rPr>
              <w:noProof/>
              <w:webHidden/>
            </w:rPr>
          </w:rPrChange>
        </w:rPr>
        <w:fldChar w:fldCharType="separate"/>
      </w:r>
      <w:r w:rsidR="00344F4E" w:rsidRPr="00CF4F06">
        <w:rPr>
          <w:noProof/>
          <w:webHidden/>
        </w:rPr>
        <w:t>53</w:t>
      </w:r>
      <w:r w:rsidR="00344F4E" w:rsidRPr="00BE4159">
        <w:rPr>
          <w:noProof/>
          <w:webHidden/>
        </w:rPr>
        <w:fldChar w:fldCharType="end"/>
      </w:r>
      <w:r w:rsidRPr="00075304">
        <w:rPr>
          <w:noProof/>
        </w:rPr>
        <w:fldChar w:fldCharType="end"/>
      </w:r>
    </w:p>
    <w:p w14:paraId="2ADF6F54"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"_Toc415436421" </w:instrText>
      </w:r>
      <w:r w:rsidRPr="00075304">
        <w:rPr>
          <w:rPrChange w:id="406" w:author="Chancerel, Perrine" w:date="2015-04-01T12:09:00Z">
            <w:rPr>
              <w:noProof/>
            </w:rPr>
          </w:rPrChange>
        </w:rPr>
        <w:fldChar w:fldCharType="separate"/>
      </w:r>
      <w:r w:rsidR="00344F4E" w:rsidRPr="00CF4F06">
        <w:rPr>
          <w:rStyle w:val="Hyperlink"/>
          <w:noProof/>
        </w:rPr>
        <w:t>Figure 41: Feature selection process chain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_Toc415436421 \h </w:instrText>
      </w:r>
      <w:r w:rsidR="00344F4E" w:rsidRPr="00BE4159">
        <w:rPr>
          <w:noProof/>
          <w:webHidden/>
        </w:rPr>
      </w:r>
      <w:r w:rsidR="00344F4E" w:rsidRPr="00BE4159">
        <w:rPr>
          <w:noProof/>
          <w:webHidden/>
          <w:rPrChange w:id="407" w:author="Chancerel, Perrine" w:date="2015-04-01T12:09:00Z">
            <w:rPr>
              <w:noProof/>
              <w:webHidden/>
            </w:rPr>
          </w:rPrChange>
        </w:rPr>
        <w:fldChar w:fldCharType="separate"/>
      </w:r>
      <w:r w:rsidR="00344F4E" w:rsidRPr="00CF4F06">
        <w:rPr>
          <w:noProof/>
          <w:webHidden/>
        </w:rPr>
        <w:t>54</w:t>
      </w:r>
      <w:r w:rsidR="00344F4E" w:rsidRPr="00BE4159">
        <w:rPr>
          <w:noProof/>
          <w:webHidden/>
        </w:rPr>
        <w:fldChar w:fldCharType="end"/>
      </w:r>
      <w:r w:rsidRPr="00075304">
        <w:rPr>
          <w:noProof/>
        </w:rPr>
        <w:fldChar w:fldCharType="end"/>
      </w:r>
    </w:p>
    <w:p w14:paraId="58BEB93D"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"_Toc415436422" </w:instrText>
      </w:r>
      <w:r w:rsidRPr="00075304">
        <w:rPr>
          <w:rPrChange w:id="408" w:author="Chancerel, Perrine" w:date="2015-04-01T12:09:00Z">
            <w:rPr>
              <w:noProof/>
            </w:rPr>
          </w:rPrChange>
        </w:rPr>
        <w:fldChar w:fldCharType="separate"/>
      </w:r>
      <w:r w:rsidR="00344F4E" w:rsidRPr="00CF4F06">
        <w:rPr>
          <w:rStyle w:val="Hyperlink"/>
          <w:noProof/>
        </w:rPr>
        <w:t>Figure 42: Data fusion model</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_Toc415436422 \h </w:instrText>
      </w:r>
      <w:r w:rsidR="00344F4E" w:rsidRPr="00BE4159">
        <w:rPr>
          <w:noProof/>
          <w:webHidden/>
        </w:rPr>
      </w:r>
      <w:r w:rsidR="00344F4E" w:rsidRPr="00BE4159">
        <w:rPr>
          <w:noProof/>
          <w:webHidden/>
          <w:rPrChange w:id="409" w:author="Chancerel, Perrine" w:date="2015-04-01T12:09:00Z">
            <w:rPr>
              <w:noProof/>
              <w:webHidden/>
            </w:rPr>
          </w:rPrChange>
        </w:rPr>
        <w:fldChar w:fldCharType="separate"/>
      </w:r>
      <w:r w:rsidR="00344F4E" w:rsidRPr="00CF4F06">
        <w:rPr>
          <w:noProof/>
          <w:webHidden/>
        </w:rPr>
        <w:t>57</w:t>
      </w:r>
      <w:r w:rsidR="00344F4E" w:rsidRPr="00BE4159">
        <w:rPr>
          <w:noProof/>
          <w:webHidden/>
        </w:rPr>
        <w:fldChar w:fldCharType="end"/>
      </w:r>
      <w:r w:rsidRPr="00075304">
        <w:rPr>
          <w:noProof/>
        </w:rPr>
        <w:fldChar w:fldCharType="end"/>
      </w:r>
    </w:p>
    <w:p w14:paraId="27D53D31"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"_Toc415436423" </w:instrText>
      </w:r>
      <w:r w:rsidRPr="00075304">
        <w:rPr>
          <w:rPrChange w:id="410" w:author="Chancerel, Perrine" w:date="2015-04-01T12:09:00Z">
            <w:rPr>
              <w:noProof/>
            </w:rPr>
          </w:rPrChange>
        </w:rPr>
        <w:fldChar w:fldCharType="separate"/>
      </w:r>
      <w:r w:rsidR="00344F4E" w:rsidRPr="00CF4F06">
        <w:rPr>
          <w:rStyle w:val="Hyperlink"/>
          <w:noProof/>
        </w:rPr>
        <w:t>Figure 43: Normal distribution of Resistor network classifier (positive test data)</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_Toc415436423 \h </w:instrText>
      </w:r>
      <w:r w:rsidR="00344F4E" w:rsidRPr="00BE4159">
        <w:rPr>
          <w:noProof/>
          <w:webHidden/>
        </w:rPr>
      </w:r>
      <w:r w:rsidR="00344F4E" w:rsidRPr="00BE4159">
        <w:rPr>
          <w:noProof/>
          <w:webHidden/>
          <w:rPrChange w:id="411" w:author="Chancerel, Perrine" w:date="2015-04-01T12:09:00Z">
            <w:rPr>
              <w:noProof/>
              <w:webHidden/>
            </w:rPr>
          </w:rPrChange>
        </w:rPr>
        <w:fldChar w:fldCharType="separate"/>
      </w:r>
      <w:r w:rsidR="00344F4E" w:rsidRPr="00CF4F06">
        <w:rPr>
          <w:noProof/>
          <w:webHidden/>
        </w:rPr>
        <w:t>60</w:t>
      </w:r>
      <w:r w:rsidR="00344F4E" w:rsidRPr="00BE4159">
        <w:rPr>
          <w:noProof/>
          <w:webHidden/>
        </w:rPr>
        <w:fldChar w:fldCharType="end"/>
      </w:r>
      <w:r w:rsidRPr="00075304">
        <w:rPr>
          <w:noProof/>
        </w:rPr>
        <w:fldChar w:fldCharType="end"/>
      </w:r>
    </w:p>
    <w:p w14:paraId="3A994716"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"_Toc415436424" </w:instrText>
      </w:r>
      <w:r w:rsidRPr="00075304">
        <w:rPr>
          <w:rPrChange w:id="412" w:author="Chancerel, Perrine" w:date="2015-04-01T12:09:00Z">
            <w:rPr>
              <w:noProof/>
            </w:rPr>
          </w:rPrChange>
        </w:rPr>
        <w:fldChar w:fldCharType="separate"/>
      </w:r>
      <w:r w:rsidR="00344F4E" w:rsidRPr="00CF4F06">
        <w:rPr>
          <w:rStyle w:val="Hyperlink"/>
          <w:noProof/>
        </w:rPr>
        <w:t>Figure 44: Difficulties of IC marking recognition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_Toc415436424 \h </w:instrText>
      </w:r>
      <w:r w:rsidR="00344F4E" w:rsidRPr="00BE4159">
        <w:rPr>
          <w:noProof/>
          <w:webHidden/>
        </w:rPr>
      </w:r>
      <w:r w:rsidR="00344F4E" w:rsidRPr="00BE4159">
        <w:rPr>
          <w:noProof/>
          <w:webHidden/>
          <w:rPrChange w:id="413" w:author="Chancerel, Perrine" w:date="2015-04-01T12:09:00Z">
            <w:rPr>
              <w:noProof/>
              <w:webHidden/>
            </w:rPr>
          </w:rPrChange>
        </w:rPr>
        <w:fldChar w:fldCharType="separate"/>
      </w:r>
      <w:r w:rsidR="00344F4E" w:rsidRPr="00CF4F06">
        <w:rPr>
          <w:noProof/>
          <w:webHidden/>
        </w:rPr>
        <w:t>66</w:t>
      </w:r>
      <w:r w:rsidR="00344F4E" w:rsidRPr="00BE4159">
        <w:rPr>
          <w:noProof/>
          <w:webHidden/>
        </w:rPr>
        <w:fldChar w:fldCharType="end"/>
      </w:r>
      <w:r w:rsidRPr="00075304">
        <w:rPr>
          <w:noProof/>
        </w:rPr>
        <w:fldChar w:fldCharType="end"/>
      </w:r>
    </w:p>
    <w:p w14:paraId="2548D902"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"_Toc415436425" </w:instrText>
      </w:r>
      <w:r w:rsidRPr="00075304">
        <w:rPr>
          <w:rPrChange w:id="414" w:author="Chancerel, Perrine" w:date="2015-04-01T12:09:00Z">
            <w:rPr>
              <w:noProof/>
            </w:rPr>
          </w:rPrChange>
        </w:rPr>
        <w:fldChar w:fldCharType="separate"/>
      </w:r>
      <w:r w:rsidR="00344F4E" w:rsidRPr="00CF4F06">
        <w:rPr>
          <w:rStyle w:val="Hyperlink"/>
          <w:noProof/>
        </w:rPr>
        <w:t>Figure 45: OCR of a QFP144 from top left to top right: grayscale image, LoG filtered image, binarized image, blobs filtered image. From bottem left to bottom right: four character lines (words)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_Toc415436425 \h </w:instrText>
      </w:r>
      <w:r w:rsidR="00344F4E" w:rsidRPr="00BE4159">
        <w:rPr>
          <w:noProof/>
          <w:webHidden/>
        </w:rPr>
      </w:r>
      <w:r w:rsidR="00344F4E" w:rsidRPr="00BE4159">
        <w:rPr>
          <w:noProof/>
          <w:webHidden/>
          <w:rPrChange w:id="415" w:author="Chancerel, Perrine" w:date="2015-04-01T12:09:00Z">
            <w:rPr>
              <w:noProof/>
              <w:webHidden/>
            </w:rPr>
          </w:rPrChange>
        </w:rPr>
        <w:fldChar w:fldCharType="separate"/>
      </w:r>
      <w:r w:rsidR="00344F4E" w:rsidRPr="00CF4F06">
        <w:rPr>
          <w:noProof/>
          <w:webHidden/>
        </w:rPr>
        <w:t>69</w:t>
      </w:r>
      <w:r w:rsidR="00344F4E" w:rsidRPr="00BE4159">
        <w:rPr>
          <w:noProof/>
          <w:webHidden/>
        </w:rPr>
        <w:fldChar w:fldCharType="end"/>
      </w:r>
      <w:r w:rsidRPr="00075304">
        <w:rPr>
          <w:noProof/>
        </w:rPr>
        <w:fldChar w:fldCharType="end"/>
      </w:r>
    </w:p>
    <w:p w14:paraId="76B9D62C"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"_Toc415436426" </w:instrText>
      </w:r>
      <w:r w:rsidRPr="00075304">
        <w:rPr>
          <w:rPrChange w:id="416" w:author="Chancerel, Perrine" w:date="2015-04-01T12:09:00Z">
            <w:rPr>
              <w:noProof/>
            </w:rPr>
          </w:rPrChange>
        </w:rPr>
        <w:fldChar w:fldCharType="separate"/>
      </w:r>
      <w:r w:rsidR="00344F4E" w:rsidRPr="00CF4F06">
        <w:rPr>
          <w:rStyle w:val="Hyperlink"/>
          <w:noProof/>
        </w:rPr>
        <w:t>Figure 46: IC marking recognition flow chart</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_Toc415436426 \h </w:instrText>
      </w:r>
      <w:r w:rsidR="00344F4E" w:rsidRPr="00BE4159">
        <w:rPr>
          <w:noProof/>
          <w:webHidden/>
        </w:rPr>
      </w:r>
      <w:r w:rsidR="00344F4E" w:rsidRPr="00BE4159">
        <w:rPr>
          <w:noProof/>
          <w:webHidden/>
          <w:rPrChange w:id="417" w:author="Chancerel, Perrine" w:date="2015-04-01T12:09:00Z">
            <w:rPr>
              <w:noProof/>
              <w:webHidden/>
            </w:rPr>
          </w:rPrChange>
        </w:rPr>
        <w:fldChar w:fldCharType="separate"/>
      </w:r>
      <w:r w:rsidR="00344F4E" w:rsidRPr="00CF4F06">
        <w:rPr>
          <w:noProof/>
          <w:webHidden/>
        </w:rPr>
        <w:t>70</w:t>
      </w:r>
      <w:r w:rsidR="00344F4E" w:rsidRPr="00BE4159">
        <w:rPr>
          <w:noProof/>
          <w:webHidden/>
        </w:rPr>
        <w:fldChar w:fldCharType="end"/>
      </w:r>
      <w:r w:rsidRPr="00075304">
        <w:rPr>
          <w:noProof/>
        </w:rPr>
        <w:fldChar w:fldCharType="end"/>
      </w:r>
    </w:p>
    <w:p w14:paraId="525A5BE1"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"_Toc415436427" </w:instrText>
      </w:r>
      <w:r w:rsidRPr="00075304">
        <w:rPr>
          <w:rPrChange w:id="418" w:author="Chancerel, Perrine" w:date="2015-04-01T12:09:00Z">
            <w:rPr>
              <w:noProof/>
            </w:rPr>
          </w:rPrChange>
        </w:rPr>
        <w:fldChar w:fldCharType="separate"/>
      </w:r>
      <w:r w:rsidR="00344F4E" w:rsidRPr="00CF4F06">
        <w:rPr>
          <w:rStyle w:val="Hyperlink"/>
          <w:noProof/>
        </w:rPr>
        <w:t>Figure 47: Dependency of Tesseract character recognition accuracy on the number of characters used to train the OCR engine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_Toc415436427 \h </w:instrText>
      </w:r>
      <w:r w:rsidR="00344F4E" w:rsidRPr="00BE4159">
        <w:rPr>
          <w:noProof/>
          <w:webHidden/>
        </w:rPr>
      </w:r>
      <w:r w:rsidR="00344F4E" w:rsidRPr="00BE4159">
        <w:rPr>
          <w:noProof/>
          <w:webHidden/>
          <w:rPrChange w:id="419" w:author="Chancerel, Perrine" w:date="2015-04-01T12:09:00Z">
            <w:rPr>
              <w:noProof/>
              <w:webHidden/>
            </w:rPr>
          </w:rPrChange>
        </w:rPr>
        <w:fldChar w:fldCharType="separate"/>
      </w:r>
      <w:r w:rsidR="00344F4E" w:rsidRPr="00CF4F06">
        <w:rPr>
          <w:noProof/>
          <w:webHidden/>
        </w:rPr>
        <w:t>72</w:t>
      </w:r>
      <w:r w:rsidR="00344F4E" w:rsidRPr="00BE4159">
        <w:rPr>
          <w:noProof/>
          <w:webHidden/>
        </w:rPr>
        <w:fldChar w:fldCharType="end"/>
      </w:r>
      <w:r w:rsidRPr="00075304">
        <w:rPr>
          <w:noProof/>
        </w:rPr>
        <w:fldChar w:fldCharType="end"/>
      </w:r>
    </w:p>
    <w:p w14:paraId="6F83B75A"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"_Toc415436428" </w:instrText>
      </w:r>
      <w:r w:rsidRPr="00075304">
        <w:rPr>
          <w:rPrChange w:id="420" w:author="Chancerel, Perrine" w:date="2015-04-01T12:09:00Z">
            <w:rPr>
              <w:noProof/>
            </w:rPr>
          </w:rPrChange>
        </w:rPr>
        <w:fldChar w:fldCharType="separate"/>
      </w:r>
      <w:r w:rsidR="00344F4E" w:rsidRPr="00CF4F06">
        <w:rPr>
          <w:rStyle w:val="Hyperlink"/>
          <w:noProof/>
        </w:rPr>
        <w:t>Figure 48: OCR evaluation on character-level</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_Toc415436428 \h </w:instrText>
      </w:r>
      <w:r w:rsidR="00344F4E" w:rsidRPr="00BE4159">
        <w:rPr>
          <w:noProof/>
          <w:webHidden/>
        </w:rPr>
      </w:r>
      <w:r w:rsidR="00344F4E" w:rsidRPr="00BE4159">
        <w:rPr>
          <w:noProof/>
          <w:webHidden/>
          <w:rPrChange w:id="421" w:author="Chancerel, Perrine" w:date="2015-04-01T12:09:00Z">
            <w:rPr>
              <w:noProof/>
              <w:webHidden/>
            </w:rPr>
          </w:rPrChange>
        </w:rPr>
        <w:fldChar w:fldCharType="separate"/>
      </w:r>
      <w:r w:rsidR="00344F4E" w:rsidRPr="00CF4F06">
        <w:rPr>
          <w:noProof/>
          <w:webHidden/>
        </w:rPr>
        <w:t>73</w:t>
      </w:r>
      <w:r w:rsidR="00344F4E" w:rsidRPr="00BE4159">
        <w:rPr>
          <w:noProof/>
          <w:webHidden/>
        </w:rPr>
        <w:fldChar w:fldCharType="end"/>
      </w:r>
      <w:r w:rsidRPr="00075304">
        <w:rPr>
          <w:noProof/>
        </w:rPr>
        <w:fldChar w:fldCharType="end"/>
      </w:r>
    </w:p>
    <w:p w14:paraId="2B1DF820" w14:textId="77777777" w:rsidR="00344F4E" w:rsidRPr="00CF4F06" w:rsidRDefault="00515023">
      <w:pPr>
        <w:pStyle w:val="Abbildungsverzeichnis"/>
        <w:tabs>
          <w:tab w:val="right" w:leader="dot" w:pos="9350"/>
        </w:tabs>
        <w:rPr>
          <w:rFonts w:eastAsiaTheme="minorEastAsia"/>
          <w:noProof/>
          <w:sz w:val="22"/>
          <w:szCs w:val="22"/>
        </w:rPr>
      </w:pPr>
      <w:r w:rsidRPr="00075304">
        <w:lastRenderedPageBreak/>
        <w:fldChar w:fldCharType="begin"/>
      </w:r>
      <w:r w:rsidRPr="00CF4F06">
        <w:instrText xml:space="preserve"> HYPERLINK \l "_Toc415436429" </w:instrText>
      </w:r>
      <w:r w:rsidRPr="00075304">
        <w:rPr>
          <w:rPrChange w:id="422" w:author="Chancerel, Perrine" w:date="2015-04-01T12:09:00Z">
            <w:rPr>
              <w:noProof/>
            </w:rPr>
          </w:rPrChange>
        </w:rPr>
        <w:fldChar w:fldCharType="separate"/>
      </w:r>
      <w:r w:rsidR="00344F4E" w:rsidRPr="00CF4F06">
        <w:rPr>
          <w:rStyle w:val="Hyperlink"/>
          <w:noProof/>
        </w:rPr>
        <w:t>Figure 49: OCR evaluation on word-level without Octopart</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_Toc415436429 \h </w:instrText>
      </w:r>
      <w:r w:rsidR="00344F4E" w:rsidRPr="00BE4159">
        <w:rPr>
          <w:noProof/>
          <w:webHidden/>
        </w:rPr>
      </w:r>
      <w:r w:rsidR="00344F4E" w:rsidRPr="00BE4159">
        <w:rPr>
          <w:noProof/>
          <w:webHidden/>
          <w:rPrChange w:id="423" w:author="Chancerel, Perrine" w:date="2015-04-01T12:09:00Z">
            <w:rPr>
              <w:noProof/>
              <w:webHidden/>
            </w:rPr>
          </w:rPrChange>
        </w:rPr>
        <w:fldChar w:fldCharType="separate"/>
      </w:r>
      <w:r w:rsidR="00344F4E" w:rsidRPr="00CF4F06">
        <w:rPr>
          <w:noProof/>
          <w:webHidden/>
        </w:rPr>
        <w:t>73</w:t>
      </w:r>
      <w:r w:rsidR="00344F4E" w:rsidRPr="00BE4159">
        <w:rPr>
          <w:noProof/>
          <w:webHidden/>
        </w:rPr>
        <w:fldChar w:fldCharType="end"/>
      </w:r>
      <w:r w:rsidRPr="00075304">
        <w:rPr>
          <w:noProof/>
        </w:rPr>
        <w:fldChar w:fldCharType="end"/>
      </w:r>
    </w:p>
    <w:p w14:paraId="37C4A3FD"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"_Toc415436430" </w:instrText>
      </w:r>
      <w:r w:rsidRPr="00075304">
        <w:rPr>
          <w:rPrChange w:id="424" w:author="Chancerel, Perrine" w:date="2015-04-01T12:09:00Z">
            <w:rPr>
              <w:noProof/>
            </w:rPr>
          </w:rPrChange>
        </w:rPr>
        <w:fldChar w:fldCharType="separate"/>
      </w:r>
      <w:r w:rsidR="00344F4E" w:rsidRPr="00CF4F06">
        <w:rPr>
          <w:rStyle w:val="Hyperlink"/>
          <w:noProof/>
        </w:rPr>
        <w:t>Figure 50: OCR evaluation on word-level with Octopart</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_Toc415436430 \h </w:instrText>
      </w:r>
      <w:r w:rsidR="00344F4E" w:rsidRPr="00BE4159">
        <w:rPr>
          <w:noProof/>
          <w:webHidden/>
        </w:rPr>
      </w:r>
      <w:r w:rsidR="00344F4E" w:rsidRPr="00BE4159">
        <w:rPr>
          <w:noProof/>
          <w:webHidden/>
          <w:rPrChange w:id="425" w:author="Chancerel, Perrine" w:date="2015-04-01T12:09:00Z">
            <w:rPr>
              <w:noProof/>
              <w:webHidden/>
            </w:rPr>
          </w:rPrChange>
        </w:rPr>
        <w:fldChar w:fldCharType="separate"/>
      </w:r>
      <w:r w:rsidR="00344F4E" w:rsidRPr="00CF4F06">
        <w:rPr>
          <w:noProof/>
          <w:webHidden/>
        </w:rPr>
        <w:t>74</w:t>
      </w:r>
      <w:r w:rsidR="00344F4E" w:rsidRPr="00BE4159">
        <w:rPr>
          <w:noProof/>
          <w:webHidden/>
        </w:rPr>
        <w:fldChar w:fldCharType="end"/>
      </w:r>
      <w:r w:rsidRPr="00075304">
        <w:rPr>
          <w:noProof/>
        </w:rPr>
        <w:fldChar w:fldCharType="end"/>
      </w:r>
    </w:p>
    <w:p w14:paraId="0DD3FBE0"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"_Toc415436431" </w:instrText>
      </w:r>
      <w:r w:rsidRPr="00075304">
        <w:rPr>
          <w:rPrChange w:id="426" w:author="Chancerel, Perrine" w:date="2015-04-01T12:09:00Z">
            <w:rPr>
              <w:noProof/>
            </w:rPr>
          </w:rPrChange>
        </w:rPr>
        <w:fldChar w:fldCharType="separate"/>
      </w:r>
      <w:r w:rsidR="00344F4E" w:rsidRPr="00CF4F06">
        <w:rPr>
          <w:rStyle w:val="Hyperlink"/>
          <w:noProof/>
        </w:rPr>
        <w:t>Figure 51: OCR evaluation on label level with Octopart</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_Toc415436431 \h </w:instrText>
      </w:r>
      <w:r w:rsidR="00344F4E" w:rsidRPr="00BE4159">
        <w:rPr>
          <w:noProof/>
          <w:webHidden/>
        </w:rPr>
      </w:r>
      <w:r w:rsidR="00344F4E" w:rsidRPr="00BE4159">
        <w:rPr>
          <w:noProof/>
          <w:webHidden/>
          <w:rPrChange w:id="427" w:author="Chancerel, Perrine" w:date="2015-04-01T12:09:00Z">
            <w:rPr>
              <w:noProof/>
              <w:webHidden/>
            </w:rPr>
          </w:rPrChange>
        </w:rPr>
        <w:fldChar w:fldCharType="separate"/>
      </w:r>
      <w:r w:rsidR="00344F4E" w:rsidRPr="00CF4F06">
        <w:rPr>
          <w:noProof/>
          <w:webHidden/>
        </w:rPr>
        <w:t>76</w:t>
      </w:r>
      <w:r w:rsidR="00344F4E" w:rsidRPr="00BE4159">
        <w:rPr>
          <w:noProof/>
          <w:webHidden/>
        </w:rPr>
        <w:fldChar w:fldCharType="end"/>
      </w:r>
      <w:r w:rsidRPr="00075304">
        <w:rPr>
          <w:noProof/>
        </w:rPr>
        <w:fldChar w:fldCharType="end"/>
      </w:r>
    </w:p>
    <w:p w14:paraId="1872877C"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"_Toc415436432" </w:instrText>
      </w:r>
      <w:r w:rsidRPr="00075304">
        <w:rPr>
          <w:rPrChange w:id="428" w:author="Chancerel, Perrine" w:date="2015-04-01T12:09:00Z">
            <w:rPr>
              <w:noProof/>
            </w:rPr>
          </w:rPrChange>
        </w:rPr>
        <w:fldChar w:fldCharType="separate"/>
      </w:r>
      <w:r w:rsidR="00344F4E" w:rsidRPr="00CF4F06">
        <w:rPr>
          <w:rStyle w:val="Hyperlink"/>
          <w:noProof/>
        </w:rPr>
        <w:t>Figure 52: OCR evaluation on part-level with Octopart</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_Toc415436432 \h </w:instrText>
      </w:r>
      <w:r w:rsidR="00344F4E" w:rsidRPr="00BE4159">
        <w:rPr>
          <w:noProof/>
          <w:webHidden/>
        </w:rPr>
      </w:r>
      <w:r w:rsidR="00344F4E" w:rsidRPr="00BE4159">
        <w:rPr>
          <w:noProof/>
          <w:webHidden/>
          <w:rPrChange w:id="429" w:author="Chancerel, Perrine" w:date="2015-04-01T12:09:00Z">
            <w:rPr>
              <w:noProof/>
              <w:webHidden/>
            </w:rPr>
          </w:rPrChange>
        </w:rPr>
        <w:fldChar w:fldCharType="separate"/>
      </w:r>
      <w:r w:rsidR="00344F4E" w:rsidRPr="00CF4F06">
        <w:rPr>
          <w:noProof/>
          <w:webHidden/>
        </w:rPr>
        <w:t>77</w:t>
      </w:r>
      <w:r w:rsidR="00344F4E" w:rsidRPr="00BE4159">
        <w:rPr>
          <w:noProof/>
          <w:webHidden/>
        </w:rPr>
        <w:fldChar w:fldCharType="end"/>
      </w:r>
      <w:r w:rsidRPr="00075304">
        <w:rPr>
          <w:noProof/>
        </w:rPr>
        <w:fldChar w:fldCharType="end"/>
      </w:r>
    </w:p>
    <w:p w14:paraId="7CC461FB"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"_Toc415436433" </w:instrText>
      </w:r>
      <w:r w:rsidRPr="00075304">
        <w:rPr>
          <w:rPrChange w:id="430" w:author="Chancerel, Perrine" w:date="2015-04-01T12:09:00Z">
            <w:rPr>
              <w:noProof/>
            </w:rPr>
          </w:rPrChange>
        </w:rPr>
        <w:fldChar w:fldCharType="separate"/>
      </w:r>
      <w:r w:rsidR="00344F4E" w:rsidRPr="00CF4F06">
        <w:rPr>
          <w:rStyle w:val="Hyperlink"/>
          <w:noProof/>
        </w:rPr>
        <w:t>Figure 53: PCB model regions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_Toc415436433 \h </w:instrText>
      </w:r>
      <w:r w:rsidR="00344F4E" w:rsidRPr="00BE4159">
        <w:rPr>
          <w:noProof/>
          <w:webHidden/>
        </w:rPr>
      </w:r>
      <w:r w:rsidR="00344F4E" w:rsidRPr="00BE4159">
        <w:rPr>
          <w:noProof/>
          <w:webHidden/>
          <w:rPrChange w:id="431" w:author="Chancerel, Perrine" w:date="2015-04-01T12:09:00Z">
            <w:rPr>
              <w:noProof/>
              <w:webHidden/>
            </w:rPr>
          </w:rPrChange>
        </w:rPr>
        <w:fldChar w:fldCharType="separate"/>
      </w:r>
      <w:r w:rsidR="00344F4E" w:rsidRPr="00CF4F06">
        <w:rPr>
          <w:noProof/>
          <w:webHidden/>
        </w:rPr>
        <w:t>79</w:t>
      </w:r>
      <w:r w:rsidR="00344F4E" w:rsidRPr="00BE4159">
        <w:rPr>
          <w:noProof/>
          <w:webHidden/>
        </w:rPr>
        <w:fldChar w:fldCharType="end"/>
      </w:r>
      <w:r w:rsidRPr="00075304">
        <w:rPr>
          <w:noProof/>
        </w:rPr>
        <w:fldChar w:fldCharType="end"/>
      </w:r>
    </w:p>
    <w:p w14:paraId="14EFD465"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"_Toc415436434" </w:instrText>
      </w:r>
      <w:r w:rsidRPr="00075304">
        <w:rPr>
          <w:rPrChange w:id="432" w:author="Chancerel, Perrine" w:date="2015-04-01T12:09:00Z">
            <w:rPr>
              <w:noProof/>
            </w:rPr>
          </w:rPrChange>
        </w:rPr>
        <w:fldChar w:fldCharType="separate"/>
      </w:r>
      <w:r w:rsidR="00344F4E" w:rsidRPr="00CF4F06">
        <w:rPr>
          <w:rStyle w:val="Hyperlink"/>
          <w:noProof/>
        </w:rPr>
        <w:t>Figure 54: PCB flow diagram for LCI-model</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_Toc415436434 \h </w:instrText>
      </w:r>
      <w:r w:rsidR="00344F4E" w:rsidRPr="00BE4159">
        <w:rPr>
          <w:noProof/>
          <w:webHidden/>
        </w:rPr>
      </w:r>
      <w:r w:rsidR="00344F4E" w:rsidRPr="00BE4159">
        <w:rPr>
          <w:noProof/>
          <w:webHidden/>
          <w:rPrChange w:id="433" w:author="Chancerel, Perrine" w:date="2015-04-01T12:09:00Z">
            <w:rPr>
              <w:noProof/>
              <w:webHidden/>
            </w:rPr>
          </w:rPrChange>
        </w:rPr>
        <w:fldChar w:fldCharType="separate"/>
      </w:r>
      <w:r w:rsidR="00344F4E" w:rsidRPr="00CF4F06">
        <w:rPr>
          <w:noProof/>
          <w:webHidden/>
        </w:rPr>
        <w:t>80</w:t>
      </w:r>
      <w:r w:rsidR="00344F4E" w:rsidRPr="00BE4159">
        <w:rPr>
          <w:noProof/>
          <w:webHidden/>
        </w:rPr>
        <w:fldChar w:fldCharType="end"/>
      </w:r>
      <w:r w:rsidRPr="00075304">
        <w:rPr>
          <w:noProof/>
        </w:rPr>
        <w:fldChar w:fldCharType="end"/>
      </w:r>
    </w:p>
    <w:p w14:paraId="4FB3E40F"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"_Toc415436435" </w:instrText>
      </w:r>
      <w:r w:rsidRPr="00075304">
        <w:rPr>
          <w:rPrChange w:id="434" w:author="Chancerel, Perrine" w:date="2015-04-01T12:09:00Z">
            <w:rPr>
              <w:noProof/>
            </w:rPr>
          </w:rPrChange>
        </w:rPr>
        <w:fldChar w:fldCharType="separate"/>
      </w:r>
      <w:r w:rsidR="00344F4E" w:rsidRPr="00CF4F06">
        <w:rPr>
          <w:rStyle w:val="Hyperlink"/>
          <w:noProof/>
        </w:rPr>
        <w:t>Figure 55: PCB flow diagram for composition model</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_Toc415436435 \h </w:instrText>
      </w:r>
      <w:r w:rsidR="00344F4E" w:rsidRPr="00BE4159">
        <w:rPr>
          <w:noProof/>
          <w:webHidden/>
        </w:rPr>
      </w:r>
      <w:r w:rsidR="00344F4E" w:rsidRPr="00BE4159">
        <w:rPr>
          <w:noProof/>
          <w:webHidden/>
          <w:rPrChange w:id="435" w:author="Chancerel, Perrine" w:date="2015-04-01T12:09:00Z">
            <w:rPr>
              <w:noProof/>
              <w:webHidden/>
            </w:rPr>
          </w:rPrChange>
        </w:rPr>
        <w:fldChar w:fldCharType="separate"/>
      </w:r>
      <w:r w:rsidR="00344F4E" w:rsidRPr="00CF4F06">
        <w:rPr>
          <w:noProof/>
          <w:webHidden/>
        </w:rPr>
        <w:t>81</w:t>
      </w:r>
      <w:r w:rsidR="00344F4E" w:rsidRPr="00BE4159">
        <w:rPr>
          <w:noProof/>
          <w:webHidden/>
        </w:rPr>
        <w:fldChar w:fldCharType="end"/>
      </w:r>
      <w:r w:rsidRPr="00075304">
        <w:rPr>
          <w:noProof/>
        </w:rPr>
        <w:fldChar w:fldCharType="end"/>
      </w:r>
    </w:p>
    <w:p w14:paraId="4340E439"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"_Toc415436436" </w:instrText>
      </w:r>
      <w:r w:rsidRPr="00075304">
        <w:rPr>
          <w:rPrChange w:id="436" w:author="Chancerel, Perrine" w:date="2015-04-01T12:09:00Z">
            <w:rPr>
              <w:noProof/>
            </w:rPr>
          </w:rPrChange>
        </w:rPr>
        <w:fldChar w:fldCharType="separate"/>
      </w:r>
      <w:r w:rsidR="00344F4E" w:rsidRPr="00CF4F06">
        <w:rPr>
          <w:rStyle w:val="Hyperlink"/>
          <w:noProof/>
        </w:rPr>
        <w:t>Figure 56: Component border definition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_Toc415436436 \h </w:instrText>
      </w:r>
      <w:r w:rsidR="00344F4E" w:rsidRPr="00BE4159">
        <w:rPr>
          <w:noProof/>
          <w:webHidden/>
        </w:rPr>
      </w:r>
      <w:r w:rsidR="00344F4E" w:rsidRPr="00BE4159">
        <w:rPr>
          <w:noProof/>
          <w:webHidden/>
          <w:rPrChange w:id="437" w:author="Chancerel, Perrine" w:date="2015-04-01T12:09:00Z">
            <w:rPr>
              <w:noProof/>
              <w:webHidden/>
            </w:rPr>
          </w:rPrChange>
        </w:rPr>
        <w:fldChar w:fldCharType="separate"/>
      </w:r>
      <w:r w:rsidR="00344F4E" w:rsidRPr="00CF4F06">
        <w:rPr>
          <w:noProof/>
          <w:webHidden/>
        </w:rPr>
        <w:t>86</w:t>
      </w:r>
      <w:r w:rsidR="00344F4E" w:rsidRPr="00BE4159">
        <w:rPr>
          <w:noProof/>
          <w:webHidden/>
        </w:rPr>
        <w:fldChar w:fldCharType="end"/>
      </w:r>
      <w:r w:rsidRPr="00075304">
        <w:rPr>
          <w:noProof/>
        </w:rPr>
        <w:fldChar w:fldCharType="end"/>
      </w:r>
    </w:p>
    <w:p w14:paraId="2B803134"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"_Toc415436437" </w:instrText>
      </w:r>
      <w:r w:rsidRPr="00075304">
        <w:rPr>
          <w:rPrChange w:id="438" w:author="Chancerel, Perrine" w:date="2015-04-01T12:09:00Z">
            <w:rPr>
              <w:noProof/>
            </w:rPr>
          </w:rPrChange>
        </w:rPr>
        <w:fldChar w:fldCharType="separate"/>
      </w:r>
      <w:r w:rsidR="00344F4E" w:rsidRPr="00CF4F06">
        <w:rPr>
          <w:rStyle w:val="Hyperlink"/>
          <w:noProof/>
        </w:rPr>
        <w:t>Figure 57: Database section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_Toc415436437 \h </w:instrText>
      </w:r>
      <w:r w:rsidR="00344F4E" w:rsidRPr="00BE4159">
        <w:rPr>
          <w:noProof/>
          <w:webHidden/>
        </w:rPr>
      </w:r>
      <w:r w:rsidR="00344F4E" w:rsidRPr="00BE4159">
        <w:rPr>
          <w:noProof/>
          <w:webHidden/>
          <w:rPrChange w:id="439" w:author="Chancerel, Perrine" w:date="2015-04-01T12:09:00Z">
            <w:rPr>
              <w:noProof/>
              <w:webHidden/>
            </w:rPr>
          </w:rPrChange>
        </w:rPr>
        <w:fldChar w:fldCharType="separate"/>
      </w:r>
      <w:r w:rsidR="00344F4E" w:rsidRPr="00CF4F06">
        <w:rPr>
          <w:noProof/>
          <w:webHidden/>
        </w:rPr>
        <w:t>86</w:t>
      </w:r>
      <w:r w:rsidR="00344F4E" w:rsidRPr="00BE4159">
        <w:rPr>
          <w:noProof/>
          <w:webHidden/>
        </w:rPr>
        <w:fldChar w:fldCharType="end"/>
      </w:r>
      <w:r w:rsidRPr="00075304">
        <w:rPr>
          <w:noProof/>
        </w:rPr>
        <w:fldChar w:fldCharType="end"/>
      </w:r>
    </w:p>
    <w:p w14:paraId="6FEC7134"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"_Toc415436438" </w:instrText>
      </w:r>
      <w:r w:rsidRPr="00075304">
        <w:rPr>
          <w:rPrChange w:id="440" w:author="Chancerel, Perrine" w:date="2015-04-01T12:09:00Z">
            <w:rPr>
              <w:noProof/>
            </w:rPr>
          </w:rPrChange>
        </w:rPr>
        <w:fldChar w:fldCharType="separate"/>
      </w:r>
      <w:r w:rsidR="00344F4E" w:rsidRPr="00CF4F06">
        <w:rPr>
          <w:rStyle w:val="Hyperlink"/>
          <w:noProof/>
        </w:rPr>
        <w:t>Figure 58: Image acquisition system</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_Toc415436438 \h </w:instrText>
      </w:r>
      <w:r w:rsidR="00344F4E" w:rsidRPr="00BE4159">
        <w:rPr>
          <w:noProof/>
          <w:webHidden/>
        </w:rPr>
      </w:r>
      <w:r w:rsidR="00344F4E" w:rsidRPr="00BE4159">
        <w:rPr>
          <w:noProof/>
          <w:webHidden/>
          <w:rPrChange w:id="441" w:author="Chancerel, Perrine" w:date="2015-04-01T12:09:00Z">
            <w:rPr>
              <w:noProof/>
              <w:webHidden/>
            </w:rPr>
          </w:rPrChange>
        </w:rPr>
        <w:fldChar w:fldCharType="separate"/>
      </w:r>
      <w:r w:rsidR="00344F4E" w:rsidRPr="00CF4F06">
        <w:rPr>
          <w:noProof/>
          <w:webHidden/>
        </w:rPr>
        <w:t>87</w:t>
      </w:r>
      <w:r w:rsidR="00344F4E" w:rsidRPr="00BE4159">
        <w:rPr>
          <w:noProof/>
          <w:webHidden/>
        </w:rPr>
        <w:fldChar w:fldCharType="end"/>
      </w:r>
      <w:r w:rsidRPr="00075304">
        <w:rPr>
          <w:noProof/>
        </w:rPr>
        <w:fldChar w:fldCharType="end"/>
      </w:r>
    </w:p>
    <w:p w14:paraId="5CBFC582"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"_Toc415436439" </w:instrText>
      </w:r>
      <w:r w:rsidRPr="00075304">
        <w:rPr>
          <w:rPrChange w:id="442" w:author="Chancerel, Perrine" w:date="2015-04-01T12:09:00Z">
            <w:rPr>
              <w:noProof/>
            </w:rPr>
          </w:rPrChange>
        </w:rPr>
        <w:fldChar w:fldCharType="separate"/>
      </w:r>
      <w:r w:rsidR="00344F4E" w:rsidRPr="00CF4F06">
        <w:rPr>
          <w:rStyle w:val="Hyperlink"/>
          <w:noProof/>
        </w:rPr>
        <w:t>Figure 59: Component dataset splitting</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_Toc415436439 \h </w:instrText>
      </w:r>
      <w:r w:rsidR="00344F4E" w:rsidRPr="00BE4159">
        <w:rPr>
          <w:noProof/>
          <w:webHidden/>
        </w:rPr>
      </w:r>
      <w:r w:rsidR="00344F4E" w:rsidRPr="00BE4159">
        <w:rPr>
          <w:noProof/>
          <w:webHidden/>
          <w:rPrChange w:id="443" w:author="Chancerel, Perrine" w:date="2015-04-01T12:09:00Z">
            <w:rPr>
              <w:noProof/>
              <w:webHidden/>
            </w:rPr>
          </w:rPrChange>
        </w:rPr>
        <w:fldChar w:fldCharType="separate"/>
      </w:r>
      <w:r w:rsidR="00344F4E" w:rsidRPr="00CF4F06">
        <w:rPr>
          <w:noProof/>
          <w:webHidden/>
        </w:rPr>
        <w:t>89</w:t>
      </w:r>
      <w:r w:rsidR="00344F4E" w:rsidRPr="00BE4159">
        <w:rPr>
          <w:noProof/>
          <w:webHidden/>
        </w:rPr>
        <w:fldChar w:fldCharType="end"/>
      </w:r>
      <w:r w:rsidRPr="00075304">
        <w:rPr>
          <w:noProof/>
        </w:rPr>
        <w:fldChar w:fldCharType="end"/>
      </w:r>
    </w:p>
    <w:p w14:paraId="4409028A"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"_Toc415436440" </w:instrText>
      </w:r>
      <w:r w:rsidRPr="00075304">
        <w:rPr>
          <w:rPrChange w:id="444" w:author="Chancerel, Perrine" w:date="2015-04-01T12:09:00Z">
            <w:rPr>
              <w:noProof/>
            </w:rPr>
          </w:rPrChange>
        </w:rPr>
        <w:fldChar w:fldCharType="separate"/>
      </w:r>
      <w:r w:rsidR="00344F4E" w:rsidRPr="00CF4F06">
        <w:rPr>
          <w:rStyle w:val="Hyperlink"/>
          <w:noProof/>
        </w:rPr>
        <w:t>Figure 60: original PCB image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_Toc415436440 \h </w:instrText>
      </w:r>
      <w:r w:rsidR="00344F4E" w:rsidRPr="00BE4159">
        <w:rPr>
          <w:noProof/>
          <w:webHidden/>
        </w:rPr>
      </w:r>
      <w:r w:rsidR="00344F4E" w:rsidRPr="00BE4159">
        <w:rPr>
          <w:noProof/>
          <w:webHidden/>
          <w:rPrChange w:id="445" w:author="Chancerel, Perrine" w:date="2015-04-01T12:09:00Z">
            <w:rPr>
              <w:noProof/>
              <w:webHidden/>
            </w:rPr>
          </w:rPrChange>
        </w:rPr>
        <w:fldChar w:fldCharType="separate"/>
      </w:r>
      <w:r w:rsidR="00344F4E" w:rsidRPr="00CF4F06">
        <w:rPr>
          <w:noProof/>
          <w:webHidden/>
        </w:rPr>
        <w:t>90</w:t>
      </w:r>
      <w:r w:rsidR="00344F4E" w:rsidRPr="00BE4159">
        <w:rPr>
          <w:noProof/>
          <w:webHidden/>
        </w:rPr>
        <w:fldChar w:fldCharType="end"/>
      </w:r>
      <w:r w:rsidRPr="00075304">
        <w:rPr>
          <w:noProof/>
        </w:rPr>
        <w:fldChar w:fldCharType="end"/>
      </w:r>
    </w:p>
    <w:p w14:paraId="28B33AB5"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"_Toc415436441" </w:instrText>
      </w:r>
      <w:r w:rsidRPr="00075304">
        <w:rPr>
          <w:rPrChange w:id="446" w:author="Chancerel, Perrine" w:date="2015-04-01T12:09:00Z">
            <w:rPr>
              <w:noProof/>
            </w:rPr>
          </w:rPrChange>
        </w:rPr>
        <w:fldChar w:fldCharType="separate"/>
      </w:r>
      <w:r w:rsidR="00344F4E" w:rsidRPr="00CF4F06">
        <w:rPr>
          <w:rStyle w:val="Hyperlink"/>
          <w:noProof/>
        </w:rPr>
        <w:t xml:space="preserve">Figure 61: Sum of RBF-kernel SVM scores </w:t>
      </w:r>
      <m:oMath>
        <m:r>
          <m:rPr>
            <m:sty m:val="p"/>
          </m:rPr>
          <w:rPr>
            <w:rStyle w:val="Hyperlink"/>
            <w:rFonts w:ascii="Cambria Math" w:hAnsi="Cambria Math"/>
            <w:noProof/>
          </w:rPr>
          <m:t>wx,y</m:t>
        </m:r>
      </m:oMath>
      <w:r w:rsidR="00344F4E" w:rsidRPr="00CF4F06">
        <w:rPr>
          <w:rStyle w:val="Hyperlink"/>
          <w:noProof/>
        </w:rPr>
        <w:t xml:space="preserve"> (grayvalues are scaled between -20 and 20)</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_Toc415436441 \h </w:instrText>
      </w:r>
      <w:r w:rsidR="00344F4E" w:rsidRPr="00BE4159">
        <w:rPr>
          <w:noProof/>
          <w:webHidden/>
        </w:rPr>
      </w:r>
      <w:r w:rsidR="00344F4E" w:rsidRPr="00BE4159">
        <w:rPr>
          <w:noProof/>
          <w:webHidden/>
          <w:rPrChange w:id="447" w:author="Chancerel, Perrine" w:date="2015-04-01T12:09:00Z">
            <w:rPr>
              <w:noProof/>
              <w:webHidden/>
            </w:rPr>
          </w:rPrChange>
        </w:rPr>
        <w:fldChar w:fldCharType="separate"/>
      </w:r>
      <w:r w:rsidR="00344F4E" w:rsidRPr="00CF4F06">
        <w:rPr>
          <w:noProof/>
          <w:webHidden/>
        </w:rPr>
        <w:t>90</w:t>
      </w:r>
      <w:r w:rsidR="00344F4E" w:rsidRPr="00BE4159">
        <w:rPr>
          <w:noProof/>
          <w:webHidden/>
        </w:rPr>
        <w:fldChar w:fldCharType="end"/>
      </w:r>
      <w:r w:rsidRPr="00075304">
        <w:rPr>
          <w:noProof/>
        </w:rPr>
        <w:fldChar w:fldCharType="end"/>
      </w:r>
    </w:p>
    <w:p w14:paraId="7EDFEBAC"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"_Toc415436442" </w:instrText>
      </w:r>
      <w:r w:rsidRPr="00075304">
        <w:rPr>
          <w:rPrChange w:id="448" w:author="Chancerel, Perrine" w:date="2015-04-01T12:09:00Z">
            <w:rPr>
              <w:noProof/>
            </w:rPr>
          </w:rPrChange>
        </w:rPr>
        <w:fldChar w:fldCharType="separate"/>
      </w:r>
      <w:r w:rsidR="00344F4E" w:rsidRPr="00CF4F06">
        <w:rPr>
          <w:rStyle w:val="Hyperlink"/>
          <w:noProof/>
        </w:rPr>
        <w:t>Figure 62: A comparison of different feature selection approaches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_Toc415436442 \h </w:instrText>
      </w:r>
      <w:r w:rsidR="00344F4E" w:rsidRPr="00BE4159">
        <w:rPr>
          <w:noProof/>
          <w:webHidden/>
        </w:rPr>
      </w:r>
      <w:r w:rsidR="00344F4E" w:rsidRPr="00BE4159">
        <w:rPr>
          <w:noProof/>
          <w:webHidden/>
          <w:rPrChange w:id="449" w:author="Chancerel, Perrine" w:date="2015-04-01T12:09:00Z">
            <w:rPr>
              <w:noProof/>
              <w:webHidden/>
            </w:rPr>
          </w:rPrChange>
        </w:rPr>
        <w:fldChar w:fldCharType="separate"/>
      </w:r>
      <w:r w:rsidR="00344F4E" w:rsidRPr="00CF4F06">
        <w:rPr>
          <w:noProof/>
          <w:webHidden/>
        </w:rPr>
        <w:t>91</w:t>
      </w:r>
      <w:r w:rsidR="00344F4E" w:rsidRPr="00BE4159">
        <w:rPr>
          <w:noProof/>
          <w:webHidden/>
        </w:rPr>
        <w:fldChar w:fldCharType="end"/>
      </w:r>
      <w:r w:rsidRPr="00075304">
        <w:rPr>
          <w:noProof/>
        </w:rPr>
        <w:fldChar w:fldCharType="end"/>
      </w:r>
    </w:p>
    <w:p w14:paraId="6F610EFB"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"_Toc415436443" </w:instrText>
      </w:r>
      <w:r w:rsidRPr="00075304">
        <w:rPr>
          <w:rPrChange w:id="450" w:author="Chancerel, Perrine" w:date="2015-04-01T12:09:00Z">
            <w:rPr>
              <w:noProof/>
            </w:rPr>
          </w:rPrChange>
        </w:rPr>
        <w:fldChar w:fldCharType="separate"/>
      </w:r>
      <w:r w:rsidR="00344F4E" w:rsidRPr="00CF4F06">
        <w:rPr>
          <w:rStyle w:val="Hyperlink"/>
          <w:noProof/>
        </w:rPr>
        <w:t>Figure 63: Resistor network 1206 and the most significant real part elementary image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_Toc415436443 \h </w:instrText>
      </w:r>
      <w:r w:rsidR="00344F4E" w:rsidRPr="00BE4159">
        <w:rPr>
          <w:noProof/>
          <w:webHidden/>
        </w:rPr>
      </w:r>
      <w:r w:rsidR="00344F4E" w:rsidRPr="00BE4159">
        <w:rPr>
          <w:noProof/>
          <w:webHidden/>
          <w:rPrChange w:id="451" w:author="Chancerel, Perrine" w:date="2015-04-01T12:09:00Z">
            <w:rPr>
              <w:noProof/>
              <w:webHidden/>
            </w:rPr>
          </w:rPrChange>
        </w:rPr>
        <w:fldChar w:fldCharType="separate"/>
      </w:r>
      <w:r w:rsidR="00344F4E" w:rsidRPr="00CF4F06">
        <w:rPr>
          <w:noProof/>
          <w:webHidden/>
        </w:rPr>
        <w:t>92</w:t>
      </w:r>
      <w:r w:rsidR="00344F4E" w:rsidRPr="00BE4159">
        <w:rPr>
          <w:noProof/>
          <w:webHidden/>
        </w:rPr>
        <w:fldChar w:fldCharType="end"/>
      </w:r>
      <w:r w:rsidRPr="00075304">
        <w:rPr>
          <w:noProof/>
        </w:rPr>
        <w:fldChar w:fldCharType="end"/>
      </w:r>
    </w:p>
    <w:p w14:paraId="7988A9CB"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"_Toc415436444" </w:instrText>
      </w:r>
      <w:r w:rsidRPr="00075304">
        <w:rPr>
          <w:rPrChange w:id="452" w:author="Chancerel, Perrine" w:date="2015-04-01T12:09:00Z">
            <w:rPr>
              <w:noProof/>
            </w:rPr>
          </w:rPrChange>
        </w:rPr>
        <w:fldChar w:fldCharType="separate"/>
      </w:r>
      <w:r w:rsidR="00344F4E" w:rsidRPr="00CF4F06">
        <w:rPr>
          <w:rStyle w:val="Hyperlink"/>
          <w:noProof/>
        </w:rPr>
        <w:t>Figure 64: Tantalum capacitor and the most important histogram color features (HSV color space)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_Toc415436444 \h </w:instrText>
      </w:r>
      <w:r w:rsidR="00344F4E" w:rsidRPr="00BE4159">
        <w:rPr>
          <w:noProof/>
          <w:webHidden/>
        </w:rPr>
      </w:r>
      <w:r w:rsidR="00344F4E" w:rsidRPr="00BE4159">
        <w:rPr>
          <w:noProof/>
          <w:webHidden/>
          <w:rPrChange w:id="453" w:author="Chancerel, Perrine" w:date="2015-04-01T12:09:00Z">
            <w:rPr>
              <w:noProof/>
              <w:webHidden/>
            </w:rPr>
          </w:rPrChange>
        </w:rPr>
        <w:fldChar w:fldCharType="separate"/>
      </w:r>
      <w:r w:rsidR="00344F4E" w:rsidRPr="00CF4F06">
        <w:rPr>
          <w:noProof/>
          <w:webHidden/>
        </w:rPr>
        <w:t>93</w:t>
      </w:r>
      <w:r w:rsidR="00344F4E" w:rsidRPr="00BE4159">
        <w:rPr>
          <w:noProof/>
          <w:webHidden/>
        </w:rPr>
        <w:fldChar w:fldCharType="end"/>
      </w:r>
      <w:r w:rsidRPr="00075304">
        <w:rPr>
          <w:noProof/>
        </w:rPr>
        <w:fldChar w:fldCharType="end"/>
      </w:r>
    </w:p>
    <w:p w14:paraId="0AE6BF45"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"_Toc415436445" </w:instrText>
      </w:r>
      <w:r w:rsidRPr="00075304">
        <w:rPr>
          <w:rPrChange w:id="454" w:author="Chancerel, Perrine" w:date="2015-04-01T12:09:00Z">
            <w:rPr>
              <w:noProof/>
            </w:rPr>
          </w:rPrChange>
        </w:rPr>
        <w:fldChar w:fldCharType="separate"/>
      </w:r>
      <w:r w:rsidR="00344F4E" w:rsidRPr="00CF4F06">
        <w:rPr>
          <w:rStyle w:val="Hyperlink"/>
          <w:noProof/>
        </w:rPr>
        <w:t>Figure 65: Most important segment and seed point from ceramic capacitor</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_Toc415436445 \h </w:instrText>
      </w:r>
      <w:r w:rsidR="00344F4E" w:rsidRPr="00BE4159">
        <w:rPr>
          <w:noProof/>
          <w:webHidden/>
        </w:rPr>
      </w:r>
      <w:r w:rsidR="00344F4E" w:rsidRPr="00BE4159">
        <w:rPr>
          <w:noProof/>
          <w:webHidden/>
          <w:rPrChange w:id="455" w:author="Chancerel, Perrine" w:date="2015-04-01T12:09:00Z">
            <w:rPr>
              <w:noProof/>
              <w:webHidden/>
            </w:rPr>
          </w:rPrChange>
        </w:rPr>
        <w:fldChar w:fldCharType="separate"/>
      </w:r>
      <w:r w:rsidR="00344F4E" w:rsidRPr="00CF4F06">
        <w:rPr>
          <w:noProof/>
          <w:webHidden/>
        </w:rPr>
        <w:t>93</w:t>
      </w:r>
      <w:r w:rsidR="00344F4E" w:rsidRPr="00BE4159">
        <w:rPr>
          <w:noProof/>
          <w:webHidden/>
        </w:rPr>
        <w:fldChar w:fldCharType="end"/>
      </w:r>
      <w:r w:rsidRPr="00075304">
        <w:rPr>
          <w:noProof/>
        </w:rPr>
        <w:fldChar w:fldCharType="end"/>
      </w:r>
    </w:p>
    <w:p w14:paraId="51446A8B"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"_Toc415436446" </w:instrText>
      </w:r>
      <w:r w:rsidRPr="00075304">
        <w:rPr>
          <w:rPrChange w:id="456" w:author="Chancerel, Perrine" w:date="2015-04-01T12:09:00Z">
            <w:rPr>
              <w:noProof/>
            </w:rPr>
          </w:rPrChange>
        </w:rPr>
        <w:fldChar w:fldCharType="separate"/>
      </w:r>
      <w:r w:rsidR="00344F4E" w:rsidRPr="00CF4F06">
        <w:rPr>
          <w:rStyle w:val="Hyperlink"/>
          <w:noProof/>
        </w:rPr>
        <w:t>Figure 66: SMD Electrolyte capacitor (top, left), SMD Electrolyte capacitor edge image (top, right), unit matrix projection into component PCs (bottom, left), unit matrix projection into non-component PCs (bottom, right)</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_Toc415436446 \h </w:instrText>
      </w:r>
      <w:r w:rsidR="00344F4E" w:rsidRPr="00BE4159">
        <w:rPr>
          <w:noProof/>
          <w:webHidden/>
        </w:rPr>
      </w:r>
      <w:r w:rsidR="00344F4E" w:rsidRPr="00BE4159">
        <w:rPr>
          <w:noProof/>
          <w:webHidden/>
          <w:rPrChange w:id="457" w:author="Chancerel, Perrine" w:date="2015-04-01T12:09:00Z">
            <w:rPr>
              <w:noProof/>
              <w:webHidden/>
            </w:rPr>
          </w:rPrChange>
        </w:rPr>
        <w:fldChar w:fldCharType="separate"/>
      </w:r>
      <w:r w:rsidR="00344F4E" w:rsidRPr="00CF4F06">
        <w:rPr>
          <w:noProof/>
          <w:webHidden/>
        </w:rPr>
        <w:t>94</w:t>
      </w:r>
      <w:r w:rsidR="00344F4E" w:rsidRPr="00BE4159">
        <w:rPr>
          <w:noProof/>
          <w:webHidden/>
        </w:rPr>
        <w:fldChar w:fldCharType="end"/>
      </w:r>
      <w:r w:rsidRPr="00075304">
        <w:rPr>
          <w:noProof/>
        </w:rPr>
        <w:fldChar w:fldCharType="end"/>
      </w:r>
    </w:p>
    <w:p w14:paraId="48B84457"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"_Toc415436447" </w:instrText>
      </w:r>
      <w:r w:rsidRPr="00075304">
        <w:rPr>
          <w:rPrChange w:id="458" w:author="Chancerel, Perrine" w:date="2015-04-01T12:09:00Z">
            <w:rPr>
              <w:noProof/>
            </w:rPr>
          </w:rPrChange>
        </w:rPr>
        <w:fldChar w:fldCharType="separate"/>
      </w:r>
      <w:r w:rsidR="00344F4E" w:rsidRPr="00CF4F06">
        <w:rPr>
          <w:rStyle w:val="Hyperlink"/>
          <w:noProof/>
        </w:rPr>
        <w:t>Figure 67: Dependence of the misclassification rate based on the number of trees (Resistor network, most important features from all feature domains)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_Toc415436447 \h </w:instrText>
      </w:r>
      <w:r w:rsidR="00344F4E" w:rsidRPr="00BE4159">
        <w:rPr>
          <w:noProof/>
          <w:webHidden/>
        </w:rPr>
      </w:r>
      <w:r w:rsidR="00344F4E" w:rsidRPr="00BE4159">
        <w:rPr>
          <w:noProof/>
          <w:webHidden/>
          <w:rPrChange w:id="459" w:author="Chancerel, Perrine" w:date="2015-04-01T12:09:00Z">
            <w:rPr>
              <w:noProof/>
              <w:webHidden/>
            </w:rPr>
          </w:rPrChange>
        </w:rPr>
        <w:fldChar w:fldCharType="separate"/>
      </w:r>
      <w:r w:rsidR="00344F4E" w:rsidRPr="00CF4F06">
        <w:rPr>
          <w:noProof/>
          <w:webHidden/>
        </w:rPr>
        <w:t>95</w:t>
      </w:r>
      <w:r w:rsidR="00344F4E" w:rsidRPr="00BE4159">
        <w:rPr>
          <w:noProof/>
          <w:webHidden/>
        </w:rPr>
        <w:fldChar w:fldCharType="end"/>
      </w:r>
      <w:r w:rsidRPr="00075304">
        <w:rPr>
          <w:noProof/>
        </w:rPr>
        <w:fldChar w:fldCharType="end"/>
      </w:r>
    </w:p>
    <w:p w14:paraId="6022A262"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"_Toc415436448" </w:instrText>
      </w:r>
      <w:r w:rsidRPr="00075304">
        <w:rPr>
          <w:rPrChange w:id="460" w:author="Chancerel, Perrine" w:date="2015-04-01T12:09:00Z">
            <w:rPr>
              <w:noProof/>
            </w:rPr>
          </w:rPrChange>
        </w:rPr>
        <w:fldChar w:fldCharType="separate"/>
      </w:r>
      <w:r w:rsidR="00344F4E" w:rsidRPr="00CF4F06">
        <w:rPr>
          <w:rStyle w:val="Hyperlink"/>
          <w:noProof/>
        </w:rPr>
        <w:t>Figure 68: Dependency between the true positive and false positive rate from the number of features for the DIP14 component classifier and random forest classifier</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_Toc415436448 \h </w:instrText>
      </w:r>
      <w:r w:rsidR="00344F4E" w:rsidRPr="00BE4159">
        <w:rPr>
          <w:noProof/>
          <w:webHidden/>
        </w:rPr>
      </w:r>
      <w:r w:rsidR="00344F4E" w:rsidRPr="00BE4159">
        <w:rPr>
          <w:noProof/>
          <w:webHidden/>
          <w:rPrChange w:id="461" w:author="Chancerel, Perrine" w:date="2015-04-01T12:09:00Z">
            <w:rPr>
              <w:noProof/>
              <w:webHidden/>
            </w:rPr>
          </w:rPrChange>
        </w:rPr>
        <w:fldChar w:fldCharType="separate"/>
      </w:r>
      <w:r w:rsidR="00344F4E" w:rsidRPr="00CF4F06">
        <w:rPr>
          <w:noProof/>
          <w:webHidden/>
        </w:rPr>
        <w:t>96</w:t>
      </w:r>
      <w:r w:rsidR="00344F4E" w:rsidRPr="00BE4159">
        <w:rPr>
          <w:noProof/>
          <w:webHidden/>
        </w:rPr>
        <w:fldChar w:fldCharType="end"/>
      </w:r>
      <w:r w:rsidRPr="00075304">
        <w:rPr>
          <w:noProof/>
        </w:rPr>
        <w:fldChar w:fldCharType="end"/>
      </w:r>
    </w:p>
    <w:p w14:paraId="2BBC6F35"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"_Toc415436449" </w:instrText>
      </w:r>
      <w:r w:rsidRPr="00075304">
        <w:rPr>
          <w:rPrChange w:id="462" w:author="Chancerel, Perrine" w:date="2015-04-01T12:09:00Z">
            <w:rPr>
              <w:noProof/>
            </w:rPr>
          </w:rPrChange>
        </w:rPr>
        <w:fldChar w:fldCharType="separate"/>
      </w:r>
      <w:r w:rsidR="00344F4E" w:rsidRPr="00CF4F06">
        <w:rPr>
          <w:rStyle w:val="Hyperlink"/>
          <w:noProof/>
        </w:rPr>
        <w:t>Figure 69: Dependenc of the error rate from the regularization constant C (Resistor 0806)</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_Toc415436449 \h </w:instrText>
      </w:r>
      <w:r w:rsidR="00344F4E" w:rsidRPr="00BE4159">
        <w:rPr>
          <w:noProof/>
          <w:webHidden/>
        </w:rPr>
      </w:r>
      <w:r w:rsidR="00344F4E" w:rsidRPr="00BE4159">
        <w:rPr>
          <w:noProof/>
          <w:webHidden/>
          <w:rPrChange w:id="463" w:author="Chancerel, Perrine" w:date="2015-04-01T12:09:00Z">
            <w:rPr>
              <w:noProof/>
              <w:webHidden/>
            </w:rPr>
          </w:rPrChange>
        </w:rPr>
        <w:fldChar w:fldCharType="separate"/>
      </w:r>
      <w:r w:rsidR="00344F4E" w:rsidRPr="00CF4F06">
        <w:rPr>
          <w:noProof/>
          <w:webHidden/>
        </w:rPr>
        <w:t>97</w:t>
      </w:r>
      <w:r w:rsidR="00344F4E" w:rsidRPr="00BE4159">
        <w:rPr>
          <w:noProof/>
          <w:webHidden/>
        </w:rPr>
        <w:fldChar w:fldCharType="end"/>
      </w:r>
      <w:r w:rsidRPr="00075304">
        <w:rPr>
          <w:noProof/>
        </w:rPr>
        <w:fldChar w:fldCharType="end"/>
      </w:r>
    </w:p>
    <w:p w14:paraId="7703036A"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"_Toc415436450" </w:instrText>
      </w:r>
      <w:r w:rsidRPr="00075304">
        <w:rPr>
          <w:rPrChange w:id="464" w:author="Chancerel, Perrine" w:date="2015-04-01T12:09:00Z">
            <w:rPr>
              <w:noProof/>
            </w:rPr>
          </w:rPrChange>
        </w:rPr>
        <w:fldChar w:fldCharType="separate"/>
      </w:r>
      <w:r w:rsidR="00344F4E" w:rsidRPr="00CF4F06">
        <w:rPr>
          <w:rStyle w:val="Hyperlink"/>
          <w:noProof/>
        </w:rPr>
        <w:t xml:space="preserve">Figure 70: Dependenc of the error rate from the regularization constant </w:t>
      </w:r>
      <m:oMath>
        <m:r>
          <m:rPr>
            <m:sty m:val="p"/>
          </m:rPr>
          <w:rPr>
            <w:rStyle w:val="Hyperlink"/>
            <w:rFonts w:ascii="Cambria Math" w:hAnsi="Cambria Math"/>
            <w:noProof/>
          </w:rPr>
          <m:t>C</m:t>
        </m:r>
      </m:oMath>
      <w:r w:rsidR="00344F4E" w:rsidRPr="00CF4F06">
        <w:rPr>
          <w:rStyle w:val="Hyperlink"/>
          <w:noProof/>
        </w:rPr>
        <w:t xml:space="preserve"> and kernel constant </w:t>
      </w:r>
      <m:oMath>
        <m:r>
          <m:rPr>
            <m:sty m:val="p"/>
          </m:rPr>
          <w:rPr>
            <w:rStyle w:val="Hyperlink"/>
            <w:rFonts w:ascii="Cambria Math" w:hAnsi="Cambria Math"/>
            <w:noProof/>
          </w:rPr>
          <m:t>γ</m:t>
        </m:r>
      </m:oMath>
      <w:r w:rsidR="00344F4E" w:rsidRPr="00CF4F06">
        <w:rPr>
          <w:rStyle w:val="Hyperlink"/>
          <w:noProof/>
        </w:rPr>
        <w:t xml:space="preserve"> (Resistor 0806)</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_Toc415436450 \h </w:instrText>
      </w:r>
      <w:r w:rsidR="00344F4E" w:rsidRPr="00BE4159">
        <w:rPr>
          <w:noProof/>
          <w:webHidden/>
        </w:rPr>
      </w:r>
      <w:r w:rsidR="00344F4E" w:rsidRPr="00BE4159">
        <w:rPr>
          <w:noProof/>
          <w:webHidden/>
          <w:rPrChange w:id="465" w:author="Chancerel, Perrine" w:date="2015-04-01T12:09:00Z">
            <w:rPr>
              <w:noProof/>
              <w:webHidden/>
            </w:rPr>
          </w:rPrChange>
        </w:rPr>
        <w:fldChar w:fldCharType="separate"/>
      </w:r>
      <w:r w:rsidR="00344F4E" w:rsidRPr="00CF4F06">
        <w:rPr>
          <w:noProof/>
          <w:webHidden/>
        </w:rPr>
        <w:t>98</w:t>
      </w:r>
      <w:r w:rsidR="00344F4E" w:rsidRPr="00BE4159">
        <w:rPr>
          <w:noProof/>
          <w:webHidden/>
        </w:rPr>
        <w:fldChar w:fldCharType="end"/>
      </w:r>
      <w:r w:rsidRPr="00075304">
        <w:rPr>
          <w:noProof/>
        </w:rPr>
        <w:fldChar w:fldCharType="end"/>
      </w:r>
    </w:p>
    <w:p w14:paraId="49A6FE6E"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"_Toc415436451" </w:instrText>
      </w:r>
      <w:r w:rsidRPr="00075304">
        <w:rPr>
          <w:rPrChange w:id="466" w:author="Chancerel, Perrine" w:date="2015-04-01T12:09:00Z">
            <w:rPr>
              <w:noProof/>
            </w:rPr>
          </w:rPrChange>
        </w:rPr>
        <w:fldChar w:fldCharType="separate"/>
      </w:r>
      <w:r w:rsidR="00344F4E" w:rsidRPr="00CF4F06">
        <w:rPr>
          <w:rStyle w:val="Hyperlink"/>
          <w:noProof/>
        </w:rPr>
        <w:t>Figure 71: Arduino Due board</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_Toc415436451 \h </w:instrText>
      </w:r>
      <w:r w:rsidR="00344F4E" w:rsidRPr="00BE4159">
        <w:rPr>
          <w:noProof/>
          <w:webHidden/>
        </w:rPr>
      </w:r>
      <w:r w:rsidR="00344F4E" w:rsidRPr="00BE4159">
        <w:rPr>
          <w:noProof/>
          <w:webHidden/>
          <w:rPrChange w:id="467" w:author="Chancerel, Perrine" w:date="2015-04-01T12:09:00Z">
            <w:rPr>
              <w:noProof/>
              <w:webHidden/>
            </w:rPr>
          </w:rPrChange>
        </w:rPr>
        <w:fldChar w:fldCharType="separate"/>
      </w:r>
      <w:r w:rsidR="00344F4E" w:rsidRPr="00CF4F06">
        <w:rPr>
          <w:noProof/>
          <w:webHidden/>
        </w:rPr>
        <w:t>108</w:t>
      </w:r>
      <w:r w:rsidR="00344F4E" w:rsidRPr="00BE4159">
        <w:rPr>
          <w:noProof/>
          <w:webHidden/>
        </w:rPr>
        <w:fldChar w:fldCharType="end"/>
      </w:r>
      <w:r w:rsidRPr="00075304">
        <w:rPr>
          <w:noProof/>
        </w:rPr>
        <w:fldChar w:fldCharType="end"/>
      </w:r>
    </w:p>
    <w:p w14:paraId="267BA4CB" w14:textId="77777777" w:rsidR="00344F4E" w:rsidRPr="00CF4F06" w:rsidRDefault="00515023">
      <w:pPr>
        <w:pStyle w:val="Abbildungsverzeichnis"/>
        <w:tabs>
          <w:tab w:val="right" w:leader="dot" w:pos="9350"/>
        </w:tabs>
        <w:rPr>
          <w:rFonts w:eastAsiaTheme="minorEastAsia"/>
          <w:noProof/>
          <w:sz w:val="22"/>
          <w:szCs w:val="22"/>
        </w:rPr>
      </w:pPr>
      <w:r w:rsidRPr="00075304">
        <w:lastRenderedPageBreak/>
        <w:fldChar w:fldCharType="begin"/>
      </w:r>
      <w:r w:rsidRPr="00CF4F06">
        <w:instrText xml:space="preserve"> HYPERLINK \l "_Toc415436452" </w:instrText>
      </w:r>
      <w:r w:rsidRPr="00075304">
        <w:rPr>
          <w:rPrChange w:id="468" w:author="Chancerel, Perrine" w:date="2015-04-01T12:09:00Z">
            <w:rPr>
              <w:noProof/>
            </w:rPr>
          </w:rPrChange>
        </w:rPr>
        <w:fldChar w:fldCharType="separate"/>
      </w:r>
      <w:r w:rsidR="00344F4E" w:rsidRPr="00CF4F06">
        <w:rPr>
          <w:rStyle w:val="Hyperlink"/>
          <w:noProof/>
        </w:rPr>
        <w:t>Figure 72: Estimated material composition of Arduino Due components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_Toc415436452 \h </w:instrText>
      </w:r>
      <w:r w:rsidR="00344F4E" w:rsidRPr="00BE4159">
        <w:rPr>
          <w:noProof/>
          <w:webHidden/>
        </w:rPr>
      </w:r>
      <w:r w:rsidR="00344F4E" w:rsidRPr="00BE4159">
        <w:rPr>
          <w:noProof/>
          <w:webHidden/>
          <w:rPrChange w:id="469" w:author="Chancerel, Perrine" w:date="2015-04-01T12:09:00Z">
            <w:rPr>
              <w:noProof/>
              <w:webHidden/>
            </w:rPr>
          </w:rPrChange>
        </w:rPr>
        <w:fldChar w:fldCharType="separate"/>
      </w:r>
      <w:r w:rsidR="00344F4E" w:rsidRPr="00CF4F06">
        <w:rPr>
          <w:noProof/>
          <w:webHidden/>
        </w:rPr>
        <w:t>110</w:t>
      </w:r>
      <w:r w:rsidR="00344F4E" w:rsidRPr="00BE4159">
        <w:rPr>
          <w:noProof/>
          <w:webHidden/>
        </w:rPr>
        <w:fldChar w:fldCharType="end"/>
      </w:r>
      <w:r w:rsidRPr="00075304">
        <w:rPr>
          <w:noProof/>
        </w:rPr>
        <w:fldChar w:fldCharType="end"/>
      </w:r>
    </w:p>
    <w:p w14:paraId="706DC99F"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"_Toc415436453" </w:instrText>
      </w:r>
      <w:r w:rsidRPr="00075304">
        <w:rPr>
          <w:rPrChange w:id="470" w:author="Chancerel, Perrine" w:date="2015-04-01T12:09:00Z">
            <w:rPr>
              <w:noProof/>
            </w:rPr>
          </w:rPrChange>
        </w:rPr>
        <w:fldChar w:fldCharType="separate"/>
      </w:r>
      <w:r w:rsidR="00344F4E" w:rsidRPr="00CF4F06">
        <w:rPr>
          <w:rStyle w:val="Hyperlink"/>
          <w:noProof/>
        </w:rPr>
        <w:t>Figure 73: Estimated material prices of Arduino Due components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_Toc415436453 \h </w:instrText>
      </w:r>
      <w:r w:rsidR="00344F4E" w:rsidRPr="00BE4159">
        <w:rPr>
          <w:noProof/>
          <w:webHidden/>
        </w:rPr>
      </w:r>
      <w:r w:rsidR="00344F4E" w:rsidRPr="00BE4159">
        <w:rPr>
          <w:noProof/>
          <w:webHidden/>
          <w:rPrChange w:id="471" w:author="Chancerel, Perrine" w:date="2015-04-01T12:09:00Z">
            <w:rPr>
              <w:noProof/>
              <w:webHidden/>
            </w:rPr>
          </w:rPrChange>
        </w:rPr>
        <w:fldChar w:fldCharType="separate"/>
      </w:r>
      <w:r w:rsidR="00344F4E" w:rsidRPr="00CF4F06">
        <w:rPr>
          <w:noProof/>
          <w:webHidden/>
        </w:rPr>
        <w:t>111</w:t>
      </w:r>
      <w:r w:rsidR="00344F4E" w:rsidRPr="00BE4159">
        <w:rPr>
          <w:noProof/>
          <w:webHidden/>
        </w:rPr>
        <w:fldChar w:fldCharType="end"/>
      </w:r>
      <w:r w:rsidRPr="00075304">
        <w:rPr>
          <w:noProof/>
        </w:rPr>
        <w:fldChar w:fldCharType="end"/>
      </w:r>
    </w:p>
    <w:p w14:paraId="3EDCDCB6"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"_Toc415436454" </w:instrText>
      </w:r>
      <w:r w:rsidRPr="00075304">
        <w:rPr>
          <w:rPrChange w:id="472" w:author="Chancerel, Perrine" w:date="2015-04-01T12:09:00Z">
            <w:rPr>
              <w:noProof/>
            </w:rPr>
          </w:rPrChange>
        </w:rPr>
        <w:fldChar w:fldCharType="separate"/>
      </w:r>
      <w:r w:rsidR="00344F4E" w:rsidRPr="00CF4F06">
        <w:rPr>
          <w:rStyle w:val="Hyperlink"/>
          <w:noProof/>
        </w:rPr>
        <w:t>Figure 74: Estimated Gold distribution over Arduino Due parts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_Toc415436454 \h </w:instrText>
      </w:r>
      <w:r w:rsidR="00344F4E" w:rsidRPr="00BE4159">
        <w:rPr>
          <w:noProof/>
          <w:webHidden/>
        </w:rPr>
      </w:r>
      <w:r w:rsidR="00344F4E" w:rsidRPr="00BE4159">
        <w:rPr>
          <w:noProof/>
          <w:webHidden/>
          <w:rPrChange w:id="473" w:author="Chancerel, Perrine" w:date="2015-04-01T12:09:00Z">
            <w:rPr>
              <w:noProof/>
              <w:webHidden/>
            </w:rPr>
          </w:rPrChange>
        </w:rPr>
        <w:fldChar w:fldCharType="separate"/>
      </w:r>
      <w:r w:rsidR="00344F4E" w:rsidRPr="00CF4F06">
        <w:rPr>
          <w:noProof/>
          <w:webHidden/>
        </w:rPr>
        <w:t>112</w:t>
      </w:r>
      <w:r w:rsidR="00344F4E" w:rsidRPr="00BE4159">
        <w:rPr>
          <w:noProof/>
          <w:webHidden/>
        </w:rPr>
        <w:fldChar w:fldCharType="end"/>
      </w:r>
      <w:r w:rsidRPr="00075304">
        <w:rPr>
          <w:noProof/>
        </w:rPr>
        <w:fldChar w:fldCharType="end"/>
      </w:r>
    </w:p>
    <w:p w14:paraId="3A0C0703"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"_Toc415436455" </w:instrText>
      </w:r>
      <w:r w:rsidRPr="00075304">
        <w:rPr>
          <w:rPrChange w:id="474" w:author="Chancerel, Perrine" w:date="2015-04-01T12:09:00Z">
            <w:rPr>
              <w:noProof/>
            </w:rPr>
          </w:rPrChange>
        </w:rPr>
        <w:fldChar w:fldCharType="separate"/>
      </w:r>
      <w:r w:rsidR="00344F4E" w:rsidRPr="00CF4F06">
        <w:rPr>
          <w:rStyle w:val="Hyperlink"/>
          <w:noProof/>
        </w:rPr>
        <w:t>Figure 75: Estimated Palladium distribution over Arduino Due components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_Toc415436455 \h </w:instrText>
      </w:r>
      <w:r w:rsidR="00344F4E" w:rsidRPr="00BE4159">
        <w:rPr>
          <w:noProof/>
          <w:webHidden/>
        </w:rPr>
      </w:r>
      <w:r w:rsidR="00344F4E" w:rsidRPr="00BE4159">
        <w:rPr>
          <w:noProof/>
          <w:webHidden/>
          <w:rPrChange w:id="475" w:author="Chancerel, Perrine" w:date="2015-04-01T12:09:00Z">
            <w:rPr>
              <w:noProof/>
              <w:webHidden/>
            </w:rPr>
          </w:rPrChange>
        </w:rPr>
        <w:fldChar w:fldCharType="separate"/>
      </w:r>
      <w:r w:rsidR="00344F4E" w:rsidRPr="00CF4F06">
        <w:rPr>
          <w:noProof/>
          <w:webHidden/>
        </w:rPr>
        <w:t>112</w:t>
      </w:r>
      <w:r w:rsidR="00344F4E" w:rsidRPr="00BE4159">
        <w:rPr>
          <w:noProof/>
          <w:webHidden/>
        </w:rPr>
        <w:fldChar w:fldCharType="end"/>
      </w:r>
      <w:r w:rsidRPr="00075304">
        <w:rPr>
          <w:noProof/>
        </w:rPr>
        <w:fldChar w:fldCharType="end"/>
      </w:r>
    </w:p>
    <w:p w14:paraId="7A75D035"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"_Toc415436456" </w:instrText>
      </w:r>
      <w:r w:rsidRPr="00075304">
        <w:rPr>
          <w:rPrChange w:id="476" w:author="Chancerel, Perrine" w:date="2015-04-01T12:09:00Z">
            <w:rPr>
              <w:noProof/>
            </w:rPr>
          </w:rPrChange>
        </w:rPr>
        <w:fldChar w:fldCharType="separate"/>
      </w:r>
      <w:r w:rsidR="00344F4E" w:rsidRPr="00CF4F06">
        <w:rPr>
          <w:rStyle w:val="Hyperlink"/>
          <w:noProof/>
        </w:rPr>
        <w:t>Figure 76: Estimated Arduino Due component prices</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_Toc415436456 \h </w:instrText>
      </w:r>
      <w:r w:rsidR="00344F4E" w:rsidRPr="00BE4159">
        <w:rPr>
          <w:noProof/>
          <w:webHidden/>
        </w:rPr>
      </w:r>
      <w:r w:rsidR="00344F4E" w:rsidRPr="00BE4159">
        <w:rPr>
          <w:noProof/>
          <w:webHidden/>
          <w:rPrChange w:id="477" w:author="Chancerel, Perrine" w:date="2015-04-01T12:09:00Z">
            <w:rPr>
              <w:noProof/>
              <w:webHidden/>
            </w:rPr>
          </w:rPrChange>
        </w:rPr>
        <w:fldChar w:fldCharType="separate"/>
      </w:r>
      <w:r w:rsidR="00344F4E" w:rsidRPr="00CF4F06">
        <w:rPr>
          <w:noProof/>
          <w:webHidden/>
        </w:rPr>
        <w:t>113</w:t>
      </w:r>
      <w:r w:rsidR="00344F4E" w:rsidRPr="00BE4159">
        <w:rPr>
          <w:noProof/>
          <w:webHidden/>
        </w:rPr>
        <w:fldChar w:fldCharType="end"/>
      </w:r>
      <w:r w:rsidRPr="00075304">
        <w:rPr>
          <w:noProof/>
        </w:rPr>
        <w:fldChar w:fldCharType="end"/>
      </w:r>
    </w:p>
    <w:p w14:paraId="14C18475"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"_Toc415436457" </w:instrText>
      </w:r>
      <w:r w:rsidRPr="00075304">
        <w:rPr>
          <w:rPrChange w:id="478" w:author="Chancerel, Perrine" w:date="2015-04-01T12:09:00Z">
            <w:rPr>
              <w:noProof/>
            </w:rPr>
          </w:rPrChange>
        </w:rPr>
        <w:fldChar w:fldCharType="separate"/>
      </w:r>
      <w:r w:rsidR="00344F4E" w:rsidRPr="00CF4F06">
        <w:rPr>
          <w:rStyle w:val="Hyperlink"/>
          <w:noProof/>
        </w:rPr>
        <w:t>Figure 77: 3D model based component detection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_Toc415436457 \h </w:instrText>
      </w:r>
      <w:r w:rsidR="00344F4E" w:rsidRPr="00BE4159">
        <w:rPr>
          <w:noProof/>
          <w:webHidden/>
        </w:rPr>
      </w:r>
      <w:r w:rsidR="00344F4E" w:rsidRPr="00BE4159">
        <w:rPr>
          <w:noProof/>
          <w:webHidden/>
          <w:rPrChange w:id="479" w:author="Chancerel, Perrine" w:date="2015-04-01T12:09:00Z">
            <w:rPr>
              <w:noProof/>
              <w:webHidden/>
            </w:rPr>
          </w:rPrChange>
        </w:rPr>
        <w:fldChar w:fldCharType="separate"/>
      </w:r>
      <w:r w:rsidR="00344F4E" w:rsidRPr="00CF4F06">
        <w:rPr>
          <w:noProof/>
          <w:webHidden/>
        </w:rPr>
        <w:t>115</w:t>
      </w:r>
      <w:r w:rsidR="00344F4E" w:rsidRPr="00BE4159">
        <w:rPr>
          <w:noProof/>
          <w:webHidden/>
        </w:rPr>
        <w:fldChar w:fldCharType="end"/>
      </w:r>
      <w:r w:rsidRPr="00075304">
        <w:rPr>
          <w:noProof/>
        </w:rPr>
        <w:fldChar w:fldCharType="end"/>
      </w:r>
    </w:p>
    <w:p w14:paraId="5F033213"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"_Toc415436458" </w:instrText>
      </w:r>
      <w:r w:rsidRPr="00075304">
        <w:rPr>
          <w:rPrChange w:id="480" w:author="Chancerel, Perrine" w:date="2015-04-01T12:09:00Z">
            <w:rPr>
              <w:noProof/>
            </w:rPr>
          </w:rPrChange>
        </w:rPr>
        <w:fldChar w:fldCharType="separate"/>
      </w:r>
      <w:r w:rsidR="00344F4E" w:rsidRPr="00CF4F06">
        <w:rPr>
          <w:rStyle w:val="Hyperlink"/>
          <w:noProof/>
        </w:rPr>
        <w:t>Figure 78: Principle of laser triangulation (Torsten Koch, 2013)</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_Toc415436458 \h </w:instrText>
      </w:r>
      <w:r w:rsidR="00344F4E" w:rsidRPr="00BE4159">
        <w:rPr>
          <w:noProof/>
          <w:webHidden/>
        </w:rPr>
      </w:r>
      <w:r w:rsidR="00344F4E" w:rsidRPr="00BE4159">
        <w:rPr>
          <w:noProof/>
          <w:webHidden/>
          <w:rPrChange w:id="481" w:author="Chancerel, Perrine" w:date="2015-04-01T12:09:00Z">
            <w:rPr>
              <w:noProof/>
              <w:webHidden/>
            </w:rPr>
          </w:rPrChange>
        </w:rPr>
        <w:fldChar w:fldCharType="separate"/>
      </w:r>
      <w:r w:rsidR="00344F4E" w:rsidRPr="00CF4F06">
        <w:rPr>
          <w:noProof/>
          <w:webHidden/>
        </w:rPr>
        <w:t>116</w:t>
      </w:r>
      <w:r w:rsidR="00344F4E" w:rsidRPr="00BE4159">
        <w:rPr>
          <w:noProof/>
          <w:webHidden/>
        </w:rPr>
        <w:fldChar w:fldCharType="end"/>
      </w:r>
      <w:r w:rsidRPr="00075304">
        <w:rPr>
          <w:noProof/>
        </w:rPr>
        <w:fldChar w:fldCharType="end"/>
      </w:r>
    </w:p>
    <w:p w14:paraId="18A4FE3D"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"_Toc415436459" </w:instrText>
      </w:r>
      <w:r w:rsidRPr="00075304">
        <w:rPr>
          <w:rPrChange w:id="482" w:author="Chancerel, Perrine" w:date="2015-04-01T12:09:00Z">
            <w:rPr>
              <w:noProof/>
            </w:rPr>
          </w:rPrChange>
        </w:rPr>
        <w:fldChar w:fldCharType="separate"/>
      </w:r>
      <w:r w:rsidR="00344F4E" w:rsidRPr="00CF4F06">
        <w:rPr>
          <w:rStyle w:val="Hyperlink"/>
          <w:noProof/>
        </w:rPr>
        <w:t>Figure 79: Improved pre-processing step in PCB recycling process chain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_Toc415436459 \h </w:instrText>
      </w:r>
      <w:r w:rsidR="00344F4E" w:rsidRPr="00BE4159">
        <w:rPr>
          <w:noProof/>
          <w:webHidden/>
        </w:rPr>
      </w:r>
      <w:r w:rsidR="00344F4E" w:rsidRPr="00BE4159">
        <w:rPr>
          <w:noProof/>
          <w:webHidden/>
          <w:rPrChange w:id="483" w:author="Chancerel, Perrine" w:date="2015-04-01T12:09:00Z">
            <w:rPr>
              <w:noProof/>
              <w:webHidden/>
            </w:rPr>
          </w:rPrChange>
        </w:rPr>
        <w:fldChar w:fldCharType="separate"/>
      </w:r>
      <w:r w:rsidR="00344F4E" w:rsidRPr="00CF4F06">
        <w:rPr>
          <w:noProof/>
          <w:webHidden/>
        </w:rPr>
        <w:t>123</w:t>
      </w:r>
      <w:r w:rsidR="00344F4E" w:rsidRPr="00BE4159">
        <w:rPr>
          <w:noProof/>
          <w:webHidden/>
        </w:rPr>
        <w:fldChar w:fldCharType="end"/>
      </w:r>
      <w:r w:rsidRPr="00075304">
        <w:rPr>
          <w:noProof/>
        </w:rPr>
        <w:fldChar w:fldCharType="end"/>
      </w:r>
    </w:p>
    <w:p w14:paraId="0CBA1CE4"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"_Toc415436460" </w:instrText>
      </w:r>
      <w:r w:rsidRPr="00075304">
        <w:rPr>
          <w:rPrChange w:id="484" w:author="Chancerel, Perrine" w:date="2015-04-01T12:09:00Z">
            <w:rPr>
              <w:noProof/>
            </w:rPr>
          </w:rPrChange>
        </w:rPr>
        <w:fldChar w:fldCharType="separate"/>
      </w:r>
      <w:r w:rsidR="00344F4E" w:rsidRPr="00CF4F06">
        <w:rPr>
          <w:rStyle w:val="Hyperlink"/>
          <w:noProof/>
        </w:rPr>
        <w:t>Figure 80: Improved recover and disposal step in PCB recycling process chain</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_Toc415436460 \h </w:instrText>
      </w:r>
      <w:r w:rsidR="00344F4E" w:rsidRPr="00BE4159">
        <w:rPr>
          <w:noProof/>
          <w:webHidden/>
        </w:rPr>
      </w:r>
      <w:r w:rsidR="00344F4E" w:rsidRPr="00BE4159">
        <w:rPr>
          <w:noProof/>
          <w:webHidden/>
          <w:rPrChange w:id="485" w:author="Chancerel, Perrine" w:date="2015-04-01T12:09:00Z">
            <w:rPr>
              <w:noProof/>
              <w:webHidden/>
            </w:rPr>
          </w:rPrChange>
        </w:rPr>
        <w:fldChar w:fldCharType="separate"/>
      </w:r>
      <w:r w:rsidR="00344F4E" w:rsidRPr="00CF4F06">
        <w:rPr>
          <w:noProof/>
          <w:webHidden/>
        </w:rPr>
        <w:t>124</w:t>
      </w:r>
      <w:r w:rsidR="00344F4E" w:rsidRPr="00BE4159">
        <w:rPr>
          <w:noProof/>
          <w:webHidden/>
        </w:rPr>
        <w:fldChar w:fldCharType="end"/>
      </w:r>
      <w:r w:rsidRPr="00075304">
        <w:rPr>
          <w:noProof/>
        </w:rPr>
        <w:fldChar w:fldCharType="end"/>
      </w:r>
    </w:p>
    <w:p w14:paraId="5AF3092E" w14:textId="77777777" w:rsidR="00F6799D" w:rsidRPr="00CF4F06" w:rsidRDefault="00F6799D" w:rsidP="00F6799D">
      <w:pPr>
        <w:pStyle w:val="berschrift1"/>
      </w:pPr>
      <w:r w:rsidRPr="00F579C9">
        <w:fldChar w:fldCharType="end"/>
      </w:r>
      <w:commentRangeEnd w:id="324"/>
      <w:r w:rsidR="00E42739" w:rsidRPr="00CF4F06">
        <w:rPr>
          <w:rStyle w:val="Kommentarzeichen"/>
          <w:rFonts w:asciiTheme="minorHAnsi" w:eastAsiaTheme="minorHAnsi" w:hAnsiTheme="minorHAnsi" w:cstheme="minorBidi"/>
          <w:b w:val="0"/>
          <w:bCs w:val="0"/>
          <w:color w:val="auto"/>
        </w:rPr>
        <w:commentReference w:id="324"/>
      </w:r>
      <w:r w:rsidR="00264F9F" w:rsidRPr="00CF4F06">
        <w:br w:type="page"/>
      </w:r>
      <w:bookmarkStart w:id="486" w:name="_Toc415436279"/>
      <w:r w:rsidR="00C83414" w:rsidRPr="00CF4F06">
        <w:lastRenderedPageBreak/>
        <w:t>List of T</w:t>
      </w:r>
      <w:r w:rsidRPr="00CF4F06">
        <w:t>ables</w:t>
      </w:r>
      <w:bookmarkEnd w:id="486"/>
    </w:p>
    <w:p w14:paraId="38B405F3" w14:textId="77777777" w:rsidR="00344F4E" w:rsidRPr="00CF4F06" w:rsidRDefault="00F6799D">
      <w:pPr>
        <w:pStyle w:val="Abbildungsverzeichnis"/>
        <w:tabs>
          <w:tab w:val="right" w:leader="dot" w:pos="9350"/>
        </w:tabs>
        <w:rPr>
          <w:rFonts w:eastAsiaTheme="minorEastAsia"/>
          <w:noProof/>
          <w:sz w:val="22"/>
          <w:szCs w:val="22"/>
        </w:rPr>
      </w:pPr>
      <w:r w:rsidRPr="00F579C9">
        <w:fldChar w:fldCharType="begin"/>
      </w:r>
      <w:r w:rsidRPr="00CF4F06">
        <w:instrText xml:space="preserve"> TOC \h \z \c "Table" </w:instrText>
      </w:r>
      <w:r w:rsidRPr="00F579C9">
        <w:rPr>
          <w:rPrChange w:id="487" w:author="Chancerel, Perrine" w:date="2015-04-01T12:09:00Z">
            <w:rPr/>
          </w:rPrChange>
        </w:rPr>
        <w:fldChar w:fldCharType="separate"/>
      </w:r>
      <w:r w:rsidR="00515023" w:rsidRPr="00CF4F06">
        <w:rPr>
          <w:rPrChange w:id="488" w:author="Chancerel, Perrine" w:date="2015-04-01T12:09:00Z">
            <w:rPr/>
          </w:rPrChange>
        </w:rPr>
        <w:fldChar w:fldCharType="begin"/>
      </w:r>
      <w:r w:rsidR="00515023" w:rsidRPr="00CF4F06">
        <w:instrText xml:space="preserve"> HYPERLINK \l "_Toc415436461" </w:instrText>
      </w:r>
      <w:r w:rsidR="00515023" w:rsidRPr="00CF4F06">
        <w:rPr>
          <w:rPrChange w:id="489" w:author="Chancerel, Perrine" w:date="2015-04-01T12:09:00Z">
            <w:rPr>
              <w:noProof/>
            </w:rPr>
          </w:rPrChange>
        </w:rPr>
        <w:fldChar w:fldCharType="separate"/>
      </w:r>
      <w:r w:rsidR="00344F4E" w:rsidRPr="00CF4F06">
        <w:rPr>
          <w:rStyle w:val="Hyperlink"/>
          <w:noProof/>
        </w:rPr>
        <w:t>Table 1: Feature extraction algorithm based resolution parameter</w:t>
      </w:r>
      <w:r w:rsidR="00344F4E" w:rsidRPr="00CF4F06">
        <w:rPr>
          <w:noProof/>
          <w:webHidden/>
        </w:rPr>
        <w:tab/>
      </w:r>
      <w:r w:rsidR="00344F4E" w:rsidRPr="00CF4F06">
        <w:rPr>
          <w:noProof/>
          <w:webHidden/>
          <w:rPrChange w:id="490" w:author="Chancerel, Perrine" w:date="2015-04-01T12:09:00Z">
            <w:rPr>
              <w:noProof/>
              <w:webHidden/>
            </w:rPr>
          </w:rPrChange>
        </w:rPr>
        <w:fldChar w:fldCharType="begin"/>
      </w:r>
      <w:r w:rsidR="00344F4E" w:rsidRPr="00CF4F06">
        <w:rPr>
          <w:noProof/>
          <w:webHidden/>
        </w:rPr>
        <w:instrText xml:space="preserve"> PAGEREF _Toc415436461 \h </w:instrText>
      </w:r>
      <w:r w:rsidR="00344F4E" w:rsidRPr="00CF4F06">
        <w:rPr>
          <w:noProof/>
          <w:webHidden/>
          <w:rPrChange w:id="491" w:author="Chancerel, Perrine" w:date="2015-04-01T12:09:00Z">
            <w:rPr>
              <w:noProof/>
              <w:webHidden/>
            </w:rPr>
          </w:rPrChange>
        </w:rPr>
      </w:r>
      <w:r w:rsidR="00344F4E" w:rsidRPr="00CF4F06">
        <w:rPr>
          <w:noProof/>
          <w:webHidden/>
          <w:rPrChange w:id="492" w:author="Chancerel, Perrine" w:date="2015-04-01T12:09:00Z">
            <w:rPr>
              <w:noProof/>
              <w:webHidden/>
            </w:rPr>
          </w:rPrChange>
        </w:rPr>
        <w:fldChar w:fldCharType="separate"/>
      </w:r>
      <w:r w:rsidR="00344F4E" w:rsidRPr="00CF4F06">
        <w:rPr>
          <w:noProof/>
          <w:webHidden/>
        </w:rPr>
        <w:t>36</w:t>
      </w:r>
      <w:r w:rsidR="00344F4E" w:rsidRPr="00CF4F06">
        <w:rPr>
          <w:noProof/>
          <w:webHidden/>
          <w:rPrChange w:id="493" w:author="Chancerel, Perrine" w:date="2015-04-01T12:09:00Z">
            <w:rPr>
              <w:noProof/>
              <w:webHidden/>
            </w:rPr>
          </w:rPrChange>
        </w:rPr>
        <w:fldChar w:fldCharType="end"/>
      </w:r>
      <w:r w:rsidR="00515023" w:rsidRPr="00CF4F06">
        <w:rPr>
          <w:noProof/>
          <w:rPrChange w:id="494" w:author="Chancerel, Perrine" w:date="2015-04-01T12:09:00Z">
            <w:rPr>
              <w:noProof/>
            </w:rPr>
          </w:rPrChange>
        </w:rPr>
        <w:fldChar w:fldCharType="end"/>
      </w:r>
    </w:p>
    <w:p w14:paraId="6D5505C1"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"_Toc415436462" </w:instrText>
      </w:r>
      <w:r w:rsidRPr="00075304">
        <w:rPr>
          <w:rPrChange w:id="495" w:author="Chancerel, Perrine" w:date="2015-04-01T12:09:00Z">
            <w:rPr>
              <w:noProof/>
            </w:rPr>
          </w:rPrChange>
        </w:rPr>
        <w:fldChar w:fldCharType="separate"/>
      </w:r>
      <w:r w:rsidR="00344F4E" w:rsidRPr="00CF4F06">
        <w:rPr>
          <w:rStyle w:val="Hyperlink"/>
          <w:noProof/>
        </w:rPr>
        <w:t>Table 2: Dataset approaches for non-component images</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_Toc415436462 \h </w:instrText>
      </w:r>
      <w:r w:rsidR="00344F4E" w:rsidRPr="00075304">
        <w:rPr>
          <w:noProof/>
          <w:webHidden/>
        </w:rPr>
      </w:r>
      <w:r w:rsidR="00344F4E" w:rsidRPr="00075304">
        <w:rPr>
          <w:noProof/>
          <w:webHidden/>
          <w:rPrChange w:id="496" w:author="Chancerel, Perrine" w:date="2015-04-01T12:09:00Z">
            <w:rPr>
              <w:noProof/>
              <w:webHidden/>
            </w:rPr>
          </w:rPrChange>
        </w:rPr>
        <w:fldChar w:fldCharType="separate"/>
      </w:r>
      <w:r w:rsidR="00344F4E" w:rsidRPr="00CF4F06">
        <w:rPr>
          <w:noProof/>
          <w:webHidden/>
        </w:rPr>
        <w:t>55</w:t>
      </w:r>
      <w:r w:rsidR="00344F4E" w:rsidRPr="00075304">
        <w:rPr>
          <w:noProof/>
          <w:webHidden/>
        </w:rPr>
        <w:fldChar w:fldCharType="end"/>
      </w:r>
      <w:r w:rsidRPr="00075304">
        <w:rPr>
          <w:noProof/>
        </w:rPr>
        <w:fldChar w:fldCharType="end"/>
      </w:r>
    </w:p>
    <w:p w14:paraId="71CAAC14"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"_Toc415436463" </w:instrText>
      </w:r>
      <w:r w:rsidRPr="00075304">
        <w:rPr>
          <w:rPrChange w:id="497" w:author="Chancerel, Perrine" w:date="2015-04-01T12:09:00Z">
            <w:rPr>
              <w:noProof/>
            </w:rPr>
          </w:rPrChange>
        </w:rPr>
        <w:fldChar w:fldCharType="separate"/>
      </w:r>
      <w:r w:rsidR="00344F4E" w:rsidRPr="00CF4F06">
        <w:rPr>
          <w:rStyle w:val="Hyperlink"/>
          <w:noProof/>
        </w:rPr>
        <w:t>Table 3: Normal distribution outputs from outputs from classifier fusion-level</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_Toc415436463 \h </w:instrText>
      </w:r>
      <w:r w:rsidR="00344F4E" w:rsidRPr="00075304">
        <w:rPr>
          <w:noProof/>
          <w:webHidden/>
        </w:rPr>
      </w:r>
      <w:r w:rsidR="00344F4E" w:rsidRPr="00075304">
        <w:rPr>
          <w:noProof/>
          <w:webHidden/>
          <w:rPrChange w:id="498" w:author="Chancerel, Perrine" w:date="2015-04-01T12:09:00Z">
            <w:rPr>
              <w:noProof/>
              <w:webHidden/>
            </w:rPr>
          </w:rPrChange>
        </w:rPr>
        <w:fldChar w:fldCharType="separate"/>
      </w:r>
      <w:r w:rsidR="00344F4E" w:rsidRPr="00CF4F06">
        <w:rPr>
          <w:noProof/>
          <w:webHidden/>
        </w:rPr>
        <w:t>63</w:t>
      </w:r>
      <w:r w:rsidR="00344F4E" w:rsidRPr="00075304">
        <w:rPr>
          <w:noProof/>
          <w:webHidden/>
        </w:rPr>
        <w:fldChar w:fldCharType="end"/>
      </w:r>
      <w:r w:rsidRPr="00075304">
        <w:rPr>
          <w:noProof/>
        </w:rPr>
        <w:fldChar w:fldCharType="end"/>
      </w:r>
    </w:p>
    <w:p w14:paraId="07387BEC"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"_Toc415436464" </w:instrText>
      </w:r>
      <w:r w:rsidRPr="00075304">
        <w:rPr>
          <w:rPrChange w:id="499" w:author="Chancerel, Perrine" w:date="2015-04-01T12:09:00Z">
            <w:rPr>
              <w:noProof/>
            </w:rPr>
          </w:rPrChange>
        </w:rPr>
        <w:fldChar w:fldCharType="separate"/>
      </w:r>
      <w:r w:rsidR="00344F4E" w:rsidRPr="00CF4F06">
        <w:rPr>
          <w:rStyle w:val="Hyperlink"/>
          <w:noProof/>
        </w:rPr>
        <w:t>Table 4: Basic probability assignments</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_Toc415436464 \h </w:instrText>
      </w:r>
      <w:r w:rsidR="00344F4E" w:rsidRPr="00075304">
        <w:rPr>
          <w:noProof/>
          <w:webHidden/>
        </w:rPr>
      </w:r>
      <w:r w:rsidR="00344F4E" w:rsidRPr="00075304">
        <w:rPr>
          <w:noProof/>
          <w:webHidden/>
          <w:rPrChange w:id="500" w:author="Chancerel, Perrine" w:date="2015-04-01T12:09:00Z">
            <w:rPr>
              <w:noProof/>
              <w:webHidden/>
            </w:rPr>
          </w:rPrChange>
        </w:rPr>
        <w:fldChar w:fldCharType="separate"/>
      </w:r>
      <w:r w:rsidR="00344F4E" w:rsidRPr="00CF4F06">
        <w:rPr>
          <w:noProof/>
          <w:webHidden/>
        </w:rPr>
        <w:t>63</w:t>
      </w:r>
      <w:r w:rsidR="00344F4E" w:rsidRPr="00075304">
        <w:rPr>
          <w:noProof/>
          <w:webHidden/>
        </w:rPr>
        <w:fldChar w:fldCharType="end"/>
      </w:r>
      <w:r w:rsidRPr="00075304">
        <w:rPr>
          <w:noProof/>
        </w:rPr>
        <w:fldChar w:fldCharType="end"/>
      </w:r>
    </w:p>
    <w:p w14:paraId="1CF6BB91"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"_Toc415436465" </w:instrText>
      </w:r>
      <w:r w:rsidRPr="00075304">
        <w:rPr>
          <w:rPrChange w:id="501" w:author="Chancerel, Perrine" w:date="2015-04-01T12:09:00Z">
            <w:rPr>
              <w:noProof/>
            </w:rPr>
          </w:rPrChange>
        </w:rPr>
        <w:fldChar w:fldCharType="separate"/>
      </w:r>
      <w:r w:rsidR="00344F4E" w:rsidRPr="00CF4F06">
        <w:rPr>
          <w:rStyle w:val="Hyperlink"/>
          <w:noProof/>
        </w:rPr>
        <w:t>Table 5: Belief and plausibility of component classes</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_Toc415436465 \h </w:instrText>
      </w:r>
      <w:r w:rsidR="00344F4E" w:rsidRPr="00075304">
        <w:rPr>
          <w:noProof/>
          <w:webHidden/>
        </w:rPr>
      </w:r>
      <w:r w:rsidR="00344F4E" w:rsidRPr="00075304">
        <w:rPr>
          <w:noProof/>
          <w:webHidden/>
          <w:rPrChange w:id="502" w:author="Chancerel, Perrine" w:date="2015-04-01T12:09:00Z">
            <w:rPr>
              <w:noProof/>
              <w:webHidden/>
            </w:rPr>
          </w:rPrChange>
        </w:rPr>
        <w:fldChar w:fldCharType="separate"/>
      </w:r>
      <w:r w:rsidR="00344F4E" w:rsidRPr="00CF4F06">
        <w:rPr>
          <w:noProof/>
          <w:webHidden/>
        </w:rPr>
        <w:t>64</w:t>
      </w:r>
      <w:r w:rsidR="00344F4E" w:rsidRPr="00075304">
        <w:rPr>
          <w:noProof/>
          <w:webHidden/>
        </w:rPr>
        <w:fldChar w:fldCharType="end"/>
      </w:r>
      <w:r w:rsidRPr="00075304">
        <w:rPr>
          <w:noProof/>
        </w:rPr>
        <w:fldChar w:fldCharType="end"/>
      </w:r>
    </w:p>
    <w:p w14:paraId="4086714F"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"_Toc415436466" </w:instrText>
      </w:r>
      <w:r w:rsidRPr="00075304">
        <w:rPr>
          <w:rPrChange w:id="503" w:author="Chancerel, Perrine" w:date="2015-04-01T12:09:00Z">
            <w:rPr>
              <w:noProof/>
            </w:rPr>
          </w:rPrChange>
        </w:rPr>
        <w:fldChar w:fldCharType="separate"/>
      </w:r>
      <w:r w:rsidR="00344F4E" w:rsidRPr="00CF4F06">
        <w:rPr>
          <w:rStyle w:val="Hyperlink"/>
          <w:noProof/>
        </w:rPr>
        <w:t>Table 6: Confusion matrix of the word assignments</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_Toc415436466 \h </w:instrText>
      </w:r>
      <w:r w:rsidR="00344F4E" w:rsidRPr="00075304">
        <w:rPr>
          <w:noProof/>
          <w:webHidden/>
        </w:rPr>
      </w:r>
      <w:r w:rsidR="00344F4E" w:rsidRPr="00075304">
        <w:rPr>
          <w:noProof/>
          <w:webHidden/>
          <w:rPrChange w:id="504" w:author="Chancerel, Perrine" w:date="2015-04-01T12:09:00Z">
            <w:rPr>
              <w:noProof/>
              <w:webHidden/>
            </w:rPr>
          </w:rPrChange>
        </w:rPr>
        <w:fldChar w:fldCharType="separate"/>
      </w:r>
      <w:r w:rsidR="00344F4E" w:rsidRPr="00CF4F06">
        <w:rPr>
          <w:noProof/>
          <w:webHidden/>
        </w:rPr>
        <w:t>75</w:t>
      </w:r>
      <w:r w:rsidR="00344F4E" w:rsidRPr="00075304">
        <w:rPr>
          <w:noProof/>
          <w:webHidden/>
        </w:rPr>
        <w:fldChar w:fldCharType="end"/>
      </w:r>
      <w:r w:rsidRPr="00075304">
        <w:rPr>
          <w:noProof/>
        </w:rPr>
        <w:fldChar w:fldCharType="end"/>
      </w:r>
    </w:p>
    <w:p w14:paraId="00B5B00E"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"_Toc415436467" </w:instrText>
      </w:r>
      <w:r w:rsidRPr="00075304">
        <w:rPr>
          <w:rPrChange w:id="505" w:author="Chancerel, Perrine" w:date="2015-04-01T12:09:00Z">
            <w:rPr>
              <w:noProof/>
            </w:rPr>
          </w:rPrChange>
        </w:rPr>
        <w:fldChar w:fldCharType="separate"/>
      </w:r>
      <w:r w:rsidR="00344F4E" w:rsidRPr="00CF4F06">
        <w:rPr>
          <w:rStyle w:val="Hyperlink"/>
          <w:noProof/>
        </w:rPr>
        <w:t>Table 7: Confusion matrix of the label assignments</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_Toc415436467 \h </w:instrText>
      </w:r>
      <w:r w:rsidR="00344F4E" w:rsidRPr="00075304">
        <w:rPr>
          <w:noProof/>
          <w:webHidden/>
        </w:rPr>
      </w:r>
      <w:r w:rsidR="00344F4E" w:rsidRPr="00075304">
        <w:rPr>
          <w:noProof/>
          <w:webHidden/>
          <w:rPrChange w:id="506" w:author="Chancerel, Perrine" w:date="2015-04-01T12:09:00Z">
            <w:rPr>
              <w:noProof/>
              <w:webHidden/>
            </w:rPr>
          </w:rPrChange>
        </w:rPr>
        <w:fldChar w:fldCharType="separate"/>
      </w:r>
      <w:r w:rsidR="00344F4E" w:rsidRPr="00CF4F06">
        <w:rPr>
          <w:noProof/>
          <w:webHidden/>
        </w:rPr>
        <w:t>75</w:t>
      </w:r>
      <w:r w:rsidR="00344F4E" w:rsidRPr="00075304">
        <w:rPr>
          <w:noProof/>
          <w:webHidden/>
        </w:rPr>
        <w:fldChar w:fldCharType="end"/>
      </w:r>
      <w:r w:rsidRPr="00075304">
        <w:rPr>
          <w:noProof/>
        </w:rPr>
        <w:fldChar w:fldCharType="end"/>
      </w:r>
    </w:p>
    <w:p w14:paraId="552FC015"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"_Toc415436468" </w:instrText>
      </w:r>
      <w:r w:rsidRPr="00075304">
        <w:rPr>
          <w:rPrChange w:id="507" w:author="Chancerel, Perrine" w:date="2015-04-01T12:09:00Z">
            <w:rPr>
              <w:noProof/>
            </w:rPr>
          </w:rPrChange>
        </w:rPr>
        <w:fldChar w:fldCharType="separate"/>
      </w:r>
      <w:r w:rsidR="00344F4E" w:rsidRPr="00CF4F06">
        <w:rPr>
          <w:rStyle w:val="Hyperlink"/>
          <w:noProof/>
        </w:rPr>
        <w:t>Table 8: Component properties</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_Toc415436468 \h </w:instrText>
      </w:r>
      <w:r w:rsidR="00344F4E" w:rsidRPr="00075304">
        <w:rPr>
          <w:noProof/>
          <w:webHidden/>
        </w:rPr>
      </w:r>
      <w:r w:rsidR="00344F4E" w:rsidRPr="00075304">
        <w:rPr>
          <w:noProof/>
          <w:webHidden/>
          <w:rPrChange w:id="508" w:author="Chancerel, Perrine" w:date="2015-04-01T12:09:00Z">
            <w:rPr>
              <w:noProof/>
              <w:webHidden/>
            </w:rPr>
          </w:rPrChange>
        </w:rPr>
        <w:fldChar w:fldCharType="separate"/>
      </w:r>
      <w:r w:rsidR="00344F4E" w:rsidRPr="00CF4F06">
        <w:rPr>
          <w:noProof/>
          <w:webHidden/>
        </w:rPr>
        <w:t>85</w:t>
      </w:r>
      <w:r w:rsidR="00344F4E" w:rsidRPr="00075304">
        <w:rPr>
          <w:noProof/>
          <w:webHidden/>
        </w:rPr>
        <w:fldChar w:fldCharType="end"/>
      </w:r>
      <w:r w:rsidRPr="00075304">
        <w:rPr>
          <w:noProof/>
        </w:rPr>
        <w:fldChar w:fldCharType="end"/>
      </w:r>
    </w:p>
    <w:p w14:paraId="23E8CBE9"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"_Toc415436469" </w:instrText>
      </w:r>
      <w:r w:rsidRPr="00075304">
        <w:rPr>
          <w:rPrChange w:id="509" w:author="Chancerel, Perrine" w:date="2015-04-01T12:09:00Z">
            <w:rPr>
              <w:noProof/>
            </w:rPr>
          </w:rPrChange>
        </w:rPr>
        <w:fldChar w:fldCharType="separate"/>
      </w:r>
      <w:r w:rsidR="00344F4E" w:rsidRPr="00CF4F06">
        <w:rPr>
          <w:rStyle w:val="Hyperlink"/>
          <w:noProof/>
        </w:rPr>
        <w:t>Table 9: Dataset composition</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_Toc415436469 \h </w:instrText>
      </w:r>
      <w:r w:rsidR="00344F4E" w:rsidRPr="00075304">
        <w:rPr>
          <w:noProof/>
          <w:webHidden/>
        </w:rPr>
      </w:r>
      <w:r w:rsidR="00344F4E" w:rsidRPr="00075304">
        <w:rPr>
          <w:noProof/>
          <w:webHidden/>
          <w:rPrChange w:id="510" w:author="Chancerel, Perrine" w:date="2015-04-01T12:09:00Z">
            <w:rPr>
              <w:noProof/>
              <w:webHidden/>
            </w:rPr>
          </w:rPrChange>
        </w:rPr>
        <w:fldChar w:fldCharType="separate"/>
      </w:r>
      <w:r w:rsidR="00344F4E" w:rsidRPr="00CF4F06">
        <w:rPr>
          <w:noProof/>
          <w:webHidden/>
        </w:rPr>
        <w:t>88</w:t>
      </w:r>
      <w:r w:rsidR="00344F4E" w:rsidRPr="00075304">
        <w:rPr>
          <w:noProof/>
          <w:webHidden/>
        </w:rPr>
        <w:fldChar w:fldCharType="end"/>
      </w:r>
      <w:r w:rsidRPr="00075304">
        <w:rPr>
          <w:noProof/>
        </w:rPr>
        <w:fldChar w:fldCharType="end"/>
      </w:r>
    </w:p>
    <w:p w14:paraId="34E36643"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"_Toc415436470" </w:instrText>
      </w:r>
      <w:r w:rsidRPr="00075304">
        <w:rPr>
          <w:rPrChange w:id="511" w:author="Chancerel, Perrine" w:date="2015-04-01T12:09:00Z">
            <w:rPr>
              <w:noProof/>
            </w:rPr>
          </w:rPrChange>
        </w:rPr>
        <w:fldChar w:fldCharType="separate"/>
      </w:r>
      <w:r w:rsidR="00344F4E" w:rsidRPr="00CF4F06">
        <w:rPr>
          <w:rStyle w:val="Hyperlink"/>
          <w:noProof/>
        </w:rPr>
        <w:t>Table 10: Confusion matrix of the predicted PCB surface training data</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_Toc415436470 \h </w:instrText>
      </w:r>
      <w:r w:rsidR="00344F4E" w:rsidRPr="00075304">
        <w:rPr>
          <w:noProof/>
          <w:webHidden/>
        </w:rPr>
      </w:r>
      <w:r w:rsidR="00344F4E" w:rsidRPr="00075304">
        <w:rPr>
          <w:noProof/>
          <w:webHidden/>
          <w:rPrChange w:id="512" w:author="Chancerel, Perrine" w:date="2015-04-01T12:09:00Z">
            <w:rPr>
              <w:noProof/>
              <w:webHidden/>
            </w:rPr>
          </w:rPrChange>
        </w:rPr>
        <w:fldChar w:fldCharType="separate"/>
      </w:r>
      <w:r w:rsidR="00344F4E" w:rsidRPr="00CF4F06">
        <w:rPr>
          <w:noProof/>
          <w:webHidden/>
        </w:rPr>
        <w:t>90</w:t>
      </w:r>
      <w:r w:rsidR="00344F4E" w:rsidRPr="00075304">
        <w:rPr>
          <w:noProof/>
          <w:webHidden/>
        </w:rPr>
        <w:fldChar w:fldCharType="end"/>
      </w:r>
      <w:r w:rsidRPr="00075304">
        <w:rPr>
          <w:noProof/>
        </w:rPr>
        <w:fldChar w:fldCharType="end"/>
      </w:r>
    </w:p>
    <w:p w14:paraId="12D6F029"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"_Toc415436471" </w:instrText>
      </w:r>
      <w:r w:rsidRPr="00075304">
        <w:rPr>
          <w:rPrChange w:id="513" w:author="Chancerel, Perrine" w:date="2015-04-01T12:09:00Z">
            <w:rPr>
              <w:noProof/>
            </w:rPr>
          </w:rPrChange>
        </w:rPr>
        <w:fldChar w:fldCharType="separate"/>
      </w:r>
      <w:r w:rsidR="00344F4E" w:rsidRPr="00CF4F06">
        <w:rPr>
          <w:rStyle w:val="Hyperlink"/>
          <w:noProof/>
        </w:rPr>
        <w:t>Table 11: Confusion matrix of the predicted PCB surface test data</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_Toc415436471 \h </w:instrText>
      </w:r>
      <w:r w:rsidR="00344F4E" w:rsidRPr="00075304">
        <w:rPr>
          <w:noProof/>
          <w:webHidden/>
        </w:rPr>
      </w:r>
      <w:r w:rsidR="00344F4E" w:rsidRPr="00075304">
        <w:rPr>
          <w:noProof/>
          <w:webHidden/>
          <w:rPrChange w:id="514" w:author="Chancerel, Perrine" w:date="2015-04-01T12:09:00Z">
            <w:rPr>
              <w:noProof/>
              <w:webHidden/>
            </w:rPr>
          </w:rPrChange>
        </w:rPr>
        <w:fldChar w:fldCharType="separate"/>
      </w:r>
      <w:r w:rsidR="00344F4E" w:rsidRPr="00CF4F06">
        <w:rPr>
          <w:noProof/>
          <w:webHidden/>
        </w:rPr>
        <w:t>90</w:t>
      </w:r>
      <w:r w:rsidR="00344F4E" w:rsidRPr="00075304">
        <w:rPr>
          <w:noProof/>
          <w:webHidden/>
        </w:rPr>
        <w:fldChar w:fldCharType="end"/>
      </w:r>
      <w:r w:rsidRPr="00075304">
        <w:rPr>
          <w:noProof/>
        </w:rPr>
        <w:fldChar w:fldCharType="end"/>
      </w:r>
    </w:p>
    <w:p w14:paraId="5AC803E0"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"_Toc415436472" </w:instrText>
      </w:r>
      <w:r w:rsidRPr="00075304">
        <w:rPr>
          <w:rPrChange w:id="515" w:author="Chancerel, Perrine" w:date="2015-04-01T12:09:00Z">
            <w:rPr>
              <w:noProof/>
            </w:rPr>
          </w:rPrChange>
        </w:rPr>
        <w:fldChar w:fldCharType="separate"/>
      </w:r>
      <w:r w:rsidR="00344F4E" w:rsidRPr="00CF4F06">
        <w:rPr>
          <w:rStyle w:val="Hyperlink"/>
          <w:noProof/>
        </w:rPr>
        <w:t>Table 12: Random forest classification results</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_Toc415436472 \h </w:instrText>
      </w:r>
      <w:r w:rsidR="00344F4E" w:rsidRPr="00075304">
        <w:rPr>
          <w:noProof/>
          <w:webHidden/>
        </w:rPr>
      </w:r>
      <w:r w:rsidR="00344F4E" w:rsidRPr="00075304">
        <w:rPr>
          <w:noProof/>
          <w:webHidden/>
          <w:rPrChange w:id="516" w:author="Chancerel, Perrine" w:date="2015-04-01T12:09:00Z">
            <w:rPr>
              <w:noProof/>
              <w:webHidden/>
            </w:rPr>
          </w:rPrChange>
        </w:rPr>
        <w:fldChar w:fldCharType="separate"/>
      </w:r>
      <w:r w:rsidR="00344F4E" w:rsidRPr="00CF4F06">
        <w:rPr>
          <w:noProof/>
          <w:webHidden/>
        </w:rPr>
        <w:t>95</w:t>
      </w:r>
      <w:r w:rsidR="00344F4E" w:rsidRPr="00075304">
        <w:rPr>
          <w:noProof/>
          <w:webHidden/>
        </w:rPr>
        <w:fldChar w:fldCharType="end"/>
      </w:r>
      <w:r w:rsidRPr="00075304">
        <w:rPr>
          <w:noProof/>
        </w:rPr>
        <w:fldChar w:fldCharType="end"/>
      </w:r>
    </w:p>
    <w:p w14:paraId="46497DF1"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"_Toc415436473" </w:instrText>
      </w:r>
      <w:r w:rsidRPr="00075304">
        <w:rPr>
          <w:rPrChange w:id="517" w:author="Chancerel, Perrine" w:date="2015-04-01T12:09:00Z">
            <w:rPr>
              <w:noProof/>
            </w:rPr>
          </w:rPrChange>
        </w:rPr>
        <w:fldChar w:fldCharType="separate"/>
      </w:r>
      <w:r w:rsidR="00344F4E" w:rsidRPr="00CF4F06">
        <w:rPr>
          <w:rStyle w:val="Hyperlink"/>
          <w:noProof/>
        </w:rPr>
        <w:t>Table 13: Linear-SVM classification results</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_Toc415436473 \h </w:instrText>
      </w:r>
      <w:r w:rsidR="00344F4E" w:rsidRPr="00075304">
        <w:rPr>
          <w:noProof/>
          <w:webHidden/>
        </w:rPr>
      </w:r>
      <w:r w:rsidR="00344F4E" w:rsidRPr="00075304">
        <w:rPr>
          <w:noProof/>
          <w:webHidden/>
          <w:rPrChange w:id="518" w:author="Chancerel, Perrine" w:date="2015-04-01T12:09:00Z">
            <w:rPr>
              <w:noProof/>
              <w:webHidden/>
            </w:rPr>
          </w:rPrChange>
        </w:rPr>
        <w:fldChar w:fldCharType="separate"/>
      </w:r>
      <w:r w:rsidR="00344F4E" w:rsidRPr="00CF4F06">
        <w:rPr>
          <w:noProof/>
          <w:webHidden/>
        </w:rPr>
        <w:t>97</w:t>
      </w:r>
      <w:r w:rsidR="00344F4E" w:rsidRPr="00075304">
        <w:rPr>
          <w:noProof/>
          <w:webHidden/>
        </w:rPr>
        <w:fldChar w:fldCharType="end"/>
      </w:r>
      <w:r w:rsidRPr="00075304">
        <w:rPr>
          <w:noProof/>
        </w:rPr>
        <w:fldChar w:fldCharType="end"/>
      </w:r>
    </w:p>
    <w:p w14:paraId="0C717107"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"_Toc415436474" </w:instrText>
      </w:r>
      <w:r w:rsidRPr="00075304">
        <w:rPr>
          <w:rPrChange w:id="519" w:author="Chancerel, Perrine" w:date="2015-04-01T12:09:00Z">
            <w:rPr>
              <w:noProof/>
            </w:rPr>
          </w:rPrChange>
        </w:rPr>
        <w:fldChar w:fldCharType="separate"/>
      </w:r>
      <w:r w:rsidR="00344F4E" w:rsidRPr="00CF4F06">
        <w:rPr>
          <w:rStyle w:val="Hyperlink"/>
          <w:noProof/>
        </w:rPr>
        <w:t>Table 14: RBF-SVM classification results</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_Toc415436474 \h </w:instrText>
      </w:r>
      <w:r w:rsidR="00344F4E" w:rsidRPr="00075304">
        <w:rPr>
          <w:noProof/>
          <w:webHidden/>
        </w:rPr>
      </w:r>
      <w:r w:rsidR="00344F4E" w:rsidRPr="00075304">
        <w:rPr>
          <w:noProof/>
          <w:webHidden/>
          <w:rPrChange w:id="520" w:author="Chancerel, Perrine" w:date="2015-04-01T12:09:00Z">
            <w:rPr>
              <w:noProof/>
              <w:webHidden/>
            </w:rPr>
          </w:rPrChange>
        </w:rPr>
        <w:fldChar w:fldCharType="separate"/>
      </w:r>
      <w:r w:rsidR="00344F4E" w:rsidRPr="00CF4F06">
        <w:rPr>
          <w:noProof/>
          <w:webHidden/>
        </w:rPr>
        <w:t>98</w:t>
      </w:r>
      <w:r w:rsidR="00344F4E" w:rsidRPr="00075304">
        <w:rPr>
          <w:noProof/>
          <w:webHidden/>
        </w:rPr>
        <w:fldChar w:fldCharType="end"/>
      </w:r>
      <w:r w:rsidRPr="00075304">
        <w:rPr>
          <w:noProof/>
        </w:rPr>
        <w:fldChar w:fldCharType="end"/>
      </w:r>
    </w:p>
    <w:p w14:paraId="7709D149"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"_Toc415436475" </w:instrText>
      </w:r>
      <w:r w:rsidRPr="00075304">
        <w:rPr>
          <w:rPrChange w:id="521" w:author="Chancerel, Perrine" w:date="2015-04-01T12:09:00Z">
            <w:rPr>
              <w:noProof/>
            </w:rPr>
          </w:rPrChange>
        </w:rPr>
        <w:fldChar w:fldCharType="separate"/>
      </w:r>
      <w:r w:rsidR="00344F4E" w:rsidRPr="00CF4F06">
        <w:rPr>
          <w:rStyle w:val="Hyperlink"/>
          <w:noProof/>
        </w:rPr>
        <w:t>Table 15: OCR accuracy results</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_Toc415436475 \h </w:instrText>
      </w:r>
      <w:r w:rsidR="00344F4E" w:rsidRPr="00075304">
        <w:rPr>
          <w:noProof/>
          <w:webHidden/>
        </w:rPr>
      </w:r>
      <w:r w:rsidR="00344F4E" w:rsidRPr="00075304">
        <w:rPr>
          <w:noProof/>
          <w:webHidden/>
          <w:rPrChange w:id="522" w:author="Chancerel, Perrine" w:date="2015-04-01T12:09:00Z">
            <w:rPr>
              <w:noProof/>
              <w:webHidden/>
            </w:rPr>
          </w:rPrChange>
        </w:rPr>
        <w:fldChar w:fldCharType="separate"/>
      </w:r>
      <w:r w:rsidR="00344F4E" w:rsidRPr="00CF4F06">
        <w:rPr>
          <w:noProof/>
          <w:webHidden/>
        </w:rPr>
        <w:t>100</w:t>
      </w:r>
      <w:r w:rsidR="00344F4E" w:rsidRPr="00075304">
        <w:rPr>
          <w:noProof/>
          <w:webHidden/>
        </w:rPr>
        <w:fldChar w:fldCharType="end"/>
      </w:r>
      <w:r w:rsidRPr="00075304">
        <w:rPr>
          <w:noProof/>
        </w:rPr>
        <w:fldChar w:fldCharType="end"/>
      </w:r>
    </w:p>
    <w:p w14:paraId="4EAEE31E"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"_Toc415436476" </w:instrText>
      </w:r>
      <w:r w:rsidRPr="00075304">
        <w:rPr>
          <w:rPrChange w:id="523" w:author="Chancerel, Perrine" w:date="2015-04-01T12:09:00Z">
            <w:rPr>
              <w:noProof/>
            </w:rPr>
          </w:rPrChange>
        </w:rPr>
        <w:fldChar w:fldCharType="separate"/>
      </w:r>
      <w:r w:rsidR="00344F4E" w:rsidRPr="00CF4F06">
        <w:rPr>
          <w:rStyle w:val="Hyperlink"/>
          <w:noProof/>
        </w:rPr>
        <w:t>Table 16: Confusion matrix of the manual labeled words (word-level) verified with Octopart database</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_Toc415436476 \h </w:instrText>
      </w:r>
      <w:r w:rsidR="00344F4E" w:rsidRPr="00075304">
        <w:rPr>
          <w:noProof/>
          <w:webHidden/>
        </w:rPr>
      </w:r>
      <w:r w:rsidR="00344F4E" w:rsidRPr="00075304">
        <w:rPr>
          <w:noProof/>
          <w:webHidden/>
          <w:rPrChange w:id="524" w:author="Chancerel, Perrine" w:date="2015-04-01T12:09:00Z">
            <w:rPr>
              <w:noProof/>
              <w:webHidden/>
            </w:rPr>
          </w:rPrChange>
        </w:rPr>
        <w:fldChar w:fldCharType="separate"/>
      </w:r>
      <w:r w:rsidR="00344F4E" w:rsidRPr="00CF4F06">
        <w:rPr>
          <w:noProof/>
          <w:webHidden/>
        </w:rPr>
        <w:t>101</w:t>
      </w:r>
      <w:r w:rsidR="00344F4E" w:rsidRPr="00075304">
        <w:rPr>
          <w:noProof/>
          <w:webHidden/>
        </w:rPr>
        <w:fldChar w:fldCharType="end"/>
      </w:r>
      <w:r w:rsidRPr="00075304">
        <w:rPr>
          <w:noProof/>
        </w:rPr>
        <w:fldChar w:fldCharType="end"/>
      </w:r>
    </w:p>
    <w:p w14:paraId="264BCAA5"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"_Toc415436477" </w:instrText>
      </w:r>
      <w:r w:rsidRPr="00075304">
        <w:rPr>
          <w:rPrChange w:id="525" w:author="Chancerel, Perrine" w:date="2015-04-01T12:09:00Z">
            <w:rPr>
              <w:noProof/>
            </w:rPr>
          </w:rPrChange>
        </w:rPr>
        <w:fldChar w:fldCharType="separate"/>
      </w:r>
      <w:r w:rsidR="00344F4E" w:rsidRPr="00CF4F06">
        <w:rPr>
          <w:rStyle w:val="Hyperlink"/>
          <w:noProof/>
        </w:rPr>
        <w:t xml:space="preserve">Table 17: Confusion matrix of the manual labeled labels (label-level) verified with </w:t>
      </w:r>
      <w:r w:rsidR="00344F4E" w:rsidRPr="00CF4F06">
        <w:rPr>
          <w:rStyle w:val="Hyperlink"/>
          <w:i/>
          <w:noProof/>
        </w:rPr>
        <w:t>Octopa</w:t>
      </w:r>
      <w:r w:rsidR="00344F4E" w:rsidRPr="00CF4F06">
        <w:rPr>
          <w:rStyle w:val="Hyperlink"/>
          <w:noProof/>
        </w:rPr>
        <w:t>rt database</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_Toc415436477 \h </w:instrText>
      </w:r>
      <w:r w:rsidR="00344F4E" w:rsidRPr="00075304">
        <w:rPr>
          <w:noProof/>
          <w:webHidden/>
        </w:rPr>
      </w:r>
      <w:r w:rsidR="00344F4E" w:rsidRPr="00075304">
        <w:rPr>
          <w:noProof/>
          <w:webHidden/>
          <w:rPrChange w:id="526" w:author="Chancerel, Perrine" w:date="2015-04-01T12:09:00Z">
            <w:rPr>
              <w:noProof/>
              <w:webHidden/>
            </w:rPr>
          </w:rPrChange>
        </w:rPr>
        <w:fldChar w:fldCharType="separate"/>
      </w:r>
      <w:r w:rsidR="00344F4E" w:rsidRPr="00CF4F06">
        <w:rPr>
          <w:noProof/>
          <w:webHidden/>
        </w:rPr>
        <w:t>102</w:t>
      </w:r>
      <w:r w:rsidR="00344F4E" w:rsidRPr="00075304">
        <w:rPr>
          <w:noProof/>
          <w:webHidden/>
        </w:rPr>
        <w:fldChar w:fldCharType="end"/>
      </w:r>
      <w:r w:rsidRPr="00075304">
        <w:rPr>
          <w:noProof/>
        </w:rPr>
        <w:fldChar w:fldCharType="end"/>
      </w:r>
    </w:p>
    <w:p w14:paraId="44A9E020"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"_Toc415436478" </w:instrText>
      </w:r>
      <w:r w:rsidRPr="00075304">
        <w:rPr>
          <w:rPrChange w:id="527" w:author="Chancerel, Perrine" w:date="2015-04-01T12:09:00Z">
            <w:rPr>
              <w:noProof/>
            </w:rPr>
          </w:rPrChange>
        </w:rPr>
        <w:fldChar w:fldCharType="separate"/>
      </w:r>
      <w:r w:rsidR="00344F4E" w:rsidRPr="00CF4F06">
        <w:rPr>
          <w:rStyle w:val="Hyperlink"/>
          <w:noProof/>
        </w:rPr>
        <w:t>Table 18: Accuracy rate of component assignment with manual labeled components on word-level verified with Octopart database (part-level)</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_Toc415436478 \h </w:instrText>
      </w:r>
      <w:r w:rsidR="00344F4E" w:rsidRPr="00075304">
        <w:rPr>
          <w:noProof/>
          <w:webHidden/>
        </w:rPr>
      </w:r>
      <w:r w:rsidR="00344F4E" w:rsidRPr="00075304">
        <w:rPr>
          <w:noProof/>
          <w:webHidden/>
          <w:rPrChange w:id="528" w:author="Chancerel, Perrine" w:date="2015-04-01T12:09:00Z">
            <w:rPr>
              <w:noProof/>
              <w:webHidden/>
            </w:rPr>
          </w:rPrChange>
        </w:rPr>
        <w:fldChar w:fldCharType="separate"/>
      </w:r>
      <w:r w:rsidR="00344F4E" w:rsidRPr="00CF4F06">
        <w:rPr>
          <w:noProof/>
          <w:webHidden/>
        </w:rPr>
        <w:t>102</w:t>
      </w:r>
      <w:r w:rsidR="00344F4E" w:rsidRPr="00075304">
        <w:rPr>
          <w:noProof/>
          <w:webHidden/>
        </w:rPr>
        <w:fldChar w:fldCharType="end"/>
      </w:r>
      <w:r w:rsidRPr="00075304">
        <w:rPr>
          <w:noProof/>
        </w:rPr>
        <w:fldChar w:fldCharType="end"/>
      </w:r>
    </w:p>
    <w:p w14:paraId="440810B4"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"_Toc415436479" </w:instrText>
      </w:r>
      <w:r w:rsidRPr="00075304">
        <w:rPr>
          <w:rPrChange w:id="529" w:author="Chancerel, Perrine" w:date="2015-04-01T12:09:00Z">
            <w:rPr>
              <w:noProof/>
            </w:rPr>
          </w:rPrChange>
        </w:rPr>
        <w:fldChar w:fldCharType="separate"/>
      </w:r>
      <w:r w:rsidR="00344F4E" w:rsidRPr="00CF4F06">
        <w:rPr>
          <w:rStyle w:val="Hyperlink"/>
          <w:noProof/>
        </w:rPr>
        <w:t>Table 19: Accuracy rate of part assignment with manual labeled parts on label-level verified with Octopart database (part-level)</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_Toc415436479 \h </w:instrText>
      </w:r>
      <w:r w:rsidR="00344F4E" w:rsidRPr="00075304">
        <w:rPr>
          <w:noProof/>
          <w:webHidden/>
        </w:rPr>
      </w:r>
      <w:r w:rsidR="00344F4E" w:rsidRPr="00075304">
        <w:rPr>
          <w:noProof/>
          <w:webHidden/>
          <w:rPrChange w:id="530" w:author="Chancerel, Perrine" w:date="2015-04-01T12:09:00Z">
            <w:rPr>
              <w:noProof/>
              <w:webHidden/>
            </w:rPr>
          </w:rPrChange>
        </w:rPr>
        <w:fldChar w:fldCharType="separate"/>
      </w:r>
      <w:r w:rsidR="00344F4E" w:rsidRPr="00CF4F06">
        <w:rPr>
          <w:noProof/>
          <w:webHidden/>
        </w:rPr>
        <w:t>102</w:t>
      </w:r>
      <w:r w:rsidR="00344F4E" w:rsidRPr="00075304">
        <w:rPr>
          <w:noProof/>
          <w:webHidden/>
        </w:rPr>
        <w:fldChar w:fldCharType="end"/>
      </w:r>
      <w:r w:rsidRPr="00075304">
        <w:rPr>
          <w:noProof/>
        </w:rPr>
        <w:fldChar w:fldCharType="end"/>
      </w:r>
    </w:p>
    <w:p w14:paraId="0475A482"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"_Toc415436480" </w:instrText>
      </w:r>
      <w:r w:rsidRPr="00075304">
        <w:rPr>
          <w:rPrChange w:id="531" w:author="Chancerel, Perrine" w:date="2015-04-01T12:09:00Z">
            <w:rPr>
              <w:noProof/>
            </w:rPr>
          </w:rPrChange>
        </w:rPr>
        <w:fldChar w:fldCharType="separate"/>
      </w:r>
      <w:r w:rsidR="00344F4E" w:rsidRPr="00CF4F06">
        <w:rPr>
          <w:rStyle w:val="Hyperlink"/>
          <w:noProof/>
        </w:rPr>
        <w:t>Table 20: Confusion matrix of the Tesseract recognized words (word-level) verified with Octopart database</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_Toc415436480 \h </w:instrText>
      </w:r>
      <w:r w:rsidR="00344F4E" w:rsidRPr="00075304">
        <w:rPr>
          <w:noProof/>
          <w:webHidden/>
        </w:rPr>
      </w:r>
      <w:r w:rsidR="00344F4E" w:rsidRPr="00075304">
        <w:rPr>
          <w:noProof/>
          <w:webHidden/>
          <w:rPrChange w:id="532" w:author="Chancerel, Perrine" w:date="2015-04-01T12:09:00Z">
            <w:rPr>
              <w:noProof/>
              <w:webHidden/>
            </w:rPr>
          </w:rPrChange>
        </w:rPr>
        <w:fldChar w:fldCharType="separate"/>
      </w:r>
      <w:r w:rsidR="00344F4E" w:rsidRPr="00CF4F06">
        <w:rPr>
          <w:noProof/>
          <w:webHidden/>
        </w:rPr>
        <w:t>103</w:t>
      </w:r>
      <w:r w:rsidR="00344F4E" w:rsidRPr="00075304">
        <w:rPr>
          <w:noProof/>
          <w:webHidden/>
        </w:rPr>
        <w:fldChar w:fldCharType="end"/>
      </w:r>
      <w:r w:rsidRPr="00075304">
        <w:rPr>
          <w:noProof/>
        </w:rPr>
        <w:fldChar w:fldCharType="end"/>
      </w:r>
    </w:p>
    <w:p w14:paraId="3034BDE8"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"_Toc415436481" </w:instrText>
      </w:r>
      <w:r w:rsidRPr="00075304">
        <w:rPr>
          <w:rPrChange w:id="533" w:author="Chancerel, Perrine" w:date="2015-04-01T12:09:00Z">
            <w:rPr>
              <w:noProof/>
            </w:rPr>
          </w:rPrChange>
        </w:rPr>
        <w:fldChar w:fldCharType="separate"/>
      </w:r>
      <w:r w:rsidR="00344F4E" w:rsidRPr="00CF4F06">
        <w:rPr>
          <w:rStyle w:val="Hyperlink"/>
          <w:noProof/>
        </w:rPr>
        <w:t xml:space="preserve">Table 21: Confusion matrix of the </w:t>
      </w:r>
      <w:r w:rsidR="00344F4E" w:rsidRPr="00CF4F06">
        <w:rPr>
          <w:rStyle w:val="Hyperlink"/>
          <w:i/>
          <w:noProof/>
        </w:rPr>
        <w:t>Tesseract</w:t>
      </w:r>
      <w:r w:rsidR="00344F4E" w:rsidRPr="00CF4F06">
        <w:rPr>
          <w:rStyle w:val="Hyperlink"/>
          <w:noProof/>
        </w:rPr>
        <w:t xml:space="preserve"> recognized labels (label-level) verified with </w:t>
      </w:r>
      <w:r w:rsidR="00344F4E" w:rsidRPr="00CF4F06">
        <w:rPr>
          <w:rStyle w:val="Hyperlink"/>
          <w:i/>
          <w:noProof/>
        </w:rPr>
        <w:t>Octopart</w:t>
      </w:r>
      <w:r w:rsidR="00344F4E" w:rsidRPr="00CF4F06">
        <w:rPr>
          <w:rStyle w:val="Hyperlink"/>
          <w:noProof/>
        </w:rPr>
        <w:t xml:space="preserve"> database</w:t>
      </w:r>
      <w:r w:rsidR="00344F4E" w:rsidRPr="00CF4F06">
        <w:rPr>
          <w:noProof/>
          <w:webHidden/>
        </w:rPr>
        <w:tab/>
      </w:r>
      <w:r w:rsidR="00344F4E" w:rsidRPr="00075304">
        <w:rPr>
          <w:noProof/>
          <w:webHidden/>
        </w:rPr>
        <w:fldChar w:fldCharType="begin"/>
      </w:r>
      <w:r w:rsidR="00344F4E" w:rsidRPr="00CF4F06">
        <w:rPr>
          <w:noProof/>
          <w:webHidden/>
        </w:rPr>
        <w:instrText xml:space="preserve"> PAGEREF _Toc415436481 \h </w:instrText>
      </w:r>
      <w:r w:rsidR="00344F4E" w:rsidRPr="00075304">
        <w:rPr>
          <w:noProof/>
          <w:webHidden/>
        </w:rPr>
      </w:r>
      <w:r w:rsidR="00344F4E" w:rsidRPr="00075304">
        <w:rPr>
          <w:noProof/>
          <w:webHidden/>
          <w:rPrChange w:id="534" w:author="Chancerel, Perrine" w:date="2015-04-01T12:09:00Z">
            <w:rPr>
              <w:noProof/>
              <w:webHidden/>
            </w:rPr>
          </w:rPrChange>
        </w:rPr>
        <w:fldChar w:fldCharType="separate"/>
      </w:r>
      <w:r w:rsidR="00344F4E" w:rsidRPr="00CF4F06">
        <w:rPr>
          <w:noProof/>
          <w:webHidden/>
        </w:rPr>
        <w:t>103</w:t>
      </w:r>
      <w:r w:rsidR="00344F4E" w:rsidRPr="00075304">
        <w:rPr>
          <w:noProof/>
          <w:webHidden/>
        </w:rPr>
        <w:fldChar w:fldCharType="end"/>
      </w:r>
      <w:r w:rsidRPr="00075304">
        <w:rPr>
          <w:noProof/>
        </w:rPr>
        <w:fldChar w:fldCharType="end"/>
      </w:r>
    </w:p>
    <w:p w14:paraId="72664D56" w14:textId="77777777" w:rsidR="00344F4E" w:rsidRPr="00CF4F06" w:rsidRDefault="00515023">
      <w:pPr>
        <w:pStyle w:val="Abbildungsverzeichnis"/>
        <w:tabs>
          <w:tab w:val="right" w:leader="dot" w:pos="9350"/>
        </w:tabs>
        <w:rPr>
          <w:rFonts w:eastAsiaTheme="minorEastAsia"/>
          <w:noProof/>
          <w:sz w:val="22"/>
          <w:szCs w:val="22"/>
        </w:rPr>
      </w:pPr>
      <w:r w:rsidRPr="00075304">
        <w:lastRenderedPageBreak/>
        <w:fldChar w:fldCharType="begin"/>
      </w:r>
      <w:r w:rsidRPr="00CF4F06">
        <w:instrText xml:space="preserve"> HYPERLINK \l "_Toc415436482" </w:instrText>
      </w:r>
      <w:r w:rsidRPr="00075304">
        <w:rPr>
          <w:rPrChange w:id="535" w:author="Chancerel, Perrine" w:date="2015-04-01T12:09:00Z">
            <w:rPr>
              <w:noProof/>
            </w:rPr>
          </w:rPrChange>
        </w:rPr>
        <w:fldChar w:fldCharType="separate"/>
      </w:r>
      <w:r w:rsidR="00344F4E" w:rsidRPr="00CF4F06">
        <w:rPr>
          <w:rStyle w:val="Hyperlink"/>
          <w:noProof/>
        </w:rPr>
        <w:t xml:space="preserve">Table 22: Accuracy rate of part assignment with </w:t>
      </w:r>
      <w:r w:rsidR="00344F4E" w:rsidRPr="00CF4F06">
        <w:rPr>
          <w:rStyle w:val="Hyperlink"/>
          <w:i/>
          <w:noProof/>
        </w:rPr>
        <w:t>Tesseract</w:t>
      </w:r>
      <w:r w:rsidR="00344F4E" w:rsidRPr="00CF4F06">
        <w:rPr>
          <w:rStyle w:val="Hyperlink"/>
          <w:noProof/>
        </w:rPr>
        <w:t xml:space="preserve"> OCR engine on word-level verified with </w:t>
      </w:r>
      <w:r w:rsidR="00344F4E" w:rsidRPr="00CF4F06">
        <w:rPr>
          <w:rStyle w:val="Hyperlink"/>
          <w:i/>
          <w:noProof/>
        </w:rPr>
        <w:t>Octopart</w:t>
      </w:r>
      <w:r w:rsidR="00344F4E" w:rsidRPr="00CF4F06">
        <w:rPr>
          <w:rStyle w:val="Hyperlink"/>
          <w:noProof/>
        </w:rPr>
        <w:t xml:space="preserve"> database (part-level)</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_Toc415436482 \h </w:instrText>
      </w:r>
      <w:r w:rsidR="00344F4E" w:rsidRPr="00BE4159">
        <w:rPr>
          <w:noProof/>
          <w:webHidden/>
        </w:rPr>
      </w:r>
      <w:r w:rsidR="00344F4E" w:rsidRPr="00BE4159">
        <w:rPr>
          <w:noProof/>
          <w:webHidden/>
          <w:rPrChange w:id="536" w:author="Chancerel, Perrine" w:date="2015-04-01T12:09:00Z">
            <w:rPr>
              <w:noProof/>
              <w:webHidden/>
            </w:rPr>
          </w:rPrChange>
        </w:rPr>
        <w:fldChar w:fldCharType="separate"/>
      </w:r>
      <w:r w:rsidR="00344F4E" w:rsidRPr="00CF4F06">
        <w:rPr>
          <w:noProof/>
          <w:webHidden/>
        </w:rPr>
        <w:t>103</w:t>
      </w:r>
      <w:r w:rsidR="00344F4E" w:rsidRPr="00BE4159">
        <w:rPr>
          <w:noProof/>
          <w:webHidden/>
        </w:rPr>
        <w:fldChar w:fldCharType="end"/>
      </w:r>
      <w:r w:rsidRPr="00075304">
        <w:rPr>
          <w:noProof/>
        </w:rPr>
        <w:fldChar w:fldCharType="end"/>
      </w:r>
    </w:p>
    <w:p w14:paraId="59B1D733"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"_Toc415436483" </w:instrText>
      </w:r>
      <w:r w:rsidRPr="00075304">
        <w:rPr>
          <w:rPrChange w:id="537" w:author="Chancerel, Perrine" w:date="2015-04-01T12:09:00Z">
            <w:rPr>
              <w:noProof/>
            </w:rPr>
          </w:rPrChange>
        </w:rPr>
        <w:fldChar w:fldCharType="separate"/>
      </w:r>
      <w:r w:rsidR="00344F4E" w:rsidRPr="00CF4F06">
        <w:rPr>
          <w:rStyle w:val="Hyperlink"/>
          <w:noProof/>
        </w:rPr>
        <w:t xml:space="preserve">Table 23: Accuracy rate of part assignment with </w:t>
      </w:r>
      <w:r w:rsidR="00344F4E" w:rsidRPr="00CF4F06">
        <w:rPr>
          <w:rStyle w:val="Hyperlink"/>
          <w:i/>
          <w:noProof/>
        </w:rPr>
        <w:t>Tesseract</w:t>
      </w:r>
      <w:r w:rsidR="00344F4E" w:rsidRPr="00CF4F06">
        <w:rPr>
          <w:rStyle w:val="Hyperlink"/>
          <w:noProof/>
        </w:rPr>
        <w:t xml:space="preserve"> OCR engine on label-level verified with </w:t>
      </w:r>
      <w:r w:rsidR="00344F4E" w:rsidRPr="00CF4F06">
        <w:rPr>
          <w:rStyle w:val="Hyperlink"/>
          <w:i/>
          <w:noProof/>
        </w:rPr>
        <w:t>Octopart</w:t>
      </w:r>
      <w:r w:rsidR="00344F4E" w:rsidRPr="00CF4F06">
        <w:rPr>
          <w:rStyle w:val="Hyperlink"/>
          <w:noProof/>
        </w:rPr>
        <w:t xml:space="preserve"> database (part-level)</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_Toc415436483 \h </w:instrText>
      </w:r>
      <w:r w:rsidR="00344F4E" w:rsidRPr="00BE4159">
        <w:rPr>
          <w:noProof/>
          <w:webHidden/>
        </w:rPr>
      </w:r>
      <w:r w:rsidR="00344F4E" w:rsidRPr="00BE4159">
        <w:rPr>
          <w:noProof/>
          <w:webHidden/>
          <w:rPrChange w:id="538" w:author="Chancerel, Perrine" w:date="2015-04-01T12:09:00Z">
            <w:rPr>
              <w:noProof/>
              <w:webHidden/>
            </w:rPr>
          </w:rPrChange>
        </w:rPr>
        <w:fldChar w:fldCharType="separate"/>
      </w:r>
      <w:r w:rsidR="00344F4E" w:rsidRPr="00CF4F06">
        <w:rPr>
          <w:noProof/>
          <w:webHidden/>
        </w:rPr>
        <w:t>104</w:t>
      </w:r>
      <w:r w:rsidR="00344F4E" w:rsidRPr="00BE4159">
        <w:rPr>
          <w:noProof/>
          <w:webHidden/>
        </w:rPr>
        <w:fldChar w:fldCharType="end"/>
      </w:r>
      <w:r w:rsidRPr="00075304">
        <w:rPr>
          <w:noProof/>
        </w:rPr>
        <w:fldChar w:fldCharType="end"/>
      </w:r>
    </w:p>
    <w:p w14:paraId="16999C37"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"_Toc415436484" </w:instrText>
      </w:r>
      <w:r w:rsidRPr="00075304">
        <w:rPr>
          <w:rPrChange w:id="539" w:author="Chancerel, Perrine" w:date="2015-04-01T12:09:00Z">
            <w:rPr>
              <w:noProof/>
            </w:rPr>
          </w:rPrChange>
        </w:rPr>
        <w:fldChar w:fldCharType="separate"/>
      </w:r>
      <w:r w:rsidR="00344F4E" w:rsidRPr="00CF4F06">
        <w:rPr>
          <w:rStyle w:val="Hyperlink"/>
          <w:noProof/>
        </w:rPr>
        <w:t xml:space="preserve">Table 24: Confusion matrix of the </w:t>
      </w:r>
      <w:r w:rsidR="00344F4E" w:rsidRPr="00CF4F06">
        <w:rPr>
          <w:rStyle w:val="Hyperlink"/>
          <w:i/>
          <w:noProof/>
        </w:rPr>
        <w:t>OCRMax</w:t>
      </w:r>
      <w:r w:rsidR="00344F4E" w:rsidRPr="00CF4F06">
        <w:rPr>
          <w:rStyle w:val="Hyperlink"/>
          <w:noProof/>
        </w:rPr>
        <w:t xml:space="preserve"> recognized words (word-level) verified with </w:t>
      </w:r>
      <w:r w:rsidR="00344F4E" w:rsidRPr="00CF4F06">
        <w:rPr>
          <w:rStyle w:val="Hyperlink"/>
          <w:i/>
          <w:noProof/>
        </w:rPr>
        <w:t>Octopart</w:t>
      </w:r>
      <w:r w:rsidR="00344F4E" w:rsidRPr="00CF4F06">
        <w:rPr>
          <w:rStyle w:val="Hyperlink"/>
          <w:noProof/>
        </w:rPr>
        <w:t xml:space="preserve"> database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_Toc415436484 \h </w:instrText>
      </w:r>
      <w:r w:rsidR="00344F4E" w:rsidRPr="00BE4159">
        <w:rPr>
          <w:noProof/>
          <w:webHidden/>
        </w:rPr>
      </w:r>
      <w:r w:rsidR="00344F4E" w:rsidRPr="00BE4159">
        <w:rPr>
          <w:noProof/>
          <w:webHidden/>
          <w:rPrChange w:id="540" w:author="Chancerel, Perrine" w:date="2015-04-01T12:09:00Z">
            <w:rPr>
              <w:noProof/>
              <w:webHidden/>
            </w:rPr>
          </w:rPrChange>
        </w:rPr>
        <w:fldChar w:fldCharType="separate"/>
      </w:r>
      <w:r w:rsidR="00344F4E" w:rsidRPr="00CF4F06">
        <w:rPr>
          <w:noProof/>
          <w:webHidden/>
        </w:rPr>
        <w:t>104</w:t>
      </w:r>
      <w:r w:rsidR="00344F4E" w:rsidRPr="00BE4159">
        <w:rPr>
          <w:noProof/>
          <w:webHidden/>
        </w:rPr>
        <w:fldChar w:fldCharType="end"/>
      </w:r>
      <w:r w:rsidRPr="00075304">
        <w:rPr>
          <w:noProof/>
        </w:rPr>
        <w:fldChar w:fldCharType="end"/>
      </w:r>
    </w:p>
    <w:p w14:paraId="1E0AB7E9"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"_Toc415436485" </w:instrText>
      </w:r>
      <w:r w:rsidRPr="00075304">
        <w:rPr>
          <w:rPrChange w:id="541" w:author="Chancerel, Perrine" w:date="2015-04-01T12:09:00Z">
            <w:rPr>
              <w:noProof/>
            </w:rPr>
          </w:rPrChange>
        </w:rPr>
        <w:fldChar w:fldCharType="separate"/>
      </w:r>
      <w:r w:rsidR="00344F4E" w:rsidRPr="00CF4F06">
        <w:rPr>
          <w:rStyle w:val="Hyperlink"/>
          <w:noProof/>
        </w:rPr>
        <w:t xml:space="preserve">Table 25: Confusion matrix of the </w:t>
      </w:r>
      <w:r w:rsidR="00344F4E" w:rsidRPr="00CF4F06">
        <w:rPr>
          <w:rStyle w:val="Hyperlink"/>
          <w:i/>
          <w:noProof/>
        </w:rPr>
        <w:t>OCRMax</w:t>
      </w:r>
      <w:r w:rsidR="00344F4E" w:rsidRPr="00CF4F06">
        <w:rPr>
          <w:rStyle w:val="Hyperlink"/>
          <w:noProof/>
        </w:rPr>
        <w:t xml:space="preserve"> recognized labels (label-level) verified with </w:t>
      </w:r>
      <w:r w:rsidR="00344F4E" w:rsidRPr="00CF4F06">
        <w:rPr>
          <w:rStyle w:val="Hyperlink"/>
          <w:i/>
          <w:noProof/>
        </w:rPr>
        <w:t>Octopart</w:t>
      </w:r>
      <w:r w:rsidR="00344F4E" w:rsidRPr="00CF4F06">
        <w:rPr>
          <w:rStyle w:val="Hyperlink"/>
          <w:noProof/>
        </w:rPr>
        <w:t xml:space="preserve"> database</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_Toc415436485 \h </w:instrText>
      </w:r>
      <w:r w:rsidR="00344F4E" w:rsidRPr="00BE4159">
        <w:rPr>
          <w:noProof/>
          <w:webHidden/>
        </w:rPr>
      </w:r>
      <w:r w:rsidR="00344F4E" w:rsidRPr="00BE4159">
        <w:rPr>
          <w:noProof/>
          <w:webHidden/>
          <w:rPrChange w:id="542" w:author="Chancerel, Perrine" w:date="2015-04-01T12:09:00Z">
            <w:rPr>
              <w:noProof/>
              <w:webHidden/>
            </w:rPr>
          </w:rPrChange>
        </w:rPr>
        <w:fldChar w:fldCharType="separate"/>
      </w:r>
      <w:r w:rsidR="00344F4E" w:rsidRPr="00CF4F06">
        <w:rPr>
          <w:noProof/>
          <w:webHidden/>
        </w:rPr>
        <w:t>104</w:t>
      </w:r>
      <w:r w:rsidR="00344F4E" w:rsidRPr="00BE4159">
        <w:rPr>
          <w:noProof/>
          <w:webHidden/>
        </w:rPr>
        <w:fldChar w:fldCharType="end"/>
      </w:r>
      <w:r w:rsidRPr="00075304">
        <w:rPr>
          <w:noProof/>
        </w:rPr>
        <w:fldChar w:fldCharType="end"/>
      </w:r>
    </w:p>
    <w:p w14:paraId="1C3E1587"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"_Toc415436486" </w:instrText>
      </w:r>
      <w:r w:rsidRPr="00075304">
        <w:rPr>
          <w:rPrChange w:id="543" w:author="Chancerel, Perrine" w:date="2015-04-01T12:09:00Z">
            <w:rPr>
              <w:noProof/>
            </w:rPr>
          </w:rPrChange>
        </w:rPr>
        <w:fldChar w:fldCharType="separate"/>
      </w:r>
      <w:r w:rsidR="00344F4E" w:rsidRPr="00CF4F06">
        <w:rPr>
          <w:rStyle w:val="Hyperlink"/>
          <w:noProof/>
        </w:rPr>
        <w:t xml:space="preserve">Table 26: Accuracy rate of part assignment with </w:t>
      </w:r>
      <w:r w:rsidR="00344F4E" w:rsidRPr="00CF4F06">
        <w:rPr>
          <w:rStyle w:val="Hyperlink"/>
          <w:i/>
          <w:noProof/>
        </w:rPr>
        <w:t>OCRMax</w:t>
      </w:r>
      <w:r w:rsidR="00344F4E" w:rsidRPr="00CF4F06">
        <w:rPr>
          <w:rStyle w:val="Hyperlink"/>
          <w:noProof/>
        </w:rPr>
        <w:t xml:space="preserve"> OCR engine on word-level verified with </w:t>
      </w:r>
      <w:r w:rsidR="00344F4E" w:rsidRPr="00CF4F06">
        <w:rPr>
          <w:rStyle w:val="Hyperlink"/>
          <w:i/>
          <w:noProof/>
        </w:rPr>
        <w:t>Octopart</w:t>
      </w:r>
      <w:r w:rsidR="00344F4E" w:rsidRPr="00CF4F06">
        <w:rPr>
          <w:rStyle w:val="Hyperlink"/>
          <w:noProof/>
        </w:rPr>
        <w:t xml:space="preserve"> database (part-level)</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_Toc415436486 \h </w:instrText>
      </w:r>
      <w:r w:rsidR="00344F4E" w:rsidRPr="00BE4159">
        <w:rPr>
          <w:noProof/>
          <w:webHidden/>
        </w:rPr>
      </w:r>
      <w:r w:rsidR="00344F4E" w:rsidRPr="00BE4159">
        <w:rPr>
          <w:noProof/>
          <w:webHidden/>
          <w:rPrChange w:id="544" w:author="Chancerel, Perrine" w:date="2015-04-01T12:09:00Z">
            <w:rPr>
              <w:noProof/>
              <w:webHidden/>
            </w:rPr>
          </w:rPrChange>
        </w:rPr>
        <w:fldChar w:fldCharType="separate"/>
      </w:r>
      <w:r w:rsidR="00344F4E" w:rsidRPr="00CF4F06">
        <w:rPr>
          <w:noProof/>
          <w:webHidden/>
        </w:rPr>
        <w:t>104</w:t>
      </w:r>
      <w:r w:rsidR="00344F4E" w:rsidRPr="00BE4159">
        <w:rPr>
          <w:noProof/>
          <w:webHidden/>
        </w:rPr>
        <w:fldChar w:fldCharType="end"/>
      </w:r>
      <w:r w:rsidRPr="00075304">
        <w:rPr>
          <w:noProof/>
        </w:rPr>
        <w:fldChar w:fldCharType="end"/>
      </w:r>
    </w:p>
    <w:p w14:paraId="14CC9225"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"_Toc415436487" </w:instrText>
      </w:r>
      <w:r w:rsidRPr="00075304">
        <w:rPr>
          <w:rPrChange w:id="545" w:author="Chancerel, Perrine" w:date="2015-04-01T12:09:00Z">
            <w:rPr>
              <w:noProof/>
            </w:rPr>
          </w:rPrChange>
        </w:rPr>
        <w:fldChar w:fldCharType="separate"/>
      </w:r>
      <w:r w:rsidR="00344F4E" w:rsidRPr="00CF4F06">
        <w:rPr>
          <w:rStyle w:val="Hyperlink"/>
          <w:noProof/>
        </w:rPr>
        <w:t xml:space="preserve">Table 27: Accuracy rate of part assignment with </w:t>
      </w:r>
      <w:r w:rsidR="00344F4E" w:rsidRPr="00CF4F06">
        <w:rPr>
          <w:rStyle w:val="Hyperlink"/>
          <w:i/>
          <w:noProof/>
        </w:rPr>
        <w:t>OCRMax</w:t>
      </w:r>
      <w:r w:rsidR="00344F4E" w:rsidRPr="00CF4F06">
        <w:rPr>
          <w:rStyle w:val="Hyperlink"/>
          <w:noProof/>
        </w:rPr>
        <w:t xml:space="preserve"> OCR engine on label-level verified with </w:t>
      </w:r>
      <w:r w:rsidR="00344F4E" w:rsidRPr="00CF4F06">
        <w:rPr>
          <w:rStyle w:val="Hyperlink"/>
          <w:i/>
          <w:noProof/>
        </w:rPr>
        <w:t>Octopart</w:t>
      </w:r>
      <w:r w:rsidR="00344F4E" w:rsidRPr="00CF4F06">
        <w:rPr>
          <w:rStyle w:val="Hyperlink"/>
          <w:noProof/>
        </w:rPr>
        <w:t xml:space="preserve"> database (part-level)</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_Toc415436487 \h </w:instrText>
      </w:r>
      <w:r w:rsidR="00344F4E" w:rsidRPr="00BE4159">
        <w:rPr>
          <w:noProof/>
          <w:webHidden/>
        </w:rPr>
      </w:r>
      <w:r w:rsidR="00344F4E" w:rsidRPr="00BE4159">
        <w:rPr>
          <w:noProof/>
          <w:webHidden/>
          <w:rPrChange w:id="546" w:author="Chancerel, Perrine" w:date="2015-04-01T12:09:00Z">
            <w:rPr>
              <w:noProof/>
              <w:webHidden/>
            </w:rPr>
          </w:rPrChange>
        </w:rPr>
        <w:fldChar w:fldCharType="separate"/>
      </w:r>
      <w:r w:rsidR="00344F4E" w:rsidRPr="00CF4F06">
        <w:rPr>
          <w:noProof/>
          <w:webHidden/>
        </w:rPr>
        <w:t>105</w:t>
      </w:r>
      <w:r w:rsidR="00344F4E" w:rsidRPr="00BE4159">
        <w:rPr>
          <w:noProof/>
          <w:webHidden/>
        </w:rPr>
        <w:fldChar w:fldCharType="end"/>
      </w:r>
      <w:r w:rsidRPr="00075304">
        <w:rPr>
          <w:noProof/>
        </w:rPr>
        <w:fldChar w:fldCharType="end"/>
      </w:r>
    </w:p>
    <w:p w14:paraId="070F4E77" w14:textId="77777777" w:rsidR="00344F4E" w:rsidRPr="00CF4F06" w:rsidRDefault="00515023">
      <w:pPr>
        <w:pStyle w:val="Abbildungsverzeichnis"/>
        <w:tabs>
          <w:tab w:val="right" w:leader="dot" w:pos="9350"/>
        </w:tabs>
        <w:rPr>
          <w:rFonts w:eastAsiaTheme="minorEastAsia"/>
          <w:noProof/>
          <w:sz w:val="22"/>
          <w:szCs w:val="22"/>
        </w:rPr>
      </w:pPr>
      <w:r w:rsidRPr="00075304">
        <w:fldChar w:fldCharType="begin"/>
      </w:r>
      <w:r w:rsidRPr="00CF4F06">
        <w:instrText xml:space="preserve"> HYPERLINK \l "_Toc415436488" </w:instrText>
      </w:r>
      <w:r w:rsidRPr="00075304">
        <w:rPr>
          <w:rPrChange w:id="547" w:author="Chancerel, Perrine" w:date="2015-04-01T12:09:00Z">
            <w:rPr>
              <w:noProof/>
            </w:rPr>
          </w:rPrChange>
        </w:rPr>
        <w:fldChar w:fldCharType="separate"/>
      </w:r>
      <w:r w:rsidR="00344F4E" w:rsidRPr="00CF4F06">
        <w:rPr>
          <w:rStyle w:val="Hyperlink"/>
          <w:noProof/>
        </w:rPr>
        <w:t>Table 28: Arduino Due parts of the LCI model</w:t>
      </w:r>
      <w:r w:rsidR="00344F4E" w:rsidRPr="00CF4F06">
        <w:rPr>
          <w:noProof/>
          <w:webHidden/>
        </w:rPr>
        <w:tab/>
      </w:r>
      <w:r w:rsidR="00344F4E" w:rsidRPr="00BE4159">
        <w:rPr>
          <w:noProof/>
          <w:webHidden/>
        </w:rPr>
        <w:fldChar w:fldCharType="begin"/>
      </w:r>
      <w:r w:rsidR="00344F4E" w:rsidRPr="00CF4F06">
        <w:rPr>
          <w:noProof/>
          <w:webHidden/>
        </w:rPr>
        <w:instrText xml:space="preserve"> PAGEREF _Toc415436488 \h </w:instrText>
      </w:r>
      <w:r w:rsidR="00344F4E" w:rsidRPr="00BE4159">
        <w:rPr>
          <w:noProof/>
          <w:webHidden/>
        </w:rPr>
      </w:r>
      <w:r w:rsidR="00344F4E" w:rsidRPr="00BE4159">
        <w:rPr>
          <w:noProof/>
          <w:webHidden/>
          <w:rPrChange w:id="548" w:author="Chancerel, Perrine" w:date="2015-04-01T12:09:00Z">
            <w:rPr>
              <w:noProof/>
              <w:webHidden/>
            </w:rPr>
          </w:rPrChange>
        </w:rPr>
        <w:fldChar w:fldCharType="separate"/>
      </w:r>
      <w:r w:rsidR="00344F4E" w:rsidRPr="00CF4F06">
        <w:rPr>
          <w:noProof/>
          <w:webHidden/>
        </w:rPr>
        <w:t>109</w:t>
      </w:r>
      <w:r w:rsidR="00344F4E" w:rsidRPr="00BE4159">
        <w:rPr>
          <w:noProof/>
          <w:webHidden/>
        </w:rPr>
        <w:fldChar w:fldCharType="end"/>
      </w:r>
      <w:r w:rsidRPr="00075304">
        <w:rPr>
          <w:noProof/>
        </w:rPr>
        <w:fldChar w:fldCharType="end"/>
      </w:r>
    </w:p>
    <w:p w14:paraId="7141E778" w14:textId="77777777" w:rsidR="00E05CF6" w:rsidRPr="00CF4F06" w:rsidRDefault="00F6799D" w:rsidP="00E05CF6">
      <w:pPr>
        <w:spacing w:line="276" w:lineRule="auto"/>
        <w:jc w:val="left"/>
      </w:pPr>
      <w:r w:rsidRPr="00F579C9">
        <w:fldChar w:fldCharType="end"/>
      </w:r>
    </w:p>
    <w:p w14:paraId="0859E84C" w14:textId="77777777" w:rsidR="00CE2760" w:rsidRPr="00CF4F06" w:rsidRDefault="00CE2760">
      <w:pPr>
        <w:spacing w:line="276" w:lineRule="auto"/>
        <w:jc w:val="left"/>
        <w:rPr>
          <w:rFonts w:asciiTheme="majorHAnsi" w:eastAsiaTheme="majorEastAsia" w:hAnsiTheme="majorHAnsi" w:cstheme="majorBidi"/>
          <w:b/>
          <w:bCs/>
          <w:color w:val="365F91" w:themeColor="accent1" w:themeShade="BF"/>
          <w:sz w:val="28"/>
          <w:szCs w:val="28"/>
        </w:rPr>
      </w:pPr>
      <w:r w:rsidRPr="00CF4F06">
        <w:br w:type="page"/>
      </w:r>
    </w:p>
    <w:p w14:paraId="7C316F44" w14:textId="77777777" w:rsidR="00344F4E" w:rsidRPr="00CF4F06" w:rsidRDefault="00C83414" w:rsidP="0093090C">
      <w:pPr>
        <w:pStyle w:val="berschrift1"/>
        <w:rPr>
          <w:noProof/>
        </w:rPr>
      </w:pPr>
      <w:bookmarkStart w:id="549" w:name="_Toc415436280"/>
      <w:r w:rsidRPr="00CF4F06">
        <w:lastRenderedPageBreak/>
        <w:t xml:space="preserve">List of </w:t>
      </w:r>
      <w:commentRangeStart w:id="550"/>
      <w:r w:rsidRPr="00CF4F06">
        <w:t>A</w:t>
      </w:r>
      <w:r w:rsidR="00264F9F" w:rsidRPr="00CF4F06">
        <w:t>bbreviations</w:t>
      </w:r>
      <w:bookmarkEnd w:id="549"/>
      <w:commentRangeEnd w:id="550"/>
      <w:r w:rsidR="0061713C" w:rsidRPr="00CF4F06">
        <w:rPr>
          <w:rStyle w:val="Kommentarzeichen"/>
          <w:rFonts w:asciiTheme="minorHAnsi" w:eastAsiaTheme="minorHAnsi" w:hAnsiTheme="minorHAnsi" w:cstheme="minorBidi"/>
          <w:b w:val="0"/>
          <w:bCs w:val="0"/>
          <w:color w:val="auto"/>
        </w:rPr>
        <w:commentReference w:id="550"/>
      </w:r>
      <w:r w:rsidR="00264F9F" w:rsidRPr="00F579C9">
        <w:fldChar w:fldCharType="begin"/>
      </w:r>
      <w:r w:rsidR="00264F9F" w:rsidRPr="00CF4F06">
        <w:instrText xml:space="preserve"> INDEX \c "2" \z "1033" </w:instrText>
      </w:r>
      <w:r w:rsidR="00264F9F" w:rsidRPr="00F579C9">
        <w:rPr>
          <w:rPrChange w:id="551" w:author="Chancerel, Perrine" w:date="2015-04-01T12:09:00Z">
            <w:rPr/>
          </w:rPrChange>
        </w:rPr>
        <w:fldChar w:fldCharType="separate"/>
      </w:r>
    </w:p>
    <w:p w14:paraId="0F8684BC" w14:textId="77777777" w:rsidR="00344F4E" w:rsidRPr="00CF4F06" w:rsidRDefault="00344F4E" w:rsidP="0093090C">
      <w:pPr>
        <w:pStyle w:val="berschrift1"/>
        <w:rPr>
          <w:noProof/>
        </w:rPr>
        <w:sectPr w:rsidR="00344F4E" w:rsidRPr="00CF4F06" w:rsidSect="00344F4E">
          <w:headerReference w:type="default" r:id="rId16"/>
          <w:type w:val="continuous"/>
          <w:pgSz w:w="12240" w:h="15840"/>
          <w:pgMar w:top="1440" w:right="1440" w:bottom="1440" w:left="1440" w:header="720" w:footer="720" w:gutter="0"/>
          <w:pgNumType w:fmt="lowerRoman" w:start="1"/>
          <w:cols w:space="720"/>
          <w:docGrid w:linePitch="360"/>
        </w:sectPr>
      </w:pPr>
    </w:p>
    <w:p w14:paraId="369ECBAE" w14:textId="77777777" w:rsidR="00344F4E" w:rsidRPr="00CF4F06" w:rsidRDefault="00344F4E">
      <w:pPr>
        <w:pStyle w:val="Index1"/>
        <w:tabs>
          <w:tab w:val="right" w:leader="dot" w:pos="4310"/>
        </w:tabs>
        <w:rPr>
          <w:noProof/>
        </w:rPr>
      </w:pPr>
      <w:r w:rsidRPr="00CF4F06">
        <w:rPr>
          <w:noProof/>
        </w:rPr>
        <w:lastRenderedPageBreak/>
        <w:t>AOI</w:t>
      </w:r>
    </w:p>
    <w:p w14:paraId="04F8B293" w14:textId="77777777" w:rsidR="00344F4E" w:rsidRPr="00CF4F06" w:rsidRDefault="00344F4E">
      <w:pPr>
        <w:pStyle w:val="Index2"/>
        <w:tabs>
          <w:tab w:val="right" w:leader="dot" w:pos="4310"/>
        </w:tabs>
        <w:rPr>
          <w:noProof/>
        </w:rPr>
      </w:pPr>
      <w:r w:rsidRPr="00CF4F06">
        <w:rPr>
          <w:noProof/>
        </w:rPr>
        <w:t>Automatic optical inspection, 1, 3, 107, 122</w:t>
      </w:r>
    </w:p>
    <w:p w14:paraId="53E75524" w14:textId="77777777" w:rsidR="00344F4E" w:rsidRPr="00CF4F06" w:rsidRDefault="00344F4E">
      <w:pPr>
        <w:pStyle w:val="Index1"/>
        <w:tabs>
          <w:tab w:val="right" w:leader="dot" w:pos="4310"/>
        </w:tabs>
        <w:rPr>
          <w:noProof/>
        </w:rPr>
      </w:pPr>
      <w:r w:rsidRPr="00CF4F06">
        <w:rPr>
          <w:noProof/>
        </w:rPr>
        <w:t>API</w:t>
      </w:r>
    </w:p>
    <w:p w14:paraId="6CBA3891" w14:textId="77777777" w:rsidR="00344F4E" w:rsidRPr="00CF4F06" w:rsidRDefault="00344F4E">
      <w:pPr>
        <w:pStyle w:val="Index2"/>
        <w:tabs>
          <w:tab w:val="right" w:leader="dot" w:pos="4310"/>
        </w:tabs>
        <w:rPr>
          <w:noProof/>
        </w:rPr>
      </w:pPr>
      <w:r w:rsidRPr="00CF4F06">
        <w:rPr>
          <w:noProof/>
        </w:rPr>
        <w:t>Application programming interface, 24, 25, 87, 101, 121</w:t>
      </w:r>
    </w:p>
    <w:p w14:paraId="3F19017F" w14:textId="77777777" w:rsidR="00344F4E" w:rsidRPr="00CF4F06" w:rsidRDefault="00344F4E">
      <w:pPr>
        <w:pStyle w:val="Index1"/>
        <w:tabs>
          <w:tab w:val="right" w:leader="dot" w:pos="4310"/>
        </w:tabs>
        <w:rPr>
          <w:noProof/>
        </w:rPr>
      </w:pPr>
      <w:r w:rsidRPr="00CF4F06">
        <w:rPr>
          <w:noProof/>
        </w:rPr>
        <w:t>B2B</w:t>
      </w:r>
    </w:p>
    <w:p w14:paraId="3D5B317D" w14:textId="77777777" w:rsidR="00344F4E" w:rsidRPr="00CF4F06" w:rsidRDefault="00344F4E">
      <w:pPr>
        <w:pStyle w:val="Index2"/>
        <w:tabs>
          <w:tab w:val="right" w:leader="dot" w:pos="4310"/>
        </w:tabs>
        <w:rPr>
          <w:noProof/>
        </w:rPr>
      </w:pPr>
      <w:r w:rsidRPr="00CF4F06">
        <w:rPr>
          <w:noProof/>
        </w:rPr>
        <w:t>Business-to-Business, 123</w:t>
      </w:r>
    </w:p>
    <w:p w14:paraId="6E8665C5" w14:textId="77777777" w:rsidR="00344F4E" w:rsidRPr="00CF4F06" w:rsidRDefault="00344F4E">
      <w:pPr>
        <w:pStyle w:val="Index1"/>
        <w:tabs>
          <w:tab w:val="right" w:leader="dot" w:pos="4310"/>
        </w:tabs>
        <w:rPr>
          <w:noProof/>
        </w:rPr>
      </w:pPr>
      <w:r w:rsidRPr="00CF4F06">
        <w:rPr>
          <w:noProof/>
        </w:rPr>
        <w:t>B2C</w:t>
      </w:r>
    </w:p>
    <w:p w14:paraId="34FB1CD8" w14:textId="77777777" w:rsidR="00344F4E" w:rsidRPr="00CF4F06" w:rsidRDefault="00344F4E">
      <w:pPr>
        <w:pStyle w:val="Index2"/>
        <w:tabs>
          <w:tab w:val="right" w:leader="dot" w:pos="4310"/>
        </w:tabs>
        <w:rPr>
          <w:noProof/>
        </w:rPr>
      </w:pPr>
      <w:r w:rsidRPr="00CF4F06">
        <w:rPr>
          <w:noProof/>
        </w:rPr>
        <w:t>Business-to-Consumer, 123</w:t>
      </w:r>
    </w:p>
    <w:p w14:paraId="208E6210" w14:textId="77777777" w:rsidR="00344F4E" w:rsidRPr="00CF4F06" w:rsidRDefault="00344F4E">
      <w:pPr>
        <w:pStyle w:val="Index1"/>
        <w:tabs>
          <w:tab w:val="right" w:leader="dot" w:pos="4310"/>
        </w:tabs>
        <w:rPr>
          <w:noProof/>
        </w:rPr>
      </w:pPr>
      <w:r w:rsidRPr="00CF4F06">
        <w:rPr>
          <w:noProof/>
        </w:rPr>
        <w:t>DAI-DAO</w:t>
      </w:r>
    </w:p>
    <w:p w14:paraId="1154C041" w14:textId="77777777" w:rsidR="00344F4E" w:rsidRPr="00CF4F06" w:rsidRDefault="00344F4E">
      <w:pPr>
        <w:pStyle w:val="Index2"/>
        <w:tabs>
          <w:tab w:val="right" w:leader="dot" w:pos="4310"/>
        </w:tabs>
        <w:rPr>
          <w:noProof/>
        </w:rPr>
      </w:pPr>
      <w:r w:rsidRPr="00CF4F06">
        <w:rPr>
          <w:noProof/>
        </w:rPr>
        <w:t>data in-data out, 19</w:t>
      </w:r>
    </w:p>
    <w:p w14:paraId="7B60392E" w14:textId="77777777" w:rsidR="00344F4E" w:rsidRPr="00CF4F06" w:rsidRDefault="00344F4E">
      <w:pPr>
        <w:pStyle w:val="Index1"/>
        <w:tabs>
          <w:tab w:val="right" w:leader="dot" w:pos="4310"/>
        </w:tabs>
        <w:rPr>
          <w:noProof/>
        </w:rPr>
      </w:pPr>
      <w:r w:rsidRPr="00CF4F06">
        <w:rPr>
          <w:noProof/>
        </w:rPr>
        <w:t>DAI-FEO</w:t>
      </w:r>
    </w:p>
    <w:p w14:paraId="357E8310" w14:textId="77777777" w:rsidR="00344F4E" w:rsidRPr="00CF4F06" w:rsidRDefault="00344F4E">
      <w:pPr>
        <w:pStyle w:val="Index2"/>
        <w:tabs>
          <w:tab w:val="right" w:leader="dot" w:pos="4310"/>
        </w:tabs>
        <w:rPr>
          <w:noProof/>
        </w:rPr>
      </w:pPr>
      <w:r w:rsidRPr="00CF4F06">
        <w:rPr>
          <w:noProof/>
        </w:rPr>
        <w:t>data in-feature out, 19</w:t>
      </w:r>
    </w:p>
    <w:p w14:paraId="5176BF46" w14:textId="77777777" w:rsidR="00344F4E" w:rsidRPr="00CF4F06" w:rsidRDefault="00344F4E">
      <w:pPr>
        <w:pStyle w:val="Index1"/>
        <w:tabs>
          <w:tab w:val="right" w:leader="dot" w:pos="4310"/>
        </w:tabs>
        <w:rPr>
          <w:noProof/>
        </w:rPr>
      </w:pPr>
      <w:r w:rsidRPr="00CF4F06">
        <w:rPr>
          <w:noProof/>
        </w:rPr>
        <w:t>DFT</w:t>
      </w:r>
    </w:p>
    <w:p w14:paraId="5394BEB0" w14:textId="77777777" w:rsidR="00344F4E" w:rsidRPr="00CF4F06" w:rsidRDefault="00344F4E">
      <w:pPr>
        <w:pStyle w:val="Index2"/>
        <w:tabs>
          <w:tab w:val="right" w:leader="dot" w:pos="4310"/>
        </w:tabs>
        <w:rPr>
          <w:noProof/>
        </w:rPr>
      </w:pPr>
      <w:r w:rsidRPr="00CF4F06">
        <w:rPr>
          <w:noProof/>
        </w:rPr>
        <w:t>Discrete fourier transform, 30</w:t>
      </w:r>
    </w:p>
    <w:p w14:paraId="0C64531D" w14:textId="77777777" w:rsidR="00344F4E" w:rsidRPr="00CF4F06" w:rsidRDefault="00344F4E">
      <w:pPr>
        <w:pStyle w:val="Index1"/>
        <w:tabs>
          <w:tab w:val="right" w:leader="dot" w:pos="4310"/>
        </w:tabs>
        <w:rPr>
          <w:noProof/>
        </w:rPr>
      </w:pPr>
      <w:r w:rsidRPr="00CF4F06">
        <w:rPr>
          <w:noProof/>
        </w:rPr>
        <w:t>DoD</w:t>
      </w:r>
    </w:p>
    <w:p w14:paraId="7FD52598" w14:textId="77777777" w:rsidR="00344F4E" w:rsidRPr="00CF4F06" w:rsidRDefault="00344F4E">
      <w:pPr>
        <w:pStyle w:val="Index2"/>
        <w:tabs>
          <w:tab w:val="right" w:leader="dot" w:pos="4310"/>
        </w:tabs>
        <w:rPr>
          <w:noProof/>
        </w:rPr>
      </w:pPr>
      <w:r w:rsidRPr="00CF4F06">
        <w:rPr>
          <w:noProof/>
        </w:rPr>
        <w:t>Department of Defense, 19</w:t>
      </w:r>
    </w:p>
    <w:p w14:paraId="2F1042EA" w14:textId="77777777" w:rsidR="00344F4E" w:rsidRPr="00CF4F06" w:rsidRDefault="00344F4E">
      <w:pPr>
        <w:pStyle w:val="Index1"/>
        <w:tabs>
          <w:tab w:val="right" w:leader="dot" w:pos="4310"/>
        </w:tabs>
        <w:rPr>
          <w:noProof/>
        </w:rPr>
      </w:pPr>
      <w:r w:rsidRPr="00CF4F06">
        <w:rPr>
          <w:noProof/>
        </w:rPr>
        <w:t>DS</w:t>
      </w:r>
    </w:p>
    <w:p w14:paraId="1DE3C6E1" w14:textId="77777777" w:rsidR="00344F4E" w:rsidRPr="00CF4F06" w:rsidRDefault="00344F4E">
      <w:pPr>
        <w:pStyle w:val="Index2"/>
        <w:tabs>
          <w:tab w:val="right" w:leader="dot" w:pos="4310"/>
        </w:tabs>
        <w:rPr>
          <w:noProof/>
        </w:rPr>
      </w:pPr>
      <w:r w:rsidRPr="00CF4F06">
        <w:rPr>
          <w:noProof/>
        </w:rPr>
        <w:t>Dempster-Shafer, 20, 62</w:t>
      </w:r>
    </w:p>
    <w:p w14:paraId="46515E3C" w14:textId="77777777" w:rsidR="00344F4E" w:rsidRPr="00CF4F06" w:rsidRDefault="00344F4E">
      <w:pPr>
        <w:pStyle w:val="Index1"/>
        <w:tabs>
          <w:tab w:val="right" w:leader="dot" w:pos="4310"/>
        </w:tabs>
        <w:rPr>
          <w:noProof/>
        </w:rPr>
      </w:pPr>
      <w:r w:rsidRPr="00CF4F06">
        <w:rPr>
          <w:noProof/>
        </w:rPr>
        <w:t>EEE</w:t>
      </w:r>
    </w:p>
    <w:p w14:paraId="3A98FBFD" w14:textId="77777777" w:rsidR="00344F4E" w:rsidRPr="00CF4F06" w:rsidRDefault="00344F4E">
      <w:pPr>
        <w:pStyle w:val="Index2"/>
        <w:tabs>
          <w:tab w:val="right" w:leader="dot" w:pos="4310"/>
        </w:tabs>
        <w:rPr>
          <w:noProof/>
        </w:rPr>
      </w:pPr>
      <w:r w:rsidRPr="00CF4F06">
        <w:rPr>
          <w:noProof/>
        </w:rPr>
        <w:t>electric and electronic equipment, 1, 27</w:t>
      </w:r>
    </w:p>
    <w:p w14:paraId="1A07EABC" w14:textId="77777777" w:rsidR="00344F4E" w:rsidRPr="00CF4F06" w:rsidRDefault="00344F4E">
      <w:pPr>
        <w:pStyle w:val="Index1"/>
        <w:tabs>
          <w:tab w:val="right" w:leader="dot" w:pos="4310"/>
        </w:tabs>
        <w:rPr>
          <w:noProof/>
        </w:rPr>
      </w:pPr>
      <w:r w:rsidRPr="00CF4F06">
        <w:rPr>
          <w:noProof/>
        </w:rPr>
        <w:t>FEI-FEO</w:t>
      </w:r>
    </w:p>
    <w:p w14:paraId="3CC4EF43" w14:textId="77777777" w:rsidR="00344F4E" w:rsidRPr="00CF4F06" w:rsidRDefault="00344F4E">
      <w:pPr>
        <w:pStyle w:val="Index2"/>
        <w:tabs>
          <w:tab w:val="right" w:leader="dot" w:pos="4310"/>
        </w:tabs>
        <w:rPr>
          <w:noProof/>
        </w:rPr>
      </w:pPr>
      <w:r w:rsidRPr="00CF4F06">
        <w:rPr>
          <w:noProof/>
        </w:rPr>
        <w:t>feature-in feature out, 19</w:t>
      </w:r>
    </w:p>
    <w:p w14:paraId="6A1BA352" w14:textId="77777777" w:rsidR="00344F4E" w:rsidRPr="00CF4F06" w:rsidRDefault="00344F4E">
      <w:pPr>
        <w:pStyle w:val="Index1"/>
        <w:tabs>
          <w:tab w:val="right" w:leader="dot" w:pos="4310"/>
        </w:tabs>
        <w:rPr>
          <w:noProof/>
        </w:rPr>
      </w:pPr>
      <w:r w:rsidRPr="00CF4F06">
        <w:rPr>
          <w:noProof/>
        </w:rPr>
        <w:t>FFT</w:t>
      </w:r>
    </w:p>
    <w:p w14:paraId="415573A8" w14:textId="77777777" w:rsidR="00344F4E" w:rsidRPr="00CF4F06" w:rsidRDefault="00344F4E">
      <w:pPr>
        <w:pStyle w:val="Index2"/>
        <w:tabs>
          <w:tab w:val="right" w:leader="dot" w:pos="4310"/>
        </w:tabs>
        <w:rPr>
          <w:noProof/>
        </w:rPr>
      </w:pPr>
      <w:r w:rsidRPr="00CF4F06">
        <w:rPr>
          <w:noProof/>
        </w:rPr>
        <w:t>Fast fourier transform, 31, 58, 59, 91</w:t>
      </w:r>
    </w:p>
    <w:p w14:paraId="0642B8F8" w14:textId="77777777" w:rsidR="00344F4E" w:rsidRPr="00CF4F06" w:rsidRDefault="00344F4E">
      <w:pPr>
        <w:pStyle w:val="Index1"/>
        <w:tabs>
          <w:tab w:val="right" w:leader="dot" w:pos="4310"/>
        </w:tabs>
        <w:rPr>
          <w:noProof/>
        </w:rPr>
      </w:pPr>
      <w:r w:rsidRPr="00CF4F06">
        <w:rPr>
          <w:noProof/>
        </w:rPr>
        <w:t>FN</w:t>
      </w:r>
    </w:p>
    <w:p w14:paraId="48BEB9C4" w14:textId="77777777" w:rsidR="00344F4E" w:rsidRPr="00CF4F06" w:rsidRDefault="00344F4E">
      <w:pPr>
        <w:pStyle w:val="Index2"/>
        <w:tabs>
          <w:tab w:val="right" w:leader="dot" w:pos="4310"/>
        </w:tabs>
        <w:rPr>
          <w:noProof/>
        </w:rPr>
      </w:pPr>
      <w:r w:rsidRPr="00CF4F06">
        <w:rPr>
          <w:noProof/>
        </w:rPr>
        <w:t>False negative rate, 74</w:t>
      </w:r>
    </w:p>
    <w:p w14:paraId="57E96C78" w14:textId="77777777" w:rsidR="00344F4E" w:rsidRPr="00CF4F06" w:rsidRDefault="00344F4E">
      <w:pPr>
        <w:pStyle w:val="Index1"/>
        <w:tabs>
          <w:tab w:val="right" w:leader="dot" w:pos="4310"/>
        </w:tabs>
        <w:rPr>
          <w:noProof/>
        </w:rPr>
      </w:pPr>
      <w:r w:rsidRPr="00CF4F06">
        <w:rPr>
          <w:noProof/>
        </w:rPr>
        <w:t>FP</w:t>
      </w:r>
    </w:p>
    <w:p w14:paraId="30F31063" w14:textId="77777777" w:rsidR="00344F4E" w:rsidRPr="00CF4F06" w:rsidRDefault="00344F4E">
      <w:pPr>
        <w:pStyle w:val="Index2"/>
        <w:tabs>
          <w:tab w:val="right" w:leader="dot" w:pos="4310"/>
        </w:tabs>
        <w:rPr>
          <w:noProof/>
        </w:rPr>
      </w:pPr>
      <w:r w:rsidRPr="00CF4F06">
        <w:rPr>
          <w:noProof/>
        </w:rPr>
        <w:t>False positive rate, 74</w:t>
      </w:r>
    </w:p>
    <w:p w14:paraId="77C862CE" w14:textId="77777777" w:rsidR="00344F4E" w:rsidRPr="00CF4F06" w:rsidRDefault="00344F4E">
      <w:pPr>
        <w:pStyle w:val="Index1"/>
        <w:tabs>
          <w:tab w:val="right" w:leader="dot" w:pos="4310"/>
        </w:tabs>
        <w:rPr>
          <w:noProof/>
        </w:rPr>
      </w:pPr>
      <w:r w:rsidRPr="00CF4F06">
        <w:rPr>
          <w:noProof/>
        </w:rPr>
        <w:t>FPA</w:t>
      </w:r>
    </w:p>
    <w:p w14:paraId="5D83658E" w14:textId="77777777" w:rsidR="00344F4E" w:rsidRPr="00CF4F06" w:rsidRDefault="00344F4E">
      <w:pPr>
        <w:pStyle w:val="Index2"/>
        <w:tabs>
          <w:tab w:val="right" w:leader="dot" w:pos="4310"/>
        </w:tabs>
        <w:rPr>
          <w:noProof/>
        </w:rPr>
      </w:pPr>
      <w:r w:rsidRPr="00CF4F06">
        <w:rPr>
          <w:noProof/>
        </w:rPr>
        <w:t>False part assignment rate, 76, 102, 104, 105</w:t>
      </w:r>
    </w:p>
    <w:p w14:paraId="14DBE802" w14:textId="77777777" w:rsidR="00344F4E" w:rsidRPr="00CF4F06" w:rsidRDefault="00344F4E">
      <w:pPr>
        <w:pStyle w:val="Index1"/>
        <w:tabs>
          <w:tab w:val="right" w:leader="dot" w:pos="4310"/>
        </w:tabs>
        <w:rPr>
          <w:noProof/>
        </w:rPr>
      </w:pPr>
      <w:r w:rsidRPr="00CF4F06">
        <w:rPr>
          <w:noProof/>
        </w:rPr>
        <w:t>FS</w:t>
      </w:r>
    </w:p>
    <w:p w14:paraId="53604C06" w14:textId="77777777" w:rsidR="00344F4E" w:rsidRPr="00CF4F06" w:rsidRDefault="00344F4E">
      <w:pPr>
        <w:pStyle w:val="Index2"/>
        <w:tabs>
          <w:tab w:val="right" w:leader="dot" w:pos="4310"/>
        </w:tabs>
        <w:rPr>
          <w:noProof/>
        </w:rPr>
      </w:pPr>
      <w:r w:rsidRPr="00CF4F06">
        <w:rPr>
          <w:noProof/>
        </w:rPr>
        <w:t>Feature selection, 91</w:t>
      </w:r>
    </w:p>
    <w:p w14:paraId="30515DF8" w14:textId="77777777" w:rsidR="00344F4E" w:rsidRPr="00CF4F06" w:rsidRDefault="00344F4E">
      <w:pPr>
        <w:pStyle w:val="Index1"/>
        <w:tabs>
          <w:tab w:val="right" w:leader="dot" w:pos="4310"/>
        </w:tabs>
        <w:rPr>
          <w:noProof/>
        </w:rPr>
      </w:pPr>
      <w:r w:rsidRPr="00CF4F06">
        <w:rPr>
          <w:noProof/>
        </w:rPr>
        <w:t>IC</w:t>
      </w:r>
    </w:p>
    <w:p w14:paraId="3C8EBA20" w14:textId="77777777" w:rsidR="00344F4E" w:rsidRPr="00CF4F06" w:rsidRDefault="00344F4E">
      <w:pPr>
        <w:pStyle w:val="Index2"/>
        <w:tabs>
          <w:tab w:val="right" w:leader="dot" w:pos="4310"/>
        </w:tabs>
        <w:rPr>
          <w:noProof/>
        </w:rPr>
      </w:pPr>
      <w:r w:rsidRPr="00CF4F06">
        <w:rPr>
          <w:noProof/>
        </w:rPr>
        <w:t>Integrated circuit, 21, 22, 64, 65, 66, 70, 71, 99, 108, 109, 111, 112, 120, cxliii, cxliv</w:t>
      </w:r>
    </w:p>
    <w:p w14:paraId="4A873EF5" w14:textId="77777777" w:rsidR="00344F4E" w:rsidRPr="00CF4F06" w:rsidRDefault="00344F4E">
      <w:pPr>
        <w:pStyle w:val="Index1"/>
        <w:tabs>
          <w:tab w:val="right" w:leader="dot" w:pos="4310"/>
        </w:tabs>
        <w:rPr>
          <w:noProof/>
        </w:rPr>
      </w:pPr>
      <w:r w:rsidRPr="00CF4F06">
        <w:rPr>
          <w:noProof/>
        </w:rPr>
        <w:t>ILCD</w:t>
      </w:r>
    </w:p>
    <w:p w14:paraId="418714F8" w14:textId="77777777" w:rsidR="00344F4E" w:rsidRPr="00CF4F06" w:rsidRDefault="00344F4E">
      <w:pPr>
        <w:pStyle w:val="Index2"/>
        <w:tabs>
          <w:tab w:val="right" w:leader="dot" w:pos="4310"/>
        </w:tabs>
        <w:rPr>
          <w:noProof/>
        </w:rPr>
      </w:pPr>
      <w:r w:rsidRPr="00CF4F06">
        <w:rPr>
          <w:noProof/>
        </w:rPr>
        <w:lastRenderedPageBreak/>
        <w:t>International Life Cycle Data System, ii, 28, 79, 80, 81, 82, 84, 86, 87, 106, 107, 108, 119</w:t>
      </w:r>
    </w:p>
    <w:p w14:paraId="763C515F" w14:textId="77777777" w:rsidR="00344F4E" w:rsidRPr="00CF4F06" w:rsidRDefault="00344F4E">
      <w:pPr>
        <w:pStyle w:val="Index1"/>
        <w:tabs>
          <w:tab w:val="right" w:leader="dot" w:pos="4310"/>
        </w:tabs>
        <w:rPr>
          <w:noProof/>
        </w:rPr>
      </w:pPr>
      <w:r w:rsidRPr="00CF4F06">
        <w:rPr>
          <w:noProof/>
        </w:rPr>
        <w:t>LCA</w:t>
      </w:r>
    </w:p>
    <w:p w14:paraId="030A9D34" w14:textId="77777777" w:rsidR="00344F4E" w:rsidRPr="00CF4F06" w:rsidRDefault="00344F4E">
      <w:pPr>
        <w:pStyle w:val="Index2"/>
        <w:tabs>
          <w:tab w:val="right" w:leader="dot" w:pos="4310"/>
        </w:tabs>
        <w:rPr>
          <w:noProof/>
        </w:rPr>
      </w:pPr>
      <w:r w:rsidRPr="00CF4F06">
        <w:rPr>
          <w:noProof/>
        </w:rPr>
        <w:t>Life-cycle assessment, ii, 25, 28, 79, 80</w:t>
      </w:r>
    </w:p>
    <w:p w14:paraId="493D98C0" w14:textId="77777777" w:rsidR="00344F4E" w:rsidRPr="00CF4F06" w:rsidRDefault="00344F4E">
      <w:pPr>
        <w:pStyle w:val="Index1"/>
        <w:tabs>
          <w:tab w:val="right" w:leader="dot" w:pos="4310"/>
        </w:tabs>
        <w:rPr>
          <w:noProof/>
        </w:rPr>
      </w:pPr>
      <w:r w:rsidRPr="00CF4F06">
        <w:rPr>
          <w:noProof/>
        </w:rPr>
        <w:t>LCI</w:t>
      </w:r>
    </w:p>
    <w:p w14:paraId="5B19D4D1" w14:textId="77777777" w:rsidR="00344F4E" w:rsidRPr="00CF4F06" w:rsidRDefault="00344F4E">
      <w:pPr>
        <w:pStyle w:val="Index2"/>
        <w:tabs>
          <w:tab w:val="right" w:leader="dot" w:pos="4310"/>
        </w:tabs>
        <w:rPr>
          <w:noProof/>
        </w:rPr>
      </w:pPr>
      <w:r w:rsidRPr="00CF4F06">
        <w:rPr>
          <w:noProof/>
        </w:rPr>
        <w:t>Life cycle inventory, ii, 25, 28, 78, 79, 80, 86, 106, 107, 108, 109</w:t>
      </w:r>
    </w:p>
    <w:p w14:paraId="09064952" w14:textId="77777777" w:rsidR="00344F4E" w:rsidRPr="00CF4F06" w:rsidRDefault="00344F4E">
      <w:pPr>
        <w:pStyle w:val="Index1"/>
        <w:tabs>
          <w:tab w:val="right" w:leader="dot" w:pos="4310"/>
        </w:tabs>
        <w:rPr>
          <w:noProof/>
        </w:rPr>
      </w:pPr>
      <w:r w:rsidRPr="00CF4F06">
        <w:rPr>
          <w:noProof/>
        </w:rPr>
        <w:t>LCIA</w:t>
      </w:r>
    </w:p>
    <w:p w14:paraId="513777C6" w14:textId="77777777" w:rsidR="00344F4E" w:rsidRPr="00CF4F06" w:rsidRDefault="00344F4E">
      <w:pPr>
        <w:pStyle w:val="Index2"/>
        <w:tabs>
          <w:tab w:val="right" w:leader="dot" w:pos="4310"/>
        </w:tabs>
        <w:rPr>
          <w:noProof/>
        </w:rPr>
      </w:pPr>
      <w:r w:rsidRPr="00CF4F06">
        <w:rPr>
          <w:noProof/>
        </w:rPr>
        <w:t>Life cycle impact assessment, 28</w:t>
      </w:r>
    </w:p>
    <w:p w14:paraId="57FACE7B" w14:textId="77777777" w:rsidR="00344F4E" w:rsidRPr="00CF4F06" w:rsidRDefault="00344F4E">
      <w:pPr>
        <w:pStyle w:val="Index1"/>
        <w:tabs>
          <w:tab w:val="right" w:leader="dot" w:pos="4310"/>
        </w:tabs>
        <w:rPr>
          <w:noProof/>
        </w:rPr>
      </w:pPr>
      <w:r w:rsidRPr="00CF4F06">
        <w:rPr>
          <w:noProof/>
        </w:rPr>
        <w:t>LoG</w:t>
      </w:r>
    </w:p>
    <w:p w14:paraId="4BD01F92" w14:textId="77777777" w:rsidR="00344F4E" w:rsidRPr="00CF4F06" w:rsidRDefault="00344F4E">
      <w:pPr>
        <w:pStyle w:val="Index2"/>
        <w:tabs>
          <w:tab w:val="right" w:leader="dot" w:pos="4310"/>
        </w:tabs>
        <w:rPr>
          <w:noProof/>
        </w:rPr>
      </w:pPr>
      <w:r w:rsidRPr="00CF4F06">
        <w:rPr>
          <w:noProof/>
        </w:rPr>
        <w:t>Laplacian of Gaussian, 52, 67, 94</w:t>
      </w:r>
    </w:p>
    <w:p w14:paraId="0A580A8B" w14:textId="77777777" w:rsidR="00344F4E" w:rsidRPr="00CF4F06" w:rsidRDefault="00344F4E">
      <w:pPr>
        <w:pStyle w:val="Index1"/>
        <w:tabs>
          <w:tab w:val="right" w:leader="dot" w:pos="4310"/>
        </w:tabs>
        <w:rPr>
          <w:noProof/>
        </w:rPr>
      </w:pPr>
      <w:r w:rsidRPr="00CF4F06">
        <w:rPr>
          <w:noProof/>
        </w:rPr>
        <w:t>OCR</w:t>
      </w:r>
    </w:p>
    <w:p w14:paraId="6E993C8D" w14:textId="77777777" w:rsidR="00344F4E" w:rsidRPr="00CF4F06" w:rsidRDefault="00344F4E">
      <w:pPr>
        <w:pStyle w:val="Index2"/>
        <w:tabs>
          <w:tab w:val="right" w:leader="dot" w:pos="4310"/>
        </w:tabs>
        <w:rPr>
          <w:noProof/>
        </w:rPr>
      </w:pPr>
      <w:r w:rsidRPr="00CF4F06">
        <w:rPr>
          <w:noProof/>
        </w:rPr>
        <w:t>Optical character recognition, ii, 5, 21, 22, 25, 29, 64, 65, 66, 67, 68, 71, 72, 73, 74, 75, 76, 77, 85, 87, 99, 100, 101, 103, 104, 105, 120, 121</w:t>
      </w:r>
    </w:p>
    <w:p w14:paraId="07B4E70F" w14:textId="77777777" w:rsidR="00344F4E" w:rsidRPr="00CF4F06" w:rsidRDefault="00344F4E">
      <w:pPr>
        <w:pStyle w:val="Index1"/>
        <w:tabs>
          <w:tab w:val="right" w:leader="dot" w:pos="4310"/>
        </w:tabs>
        <w:rPr>
          <w:noProof/>
        </w:rPr>
      </w:pPr>
      <w:r w:rsidRPr="00CF4F06">
        <w:rPr>
          <w:noProof/>
        </w:rPr>
        <w:t>OCV</w:t>
      </w:r>
    </w:p>
    <w:p w14:paraId="4210EB6A" w14:textId="77777777" w:rsidR="00344F4E" w:rsidRPr="00CF4F06" w:rsidRDefault="00344F4E">
      <w:pPr>
        <w:pStyle w:val="Index2"/>
        <w:tabs>
          <w:tab w:val="right" w:leader="dot" w:pos="4310"/>
        </w:tabs>
        <w:rPr>
          <w:noProof/>
        </w:rPr>
      </w:pPr>
      <w:r w:rsidRPr="00CF4F06">
        <w:rPr>
          <w:noProof/>
        </w:rPr>
        <w:t>Optical character verification, 22, 71</w:t>
      </w:r>
    </w:p>
    <w:p w14:paraId="1E24077E" w14:textId="77777777" w:rsidR="00344F4E" w:rsidRPr="00CF4F06" w:rsidRDefault="00344F4E">
      <w:pPr>
        <w:pStyle w:val="Index1"/>
        <w:tabs>
          <w:tab w:val="right" w:leader="dot" w:pos="4310"/>
        </w:tabs>
        <w:rPr>
          <w:noProof/>
        </w:rPr>
      </w:pPr>
      <w:r w:rsidRPr="00CF4F06">
        <w:rPr>
          <w:noProof/>
        </w:rPr>
        <w:t>OOB</w:t>
      </w:r>
    </w:p>
    <w:p w14:paraId="67403946" w14:textId="77777777" w:rsidR="00344F4E" w:rsidRPr="00CF4F06" w:rsidRDefault="00344F4E">
      <w:pPr>
        <w:pStyle w:val="Index2"/>
        <w:tabs>
          <w:tab w:val="right" w:leader="dot" w:pos="4310"/>
        </w:tabs>
        <w:rPr>
          <w:noProof/>
        </w:rPr>
      </w:pPr>
      <w:r w:rsidRPr="00CF4F06">
        <w:rPr>
          <w:noProof/>
        </w:rPr>
        <w:t>Out-of-bag error, 12, 13, 14, 15, 16, 91</w:t>
      </w:r>
    </w:p>
    <w:p w14:paraId="25E21DBB" w14:textId="77777777" w:rsidR="00344F4E" w:rsidRPr="00CF4F06" w:rsidRDefault="00344F4E">
      <w:pPr>
        <w:pStyle w:val="Index1"/>
        <w:tabs>
          <w:tab w:val="right" w:leader="dot" w:pos="4310"/>
        </w:tabs>
        <w:rPr>
          <w:noProof/>
        </w:rPr>
      </w:pPr>
      <w:r w:rsidRPr="00CF4F06">
        <w:rPr>
          <w:noProof/>
        </w:rPr>
        <w:t>PC</w:t>
      </w:r>
    </w:p>
    <w:p w14:paraId="6E9B469A" w14:textId="77777777" w:rsidR="00344F4E" w:rsidRPr="00CF4F06" w:rsidRDefault="00344F4E">
      <w:pPr>
        <w:pStyle w:val="Index2"/>
        <w:tabs>
          <w:tab w:val="right" w:leader="dot" w:pos="4310"/>
        </w:tabs>
        <w:rPr>
          <w:noProof/>
        </w:rPr>
      </w:pPr>
      <w:r w:rsidRPr="00CF4F06">
        <w:rPr>
          <w:noProof/>
        </w:rPr>
        <w:t>Principal Component, 52</w:t>
      </w:r>
    </w:p>
    <w:p w14:paraId="55F08093" w14:textId="77777777" w:rsidR="00344F4E" w:rsidRPr="00CF4F06" w:rsidRDefault="00344F4E">
      <w:pPr>
        <w:pStyle w:val="Index1"/>
        <w:tabs>
          <w:tab w:val="right" w:leader="dot" w:pos="4310"/>
        </w:tabs>
        <w:rPr>
          <w:noProof/>
        </w:rPr>
      </w:pPr>
      <w:r w:rsidRPr="00CF4F06">
        <w:rPr>
          <w:noProof/>
        </w:rPr>
        <w:t>PCA</w:t>
      </w:r>
    </w:p>
    <w:p w14:paraId="06816059" w14:textId="77777777" w:rsidR="00344F4E" w:rsidRPr="00CF4F06" w:rsidRDefault="00344F4E">
      <w:pPr>
        <w:pStyle w:val="Index2"/>
        <w:tabs>
          <w:tab w:val="right" w:leader="dot" w:pos="4310"/>
        </w:tabs>
        <w:rPr>
          <w:noProof/>
        </w:rPr>
      </w:pPr>
      <w:r w:rsidRPr="00CF4F06">
        <w:rPr>
          <w:noProof/>
        </w:rPr>
        <w:t>Principal component analysis, 10, 36, 47, 51, 53, 58, 59, 86, 94, 95, 97, 98, cxxxv, cxxxvii, cxxxix</w:t>
      </w:r>
    </w:p>
    <w:p w14:paraId="2C59DAC0" w14:textId="77777777" w:rsidR="00344F4E" w:rsidRPr="00CF4F06" w:rsidRDefault="00344F4E">
      <w:pPr>
        <w:pStyle w:val="Index1"/>
        <w:tabs>
          <w:tab w:val="right" w:leader="dot" w:pos="4310"/>
        </w:tabs>
        <w:rPr>
          <w:noProof/>
        </w:rPr>
      </w:pPr>
      <w:r w:rsidRPr="00CF4F06">
        <w:rPr>
          <w:noProof/>
        </w:rPr>
        <w:t>PCBs</w:t>
      </w:r>
    </w:p>
    <w:p w14:paraId="0E29B5DE" w14:textId="77777777" w:rsidR="00344F4E" w:rsidRPr="00CF4F06" w:rsidRDefault="00344F4E">
      <w:pPr>
        <w:pStyle w:val="Index2"/>
        <w:tabs>
          <w:tab w:val="right" w:leader="dot" w:pos="4310"/>
        </w:tabs>
        <w:rPr>
          <w:noProof/>
        </w:rPr>
      </w:pPr>
      <w:r w:rsidRPr="00CF4F06">
        <w:rPr>
          <w:noProof/>
        </w:rPr>
        <w:t>Printed circuit boards, ii, 1, 3, 5, 26, 27, 28, 79, 82, 107, 113, 115, 121, 122</w:t>
      </w:r>
    </w:p>
    <w:p w14:paraId="7132CF60" w14:textId="77777777" w:rsidR="00344F4E" w:rsidRPr="00CF4F06" w:rsidRDefault="00344F4E">
      <w:pPr>
        <w:pStyle w:val="Index1"/>
        <w:tabs>
          <w:tab w:val="right" w:leader="dot" w:pos="4310"/>
        </w:tabs>
        <w:rPr>
          <w:noProof/>
        </w:rPr>
      </w:pPr>
      <w:r w:rsidRPr="00CF4F06">
        <w:rPr>
          <w:noProof/>
        </w:rPr>
        <w:t>RBF</w:t>
      </w:r>
    </w:p>
    <w:p w14:paraId="454A8BE3" w14:textId="77777777" w:rsidR="00344F4E" w:rsidRPr="00CF4F06" w:rsidRDefault="00344F4E">
      <w:pPr>
        <w:pStyle w:val="Index2"/>
        <w:tabs>
          <w:tab w:val="right" w:leader="dot" w:pos="4310"/>
        </w:tabs>
        <w:rPr>
          <w:noProof/>
        </w:rPr>
      </w:pPr>
      <w:r w:rsidRPr="00CF4F06">
        <w:rPr>
          <w:noProof/>
        </w:rPr>
        <w:t>Radial basis function, 18, 29, 43, 56, 89, 90, 94, 97, 98, 118, 119, cxxxix</w:t>
      </w:r>
    </w:p>
    <w:p w14:paraId="57E56099" w14:textId="77777777" w:rsidR="00344F4E" w:rsidRPr="00CF4F06" w:rsidRDefault="00344F4E">
      <w:pPr>
        <w:pStyle w:val="Index1"/>
        <w:tabs>
          <w:tab w:val="right" w:leader="dot" w:pos="4310"/>
        </w:tabs>
        <w:rPr>
          <w:noProof/>
        </w:rPr>
      </w:pPr>
      <w:r w:rsidRPr="00CF4F06">
        <w:rPr>
          <w:noProof/>
        </w:rPr>
        <w:t>RF</w:t>
      </w:r>
    </w:p>
    <w:p w14:paraId="15B7C552" w14:textId="77777777" w:rsidR="00344F4E" w:rsidRPr="00CF4F06" w:rsidRDefault="00344F4E">
      <w:pPr>
        <w:pStyle w:val="Index2"/>
        <w:tabs>
          <w:tab w:val="right" w:leader="dot" w:pos="4310"/>
        </w:tabs>
        <w:rPr>
          <w:noProof/>
        </w:rPr>
      </w:pPr>
      <w:r w:rsidRPr="00CF4F06">
        <w:rPr>
          <w:noProof/>
        </w:rPr>
        <w:t>Random forest, 91</w:t>
      </w:r>
    </w:p>
    <w:p w14:paraId="4619984E" w14:textId="77777777" w:rsidR="00344F4E" w:rsidRPr="00CF4F06" w:rsidRDefault="00344F4E">
      <w:pPr>
        <w:pStyle w:val="Index1"/>
        <w:tabs>
          <w:tab w:val="right" w:leader="dot" w:pos="4310"/>
        </w:tabs>
        <w:rPr>
          <w:noProof/>
        </w:rPr>
      </w:pPr>
      <w:r w:rsidRPr="00CF4F06">
        <w:rPr>
          <w:noProof/>
        </w:rPr>
        <w:t>SMD</w:t>
      </w:r>
    </w:p>
    <w:p w14:paraId="5EF4C70B" w14:textId="77777777" w:rsidR="00344F4E" w:rsidRPr="00CF4F06" w:rsidRDefault="00344F4E">
      <w:pPr>
        <w:pStyle w:val="Index2"/>
        <w:tabs>
          <w:tab w:val="right" w:leader="dot" w:pos="4310"/>
        </w:tabs>
        <w:rPr>
          <w:noProof/>
        </w:rPr>
      </w:pPr>
      <w:r w:rsidRPr="00CF4F06">
        <w:rPr>
          <w:noProof/>
        </w:rPr>
        <w:t>Surface-mounted device, 5, 49, 66, 88, 92, 94, 106, 109, cxxxii, cxxxiii, cxxxv, cxxxvi, cxxxvii, cxxxviii, cxxxix, cxl, cxliii</w:t>
      </w:r>
    </w:p>
    <w:p w14:paraId="6F84E19C" w14:textId="77777777" w:rsidR="00344F4E" w:rsidRPr="00CF4F06" w:rsidRDefault="00344F4E">
      <w:pPr>
        <w:pStyle w:val="Index1"/>
        <w:tabs>
          <w:tab w:val="right" w:leader="dot" w:pos="4310"/>
        </w:tabs>
        <w:rPr>
          <w:noProof/>
        </w:rPr>
      </w:pPr>
      <w:r w:rsidRPr="00CF4F06">
        <w:rPr>
          <w:noProof/>
        </w:rPr>
        <w:t>SVM</w:t>
      </w:r>
    </w:p>
    <w:p w14:paraId="57D01E19" w14:textId="77777777" w:rsidR="00344F4E" w:rsidRPr="00CF4F06" w:rsidRDefault="00344F4E">
      <w:pPr>
        <w:pStyle w:val="Index2"/>
        <w:tabs>
          <w:tab w:val="right" w:leader="dot" w:pos="4310"/>
        </w:tabs>
        <w:rPr>
          <w:noProof/>
        </w:rPr>
      </w:pPr>
      <w:r w:rsidRPr="00CF4F06">
        <w:rPr>
          <w:noProof/>
        </w:rPr>
        <w:lastRenderedPageBreak/>
        <w:t>Support vector machine, 14, 16, 18, 29, 43, 89, 90, 96, 97, 98, 118, cxxxvii, cxxxix</w:t>
      </w:r>
    </w:p>
    <w:p w14:paraId="661F8BCF" w14:textId="77777777" w:rsidR="00344F4E" w:rsidRPr="00CF4F06" w:rsidRDefault="00344F4E">
      <w:pPr>
        <w:pStyle w:val="Index1"/>
        <w:tabs>
          <w:tab w:val="right" w:leader="dot" w:pos="4310"/>
        </w:tabs>
        <w:rPr>
          <w:noProof/>
        </w:rPr>
      </w:pPr>
      <w:r w:rsidRPr="00CF4F06">
        <w:rPr>
          <w:noProof/>
        </w:rPr>
        <w:t>TN</w:t>
      </w:r>
    </w:p>
    <w:p w14:paraId="63435F29" w14:textId="77777777" w:rsidR="00344F4E" w:rsidRPr="00CF4F06" w:rsidRDefault="00344F4E">
      <w:pPr>
        <w:pStyle w:val="Index2"/>
        <w:tabs>
          <w:tab w:val="right" w:leader="dot" w:pos="4310"/>
        </w:tabs>
        <w:rPr>
          <w:noProof/>
        </w:rPr>
      </w:pPr>
      <w:r w:rsidRPr="00CF4F06">
        <w:rPr>
          <w:noProof/>
        </w:rPr>
        <w:t>True negative rate, 74</w:t>
      </w:r>
    </w:p>
    <w:p w14:paraId="2AA6955E" w14:textId="77777777" w:rsidR="00344F4E" w:rsidRPr="00CF4F06" w:rsidRDefault="00344F4E">
      <w:pPr>
        <w:pStyle w:val="Index1"/>
        <w:tabs>
          <w:tab w:val="right" w:leader="dot" w:pos="4310"/>
        </w:tabs>
        <w:rPr>
          <w:noProof/>
        </w:rPr>
      </w:pPr>
      <w:r w:rsidRPr="00CF4F06">
        <w:rPr>
          <w:noProof/>
        </w:rPr>
        <w:t>TP</w:t>
      </w:r>
    </w:p>
    <w:p w14:paraId="53BCF916" w14:textId="77777777" w:rsidR="00344F4E" w:rsidRPr="00CF4F06" w:rsidRDefault="00344F4E">
      <w:pPr>
        <w:pStyle w:val="Index2"/>
        <w:tabs>
          <w:tab w:val="right" w:leader="dot" w:pos="4310"/>
        </w:tabs>
        <w:rPr>
          <w:noProof/>
        </w:rPr>
      </w:pPr>
      <w:r w:rsidRPr="00CF4F06">
        <w:rPr>
          <w:noProof/>
        </w:rPr>
        <w:t>True positive rate, 74</w:t>
      </w:r>
    </w:p>
    <w:p w14:paraId="13AC94D7" w14:textId="77777777" w:rsidR="00344F4E" w:rsidRPr="00CF4F06" w:rsidRDefault="00344F4E">
      <w:pPr>
        <w:pStyle w:val="Index1"/>
        <w:tabs>
          <w:tab w:val="right" w:leader="dot" w:pos="4310"/>
        </w:tabs>
        <w:rPr>
          <w:noProof/>
        </w:rPr>
      </w:pPr>
      <w:r w:rsidRPr="00CF4F06">
        <w:rPr>
          <w:noProof/>
        </w:rPr>
        <w:lastRenderedPageBreak/>
        <w:t>TPA</w:t>
      </w:r>
    </w:p>
    <w:p w14:paraId="5ED6B965" w14:textId="77777777" w:rsidR="00344F4E" w:rsidRPr="00CF4F06" w:rsidRDefault="00344F4E">
      <w:pPr>
        <w:pStyle w:val="Index2"/>
        <w:tabs>
          <w:tab w:val="right" w:leader="dot" w:pos="4310"/>
        </w:tabs>
        <w:rPr>
          <w:noProof/>
        </w:rPr>
      </w:pPr>
      <w:r w:rsidRPr="00CF4F06">
        <w:rPr>
          <w:noProof/>
        </w:rPr>
        <w:t>True part assignment rate, 76, 102, 104, 105, 120</w:t>
      </w:r>
    </w:p>
    <w:p w14:paraId="6E9347DB" w14:textId="77777777" w:rsidR="00344F4E" w:rsidRPr="00CF4F06" w:rsidRDefault="00344F4E">
      <w:pPr>
        <w:pStyle w:val="Index1"/>
        <w:tabs>
          <w:tab w:val="right" w:leader="dot" w:pos="4310"/>
        </w:tabs>
        <w:rPr>
          <w:noProof/>
        </w:rPr>
      </w:pPr>
      <w:r w:rsidRPr="00CF4F06">
        <w:rPr>
          <w:noProof/>
        </w:rPr>
        <w:t>WEEE</w:t>
      </w:r>
    </w:p>
    <w:p w14:paraId="2338998B" w14:textId="77777777" w:rsidR="00344F4E" w:rsidRPr="00CF4F06" w:rsidRDefault="00344F4E">
      <w:pPr>
        <w:pStyle w:val="Index2"/>
        <w:tabs>
          <w:tab w:val="right" w:leader="dot" w:pos="4310"/>
        </w:tabs>
        <w:rPr>
          <w:noProof/>
        </w:rPr>
      </w:pPr>
      <w:r w:rsidRPr="00CF4F06">
        <w:rPr>
          <w:noProof/>
        </w:rPr>
        <w:t xml:space="preserve">waste electric and electronic waste, 1, 2, 3, 25, 26, 27, 121, cl, cli, , , </w:t>
      </w:r>
    </w:p>
    <w:p w14:paraId="4D671C12" w14:textId="77777777" w:rsidR="00344F4E" w:rsidRPr="00CF4F06" w:rsidRDefault="00344F4E" w:rsidP="0093090C">
      <w:pPr>
        <w:pStyle w:val="berschrift1"/>
        <w:rPr>
          <w:noProof/>
        </w:rPr>
        <w:sectPr w:rsidR="00344F4E" w:rsidRPr="00CF4F06" w:rsidSect="00344F4E">
          <w:type w:val="continuous"/>
          <w:pgSz w:w="12240" w:h="15840"/>
          <w:pgMar w:top="1440" w:right="1440" w:bottom="1440" w:left="1440" w:header="720" w:footer="720" w:gutter="0"/>
          <w:pgNumType w:fmt="lowerRoman"/>
          <w:cols w:num="2" w:space="720"/>
          <w:docGrid w:linePitch="360"/>
        </w:sectPr>
      </w:pPr>
    </w:p>
    <w:p w14:paraId="07ACCFAF" w14:textId="77777777" w:rsidR="009D3FFE" w:rsidRPr="00CF4F06" w:rsidRDefault="00264F9F" w:rsidP="0093090C">
      <w:pPr>
        <w:pStyle w:val="berschrift1"/>
      </w:pPr>
      <w:r w:rsidRPr="00F579C9">
        <w:lastRenderedPageBreak/>
        <w:fldChar w:fldCharType="end"/>
      </w:r>
    </w:p>
    <w:p w14:paraId="0BA82AB1" w14:textId="77777777" w:rsidR="00BE6E3D" w:rsidRPr="00CF4F06" w:rsidRDefault="00BE6E3D" w:rsidP="009D3FFE">
      <w:pPr>
        <w:rPr>
          <w:rFonts w:asciiTheme="majorHAnsi" w:eastAsiaTheme="majorEastAsia" w:hAnsiTheme="majorHAnsi" w:cstheme="majorBidi"/>
          <w:color w:val="365F91" w:themeColor="accent1" w:themeShade="BF"/>
          <w:sz w:val="28"/>
          <w:szCs w:val="28"/>
        </w:rPr>
        <w:sectPr w:rsidR="00BE6E3D" w:rsidRPr="00CF4F06" w:rsidSect="00344F4E">
          <w:type w:val="continuous"/>
          <w:pgSz w:w="12240" w:h="15840"/>
          <w:pgMar w:top="1440" w:right="1440" w:bottom="1440" w:left="1440" w:header="720" w:footer="720" w:gutter="0"/>
          <w:pgNumType w:fmt="lowerRoman"/>
          <w:cols w:space="720"/>
          <w:docGrid w:linePitch="360"/>
        </w:sectPr>
      </w:pPr>
    </w:p>
    <w:p w14:paraId="4D7A9208" w14:textId="77777777" w:rsidR="0093090C" w:rsidRPr="00CF4F06" w:rsidRDefault="003F74AB" w:rsidP="0082134F">
      <w:pPr>
        <w:pStyle w:val="berschrift1"/>
        <w:numPr>
          <w:ilvl w:val="0"/>
          <w:numId w:val="17"/>
        </w:numPr>
      </w:pPr>
      <w:bookmarkStart w:id="555" w:name="_Toc415436281"/>
      <w:r w:rsidRPr="00CF4F06">
        <w:lastRenderedPageBreak/>
        <w:t>Introduction</w:t>
      </w:r>
      <w:bookmarkEnd w:id="555"/>
    </w:p>
    <w:p w14:paraId="72410C8D" w14:textId="77777777" w:rsidR="007F7A96" w:rsidRPr="00CF4F06" w:rsidRDefault="00163F98" w:rsidP="00E802DF">
      <w:commentRangeStart w:id="556"/>
      <w:r w:rsidRPr="00CF4F06">
        <w:t>Efficient recycling and reuse of waste electric and electronic waste (WEEE</w:t>
      </w:r>
      <w:r w:rsidR="00D71F26" w:rsidRPr="00F579C9">
        <w:fldChar w:fldCharType="begin"/>
      </w:r>
      <w:r w:rsidR="00D71F26" w:rsidRPr="00CF4F06">
        <w:instrText xml:space="preserve"> XE "WEEE:waste electric and electronic waste" \t "" </w:instrText>
      </w:r>
      <w:r w:rsidR="00D71F26" w:rsidRPr="00F579C9">
        <w:fldChar w:fldCharType="end"/>
      </w:r>
      <w:r w:rsidRPr="00CF4F06">
        <w:t xml:space="preserve">) requires </w:t>
      </w:r>
      <w:r w:rsidR="003E0530" w:rsidRPr="00CF4F06">
        <w:t>detailed</w:t>
      </w:r>
      <w:r w:rsidRPr="00CF4F06">
        <w:t xml:space="preserve"> inform</w:t>
      </w:r>
      <w:r w:rsidR="000B6B78" w:rsidRPr="00CF4F06">
        <w:t>ation about the material content</w:t>
      </w:r>
      <w:r w:rsidRPr="00CF4F06">
        <w:t xml:space="preserve"> and the electronic composition of </w:t>
      </w:r>
      <w:ins w:id="557" w:author="Perrine Chancerel" w:date="2015-03-31T13:25:00Z">
        <w:r w:rsidR="0061713C" w:rsidRPr="00CF4F06">
          <w:t xml:space="preserve">printed circuit boards </w:t>
        </w:r>
      </w:ins>
      <w:del w:id="558" w:author="Perrine Chancerel" w:date="2015-03-31T13:25:00Z">
        <w:r w:rsidRPr="00CF4F06" w:rsidDel="0061713C">
          <w:delText>PCBs</w:delText>
        </w:r>
        <w:r w:rsidR="00011E7C" w:rsidRPr="00F579C9" w:rsidDel="0061713C">
          <w:fldChar w:fldCharType="begin"/>
        </w:r>
        <w:r w:rsidR="00011E7C" w:rsidRPr="00CF4F06" w:rsidDel="0061713C">
          <w:delInstrText xml:space="preserve"> XE "PCBs:Printed circuit boards" </w:delInstrText>
        </w:r>
        <w:r w:rsidR="00011E7C" w:rsidRPr="00F579C9" w:rsidDel="0061713C">
          <w:fldChar w:fldCharType="end"/>
        </w:r>
        <w:r w:rsidR="000B6B78" w:rsidRPr="00CF4F06" w:rsidDel="0061713C">
          <w:delText xml:space="preserve"> </w:delText>
        </w:r>
      </w:del>
      <w:r w:rsidR="000B6B78" w:rsidRPr="00CF4F06">
        <w:t>(</w:t>
      </w:r>
      <w:ins w:id="559" w:author="Perrine Chancerel" w:date="2015-03-31T13:25:00Z">
        <w:r w:rsidR="0061713C" w:rsidRPr="00CF4F06">
          <w:t>PCBs</w:t>
        </w:r>
        <w:r w:rsidR="0061713C" w:rsidRPr="00F579C9">
          <w:fldChar w:fldCharType="begin"/>
        </w:r>
        <w:r w:rsidR="0061713C" w:rsidRPr="00CF4F06">
          <w:instrText xml:space="preserve"> XE "PCBs:Printed circuit boards" </w:instrText>
        </w:r>
        <w:r w:rsidR="0061713C" w:rsidRPr="00F579C9">
          <w:fldChar w:fldCharType="end"/>
        </w:r>
        <w:r w:rsidR="0061713C" w:rsidRPr="00CF4F06">
          <w:t xml:space="preserve"> </w:t>
        </w:r>
      </w:ins>
      <w:del w:id="560" w:author="Perrine Chancerel" w:date="2015-03-31T13:25:00Z">
        <w:r w:rsidR="000B6B78" w:rsidRPr="00CF4F06" w:rsidDel="0061713C">
          <w:delText>p</w:delText>
        </w:r>
        <w:r w:rsidRPr="00CF4F06" w:rsidDel="0061713C">
          <w:delText>rinted circuit boards</w:delText>
        </w:r>
      </w:del>
      <w:r w:rsidRPr="00CF4F06">
        <w:t xml:space="preserve">). </w:t>
      </w:r>
      <w:r w:rsidR="00C3503F" w:rsidRPr="00CF4F06">
        <w:t xml:space="preserve">An </w:t>
      </w:r>
      <w:r w:rsidR="000B6B78" w:rsidRPr="00CF4F06">
        <w:t>Automatic Optical I</w:t>
      </w:r>
      <w:r w:rsidR="00340EB1" w:rsidRPr="00CF4F06">
        <w:t>nspection</w:t>
      </w:r>
      <w:r w:rsidR="00C3503F" w:rsidRPr="00CF4F06">
        <w:t xml:space="preserve"> system</w:t>
      </w:r>
      <w:r w:rsidR="00340EB1" w:rsidRPr="00CF4F06">
        <w:t xml:space="preserve"> (AOI</w:t>
      </w:r>
      <w:r w:rsidR="00DE69BB" w:rsidRPr="00CF4F06">
        <w:t>-S</w:t>
      </w:r>
      <w:r w:rsidR="00C3503F" w:rsidRPr="00CF4F06">
        <w:t>ystem</w:t>
      </w:r>
      <w:r w:rsidR="00011E7C" w:rsidRPr="00F579C9">
        <w:fldChar w:fldCharType="begin"/>
      </w:r>
      <w:r w:rsidR="00011E7C" w:rsidRPr="00CF4F06">
        <w:instrText xml:space="preserve"> XE "AOI:Automatic optical inspection" </w:instrText>
      </w:r>
      <w:r w:rsidR="00011E7C" w:rsidRPr="00F579C9">
        <w:fldChar w:fldCharType="end"/>
      </w:r>
      <w:r w:rsidR="00340EB1" w:rsidRPr="00CF4F06">
        <w:t>) of PCBs</w:t>
      </w:r>
      <w:r w:rsidR="00011E7C" w:rsidRPr="00F579C9">
        <w:fldChar w:fldCharType="begin"/>
      </w:r>
      <w:r w:rsidR="00011E7C" w:rsidRPr="00CF4F06">
        <w:instrText xml:space="preserve"> XE "PCBs:Printed circuit boards" </w:instrText>
      </w:r>
      <w:r w:rsidR="00011E7C" w:rsidRPr="00F579C9">
        <w:fldChar w:fldCharType="end"/>
      </w:r>
      <w:r w:rsidR="00340EB1" w:rsidRPr="00CF4F06">
        <w:t xml:space="preserve"> provides a good opportunity for </w:t>
      </w:r>
      <w:del w:id="561" w:author="Perrine Chancerel" w:date="2015-03-31T13:25:00Z">
        <w:r w:rsidR="00340EB1" w:rsidRPr="00CF4F06" w:rsidDel="0061713C">
          <w:delText xml:space="preserve">estimating </w:delText>
        </w:r>
      </w:del>
      <w:ins w:id="562" w:author="Perrine Chancerel" w:date="2015-03-31T13:25:00Z">
        <w:r w:rsidR="0061713C" w:rsidRPr="00CF4F06">
          <w:t xml:space="preserve">modelling the </w:t>
        </w:r>
      </w:ins>
      <w:r w:rsidR="00340EB1" w:rsidRPr="00CF4F06">
        <w:t xml:space="preserve">composition </w:t>
      </w:r>
      <w:del w:id="563" w:author="Perrine Chancerel" w:date="2015-03-31T13:25:00Z">
        <w:r w:rsidR="00340EB1" w:rsidRPr="00CF4F06" w:rsidDel="0061713C">
          <w:delText xml:space="preserve">models </w:delText>
        </w:r>
      </w:del>
      <w:r w:rsidR="00340EB1" w:rsidRPr="00CF4F06">
        <w:t>of PCBs</w:t>
      </w:r>
      <w:r w:rsidR="00011E7C" w:rsidRPr="00F579C9">
        <w:fldChar w:fldCharType="begin"/>
      </w:r>
      <w:r w:rsidR="00011E7C" w:rsidRPr="00CF4F06">
        <w:instrText xml:space="preserve"> XE "PCBs:Printed circuit boards" </w:instrText>
      </w:r>
      <w:r w:rsidR="00011E7C" w:rsidRPr="00F579C9">
        <w:fldChar w:fldCharType="end"/>
      </w:r>
      <w:r w:rsidR="00340EB1" w:rsidRPr="00CF4F06">
        <w:t xml:space="preserve">. </w:t>
      </w:r>
      <w:commentRangeEnd w:id="556"/>
      <w:r w:rsidR="00BE47D8">
        <w:rPr>
          <w:rStyle w:val="Kommentarzeichen"/>
        </w:rPr>
        <w:commentReference w:id="556"/>
      </w:r>
    </w:p>
    <w:p w14:paraId="448B80A6" w14:textId="77777777" w:rsidR="00347B64" w:rsidRPr="00CF4F06" w:rsidRDefault="00347B64" w:rsidP="00883132">
      <w:pPr>
        <w:pStyle w:val="berschrift2"/>
        <w:numPr>
          <w:ilvl w:val="1"/>
          <w:numId w:val="1"/>
        </w:numPr>
      </w:pPr>
      <w:r w:rsidRPr="00CF4F06">
        <w:t xml:space="preserve"> </w:t>
      </w:r>
      <w:bookmarkStart w:id="564" w:name="_Ref411182741"/>
      <w:bookmarkStart w:id="565" w:name="_Toc415436282"/>
      <w:r w:rsidRPr="00CF4F06">
        <w:t>Problem formulation</w:t>
      </w:r>
      <w:bookmarkEnd w:id="564"/>
      <w:bookmarkEnd w:id="565"/>
    </w:p>
    <w:p w14:paraId="36D32ADC" w14:textId="77777777" w:rsidR="00430FC0" w:rsidRPr="00CF4F06" w:rsidRDefault="00780C6C" w:rsidP="00347B64">
      <w:r w:rsidRPr="00CF4F06">
        <w:t>The production of electric and electronic equipment (EEE</w:t>
      </w:r>
      <w:r w:rsidR="00011E7C" w:rsidRPr="00F579C9">
        <w:fldChar w:fldCharType="begin"/>
      </w:r>
      <w:r w:rsidR="00011E7C" w:rsidRPr="00CF4F06">
        <w:instrText xml:space="preserve"> XE "EEE:electric and electronic equipment" </w:instrText>
      </w:r>
      <w:r w:rsidR="00011E7C" w:rsidRPr="00F579C9">
        <w:fldChar w:fldCharType="end"/>
      </w:r>
      <w:r w:rsidRPr="00CF4F06">
        <w:t xml:space="preserve">) is </w:t>
      </w:r>
      <w:r w:rsidR="00BC79E1" w:rsidRPr="00CF4F06">
        <w:t>increasing</w:t>
      </w:r>
      <w:r w:rsidRPr="00CF4F06">
        <w:t xml:space="preserve"> worldwide. At the end of the life the equipment ends up as waste electric and electronic waste (WEEE</w:t>
      </w:r>
      <w:r w:rsidR="00D71F26" w:rsidRPr="00F579C9">
        <w:fldChar w:fldCharType="begin"/>
      </w:r>
      <w:r w:rsidR="00D71F26" w:rsidRPr="00CF4F06">
        <w:instrText xml:space="preserve"> XE "WEEE:waste electric and electronic waste" </w:instrText>
      </w:r>
      <w:r w:rsidR="00D71F26" w:rsidRPr="00F579C9">
        <w:fldChar w:fldCharType="end"/>
      </w:r>
      <w:r w:rsidRPr="00CF4F06">
        <w:t xml:space="preserve">). This development </w:t>
      </w:r>
      <w:r w:rsidR="00B24B4B" w:rsidRPr="00CF4F06">
        <w:t>requires</w:t>
      </w:r>
      <w:r w:rsidRPr="00CF4F06">
        <w:t xml:space="preserve"> </w:t>
      </w:r>
      <w:r w:rsidR="00A36900" w:rsidRPr="00CF4F06">
        <w:t>a</w:t>
      </w:r>
      <w:r w:rsidR="00430FC0" w:rsidRPr="00CF4F06">
        <w:t>n</w:t>
      </w:r>
      <w:r w:rsidR="00137002" w:rsidRPr="00CF4F06">
        <w:t xml:space="preserve"> e</w:t>
      </w:r>
      <w:r w:rsidR="00A36900" w:rsidRPr="00CF4F06">
        <w:t>nd-of-life ma</w:t>
      </w:r>
      <w:r w:rsidR="00430FC0" w:rsidRPr="00CF4F06">
        <w:t>nagement system which serves the</w:t>
      </w:r>
      <w:r w:rsidR="00A36900" w:rsidRPr="00CF4F06">
        <w:t xml:space="preserve"> following goals:</w:t>
      </w:r>
    </w:p>
    <w:p w14:paraId="5E20097F" w14:textId="77777777" w:rsidR="00430FC0" w:rsidRPr="00CF4F06" w:rsidRDefault="00137002" w:rsidP="00883132">
      <w:pPr>
        <w:pStyle w:val="Listenabsatz"/>
        <w:numPr>
          <w:ilvl w:val="0"/>
          <w:numId w:val="6"/>
        </w:numPr>
      </w:pPr>
      <w:r w:rsidRPr="00CF4F06">
        <w:t>r</w:t>
      </w:r>
      <w:r w:rsidR="00430FC0" w:rsidRPr="00CF4F06">
        <w:t>eduction</w:t>
      </w:r>
      <w:r w:rsidR="000B6B78" w:rsidRPr="00CF4F06">
        <w:t xml:space="preserve"> of materials going to landfill and minimization of</w:t>
      </w:r>
      <w:r w:rsidR="00430FC0" w:rsidRPr="00CF4F06">
        <w:t xml:space="preserve"> landfill-volumes</w:t>
      </w:r>
    </w:p>
    <w:p w14:paraId="0E19233C" w14:textId="77777777" w:rsidR="00430FC0" w:rsidRPr="00CF4F06" w:rsidRDefault="00137002" w:rsidP="00883132">
      <w:pPr>
        <w:pStyle w:val="Listenabsatz"/>
        <w:numPr>
          <w:ilvl w:val="0"/>
          <w:numId w:val="6"/>
        </w:numPr>
      </w:pPr>
      <w:r w:rsidRPr="00CF4F06">
        <w:t>r</w:t>
      </w:r>
      <w:r w:rsidR="00430FC0" w:rsidRPr="00CF4F06">
        <w:t>ecycling of materials in order to keep the maximum economic and environmental value and to avoid new material extraction</w:t>
      </w:r>
    </w:p>
    <w:p w14:paraId="75695CF5" w14:textId="77777777" w:rsidR="00430FC0" w:rsidRPr="00CF4F06" w:rsidRDefault="00137002" w:rsidP="00883132">
      <w:pPr>
        <w:pStyle w:val="Listenabsatz"/>
        <w:numPr>
          <w:ilvl w:val="0"/>
          <w:numId w:val="6"/>
        </w:numPr>
      </w:pPr>
      <w:r w:rsidRPr="00CF4F06">
        <w:t>r</w:t>
      </w:r>
      <w:r w:rsidR="00430FC0" w:rsidRPr="00CF4F06">
        <w:t xml:space="preserve">eduction of emissions of environmentally relevant substances, for example through leaching </w:t>
      </w:r>
      <w:r w:rsidR="000B6B78" w:rsidRPr="00CF4F06">
        <w:t>of</w:t>
      </w:r>
      <w:r w:rsidR="00430FC0" w:rsidRPr="00CF4F06">
        <w:t xml:space="preserve"> landfill sites, incineration slags and off-gasses from combustion processes</w:t>
      </w:r>
    </w:p>
    <w:p w14:paraId="66200AA1" w14:textId="77777777" w:rsidR="009B4BA9" w:rsidRPr="00CF4F06" w:rsidRDefault="00D0670B" w:rsidP="002D4DCD">
      <w:sdt>
        <w:sdtPr>
          <w:id w:val="-375015250"/>
          <w:citation/>
        </w:sdtPr>
        <w:sdtContent>
          <w:r w:rsidR="009B4BA9" w:rsidRPr="00E36537">
            <w:fldChar w:fldCharType="begin"/>
          </w:r>
          <w:r w:rsidR="009B4BA9" w:rsidRPr="00CF4F06">
            <w:instrText xml:space="preserve"> CITATION Huisman2004 \l 1033 </w:instrText>
          </w:r>
          <w:r w:rsidR="009B4BA9" w:rsidRPr="00E36537">
            <w:rPr>
              <w:rPrChange w:id="566" w:author="Chancerel, Perrine" w:date="2015-04-01T12:09:00Z">
                <w:rPr/>
              </w:rPrChange>
            </w:rPr>
            <w:fldChar w:fldCharType="separate"/>
          </w:r>
          <w:r w:rsidR="00344F4E" w:rsidRPr="00CF4F06">
            <w:rPr>
              <w:noProof/>
            </w:rPr>
            <w:t>(Huisman, 2004)</w:t>
          </w:r>
          <w:r w:rsidR="009B4BA9" w:rsidRPr="00E36537">
            <w:fldChar w:fldCharType="end"/>
          </w:r>
        </w:sdtContent>
      </w:sdt>
    </w:p>
    <w:p w14:paraId="7644A46B" w14:textId="77777777" w:rsidR="00474684" w:rsidRPr="00CF4F06" w:rsidRDefault="00430FC0" w:rsidP="002D4DCD">
      <w:r w:rsidRPr="00CF4F06">
        <w:t>Recycling of WEEE</w:t>
      </w:r>
      <w:r w:rsidR="00D71F26" w:rsidRPr="00F579C9">
        <w:fldChar w:fldCharType="begin"/>
      </w:r>
      <w:r w:rsidR="00D71F26" w:rsidRPr="00CF4F06">
        <w:instrText xml:space="preserve"> XE "WEEE:waste electric and electronic waste" \t "" </w:instrText>
      </w:r>
      <w:r w:rsidR="00D71F26" w:rsidRPr="00F579C9">
        <w:fldChar w:fldCharType="end"/>
      </w:r>
      <w:r w:rsidRPr="00CF4F06">
        <w:t xml:space="preserve"> is an important subject</w:t>
      </w:r>
      <w:r w:rsidR="0001243A" w:rsidRPr="00CF4F06">
        <w:t xml:space="preserve"> not only from the point of </w:t>
      </w:r>
      <w:r w:rsidR="000B6B78" w:rsidRPr="00CF4F06">
        <w:t xml:space="preserve">view of </w:t>
      </w:r>
      <w:r w:rsidR="0001243A" w:rsidRPr="00CF4F06">
        <w:t xml:space="preserve">waste treatment but also </w:t>
      </w:r>
      <w:r w:rsidR="000B6B78" w:rsidRPr="00CF4F06">
        <w:t>regarding</w:t>
      </w:r>
      <w:r w:rsidR="0001243A" w:rsidRPr="00CF4F06">
        <w:t xml:space="preserve"> the recovery of valuable materials and the reuse of electronic components. WEEE</w:t>
      </w:r>
      <w:r w:rsidR="00D71F26" w:rsidRPr="00F579C9">
        <w:fldChar w:fldCharType="begin"/>
      </w:r>
      <w:r w:rsidR="00D71F26" w:rsidRPr="00CF4F06">
        <w:instrText xml:space="preserve"> XE "WEEE:waste electric and electronic waste" \t "" </w:instrText>
      </w:r>
      <w:r w:rsidR="00D71F26" w:rsidRPr="00F579C9">
        <w:fldChar w:fldCharType="end"/>
      </w:r>
      <w:r w:rsidR="0001243A" w:rsidRPr="00CF4F06">
        <w:t xml:space="preserve"> is diverse and complex in terms of materials and components</w:t>
      </w:r>
      <w:r w:rsidR="00C3503F" w:rsidRPr="00CF4F06">
        <w:t>.</w:t>
      </w:r>
      <w:r w:rsidR="0001243A" w:rsidRPr="00CF4F06">
        <w:t xml:space="preserve"> </w:t>
      </w:r>
      <w:r w:rsidR="00474684" w:rsidRPr="00CF4F06">
        <w:t>Electronic products, in particular IT and communication equipment</w:t>
      </w:r>
      <w:r w:rsidR="000B6B78" w:rsidRPr="00CF4F06">
        <w:t>, contain</w:t>
      </w:r>
      <w:r w:rsidR="00474684" w:rsidRPr="00CF4F06">
        <w:t xml:space="preserve"> a lot of precious metals (gold, silver, palladium) and special metals (indium, selenium, tellurium, tantalum, bismuth, antimony). The precious metals are mainly found in printed circuit boards (PCBs</w:t>
      </w:r>
      <w:r w:rsidR="00011E7C" w:rsidRPr="00F579C9">
        <w:fldChar w:fldCharType="begin"/>
      </w:r>
      <w:r w:rsidR="00011E7C" w:rsidRPr="00CF4F06">
        <w:instrText xml:space="preserve"> XE "PCBs:Printed circuit boards" </w:instrText>
      </w:r>
      <w:r w:rsidR="00011E7C" w:rsidRPr="00F579C9">
        <w:fldChar w:fldCharType="end"/>
      </w:r>
      <w:r w:rsidR="00474684" w:rsidRPr="00CF4F06">
        <w:t>). The concentration of precious metals in PCBs</w:t>
      </w:r>
      <w:r w:rsidR="00011E7C" w:rsidRPr="00F579C9">
        <w:fldChar w:fldCharType="begin"/>
      </w:r>
      <w:r w:rsidR="00011E7C" w:rsidRPr="00CF4F06">
        <w:instrText xml:space="preserve"> XE "PCBs:Printed circuit boards" </w:instrText>
      </w:r>
      <w:r w:rsidR="00011E7C" w:rsidRPr="00F579C9">
        <w:fldChar w:fldCharType="end"/>
      </w:r>
      <w:r w:rsidR="00474684" w:rsidRPr="00CF4F06">
        <w:t xml:space="preserve"> is usually much higher than the concentration in ores, especially for gold and palladium</w:t>
      </w:r>
      <w:ins w:id="567" w:author="Perrine Chancerel" w:date="2015-03-31T13:27:00Z">
        <w:r w:rsidR="0061713C" w:rsidRPr="00CF4F06">
          <w:t xml:space="preserve"> </w:t>
        </w:r>
      </w:ins>
      <w:ins w:id="568" w:author="Perrine Chancerel" w:date="2015-03-31T13:26:00Z">
        <w:r w:rsidR="0061713C" w:rsidRPr="00CF4F06">
          <w:t>[reference?]</w:t>
        </w:r>
      </w:ins>
      <w:r w:rsidR="00474684" w:rsidRPr="00CF4F06">
        <w:t>. Moreover</w:t>
      </w:r>
      <w:r w:rsidR="000B6B78" w:rsidRPr="00CF4F06">
        <w:t>,</w:t>
      </w:r>
      <w:r w:rsidR="00474684" w:rsidRPr="00CF4F06">
        <w:t xml:space="preserve"> the extraction of precious metals through mining is associated with negative environmental impacts through significant emissions of greenhouse gases and energy, water and land usage. </w:t>
      </w:r>
      <w:r w:rsidR="000B6B78" w:rsidRPr="00CF4F06">
        <w:t>Furthermore,</w:t>
      </w:r>
      <w:r w:rsidR="00E92537" w:rsidRPr="00CF4F06">
        <w:t xml:space="preserve"> the high economic </w:t>
      </w:r>
      <w:r w:rsidR="00FE00C4" w:rsidRPr="00CF4F06">
        <w:t>value of precious metals on the world market as well as the limited available reserves of precious metals requires</w:t>
      </w:r>
      <w:r w:rsidR="00E92537" w:rsidRPr="00CF4F06">
        <w:t xml:space="preserve"> an improvement of recovering precious metals from WEEE</w:t>
      </w:r>
      <w:r w:rsidR="00011E7C" w:rsidRPr="00F579C9">
        <w:fldChar w:fldCharType="begin"/>
      </w:r>
      <w:r w:rsidR="00011E7C" w:rsidRPr="00CF4F06">
        <w:instrText xml:space="preserve"> XE "WEEE:waste electric and electronic waste" </w:instrText>
      </w:r>
      <w:r w:rsidR="00011E7C" w:rsidRPr="00F579C9">
        <w:fldChar w:fldCharType="end"/>
      </w:r>
      <w:r w:rsidR="00D2232C" w:rsidRPr="00CF4F06">
        <w:t>. The proportion of PCBs</w:t>
      </w:r>
      <w:r w:rsidR="00011E7C" w:rsidRPr="00F579C9">
        <w:fldChar w:fldCharType="begin"/>
      </w:r>
      <w:r w:rsidR="00011E7C" w:rsidRPr="00CF4F06">
        <w:instrText xml:space="preserve"> XE "PCBs:Printed circuit boards" </w:instrText>
      </w:r>
      <w:r w:rsidR="00011E7C" w:rsidRPr="00F579C9">
        <w:fldChar w:fldCharType="end"/>
      </w:r>
      <w:r w:rsidR="00D2232C" w:rsidRPr="00CF4F06">
        <w:t xml:space="preserve"> in WEEE</w:t>
      </w:r>
      <w:r w:rsidR="00011E7C" w:rsidRPr="00F579C9">
        <w:fldChar w:fldCharType="begin"/>
      </w:r>
      <w:r w:rsidR="00011E7C" w:rsidRPr="00CF4F06">
        <w:instrText xml:space="preserve"> XE "WEEE:waste electric and electronic waste" </w:instrText>
      </w:r>
      <w:r w:rsidR="00011E7C" w:rsidRPr="00F579C9">
        <w:fldChar w:fldCharType="end"/>
      </w:r>
      <w:r w:rsidR="00D2232C" w:rsidRPr="00CF4F06">
        <w:t xml:space="preserve"> </w:t>
      </w:r>
      <w:r w:rsidR="00D2232C" w:rsidRPr="00CF4F06">
        <w:lastRenderedPageBreak/>
        <w:t>over different equipment type</w:t>
      </w:r>
      <w:r w:rsidR="00045E95" w:rsidRPr="00CF4F06">
        <w:t>s</w:t>
      </w:r>
      <w:r w:rsidR="00D2232C" w:rsidRPr="00CF4F06">
        <w:t xml:space="preserve"> is </w:t>
      </w:r>
      <w:commentRangeStart w:id="569"/>
      <w:r w:rsidR="00D2232C" w:rsidRPr="00CF4F06">
        <w:t>around 9%</w:t>
      </w:r>
      <w:r w:rsidR="00AC50D2" w:rsidRPr="00CF4F06">
        <w:t xml:space="preserve"> </w:t>
      </w:r>
      <w:commentRangeEnd w:id="569"/>
      <w:r w:rsidR="0061713C" w:rsidRPr="00CF4F06">
        <w:rPr>
          <w:rStyle w:val="Kommentarzeichen"/>
        </w:rPr>
        <w:commentReference w:id="569"/>
      </w:r>
      <w:sdt>
        <w:sdtPr>
          <w:id w:val="1143085499"/>
          <w:citation/>
        </w:sdtPr>
        <w:sdtContent>
          <w:r w:rsidR="00AC50D2" w:rsidRPr="00E36537">
            <w:fldChar w:fldCharType="begin"/>
          </w:r>
          <w:r w:rsidR="00AC50D2" w:rsidRPr="00CF4F06">
            <w:instrText xml:space="preserve"> CITATION Chancerel2009 \l 1033 </w:instrText>
          </w:r>
          <w:r w:rsidR="00AC50D2" w:rsidRPr="00E36537">
            <w:rPr>
              <w:rPrChange w:id="570" w:author="Chancerel, Perrine" w:date="2015-04-01T12:09:00Z">
                <w:rPr/>
              </w:rPrChange>
            </w:rPr>
            <w:fldChar w:fldCharType="separate"/>
          </w:r>
          <w:r w:rsidR="00344F4E" w:rsidRPr="00CF4F06">
            <w:rPr>
              <w:noProof/>
            </w:rPr>
            <w:t>(Chancerel, et al., 2009)</w:t>
          </w:r>
          <w:r w:rsidR="00AC50D2" w:rsidRPr="00E36537">
            <w:fldChar w:fldCharType="end"/>
          </w:r>
        </w:sdtContent>
      </w:sdt>
      <w:r w:rsidR="00AC50D2" w:rsidRPr="00CF4F06">
        <w:t>.</w:t>
      </w:r>
      <w:r w:rsidR="0007387D" w:rsidRPr="00CF4F06">
        <w:t xml:space="preserve"> </w:t>
      </w:r>
      <w:commentRangeStart w:id="571"/>
      <w:r w:rsidR="005F1AAB" w:rsidRPr="00CF4F06">
        <w:t xml:space="preserve">The concentration of precious metals in </w:t>
      </w:r>
      <w:proofErr w:type="spellStart"/>
      <w:r w:rsidR="005F1AAB" w:rsidRPr="00CF4F06">
        <w:t>unshredded</w:t>
      </w:r>
      <w:proofErr w:type="spellEnd"/>
      <w:r w:rsidR="005F1AAB" w:rsidRPr="00CF4F06">
        <w:t xml:space="preserve"> printed circuit boards is</w:t>
      </w:r>
      <w:r w:rsidR="007C0CC6" w:rsidRPr="00CF4F06">
        <w:t xml:space="preserve"> around 6</w:t>
      </w:r>
      <w:r w:rsidR="005F1AAB" w:rsidRPr="00CF4F06">
        <w:t xml:space="preserve">69 </w:t>
      </w:r>
      <w:r w:rsidR="007C0CC6" w:rsidRPr="00CF4F06">
        <w:t>g</w:t>
      </w:r>
      <w:r w:rsidR="005F1AAB" w:rsidRPr="00CF4F06">
        <w:t>/t of s</w:t>
      </w:r>
      <w:r w:rsidR="007C0CC6" w:rsidRPr="00CF4F06">
        <w:t xml:space="preserve">ilver, </w:t>
      </w:r>
      <w:r w:rsidR="005F1AAB" w:rsidRPr="00CF4F06">
        <w:t xml:space="preserve">135 </w:t>
      </w:r>
      <w:r w:rsidR="007C0CC6" w:rsidRPr="00CF4F06">
        <w:t>g</w:t>
      </w:r>
      <w:r w:rsidR="005F1AAB" w:rsidRPr="00CF4F06">
        <w:t>/t of g</w:t>
      </w:r>
      <w:r w:rsidR="007C0CC6" w:rsidRPr="00CF4F06">
        <w:t xml:space="preserve">old and </w:t>
      </w:r>
      <w:r w:rsidR="005F1AAB" w:rsidRPr="00CF4F06">
        <w:t xml:space="preserve">50 </w:t>
      </w:r>
      <w:r w:rsidR="007C0CC6" w:rsidRPr="00CF4F06">
        <w:t>g</w:t>
      </w:r>
      <w:r w:rsidR="005F1AAB" w:rsidRPr="00CF4F06">
        <w:t>/t</w:t>
      </w:r>
      <w:r w:rsidR="007C0CC6" w:rsidRPr="00CF4F06">
        <w:t xml:space="preserve"> </w:t>
      </w:r>
      <w:r w:rsidR="00E349C5" w:rsidRPr="00CF4F06">
        <w:t>o</w:t>
      </w:r>
      <w:r w:rsidR="00045E95" w:rsidRPr="00CF4F06">
        <w:t>f</w:t>
      </w:r>
      <w:r w:rsidR="007C0CC6" w:rsidRPr="00CF4F06">
        <w:t xml:space="preserve"> </w:t>
      </w:r>
      <w:r w:rsidR="00137002" w:rsidRPr="00CF4F06">
        <w:t>p</w:t>
      </w:r>
      <w:r w:rsidR="007C0CC6" w:rsidRPr="00CF4F06">
        <w:t>alladium</w:t>
      </w:r>
      <w:commentRangeEnd w:id="571"/>
      <w:r w:rsidR="0061713C" w:rsidRPr="00CF4F06">
        <w:rPr>
          <w:rStyle w:val="Kommentarzeichen"/>
        </w:rPr>
        <w:commentReference w:id="571"/>
      </w:r>
      <w:r w:rsidR="007C0CC6" w:rsidRPr="00CF4F06">
        <w:t xml:space="preserve">. </w:t>
      </w:r>
      <w:r w:rsidR="009B4BA9" w:rsidRPr="00CF4F06">
        <w:t>Other met</w:t>
      </w:r>
      <w:r w:rsidR="00E349C5" w:rsidRPr="00CF4F06">
        <w:t>a</w:t>
      </w:r>
      <w:r w:rsidR="009B4BA9" w:rsidRPr="00CF4F06">
        <w:t>l</w:t>
      </w:r>
      <w:r w:rsidR="00E349C5" w:rsidRPr="00CF4F06">
        <w:t xml:space="preserve">s like tantalum are </w:t>
      </w:r>
      <w:r w:rsidR="00C3503F" w:rsidRPr="00CF4F06">
        <w:t>very rare</w:t>
      </w:r>
      <w:ins w:id="572" w:author="Perrine Chancerel" w:date="2015-03-31T13:32:00Z">
        <w:r w:rsidR="0061713C" w:rsidRPr="00CF4F06">
          <w:t>ly</w:t>
        </w:r>
      </w:ins>
      <w:r w:rsidR="00E349C5" w:rsidRPr="00CF4F06">
        <w:t xml:space="preserve"> recycled in today’s recycling chains. </w:t>
      </w:r>
    </w:p>
    <w:p w14:paraId="42648638" w14:textId="77777777" w:rsidR="004F4A67" w:rsidRPr="00CF4F06" w:rsidRDefault="009B4BA9" w:rsidP="00E92537">
      <w:r w:rsidRPr="00CF4F06">
        <w:t xml:space="preserve">The reuse of </w:t>
      </w:r>
      <w:r w:rsidR="00C235DC" w:rsidRPr="00CF4F06">
        <w:t xml:space="preserve">electronic components is </w:t>
      </w:r>
      <w:r w:rsidR="00045E95" w:rsidRPr="00CF4F06">
        <w:t xml:space="preserve">the </w:t>
      </w:r>
      <w:commentRangeStart w:id="573"/>
      <w:r w:rsidR="00045E95" w:rsidRPr="00CF4F06">
        <w:t xml:space="preserve">best ecological </w:t>
      </w:r>
      <w:commentRangeEnd w:id="573"/>
      <w:r w:rsidR="0061713C" w:rsidRPr="00CF4F06">
        <w:rPr>
          <w:rStyle w:val="Kommentarzeichen"/>
        </w:rPr>
        <w:commentReference w:id="573"/>
      </w:r>
      <w:r w:rsidR="00045E95" w:rsidRPr="00CF4F06">
        <w:t>way of treat</w:t>
      </w:r>
      <w:r w:rsidR="00C235DC" w:rsidRPr="00CF4F06">
        <w:t>ing electronic waste. Unfortunately the determination of economical valuable electronic component</w:t>
      </w:r>
      <w:r w:rsidR="00045E95" w:rsidRPr="00CF4F06">
        <w:t>s</w:t>
      </w:r>
      <w:r w:rsidR="00C235DC" w:rsidRPr="00CF4F06">
        <w:t xml:space="preserve"> which can be reused is not done in today</w:t>
      </w:r>
      <w:r w:rsidR="00045E95" w:rsidRPr="00CF4F06">
        <w:t>’s</w:t>
      </w:r>
      <w:r w:rsidR="00C235DC" w:rsidRPr="00CF4F06">
        <w:t xml:space="preserve"> recycling chains.</w:t>
      </w:r>
      <w:r w:rsidR="004F4A67" w:rsidRPr="00CF4F06">
        <w:t xml:space="preserve"> </w:t>
      </w:r>
      <w:r w:rsidR="00E92537" w:rsidRPr="00CF4F06">
        <w:t>A simplified recycling chain for WEEE</w:t>
      </w:r>
      <w:r w:rsidR="00011E7C" w:rsidRPr="00F579C9">
        <w:fldChar w:fldCharType="begin"/>
      </w:r>
      <w:r w:rsidR="00011E7C" w:rsidRPr="00CF4F06">
        <w:instrText xml:space="preserve"> XE "WEEE</w:instrText>
      </w:r>
      <w:proofErr w:type="gramStart"/>
      <w:r w:rsidR="00011E7C" w:rsidRPr="00CF4F06">
        <w:instrText>:waste</w:instrText>
      </w:r>
      <w:proofErr w:type="gramEnd"/>
      <w:r w:rsidR="00011E7C" w:rsidRPr="00CF4F06">
        <w:instrText xml:space="preserve"> electric and electronic waste" </w:instrText>
      </w:r>
      <w:r w:rsidR="00011E7C" w:rsidRPr="00F579C9">
        <w:fldChar w:fldCharType="end"/>
      </w:r>
      <w:r w:rsidR="00E92537" w:rsidRPr="00CF4F06">
        <w:t xml:space="preserve"> is shown in </w:t>
      </w:r>
      <w:r w:rsidR="00E92537" w:rsidRPr="00E36537">
        <w:fldChar w:fldCharType="begin"/>
      </w:r>
      <w:r w:rsidR="00E92537" w:rsidRPr="00CF4F06">
        <w:instrText xml:space="preserve"> REF _Ref408050764 \h </w:instrText>
      </w:r>
      <w:r w:rsidR="00E92537" w:rsidRPr="00E36537">
        <w:rPr>
          <w:rPrChange w:id="574" w:author="Chancerel, Perrine" w:date="2015-04-01T12:09:00Z">
            <w:rPr/>
          </w:rPrChange>
        </w:rPr>
        <w:fldChar w:fldCharType="separate"/>
      </w:r>
      <w:r w:rsidR="00344F4E" w:rsidRPr="00CF4F06">
        <w:t xml:space="preserve">Figure </w:t>
      </w:r>
      <w:r w:rsidR="00344F4E" w:rsidRPr="00CF4F06">
        <w:rPr>
          <w:noProof/>
        </w:rPr>
        <w:t>1</w:t>
      </w:r>
      <w:r w:rsidR="00E92537" w:rsidRPr="00E36537">
        <w:fldChar w:fldCharType="end"/>
      </w:r>
      <w:r w:rsidR="00E92537" w:rsidRPr="00CF4F06">
        <w:t>.</w:t>
      </w:r>
      <w:r w:rsidR="00CE39DF" w:rsidRPr="00CF4F06">
        <w:t xml:space="preserve"> </w:t>
      </w:r>
      <w:r w:rsidR="00483F9D" w:rsidRPr="00CF4F06">
        <w:t>The detailed recycling chain for WEEE</w:t>
      </w:r>
      <w:r w:rsidR="00483F9D" w:rsidRPr="00F579C9">
        <w:fldChar w:fldCharType="begin"/>
      </w:r>
      <w:r w:rsidR="00483F9D" w:rsidRPr="00CF4F06">
        <w:instrText xml:space="preserve"> XE "WEEE</w:instrText>
      </w:r>
      <w:proofErr w:type="gramStart"/>
      <w:r w:rsidR="00483F9D" w:rsidRPr="00CF4F06">
        <w:instrText>:waste</w:instrText>
      </w:r>
      <w:proofErr w:type="gramEnd"/>
      <w:r w:rsidR="00483F9D" w:rsidRPr="00CF4F06">
        <w:instrText xml:space="preserve"> electric and electronic waste" </w:instrText>
      </w:r>
      <w:r w:rsidR="00483F9D" w:rsidRPr="00F579C9">
        <w:fldChar w:fldCharType="end"/>
      </w:r>
      <w:r w:rsidR="00B0062F" w:rsidRPr="00CF4F06">
        <w:t xml:space="preserve"> is shown in </w:t>
      </w:r>
      <w:r w:rsidR="0063470E" w:rsidRPr="00E36537">
        <w:fldChar w:fldCharType="begin"/>
      </w:r>
      <w:r w:rsidR="0063470E" w:rsidRPr="00CF4F06">
        <w:instrText xml:space="preserve"> REF _Ref414643245 \r \h </w:instrText>
      </w:r>
      <w:r w:rsidR="0063470E" w:rsidRPr="00E36537">
        <w:rPr>
          <w:rPrChange w:id="575" w:author="Chancerel, Perrine" w:date="2015-04-01T12:09:00Z">
            <w:rPr/>
          </w:rPrChange>
        </w:rPr>
        <w:fldChar w:fldCharType="separate"/>
      </w:r>
      <w:r w:rsidR="00344F4E" w:rsidRPr="00CF4F06">
        <w:t>Appendix J</w:t>
      </w:r>
      <w:r w:rsidR="0063470E" w:rsidRPr="00E36537">
        <w:fldChar w:fldCharType="end"/>
      </w:r>
      <w:r w:rsidR="0063470E" w:rsidRPr="00CF4F06">
        <w:t>.</w:t>
      </w:r>
    </w:p>
    <w:p w14:paraId="257DFB2C" w14:textId="77777777" w:rsidR="004F4A67" w:rsidRPr="00CF4F06" w:rsidRDefault="004F4A67" w:rsidP="004F4A67">
      <w:pPr>
        <w:keepNext/>
        <w:jc w:val="center"/>
      </w:pPr>
      <w:r w:rsidRPr="00F579C9">
        <w:rPr>
          <w:noProof/>
          <w:lang w:val="de-DE" w:eastAsia="de-DE"/>
        </w:rPr>
        <w:drawing>
          <wp:inline distT="0" distB="0" distL="0" distR="0" wp14:anchorId="577F3CAA" wp14:editId="47473793">
            <wp:extent cx="5189670" cy="3295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189670" cy="329557"/>
                    </a:xfrm>
                    <a:prstGeom prst="rect">
                      <a:avLst/>
                    </a:prstGeom>
                    <a:noFill/>
                    <a:ln>
                      <a:noFill/>
                    </a:ln>
                  </pic:spPr>
                </pic:pic>
              </a:graphicData>
            </a:graphic>
          </wp:inline>
        </w:drawing>
      </w:r>
    </w:p>
    <w:p w14:paraId="6D197EE1" w14:textId="77777777" w:rsidR="004F4A67" w:rsidRPr="00CF4F06" w:rsidRDefault="004F4A67" w:rsidP="004F4A67">
      <w:pPr>
        <w:pStyle w:val="Beschriftung"/>
        <w:jc w:val="center"/>
      </w:pPr>
      <w:bookmarkStart w:id="576" w:name="_Ref408050764"/>
      <w:bookmarkStart w:id="577" w:name="_Toc415436381"/>
      <w:r w:rsidRPr="006B43F4">
        <w:t xml:space="preserve">Figure </w:t>
      </w:r>
      <w:r w:rsidR="005E1750" w:rsidRPr="00E36537">
        <w:fldChar w:fldCharType="begin"/>
      </w:r>
      <w:r w:rsidR="005E1750" w:rsidRPr="00CF4F06">
        <w:instrText xml:space="preserve"> SEQ Figure \* ARABIC </w:instrText>
      </w:r>
      <w:r w:rsidR="005E1750" w:rsidRPr="00E36537">
        <w:rPr>
          <w:rPrChange w:id="578" w:author="Chancerel, Perrine" w:date="2015-04-01T12:09:00Z">
            <w:rPr/>
          </w:rPrChange>
        </w:rPr>
        <w:fldChar w:fldCharType="separate"/>
      </w:r>
      <w:r w:rsidR="00344F4E" w:rsidRPr="00CF4F06">
        <w:t>1</w:t>
      </w:r>
      <w:r w:rsidR="005E1750" w:rsidRPr="00E36537">
        <w:fldChar w:fldCharType="end"/>
      </w:r>
      <w:bookmarkEnd w:id="576"/>
      <w:r w:rsidRPr="00CF4F06">
        <w:t>: Simplified recycling chain for WEEE</w:t>
      </w:r>
      <w:bookmarkEnd w:id="577"/>
      <w:r w:rsidRPr="00F579C9">
        <w:fldChar w:fldCharType="begin"/>
      </w:r>
      <w:r w:rsidRPr="00CF4F06">
        <w:instrText xml:space="preserve"> XE "WEEE:waste electric and electronic waste" </w:instrText>
      </w:r>
      <w:r w:rsidRPr="00F579C9">
        <w:fldChar w:fldCharType="end"/>
      </w:r>
    </w:p>
    <w:p w14:paraId="06256AEA" w14:textId="77777777" w:rsidR="001C678E" w:rsidRPr="00CF4F06" w:rsidRDefault="00CE39DF" w:rsidP="001C678E">
      <w:r w:rsidRPr="00CF4F06">
        <w:t>The recycling chain consist</w:t>
      </w:r>
      <w:r w:rsidR="00E349C5" w:rsidRPr="00CF4F06">
        <w:t>s</w:t>
      </w:r>
      <w:r w:rsidRPr="00CF4F06">
        <w:t xml:space="preserve"> of three </w:t>
      </w:r>
      <w:r w:rsidR="001C678E" w:rsidRPr="00CF4F06">
        <w:t>steps</w:t>
      </w:r>
      <w:r w:rsidRPr="00CF4F06">
        <w:t xml:space="preserve">. The first </w:t>
      </w:r>
      <w:r w:rsidR="001C678E" w:rsidRPr="00CF4F06">
        <w:t>step</w:t>
      </w:r>
      <w:r w:rsidR="00045E95" w:rsidRPr="00CF4F06">
        <w:t xml:space="preserve"> is the c</w:t>
      </w:r>
      <w:r w:rsidRPr="00CF4F06">
        <w:t>ollection of WEEE</w:t>
      </w:r>
      <w:r w:rsidR="00011E7C" w:rsidRPr="00F579C9">
        <w:fldChar w:fldCharType="begin"/>
      </w:r>
      <w:r w:rsidR="00011E7C" w:rsidRPr="00CF4F06">
        <w:instrText xml:space="preserve"> XE "WEEE:waste electric and electronic waste" </w:instrText>
      </w:r>
      <w:r w:rsidR="00011E7C" w:rsidRPr="00F579C9">
        <w:fldChar w:fldCharType="end"/>
      </w:r>
      <w:r w:rsidRPr="00CF4F06">
        <w:t xml:space="preserve"> which is out of focus </w:t>
      </w:r>
      <w:r w:rsidR="00C3503F" w:rsidRPr="00CF4F06">
        <w:t>for</w:t>
      </w:r>
      <w:r w:rsidRPr="00CF4F06">
        <w:t xml:space="preserve"> the improvement of the recycling chain in this thesis.</w:t>
      </w:r>
      <w:r w:rsidR="00483F9D" w:rsidRPr="00CF4F06">
        <w:t xml:space="preserve"> </w:t>
      </w:r>
      <w:r w:rsidRPr="00CF4F06">
        <w:t xml:space="preserve">The pre-processing </w:t>
      </w:r>
      <w:r w:rsidR="001C678E" w:rsidRPr="00CF4F06">
        <w:t>step</w:t>
      </w:r>
      <w:r w:rsidRPr="00CF4F06">
        <w:t xml:space="preserve"> consist</w:t>
      </w:r>
      <w:r w:rsidR="00F1523D" w:rsidRPr="00CF4F06">
        <w:t>s</w:t>
      </w:r>
      <w:r w:rsidRPr="00CF4F06">
        <w:t xml:space="preserve"> of manual sorting and dismantling as well </w:t>
      </w:r>
      <w:r w:rsidR="00045E95" w:rsidRPr="00CF4F06">
        <w:t xml:space="preserve">as </w:t>
      </w:r>
      <w:r w:rsidR="00D2232C" w:rsidRPr="00CF4F06">
        <w:t>of shredding an</w:t>
      </w:r>
      <w:r w:rsidRPr="00CF4F06">
        <w:t>d automated sorting</w:t>
      </w:r>
      <w:r w:rsidR="00AC50D2" w:rsidRPr="00CF4F06">
        <w:rPr>
          <w:rFonts w:ascii="Calibri" w:hAnsi="Calibri" w:cs="Calibri"/>
        </w:rPr>
        <w:t xml:space="preserve">. </w:t>
      </w:r>
      <w:r w:rsidRPr="00CF4F06">
        <w:t xml:space="preserve">The </w:t>
      </w:r>
      <w:r w:rsidR="00D2232C" w:rsidRPr="00CF4F06">
        <w:t xml:space="preserve">improvement of the pre-processing stage is the main </w:t>
      </w:r>
      <w:r w:rsidR="00AC50D2" w:rsidRPr="00CF4F06">
        <w:t>focus of this thesis.</w:t>
      </w:r>
      <w:r w:rsidR="00DE69BB" w:rsidRPr="00CF4F06">
        <w:t xml:space="preserve"> An improved pre-processing also enables improved or new recovery and disposal steps.</w:t>
      </w:r>
      <w:r w:rsidR="00483F9D" w:rsidRPr="00CF4F06">
        <w:t xml:space="preserve"> </w:t>
      </w:r>
      <w:r w:rsidR="00F1523D" w:rsidRPr="00CF4F06">
        <w:t xml:space="preserve">The mass balance of </w:t>
      </w:r>
      <w:r w:rsidR="008C0633" w:rsidRPr="00CF4F06">
        <w:t xml:space="preserve">the </w:t>
      </w:r>
      <w:r w:rsidR="00F1523D" w:rsidRPr="00CF4F06">
        <w:t>pre</w:t>
      </w:r>
      <w:r w:rsidR="00DD1DD3" w:rsidRPr="00CF4F06">
        <w:t>-</w:t>
      </w:r>
      <w:r w:rsidR="00F1523D" w:rsidRPr="00CF4F06">
        <w:t>processing</w:t>
      </w:r>
      <w:r w:rsidR="008C0633" w:rsidRPr="00CF4F06">
        <w:t xml:space="preserve"> </w:t>
      </w:r>
      <w:r w:rsidR="001C678E" w:rsidRPr="00CF4F06">
        <w:t>step</w:t>
      </w:r>
      <w:r w:rsidR="00F1523D" w:rsidRPr="00CF4F06">
        <w:t xml:space="preserve"> is shown in </w:t>
      </w:r>
      <w:r w:rsidR="00F1523D" w:rsidRPr="00E36537">
        <w:fldChar w:fldCharType="begin"/>
      </w:r>
      <w:r w:rsidR="00F1523D" w:rsidRPr="00CF4F06">
        <w:instrText xml:space="preserve"> REF _Ref408054620 \h </w:instrText>
      </w:r>
      <w:r w:rsidR="00F1523D" w:rsidRPr="00E36537">
        <w:rPr>
          <w:rPrChange w:id="579" w:author="Chancerel, Perrine" w:date="2015-04-01T12:09:00Z">
            <w:rPr/>
          </w:rPrChange>
        </w:rPr>
        <w:fldChar w:fldCharType="separate"/>
      </w:r>
      <w:r w:rsidR="00344F4E" w:rsidRPr="00CF4F06">
        <w:t xml:space="preserve">Figure </w:t>
      </w:r>
      <w:r w:rsidR="00344F4E" w:rsidRPr="00CF4F06">
        <w:rPr>
          <w:noProof/>
        </w:rPr>
        <w:t>2</w:t>
      </w:r>
      <w:r w:rsidR="00F1523D" w:rsidRPr="00E36537">
        <w:fldChar w:fldCharType="end"/>
      </w:r>
      <w:r w:rsidR="00F1523D" w:rsidRPr="00CF4F06">
        <w:t>.</w:t>
      </w:r>
      <w:r w:rsidR="001C678E" w:rsidRPr="00CF4F06">
        <w:t xml:space="preserve"> </w:t>
      </w:r>
    </w:p>
    <w:p w14:paraId="64833925" w14:textId="77777777" w:rsidR="00F1523D" w:rsidRPr="00CF4F06" w:rsidRDefault="00F1523D" w:rsidP="00F1523D">
      <w:pPr>
        <w:keepNext/>
      </w:pPr>
      <w:r w:rsidRPr="00F579C9">
        <w:rPr>
          <w:noProof/>
          <w:lang w:val="de-DE" w:eastAsia="de-DE"/>
        </w:rPr>
        <w:drawing>
          <wp:inline distT="0" distB="0" distL="0" distR="0" wp14:anchorId="122BD8DF" wp14:editId="372BAE04">
            <wp:extent cx="5505951" cy="2673928"/>
            <wp:effectExtent l="0" t="0" r="0" b="0"/>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25872" cy="2683603"/>
                    </a:xfrm>
                    <a:prstGeom prst="rect">
                      <a:avLst/>
                    </a:prstGeom>
                    <a:noFill/>
                    <a:ln>
                      <a:noFill/>
                    </a:ln>
                  </pic:spPr>
                </pic:pic>
              </a:graphicData>
            </a:graphic>
          </wp:inline>
        </w:drawing>
      </w:r>
    </w:p>
    <w:p w14:paraId="19342BBE" w14:textId="77777777" w:rsidR="00F1523D" w:rsidRPr="00CF4F06" w:rsidRDefault="00F1523D" w:rsidP="00F1523D">
      <w:pPr>
        <w:pStyle w:val="Beschriftung"/>
        <w:jc w:val="center"/>
      </w:pPr>
      <w:bookmarkStart w:id="580" w:name="_Ref408054620"/>
      <w:bookmarkStart w:id="581" w:name="_Toc415436382"/>
      <w:r w:rsidRPr="006B43F4">
        <w:t xml:space="preserve">Figure </w:t>
      </w:r>
      <w:r w:rsidR="005E1750" w:rsidRPr="00E36537">
        <w:fldChar w:fldCharType="begin"/>
      </w:r>
      <w:r w:rsidR="005E1750" w:rsidRPr="00CF4F06">
        <w:instrText xml:space="preserve"> SEQ Figure \* ARABIC </w:instrText>
      </w:r>
      <w:r w:rsidR="005E1750" w:rsidRPr="00E36537">
        <w:rPr>
          <w:rPrChange w:id="582" w:author="Chancerel, Perrine" w:date="2015-04-01T12:09:00Z">
            <w:rPr>
              <w:noProof/>
            </w:rPr>
          </w:rPrChange>
        </w:rPr>
        <w:fldChar w:fldCharType="separate"/>
      </w:r>
      <w:r w:rsidR="00344F4E" w:rsidRPr="00CF4F06">
        <w:rPr>
          <w:noProof/>
        </w:rPr>
        <w:t>2</w:t>
      </w:r>
      <w:r w:rsidR="005E1750" w:rsidRPr="00E36537">
        <w:rPr>
          <w:noProof/>
        </w:rPr>
        <w:fldChar w:fldCharType="end"/>
      </w:r>
      <w:bookmarkEnd w:id="580"/>
      <w:r w:rsidRPr="00CF4F06">
        <w:t>: Mass balance of the preprocessing of 1,000</w:t>
      </w:r>
      <w:r w:rsidR="001C678E" w:rsidRPr="00CF4F06">
        <w:t xml:space="preserve"> </w:t>
      </w:r>
      <w:r w:rsidRPr="00CF4F06">
        <w:t>kg of input WEEE</w:t>
      </w:r>
      <w:r w:rsidR="00011E7C" w:rsidRPr="00F579C9">
        <w:fldChar w:fldCharType="begin"/>
      </w:r>
      <w:r w:rsidR="00011E7C" w:rsidRPr="00CF4F06">
        <w:instrText xml:space="preserve"> XE "WEEE:waste electric and electronic waste" </w:instrText>
      </w:r>
      <w:r w:rsidR="00011E7C" w:rsidRPr="00F579C9">
        <w:fldChar w:fldCharType="end"/>
      </w:r>
      <w:r w:rsidR="00EE2D2B" w:rsidRPr="00CF4F06">
        <w:t xml:space="preserve"> </w:t>
      </w:r>
      <w:sdt>
        <w:sdtPr>
          <w:id w:val="1729189469"/>
          <w:citation/>
        </w:sdtPr>
        <w:sdtContent>
          <w:r w:rsidR="00EE2D2B" w:rsidRPr="00E36537">
            <w:fldChar w:fldCharType="begin"/>
          </w:r>
          <w:r w:rsidR="00EE2D2B" w:rsidRPr="00CF4F06">
            <w:instrText xml:space="preserve"> CITATION Chancerel2009 \l 1033 </w:instrText>
          </w:r>
          <w:r w:rsidR="00EE2D2B" w:rsidRPr="00E36537">
            <w:rPr>
              <w:rPrChange w:id="583" w:author="Chancerel, Perrine" w:date="2015-04-01T12:09:00Z">
                <w:rPr/>
              </w:rPrChange>
            </w:rPr>
            <w:fldChar w:fldCharType="separate"/>
          </w:r>
          <w:r w:rsidR="00344F4E" w:rsidRPr="00CF4F06">
            <w:rPr>
              <w:noProof/>
            </w:rPr>
            <w:t>(Chancerel, et al., 2009)</w:t>
          </w:r>
          <w:r w:rsidR="00EE2D2B" w:rsidRPr="00E36537">
            <w:fldChar w:fldCharType="end"/>
          </w:r>
        </w:sdtContent>
      </w:sdt>
      <w:bookmarkEnd w:id="581"/>
    </w:p>
    <w:p w14:paraId="017ECFB3" w14:textId="77777777" w:rsidR="001C678E" w:rsidRPr="00CF4F06" w:rsidRDefault="00D73547" w:rsidP="001C678E">
      <w:ins w:id="584" w:author="Perrine Chancerel" w:date="2015-03-31T13:44:00Z">
        <w:r w:rsidRPr="00CF4F06">
          <w:lastRenderedPageBreak/>
          <w:t>In the study</w:t>
        </w:r>
      </w:ins>
      <w:ins w:id="585" w:author="Perrine Chancerel" w:date="2015-03-31T13:46:00Z">
        <w:r w:rsidRPr="00CF4F06">
          <w:t xml:space="preserve"> of </w:t>
        </w:r>
        <w:proofErr w:type="spellStart"/>
        <w:r w:rsidRPr="00CF4F06">
          <w:t>Chancerel</w:t>
        </w:r>
        <w:proofErr w:type="spellEnd"/>
        <w:r w:rsidRPr="00CF4F06">
          <w:t xml:space="preserve"> et al. (2009)</w:t>
        </w:r>
      </w:ins>
      <w:ins w:id="586" w:author="Perrine Chancerel" w:date="2015-03-31T13:44:00Z">
        <w:r w:rsidRPr="00CF4F06">
          <w:t>, a</w:t>
        </w:r>
      </w:ins>
      <w:del w:id="587" w:author="Perrine Chancerel" w:date="2015-03-31T13:45:00Z">
        <w:r w:rsidR="00DE69BB" w:rsidRPr="00CF4F06" w:rsidDel="00D73547">
          <w:delText>A</w:delText>
        </w:r>
      </w:del>
      <w:r w:rsidR="001C678E" w:rsidRPr="00CF4F06">
        <w:t xml:space="preserve"> comparison of the input concentration and the output concentration of precious metals </w:t>
      </w:r>
      <w:del w:id="588" w:author="Perrine Chancerel" w:date="2015-03-31T13:45:00Z">
        <w:r w:rsidR="001C678E" w:rsidRPr="00CF4F06" w:rsidDel="00D73547">
          <w:delText xml:space="preserve">shows </w:delText>
        </w:r>
      </w:del>
      <w:ins w:id="589" w:author="Perrine Chancerel" w:date="2015-03-31T13:45:00Z">
        <w:r w:rsidRPr="00CF4F06">
          <w:t xml:space="preserve">showed </w:t>
        </w:r>
      </w:ins>
      <w:r w:rsidR="001C678E" w:rsidRPr="00CF4F06">
        <w:t>that only about a quarter of the gold and palladium and about on</w:t>
      </w:r>
      <w:r w:rsidR="00AC7D48" w:rsidRPr="00CF4F06">
        <w:t>e</w:t>
      </w:r>
      <w:r w:rsidR="001C678E" w:rsidRPr="00CF4F06">
        <w:t xml:space="preserve"> tenth of silver </w:t>
      </w:r>
      <w:del w:id="590" w:author="Perrine Chancerel" w:date="2015-03-31T13:45:00Z">
        <w:r w:rsidR="001C678E" w:rsidRPr="00CF4F06" w:rsidDel="00D73547">
          <w:delText xml:space="preserve">are </w:delText>
        </w:r>
      </w:del>
      <w:ins w:id="591" w:author="Perrine Chancerel" w:date="2015-03-31T13:45:00Z">
        <w:r w:rsidRPr="00CF4F06">
          <w:t xml:space="preserve">were </w:t>
        </w:r>
      </w:ins>
      <w:del w:id="592" w:author="Perrine Chancerel" w:date="2015-03-31T13:45:00Z">
        <w:r w:rsidR="001C678E" w:rsidRPr="00CF4F06" w:rsidDel="00D73547">
          <w:delText xml:space="preserve">send </w:delText>
        </w:r>
      </w:del>
      <w:ins w:id="593" w:author="Perrine Chancerel" w:date="2015-03-31T13:45:00Z">
        <w:r w:rsidRPr="00CF4F06">
          <w:t xml:space="preserve">sent </w:t>
        </w:r>
      </w:ins>
      <w:r w:rsidR="001C678E" w:rsidRPr="00CF4F06">
        <w:t xml:space="preserve">to </w:t>
      </w:r>
      <w:del w:id="594" w:author="Perrine Chancerel" w:date="2015-03-31T13:45:00Z">
        <w:r w:rsidR="001C678E" w:rsidRPr="00CF4F06" w:rsidDel="00D73547">
          <w:delText xml:space="preserve">the </w:delText>
        </w:r>
      </w:del>
      <w:r w:rsidR="001C678E" w:rsidRPr="00CF4F06">
        <w:t>output fraction</w:t>
      </w:r>
      <w:ins w:id="595" w:author="Perrine Chancerel" w:date="2015-03-31T13:45:00Z">
        <w:r w:rsidRPr="00CF4F06">
          <w:t>s</w:t>
        </w:r>
      </w:ins>
      <w:r w:rsidR="001C678E" w:rsidRPr="00CF4F06">
        <w:t xml:space="preserve"> from which precious metals </w:t>
      </w:r>
      <w:commentRangeStart w:id="596"/>
      <w:del w:id="597" w:author="Perrine Chancerel" w:date="2015-03-31T13:45:00Z">
        <w:r w:rsidR="001C678E" w:rsidRPr="00CF4F06" w:rsidDel="00D73547">
          <w:delText xml:space="preserve">will </w:delText>
        </w:r>
      </w:del>
      <w:ins w:id="598" w:author="Perrine Chancerel" w:date="2015-03-31T13:45:00Z">
        <w:r w:rsidRPr="00CF4F06">
          <w:t xml:space="preserve">could </w:t>
        </w:r>
      </w:ins>
      <w:r w:rsidR="001C678E" w:rsidRPr="00CF4F06">
        <w:t xml:space="preserve">be directly </w:t>
      </w:r>
      <w:commentRangeEnd w:id="596"/>
      <w:r w:rsidRPr="00CF4F06">
        <w:rPr>
          <w:rStyle w:val="Kommentarzeichen"/>
        </w:rPr>
        <w:commentReference w:id="596"/>
      </w:r>
      <w:r w:rsidR="001C678E" w:rsidRPr="00CF4F06">
        <w:t xml:space="preserve">recovered. Most of the precious metals </w:t>
      </w:r>
      <w:del w:id="599" w:author="Perrine Chancerel" w:date="2015-03-31T13:45:00Z">
        <w:r w:rsidR="001C678E" w:rsidRPr="00CF4F06" w:rsidDel="00D73547">
          <w:delText xml:space="preserve">go </w:delText>
        </w:r>
      </w:del>
      <w:ins w:id="600" w:author="Perrine Chancerel" w:date="2015-03-31T13:45:00Z">
        <w:r w:rsidRPr="00CF4F06">
          <w:t xml:space="preserve">went </w:t>
        </w:r>
      </w:ins>
      <w:r w:rsidR="001C678E" w:rsidRPr="00CF4F06">
        <w:t>to the most mass relevant fractions</w:t>
      </w:r>
      <w:r w:rsidR="00A81F64" w:rsidRPr="00CF4F06">
        <w:t>. Per ton of input WEEE</w:t>
      </w:r>
      <w:r w:rsidR="00011E7C" w:rsidRPr="00F579C9">
        <w:fldChar w:fldCharType="begin"/>
      </w:r>
      <w:r w:rsidR="00011E7C" w:rsidRPr="00CF4F06">
        <w:instrText xml:space="preserve"> XE "WEEE:waste electric and electronic waste" </w:instrText>
      </w:r>
      <w:r w:rsidR="00011E7C" w:rsidRPr="00F579C9">
        <w:fldChar w:fldCharType="end"/>
      </w:r>
      <w:r w:rsidR="00A81F64" w:rsidRPr="00CF4F06">
        <w:t xml:space="preserve"> the company operating the facility </w:t>
      </w:r>
      <w:del w:id="601" w:author="Perrine Chancerel" w:date="2015-03-31T13:45:00Z">
        <w:r w:rsidR="00A81F64" w:rsidRPr="00CF4F06" w:rsidDel="00D73547">
          <w:delText xml:space="preserve">does </w:delText>
        </w:r>
      </w:del>
      <w:ins w:id="602" w:author="Perrine Chancerel" w:date="2015-03-31T13:45:00Z">
        <w:r w:rsidRPr="00CF4F06">
          <w:t xml:space="preserve">did </w:t>
        </w:r>
      </w:ins>
      <w:r w:rsidR="00A81F64" w:rsidRPr="00CF4F06">
        <w:t>not get any revenues for around 16.5 g gold and 5.3</w:t>
      </w:r>
      <w:r w:rsidR="00AC7D48" w:rsidRPr="00CF4F06">
        <w:t xml:space="preserve"> </w:t>
      </w:r>
      <w:r w:rsidR="00A81F64" w:rsidRPr="00CF4F06">
        <w:t xml:space="preserve">g palladium. At a price of $900 per ounce of gold and $370 per ounce of palladium (average price for 2008 [UGS </w:t>
      </w:r>
      <w:r w:rsidR="00A81F64" w:rsidRPr="00CF4F06">
        <w:rPr>
          <w:sz w:val="22"/>
        </w:rPr>
        <w:t>2009</w:t>
      </w:r>
      <w:r w:rsidR="00A81F64" w:rsidRPr="00CF4F06">
        <w:t>]), this means that a metal value of $524 for gold and almost $70 for palladium per ton of treated WEEE</w:t>
      </w:r>
      <w:r w:rsidR="00011E7C" w:rsidRPr="00F579C9">
        <w:fldChar w:fldCharType="begin"/>
      </w:r>
      <w:r w:rsidR="00011E7C" w:rsidRPr="00CF4F06">
        <w:instrText xml:space="preserve"> XE "WEEE:waste electric and electronic waste" </w:instrText>
      </w:r>
      <w:r w:rsidR="00011E7C" w:rsidRPr="00F579C9">
        <w:fldChar w:fldCharType="end"/>
      </w:r>
      <w:r w:rsidR="00A81F64" w:rsidRPr="00CF4F06">
        <w:t xml:space="preserve"> </w:t>
      </w:r>
      <w:del w:id="603" w:author="Perrine Chancerel" w:date="2015-03-31T13:45:00Z">
        <w:r w:rsidR="00A81F64" w:rsidRPr="00CF4F06" w:rsidDel="00D73547">
          <w:delText xml:space="preserve">is </w:delText>
        </w:r>
      </w:del>
      <w:ins w:id="604" w:author="Perrine Chancerel" w:date="2015-03-31T13:45:00Z">
        <w:r w:rsidRPr="00CF4F06">
          <w:t xml:space="preserve">was </w:t>
        </w:r>
      </w:ins>
      <w:r w:rsidR="00A81F64" w:rsidRPr="00CF4F06">
        <w:t>lost.</w:t>
      </w:r>
      <w:r w:rsidR="001C678E" w:rsidRPr="00CF4F06">
        <w:t xml:space="preserve"> </w:t>
      </w:r>
      <w:r w:rsidR="00A81F64" w:rsidRPr="00CF4F06">
        <w:t xml:space="preserve">More shredding </w:t>
      </w:r>
      <w:del w:id="605" w:author="Perrine Chancerel" w:date="2015-03-31T13:46:00Z">
        <w:r w:rsidR="00A81F64" w:rsidRPr="00CF4F06" w:rsidDel="00D73547">
          <w:delText xml:space="preserve">results </w:delText>
        </w:r>
      </w:del>
      <w:ins w:id="606" w:author="Perrine Chancerel" w:date="2015-03-31T13:46:00Z">
        <w:r w:rsidRPr="00CF4F06">
          <w:t xml:space="preserve">resulted </w:t>
        </w:r>
      </w:ins>
      <w:r w:rsidR="00A81F64" w:rsidRPr="00CF4F06">
        <w:t>in a decrease of concentration of precious metals in PCBs</w:t>
      </w:r>
      <w:r w:rsidR="00011E7C" w:rsidRPr="00F579C9">
        <w:fldChar w:fldCharType="begin"/>
      </w:r>
      <w:r w:rsidR="00011E7C" w:rsidRPr="00CF4F06">
        <w:instrText xml:space="preserve"> XE "PCBs:Printed circuit boards" </w:instrText>
      </w:r>
      <w:r w:rsidR="00011E7C" w:rsidRPr="00F579C9">
        <w:fldChar w:fldCharType="end"/>
      </w:r>
      <w:r w:rsidR="00A81F64" w:rsidRPr="00CF4F06">
        <w:t>.</w:t>
      </w:r>
      <w:r w:rsidR="000405A3" w:rsidRPr="00CF4F06">
        <w:t xml:space="preserve"> To reduce the losses of precious metals in pre</w:t>
      </w:r>
      <w:r w:rsidR="00AC7D48" w:rsidRPr="00CF4F06">
        <w:t>-</w:t>
      </w:r>
      <w:r w:rsidR="000405A3" w:rsidRPr="00CF4F06">
        <w:t>processing, in particular during shredding and subsequent sorting, the first and most straight-forward approach is to reduce the quantity of precious metals enteri</w:t>
      </w:r>
      <w:r w:rsidR="00AC7D48" w:rsidRPr="00CF4F06">
        <w:t>ng in the shredder</w:t>
      </w:r>
      <w:ins w:id="607" w:author="Perrine Chancerel" w:date="2015-03-31T13:46:00Z">
        <w:r w:rsidRPr="00CF4F06">
          <w:t xml:space="preserve"> [reference?]</w:t>
        </w:r>
      </w:ins>
      <w:r w:rsidR="00AC7D48" w:rsidRPr="00CF4F06">
        <w:t>. This implies</w:t>
      </w:r>
      <w:r w:rsidR="000405A3" w:rsidRPr="00CF4F06">
        <w:t xml:space="preserve"> adjusting the manual sorting step at the beginning of the process to remove most precious metal-rich materials. This requires knowledge about the location of precious metals in WEEE</w:t>
      </w:r>
      <w:r w:rsidR="00011E7C" w:rsidRPr="00F579C9">
        <w:fldChar w:fldCharType="begin"/>
      </w:r>
      <w:r w:rsidR="00011E7C" w:rsidRPr="00CF4F06">
        <w:instrText xml:space="preserve"> XE "WEEE:waste electric and electronic waste" </w:instrText>
      </w:r>
      <w:r w:rsidR="00011E7C" w:rsidRPr="00F579C9">
        <w:fldChar w:fldCharType="end"/>
      </w:r>
      <w:r w:rsidR="000405A3" w:rsidRPr="00CF4F06">
        <w:t xml:space="preserve">, which is currently partially missing </w:t>
      </w:r>
      <w:sdt>
        <w:sdtPr>
          <w:id w:val="857074985"/>
          <w:citation/>
        </w:sdtPr>
        <w:sdtContent>
          <w:r w:rsidR="00AC50D2" w:rsidRPr="00F579C9">
            <w:fldChar w:fldCharType="begin"/>
          </w:r>
          <w:r w:rsidR="00AC50D2" w:rsidRPr="00CF4F06">
            <w:instrText xml:space="preserve"> CITATION Chancerel2009 \l 1033 </w:instrText>
          </w:r>
          <w:r w:rsidR="00AC50D2" w:rsidRPr="00F579C9">
            <w:rPr>
              <w:rPrChange w:id="608" w:author="Chancerel, Perrine" w:date="2015-04-01T12:09:00Z">
                <w:rPr/>
              </w:rPrChange>
            </w:rPr>
            <w:fldChar w:fldCharType="separate"/>
          </w:r>
          <w:r w:rsidR="00344F4E" w:rsidRPr="00CF4F06">
            <w:rPr>
              <w:noProof/>
            </w:rPr>
            <w:t>(Chancerel, et al., 2009)</w:t>
          </w:r>
          <w:r w:rsidR="00AC50D2" w:rsidRPr="00F579C9">
            <w:fldChar w:fldCharType="end"/>
          </w:r>
        </w:sdtContent>
      </w:sdt>
      <w:r w:rsidR="00AC50D2" w:rsidRPr="00CF4F06">
        <w:t xml:space="preserve">. </w:t>
      </w:r>
      <w:r w:rsidR="000405A3" w:rsidRPr="00CF4F06">
        <w:t xml:space="preserve">Characterization of the waste stream is of paramount importance for developing a cost-effective and environmentally friendly recycling system </w:t>
      </w:r>
      <w:sdt>
        <w:sdtPr>
          <w:id w:val="146415820"/>
          <w:citation/>
        </w:sdtPr>
        <w:sdtContent>
          <w:r w:rsidR="00AC50D2" w:rsidRPr="00F579C9">
            <w:fldChar w:fldCharType="begin"/>
          </w:r>
          <w:r w:rsidR="00AC50D2" w:rsidRPr="00CF4F06">
            <w:instrText xml:space="preserve"> CITATION Cui2003 \l 1033 </w:instrText>
          </w:r>
          <w:r w:rsidR="00AC50D2" w:rsidRPr="00F579C9">
            <w:rPr>
              <w:rPrChange w:id="609" w:author="Chancerel, Perrine" w:date="2015-04-01T12:09:00Z">
                <w:rPr/>
              </w:rPrChange>
            </w:rPr>
            <w:fldChar w:fldCharType="separate"/>
          </w:r>
          <w:r w:rsidR="00344F4E" w:rsidRPr="00CF4F06">
            <w:rPr>
              <w:noProof/>
            </w:rPr>
            <w:t>(Cui, et al., 2003)</w:t>
          </w:r>
          <w:r w:rsidR="00AC50D2" w:rsidRPr="00F579C9">
            <w:fldChar w:fldCharType="end"/>
          </w:r>
        </w:sdtContent>
      </w:sdt>
      <w:r w:rsidR="000405A3" w:rsidRPr="00CF4F06">
        <w:t>.</w:t>
      </w:r>
    </w:p>
    <w:p w14:paraId="78F2B7ED" w14:textId="77777777" w:rsidR="006E7D3A" w:rsidRPr="00CF4F06" w:rsidRDefault="0077161C" w:rsidP="00883132">
      <w:pPr>
        <w:pStyle w:val="berschrift2"/>
        <w:numPr>
          <w:ilvl w:val="1"/>
          <w:numId w:val="1"/>
        </w:numPr>
      </w:pPr>
      <w:commentRangeStart w:id="610"/>
      <w:r w:rsidRPr="00CF4F06">
        <w:t xml:space="preserve"> </w:t>
      </w:r>
      <w:bookmarkStart w:id="611" w:name="_Toc415436283"/>
      <w:r w:rsidR="006E7D3A" w:rsidRPr="00CF4F06">
        <w:t>Purpose</w:t>
      </w:r>
      <w:bookmarkEnd w:id="611"/>
      <w:commentRangeEnd w:id="610"/>
      <w:r w:rsidR="00BE47D8">
        <w:rPr>
          <w:rStyle w:val="Kommentarzeichen"/>
          <w:rFonts w:asciiTheme="minorHAnsi" w:eastAsiaTheme="minorHAnsi" w:hAnsiTheme="minorHAnsi" w:cstheme="minorBidi"/>
          <w:b w:val="0"/>
          <w:bCs w:val="0"/>
          <w:color w:val="auto"/>
        </w:rPr>
        <w:commentReference w:id="610"/>
      </w:r>
    </w:p>
    <w:p w14:paraId="1286FE41" w14:textId="77777777" w:rsidR="00F74603" w:rsidRPr="00CF4F06" w:rsidRDefault="000E0314" w:rsidP="00B5593D">
      <w:r w:rsidRPr="00CF4F06">
        <w:t xml:space="preserve">The purpose of this </w:t>
      </w:r>
      <w:r w:rsidR="002A165E" w:rsidRPr="00CF4F06">
        <w:t>paper</w:t>
      </w:r>
      <w:r w:rsidRPr="00CF4F06">
        <w:t xml:space="preserve"> is to improve the pre</w:t>
      </w:r>
      <w:r w:rsidR="002A165E" w:rsidRPr="00CF4F06">
        <w:t>-</w:t>
      </w:r>
      <w:r w:rsidRPr="00CF4F06">
        <w:t xml:space="preserve">processing step </w:t>
      </w:r>
      <w:r w:rsidR="00685B41" w:rsidRPr="00CF4F06">
        <w:t xml:space="preserve">of the recycling chain </w:t>
      </w:r>
      <w:r w:rsidRPr="00CF4F06">
        <w:t xml:space="preserve">by </w:t>
      </w:r>
      <w:r w:rsidR="00EE050D" w:rsidRPr="00CF4F06">
        <w:t xml:space="preserve">an improved </w:t>
      </w:r>
      <w:r w:rsidRPr="00CF4F06">
        <w:t xml:space="preserve">automatic characterization of the </w:t>
      </w:r>
      <w:r w:rsidR="00EE050D" w:rsidRPr="00CF4F06">
        <w:t xml:space="preserve">PCB </w:t>
      </w:r>
      <w:r w:rsidRPr="00CF4F06">
        <w:t>waste stream</w:t>
      </w:r>
      <w:r w:rsidR="00DE69BB" w:rsidRPr="00CF4F06">
        <w:t xml:space="preserve"> </w:t>
      </w:r>
      <w:del w:id="612" w:author="Perrine Chancerel" w:date="2015-03-31T13:47:00Z">
        <w:r w:rsidR="00DE69BB" w:rsidRPr="00CF4F06" w:rsidDel="00D73547">
          <w:delText xml:space="preserve">which </w:delText>
        </w:r>
        <w:r w:rsidR="00082922" w:rsidRPr="00CF4F06" w:rsidDel="00D73547">
          <w:delText>is done on</w:delText>
        </w:r>
      </w:del>
      <w:ins w:id="613" w:author="Perrine Chancerel" w:date="2015-03-31T13:47:00Z">
        <w:r w:rsidR="00D73547" w:rsidRPr="00CF4F06">
          <w:t>at</w:t>
        </w:r>
      </w:ins>
      <w:r w:rsidR="00082922" w:rsidRPr="00CF4F06">
        <w:t xml:space="preserve"> compon</w:t>
      </w:r>
      <w:r w:rsidR="000832EB" w:rsidRPr="00CF4F06">
        <w:t>ent-</w:t>
      </w:r>
      <w:r w:rsidR="00082922" w:rsidRPr="00CF4F06">
        <w:t xml:space="preserve">level. The </w:t>
      </w:r>
      <w:proofErr w:type="spellStart"/>
      <w:r w:rsidR="00082922" w:rsidRPr="00CF4F06">
        <w:t>unshredded</w:t>
      </w:r>
      <w:proofErr w:type="spellEnd"/>
      <w:r w:rsidR="00082922" w:rsidRPr="00CF4F06">
        <w:t xml:space="preserve"> or pre-shredded PCBs</w:t>
      </w:r>
      <w:r w:rsidR="00011E7C" w:rsidRPr="00F579C9">
        <w:fldChar w:fldCharType="begin"/>
      </w:r>
      <w:r w:rsidR="00011E7C" w:rsidRPr="00CF4F06">
        <w:instrText xml:space="preserve"> XE "PCBs:Printed circuit boards" </w:instrText>
      </w:r>
      <w:r w:rsidR="00011E7C" w:rsidRPr="00F579C9">
        <w:fldChar w:fldCharType="end"/>
      </w:r>
      <w:r w:rsidR="00082922" w:rsidRPr="00CF4F06">
        <w:t xml:space="preserve"> are inspected by an automatic optical inspection system (AOI</w:t>
      </w:r>
      <w:r w:rsidR="00011E7C" w:rsidRPr="00F579C9">
        <w:fldChar w:fldCharType="begin"/>
      </w:r>
      <w:r w:rsidR="00011E7C" w:rsidRPr="00CF4F06">
        <w:instrText xml:space="preserve"> XE "AOI:Automatic optical inspection" </w:instrText>
      </w:r>
      <w:r w:rsidR="00011E7C" w:rsidRPr="00F579C9">
        <w:fldChar w:fldCharType="end"/>
      </w:r>
      <w:r w:rsidR="00082922" w:rsidRPr="00CF4F06">
        <w:t xml:space="preserve">-System) based on an electronic component recognition database which contains information </w:t>
      </w:r>
      <w:r w:rsidR="00DE69BB" w:rsidRPr="00CF4F06">
        <w:t>about</w:t>
      </w:r>
      <w:r w:rsidR="00C81BC0" w:rsidRPr="00CF4F06">
        <w:t xml:space="preserve"> component recognition </w:t>
      </w:r>
      <w:r w:rsidR="00DE69BB" w:rsidRPr="00CF4F06">
        <w:t>features and component composition</w:t>
      </w:r>
      <w:r w:rsidR="00F74603" w:rsidRPr="00CF4F06">
        <w:t xml:space="preserve">. </w:t>
      </w:r>
    </w:p>
    <w:p w14:paraId="5FD4CC11" w14:textId="77777777" w:rsidR="00154C67" w:rsidRPr="00CF4F06" w:rsidRDefault="00F74603" w:rsidP="00B5593D">
      <w:r w:rsidRPr="00CF4F06">
        <w:t>Information</w:t>
      </w:r>
      <w:r w:rsidR="00C81BC0" w:rsidRPr="00CF4F06">
        <w:t xml:space="preserve"> about the content of valuable materials (gold, silver, </w:t>
      </w:r>
      <w:proofErr w:type="gramStart"/>
      <w:r w:rsidR="00C81BC0" w:rsidRPr="00CF4F06">
        <w:t>palladium,</w:t>
      </w:r>
      <w:r w:rsidR="008F67D6" w:rsidRPr="00CF4F06">
        <w:t xml:space="preserve"> </w:t>
      </w:r>
      <w:r w:rsidR="00C81BC0" w:rsidRPr="00CF4F06">
        <w:t>…</w:t>
      </w:r>
      <w:r w:rsidR="00154C67" w:rsidRPr="00CF4F06">
        <w:t>)</w:t>
      </w:r>
      <w:proofErr w:type="gramEnd"/>
      <w:r w:rsidR="00C81BC0" w:rsidRPr="00CF4F06">
        <w:t xml:space="preserve"> </w:t>
      </w:r>
      <w:r w:rsidR="00154C67" w:rsidRPr="00CF4F06">
        <w:t xml:space="preserve"> </w:t>
      </w:r>
      <w:r w:rsidR="002A165E" w:rsidRPr="00CF4F06">
        <w:t>-</w:t>
      </w:r>
      <w:r w:rsidR="00154C67" w:rsidRPr="00CF4F06">
        <w:t xml:space="preserve">or </w:t>
      </w:r>
      <w:r w:rsidR="002A165E" w:rsidRPr="00CF4F06">
        <w:t>hazardous</w:t>
      </w:r>
      <w:r w:rsidR="00C81BC0" w:rsidRPr="00CF4F06">
        <w:t xml:space="preserve"> materials (</w:t>
      </w:r>
      <w:r w:rsidR="00753C34" w:rsidRPr="00CF4F06">
        <w:t>heavy metals, brominated flame</w:t>
      </w:r>
      <w:r w:rsidR="00154C67" w:rsidRPr="00CF4F06">
        <w:t>,</w:t>
      </w:r>
      <w:r w:rsidR="008F67D6" w:rsidRPr="00CF4F06">
        <w:t xml:space="preserve"> </w:t>
      </w:r>
      <w:r w:rsidR="00154C67" w:rsidRPr="00CF4F06">
        <w:t>…)</w:t>
      </w:r>
      <w:r w:rsidRPr="00CF4F06">
        <w:t xml:space="preserve"> are used to automatically </w:t>
      </w:r>
      <w:del w:id="614" w:author="Perrine Chancerel" w:date="2015-03-31T13:47:00Z">
        <w:r w:rsidR="008F67D6" w:rsidRPr="00CF4F06" w:rsidDel="00D73547">
          <w:delText>estimate</w:delText>
        </w:r>
        <w:r w:rsidR="00154C67" w:rsidRPr="00CF4F06" w:rsidDel="00D73547">
          <w:delText xml:space="preserve"> </w:delText>
        </w:r>
      </w:del>
      <w:ins w:id="615" w:author="Perrine Chancerel" w:date="2015-03-31T13:47:00Z">
        <w:r w:rsidR="00D73547" w:rsidRPr="00CF4F06">
          <w:t xml:space="preserve">generate </w:t>
        </w:r>
      </w:ins>
      <w:r w:rsidR="00154C67" w:rsidRPr="00CF4F06">
        <w:t>PCB composition model</w:t>
      </w:r>
      <w:r w:rsidR="008F67D6" w:rsidRPr="00CF4F06">
        <w:t>s</w:t>
      </w:r>
      <w:r w:rsidR="00154C67" w:rsidRPr="00CF4F06">
        <w:t xml:space="preserve"> </w:t>
      </w:r>
      <w:r w:rsidRPr="00CF4F06">
        <w:t>which</w:t>
      </w:r>
      <w:r w:rsidR="00154C67" w:rsidRPr="00CF4F06">
        <w:t xml:space="preserve"> cont</w:t>
      </w:r>
      <w:r w:rsidR="008F67D6" w:rsidRPr="00CF4F06">
        <w:t>ain</w:t>
      </w:r>
      <w:r w:rsidR="00154C67" w:rsidRPr="00CF4F06">
        <w:t xml:space="preserve"> the location and quantity of specific materials depending on the electronic components of the PCB. This model can help for </w:t>
      </w:r>
      <w:r w:rsidR="009F19DC" w:rsidRPr="00CF4F06">
        <w:t xml:space="preserve">automatic or manual </w:t>
      </w:r>
      <w:r w:rsidR="00154C67" w:rsidRPr="00CF4F06">
        <w:t>selective disassembly of precious metal rich components or hazard</w:t>
      </w:r>
      <w:r w:rsidR="002A165E" w:rsidRPr="00CF4F06">
        <w:t>ous</w:t>
      </w:r>
      <w:r w:rsidR="00154C67" w:rsidRPr="00CF4F06">
        <w:t xml:space="preserve"> material rich components.</w:t>
      </w:r>
    </w:p>
    <w:p w14:paraId="01A59AD2" w14:textId="77777777" w:rsidR="000A4551" w:rsidRPr="00CF4F06" w:rsidRDefault="00F74603" w:rsidP="000A4551">
      <w:r w:rsidRPr="00CF4F06">
        <w:lastRenderedPageBreak/>
        <w:t xml:space="preserve">Information about the economic value of reusable electronic components </w:t>
      </w:r>
      <w:r w:rsidR="002A165E" w:rsidRPr="00CF4F06">
        <w:t>help</w:t>
      </w:r>
      <w:r w:rsidR="00DD1DD3" w:rsidRPr="00CF4F06">
        <w:t>s</w:t>
      </w:r>
      <w:r w:rsidRPr="00CF4F06">
        <w:t xml:space="preserve"> to locate re</w:t>
      </w:r>
      <w:r w:rsidR="00F45409" w:rsidRPr="00CF4F06">
        <w:t xml:space="preserve">usable components from an economic point of view. The increase of </w:t>
      </w:r>
      <w:r w:rsidR="00DE69BB" w:rsidRPr="00CF4F06">
        <w:t xml:space="preserve">the </w:t>
      </w:r>
      <w:r w:rsidR="00F45409" w:rsidRPr="00CF4F06">
        <w:t xml:space="preserve">reuse rate decreases the </w:t>
      </w:r>
      <w:r w:rsidR="00212F30" w:rsidRPr="00CF4F06">
        <w:t>negative environmental impacts caused by the production of new electronic components and increases</w:t>
      </w:r>
      <w:r w:rsidRPr="00CF4F06">
        <w:t xml:space="preserve"> the revenue </w:t>
      </w:r>
      <w:r w:rsidR="00212F30" w:rsidRPr="00CF4F06">
        <w:t>of recycling companies</w:t>
      </w:r>
      <w:r w:rsidR="000A4551" w:rsidRPr="00CF4F06">
        <w:t xml:space="preserve">. </w:t>
      </w:r>
      <w:r w:rsidR="00464214" w:rsidRPr="00CF4F06">
        <w:t>An improved recycling chain model with th</w:t>
      </w:r>
      <w:r w:rsidR="00DE69BB" w:rsidRPr="00CF4F06">
        <w:t>e</w:t>
      </w:r>
      <w:r w:rsidR="00464214" w:rsidRPr="00CF4F06">
        <w:t xml:space="preserve"> approach examined in this </w:t>
      </w:r>
      <w:del w:id="616" w:author="Perrine Chancerel" w:date="2015-03-31T13:48:00Z">
        <w:r w:rsidR="002A165E" w:rsidRPr="00CF4F06" w:rsidDel="00D73547">
          <w:delText>paper</w:delText>
        </w:r>
        <w:r w:rsidR="00464214" w:rsidRPr="00CF4F06" w:rsidDel="00D73547">
          <w:delText xml:space="preserve"> </w:delText>
        </w:r>
      </w:del>
      <w:ins w:id="617" w:author="Perrine Chancerel" w:date="2015-03-31T13:48:00Z">
        <w:r w:rsidR="00D73547" w:rsidRPr="00CF4F06">
          <w:t xml:space="preserve">thesis </w:t>
        </w:r>
      </w:ins>
      <w:r w:rsidR="00464214" w:rsidRPr="00CF4F06">
        <w:t xml:space="preserve">is </w:t>
      </w:r>
      <w:r w:rsidR="00DE69BB" w:rsidRPr="00CF4F06">
        <w:t>specified</w:t>
      </w:r>
      <w:r w:rsidR="00464214" w:rsidRPr="00CF4F06">
        <w:t xml:space="preserve"> in chapter </w:t>
      </w:r>
      <w:commentRangeStart w:id="618"/>
      <w:r w:rsidR="00464214" w:rsidRPr="00F579C9">
        <w:fldChar w:fldCharType="begin"/>
      </w:r>
      <w:r w:rsidR="00464214" w:rsidRPr="00CF4F06">
        <w:instrText xml:space="preserve"> REF _Ref408067353 \r \h </w:instrText>
      </w:r>
      <w:r w:rsidR="00464214" w:rsidRPr="00F579C9">
        <w:rPr>
          <w:rPrChange w:id="619" w:author="Chancerel, Perrine" w:date="2015-04-01T12:09:00Z">
            <w:rPr/>
          </w:rPrChange>
        </w:rPr>
        <w:fldChar w:fldCharType="separate"/>
      </w:r>
      <w:r w:rsidR="00344F4E" w:rsidRPr="00CF4F06">
        <w:t>0</w:t>
      </w:r>
      <w:r w:rsidR="00464214" w:rsidRPr="00F579C9">
        <w:fldChar w:fldCharType="end"/>
      </w:r>
      <w:commentRangeEnd w:id="618"/>
      <w:r w:rsidR="00D73547" w:rsidRPr="00CF4F06">
        <w:rPr>
          <w:rStyle w:val="Kommentarzeichen"/>
        </w:rPr>
        <w:commentReference w:id="618"/>
      </w:r>
      <w:r w:rsidR="000A4551" w:rsidRPr="00CF4F06">
        <w:t>.</w:t>
      </w:r>
    </w:p>
    <w:p w14:paraId="49311A51" w14:textId="77777777" w:rsidR="00EC56AA" w:rsidRPr="00CF4F06" w:rsidRDefault="00EC56AA">
      <w:pPr>
        <w:spacing w:line="276" w:lineRule="auto"/>
        <w:jc w:val="left"/>
        <w:rPr>
          <w:rFonts w:asciiTheme="majorHAnsi" w:eastAsiaTheme="majorEastAsia" w:hAnsiTheme="majorHAnsi" w:cstheme="majorBidi"/>
          <w:b/>
          <w:bCs/>
          <w:color w:val="365F91" w:themeColor="accent1" w:themeShade="BF"/>
          <w:sz w:val="28"/>
          <w:szCs w:val="28"/>
        </w:rPr>
      </w:pPr>
      <w:r w:rsidRPr="00CF4F06">
        <w:br w:type="page"/>
      </w:r>
    </w:p>
    <w:p w14:paraId="7BCB7FD2" w14:textId="77777777" w:rsidR="00582729" w:rsidRPr="00CF4F06" w:rsidRDefault="00582729" w:rsidP="00883132">
      <w:pPr>
        <w:pStyle w:val="berschrift1"/>
        <w:numPr>
          <w:ilvl w:val="0"/>
          <w:numId w:val="1"/>
        </w:numPr>
      </w:pPr>
      <w:bookmarkStart w:id="620" w:name="_Toc415436284"/>
      <w:r w:rsidRPr="00CF4F06">
        <w:lastRenderedPageBreak/>
        <w:t>Background Theories</w:t>
      </w:r>
      <w:r w:rsidR="004607D5" w:rsidRPr="00CF4F06">
        <w:t xml:space="preserve"> and related works</w:t>
      </w:r>
      <w:bookmarkEnd w:id="620"/>
    </w:p>
    <w:p w14:paraId="48F3A442" w14:textId="77777777" w:rsidR="00323244" w:rsidRPr="00CF4F06" w:rsidRDefault="008223B4" w:rsidP="008223B4">
      <w:r w:rsidRPr="00CF4F06">
        <w:t xml:space="preserve">Numerous papers where published and research projects are performed in the field of electronic component recognition for PCB recycling. </w:t>
      </w:r>
    </w:p>
    <w:p w14:paraId="45F15350" w14:textId="77777777" w:rsidR="00323244" w:rsidRPr="00CF4F06" w:rsidRDefault="008223B4" w:rsidP="008223B4">
      <w:r w:rsidRPr="00CF4F06">
        <w:t>The goal of the INPIKO project (“</w:t>
      </w:r>
      <w:proofErr w:type="spellStart"/>
      <w:r w:rsidRPr="00CF4F06">
        <w:t>Integrie</w:t>
      </w:r>
      <w:r w:rsidR="00EE6276" w:rsidRPr="00CF4F06">
        <w:t>rte</w:t>
      </w:r>
      <w:proofErr w:type="spellEnd"/>
      <w:r w:rsidR="00EE6276" w:rsidRPr="00CF4F06">
        <w:t xml:space="preserve"> </w:t>
      </w:r>
      <w:proofErr w:type="spellStart"/>
      <w:r w:rsidR="00EE6276" w:rsidRPr="00CF4F06">
        <w:t>Prozesskette</w:t>
      </w:r>
      <w:proofErr w:type="spellEnd"/>
      <w:r w:rsidR="00EE6276" w:rsidRPr="00CF4F06">
        <w:t xml:space="preserve"> </w:t>
      </w:r>
      <w:proofErr w:type="spellStart"/>
      <w:r w:rsidR="00EE6276" w:rsidRPr="00CF4F06">
        <w:t>für</w:t>
      </w:r>
      <w:proofErr w:type="spellEnd"/>
      <w:r w:rsidR="00EE6276" w:rsidRPr="00CF4F06">
        <w:t xml:space="preserve"> die </w:t>
      </w:r>
      <w:proofErr w:type="spellStart"/>
      <w:r w:rsidR="00EE6276" w:rsidRPr="00CF4F06">
        <w:t>Instand</w:t>
      </w:r>
      <w:r w:rsidRPr="00CF4F06">
        <w:t>haltung</w:t>
      </w:r>
      <w:proofErr w:type="spellEnd"/>
      <w:r w:rsidRPr="00CF4F06">
        <w:t xml:space="preserve"> </w:t>
      </w:r>
      <w:proofErr w:type="spellStart"/>
      <w:r w:rsidRPr="00CF4F06">
        <w:t>elektronischer</w:t>
      </w:r>
      <w:proofErr w:type="spellEnd"/>
      <w:r w:rsidRPr="00CF4F06">
        <w:t xml:space="preserve"> </w:t>
      </w:r>
      <w:proofErr w:type="spellStart"/>
      <w:r w:rsidRPr="00CF4F06">
        <w:t>Komponenten</w:t>
      </w:r>
      <w:proofErr w:type="spellEnd"/>
      <w:r w:rsidRPr="00CF4F06">
        <w:t>”) is to create PCB circuit diagrams from PCBs</w:t>
      </w:r>
      <w:r w:rsidR="00011E7C" w:rsidRPr="00F579C9">
        <w:fldChar w:fldCharType="begin"/>
      </w:r>
      <w:r w:rsidR="00011E7C" w:rsidRPr="00CF4F06">
        <w:instrText xml:space="preserve"> XE "PCBs:Printed circuit boards" </w:instrText>
      </w:r>
      <w:r w:rsidR="00011E7C" w:rsidRPr="00F579C9">
        <w:fldChar w:fldCharType="end"/>
      </w:r>
      <w:r w:rsidRPr="00CF4F06">
        <w:t xml:space="preserve"> for the inspection of obsolete electronic components which can be used for repairing or reengineering. The process chain</w:t>
      </w:r>
      <w:r w:rsidR="00323244" w:rsidRPr="00CF4F06">
        <w:t xml:space="preserve"> contains the acquisition of 2D-images</w:t>
      </w:r>
      <w:r w:rsidRPr="00CF4F06">
        <w:t>, 3D-</w:t>
      </w:r>
      <w:r w:rsidR="00323244" w:rsidRPr="00CF4F06">
        <w:t>models</w:t>
      </w:r>
      <w:r w:rsidRPr="00CF4F06">
        <w:t xml:space="preserve"> and CT-data which are combined and </w:t>
      </w:r>
      <w:r w:rsidR="00B6786E" w:rsidRPr="00CF4F06">
        <w:t>analyzed</w:t>
      </w:r>
      <w:r w:rsidRPr="00CF4F06">
        <w:t xml:space="preserve"> to form an electronic net list</w:t>
      </w:r>
      <w:r w:rsidR="00C70753" w:rsidRPr="00CF4F06">
        <w:t xml:space="preserve"> </w:t>
      </w:r>
      <w:sdt>
        <w:sdtPr>
          <w:id w:val="-1941746023"/>
          <w:citation/>
        </w:sdtPr>
        <w:sdtContent>
          <w:r w:rsidR="00C70753" w:rsidRPr="00E36537">
            <w:fldChar w:fldCharType="begin"/>
          </w:r>
          <w:r w:rsidR="00C70753" w:rsidRPr="00CF4F06">
            <w:instrText xml:space="preserve"> CITATION INPIKO \l 1033 </w:instrText>
          </w:r>
          <w:r w:rsidR="00C70753" w:rsidRPr="00E36537">
            <w:rPr>
              <w:rPrChange w:id="621" w:author="Chancerel, Perrine" w:date="2015-04-01T12:09:00Z">
                <w:rPr/>
              </w:rPrChange>
            </w:rPr>
            <w:fldChar w:fldCharType="separate"/>
          </w:r>
          <w:r w:rsidR="00344F4E" w:rsidRPr="00CF4F06">
            <w:rPr>
              <w:noProof/>
            </w:rPr>
            <w:t>(IPK, 2013)</w:t>
          </w:r>
          <w:r w:rsidR="00C70753" w:rsidRPr="00E36537">
            <w:fldChar w:fldCharType="end"/>
          </w:r>
        </w:sdtContent>
      </w:sdt>
      <w:r w:rsidRPr="00CF4F06">
        <w:t xml:space="preserve">. </w:t>
      </w:r>
      <w:ins w:id="622" w:author="Perrine Chancerel" w:date="2015-03-31T13:49:00Z">
        <w:r w:rsidR="00D73547" w:rsidRPr="00CF4F06">
          <w:t>Link to your research?</w:t>
        </w:r>
      </w:ins>
    </w:p>
    <w:p w14:paraId="56160E03" w14:textId="77777777" w:rsidR="00323244" w:rsidRPr="00CF4F06" w:rsidRDefault="008223B4" w:rsidP="008223B4">
      <w:r w:rsidRPr="00CF4F06">
        <w:t xml:space="preserve">Erik van </w:t>
      </w:r>
      <w:proofErr w:type="spellStart"/>
      <w:r w:rsidRPr="00CF4F06">
        <w:t>Dop</w:t>
      </w:r>
      <w:proofErr w:type="spellEnd"/>
      <w:ins w:id="623" w:author="Perrine Chancerel" w:date="2015-03-31T13:49:00Z">
        <w:r w:rsidR="00D73547" w:rsidRPr="00CF4F06">
          <w:t xml:space="preserve"> [reference?]</w:t>
        </w:r>
      </w:ins>
      <w:r w:rsidRPr="00CF4F06">
        <w:t xml:space="preserve"> studied a sensor fusion approach with a range image acquisition module, color image module, and a high-resolution image module. </w:t>
      </w:r>
      <w:commentRangeStart w:id="624"/>
      <w:r w:rsidRPr="00CF4F06">
        <w:t>It shows that the fusion of multiple sensor</w:t>
      </w:r>
      <w:r w:rsidR="00B6786E" w:rsidRPr="00CF4F06">
        <w:t xml:space="preserve"> data</w:t>
      </w:r>
      <w:r w:rsidRPr="00CF4F06">
        <w:t xml:space="preserve"> can increase the recognition rate </w:t>
      </w:r>
      <w:r w:rsidR="00B6786E" w:rsidRPr="00CF4F06">
        <w:t xml:space="preserve">of electronic components </w:t>
      </w:r>
      <w:r w:rsidRPr="00CF4F06">
        <w:t xml:space="preserve">compared to individual sensors. </w:t>
      </w:r>
      <w:commentRangeEnd w:id="624"/>
      <w:r w:rsidR="00D73547" w:rsidRPr="00CF4F06">
        <w:rPr>
          <w:rStyle w:val="Kommentarzeichen"/>
        </w:rPr>
        <w:commentReference w:id="624"/>
      </w:r>
    </w:p>
    <w:p w14:paraId="27245CC9" w14:textId="77777777" w:rsidR="00323244" w:rsidRPr="00CF4F06" w:rsidRDefault="008223B4" w:rsidP="008223B4">
      <w:pPr>
        <w:rPr>
          <w:rFonts w:eastAsiaTheme="minorEastAsia"/>
        </w:rPr>
      </w:pPr>
      <w:r w:rsidRPr="00CF4F06">
        <w:rPr>
          <w:rFonts w:eastAsiaTheme="minorEastAsia"/>
        </w:rPr>
        <w:t xml:space="preserve">The </w:t>
      </w:r>
      <w:proofErr w:type="spellStart"/>
      <w:r w:rsidRPr="00CF4F06">
        <w:rPr>
          <w:rFonts w:eastAsiaTheme="minorEastAsia"/>
        </w:rPr>
        <w:t>AutDem</w:t>
      </w:r>
      <w:proofErr w:type="spellEnd"/>
      <w:r w:rsidRPr="00CF4F06">
        <w:rPr>
          <w:rFonts w:eastAsiaTheme="minorEastAsia"/>
        </w:rPr>
        <w:t xml:space="preserve"> project (Automated disassembly of PWBs) was conducted for automatic disassembly of electronic component for reuse</w:t>
      </w:r>
      <w:r w:rsidR="00323244" w:rsidRPr="00CF4F06">
        <w:rPr>
          <w:rFonts w:eastAsiaTheme="minorEastAsia"/>
        </w:rPr>
        <w:t>. The project was focusing on the automatic inspection of electronic components for reuse without estimating the material composition of electronic components</w:t>
      </w:r>
      <w:r w:rsidRPr="00CF4F06">
        <w:rPr>
          <w:rFonts w:eastAsiaTheme="minorEastAsia"/>
        </w:rPr>
        <w:t xml:space="preserve"> </w:t>
      </w:r>
      <w:sdt>
        <w:sdtPr>
          <w:rPr>
            <w:rFonts w:eastAsiaTheme="minorEastAsia"/>
          </w:rPr>
          <w:id w:val="-1785572412"/>
          <w:citation/>
        </w:sdtPr>
        <w:sdtContent>
          <w:r w:rsidRPr="00E36537">
            <w:rPr>
              <w:rFonts w:eastAsiaTheme="minorEastAsia"/>
            </w:rPr>
            <w:fldChar w:fldCharType="begin"/>
          </w:r>
          <w:r w:rsidRPr="00CF4F06">
            <w:rPr>
              <w:rFonts w:eastAsiaTheme="minorEastAsia"/>
            </w:rPr>
            <w:instrText xml:space="preserve"> CITATION Griese2002 \l 1033 </w:instrText>
          </w:r>
          <w:r w:rsidRPr="00E36537">
            <w:rPr>
              <w:rFonts w:eastAsiaTheme="minorEastAsia"/>
              <w:rPrChange w:id="625" w:author="Chancerel, Perrine" w:date="2015-04-01T12:09:00Z">
                <w:rPr>
                  <w:rFonts w:eastAsiaTheme="minorEastAsia"/>
                </w:rPr>
              </w:rPrChange>
            </w:rPr>
            <w:fldChar w:fldCharType="separate"/>
          </w:r>
          <w:r w:rsidR="00344F4E" w:rsidRPr="00CF4F06">
            <w:rPr>
              <w:rFonts w:eastAsiaTheme="minorEastAsia"/>
              <w:noProof/>
            </w:rPr>
            <w:t>(Griese, et al., 2002)</w:t>
          </w:r>
          <w:r w:rsidRPr="00E36537">
            <w:rPr>
              <w:rFonts w:eastAsiaTheme="minorEastAsia"/>
            </w:rPr>
            <w:fldChar w:fldCharType="end"/>
          </w:r>
        </w:sdtContent>
      </w:sdt>
      <w:r w:rsidRPr="00CF4F06">
        <w:rPr>
          <w:rFonts w:eastAsiaTheme="minorEastAsia"/>
        </w:rPr>
        <w:t xml:space="preserve">. </w:t>
      </w:r>
      <w:r w:rsidR="00D73547" w:rsidRPr="00CF4F06">
        <w:rPr>
          <w:rStyle w:val="Kommentarzeichen"/>
        </w:rPr>
        <w:commentReference w:id="626"/>
      </w:r>
    </w:p>
    <w:p w14:paraId="390860BD" w14:textId="77777777" w:rsidR="00323244" w:rsidRPr="00CF4F06" w:rsidRDefault="008223B4" w:rsidP="008223B4">
      <w:pPr>
        <w:rPr>
          <w:rFonts w:eastAsiaTheme="minorEastAsia"/>
        </w:rPr>
      </w:pPr>
      <w:r w:rsidRPr="00CF4F06">
        <w:rPr>
          <w:rFonts w:eastAsiaTheme="minorEastAsia"/>
        </w:rPr>
        <w:t>The Institute of Imaging and Computer Vision of the RWTH Aachen University examine</w:t>
      </w:r>
      <w:ins w:id="627" w:author="Perrine Chancerel" w:date="2015-03-31T13:51:00Z">
        <w:r w:rsidR="00D73547" w:rsidRPr="00CF4F06">
          <w:rPr>
            <w:rFonts w:eastAsiaTheme="minorEastAsia"/>
          </w:rPr>
          <w:t>d</w:t>
        </w:r>
      </w:ins>
      <w:r w:rsidRPr="00CF4F06">
        <w:rPr>
          <w:rFonts w:eastAsiaTheme="minorEastAsia"/>
        </w:rPr>
        <w:t xml:space="preserve"> the generation of height maps with laser triangulation </w:t>
      </w:r>
      <w:sdt>
        <w:sdtPr>
          <w:rPr>
            <w:rFonts w:eastAsiaTheme="minorEastAsia"/>
          </w:rPr>
          <w:id w:val="-2081129522"/>
          <w:citation/>
        </w:sdtPr>
        <w:sdtContent>
          <w:r w:rsidRPr="00E36537">
            <w:rPr>
              <w:rFonts w:eastAsiaTheme="minorEastAsia"/>
            </w:rPr>
            <w:fldChar w:fldCharType="begin"/>
          </w:r>
          <w:r w:rsidRPr="00CF4F06">
            <w:rPr>
              <w:rFonts w:eastAsiaTheme="minorEastAsia"/>
            </w:rPr>
            <w:instrText xml:space="preserve"> CITATION Koch2013 \l 1033 </w:instrText>
          </w:r>
          <w:r w:rsidRPr="00E36537">
            <w:rPr>
              <w:rFonts w:eastAsiaTheme="minorEastAsia"/>
              <w:rPrChange w:id="628" w:author="Chancerel, Perrine" w:date="2015-04-01T12:09:00Z">
                <w:rPr>
                  <w:rFonts w:eastAsiaTheme="minorEastAsia"/>
                </w:rPr>
              </w:rPrChange>
            </w:rPr>
            <w:fldChar w:fldCharType="separate"/>
          </w:r>
          <w:r w:rsidR="00344F4E" w:rsidRPr="00CF4F06">
            <w:rPr>
              <w:rFonts w:eastAsiaTheme="minorEastAsia"/>
              <w:noProof/>
            </w:rPr>
            <w:t>(Koch, et al., 2013)</w:t>
          </w:r>
          <w:r w:rsidRPr="00E36537">
            <w:rPr>
              <w:rFonts w:eastAsiaTheme="minorEastAsia"/>
            </w:rPr>
            <w:fldChar w:fldCharType="end"/>
          </w:r>
        </w:sdtContent>
      </w:sdt>
      <w:r w:rsidRPr="00CF4F06">
        <w:rPr>
          <w:rFonts w:eastAsiaTheme="minorEastAsia"/>
        </w:rPr>
        <w:t xml:space="preserve"> and segmentation of SMD</w:t>
      </w:r>
      <w:r w:rsidR="004903B2" w:rsidRPr="00F579C9">
        <w:rPr>
          <w:rFonts w:eastAsiaTheme="minorEastAsia"/>
        </w:rPr>
        <w:fldChar w:fldCharType="begin"/>
      </w:r>
      <w:r w:rsidR="004903B2" w:rsidRPr="00CF4F06">
        <w:instrText xml:space="preserve"> XE "SMD:Surface-mounted device" </w:instrText>
      </w:r>
      <w:r w:rsidR="004903B2" w:rsidRPr="00F579C9">
        <w:rPr>
          <w:rFonts w:eastAsiaTheme="minorEastAsia"/>
        </w:rPr>
        <w:fldChar w:fldCharType="end"/>
      </w:r>
      <w:r w:rsidRPr="00CF4F06">
        <w:rPr>
          <w:rFonts w:eastAsiaTheme="minorEastAsia"/>
        </w:rPr>
        <w:t xml:space="preserve"> components for automated PCB recycling </w:t>
      </w:r>
      <w:sdt>
        <w:sdtPr>
          <w:rPr>
            <w:rFonts w:eastAsiaTheme="minorEastAsia"/>
          </w:rPr>
          <w:id w:val="-1306382944"/>
          <w:citation/>
        </w:sdtPr>
        <w:sdtContent>
          <w:r w:rsidRPr="00E36537">
            <w:rPr>
              <w:rFonts w:eastAsiaTheme="minorEastAsia"/>
            </w:rPr>
            <w:fldChar w:fldCharType="begin"/>
          </w:r>
          <w:r w:rsidRPr="00CF4F06">
            <w:rPr>
              <w:rFonts w:eastAsiaTheme="minorEastAsia"/>
            </w:rPr>
            <w:instrText xml:space="preserve"> CITATION Li2013 \l 1033 </w:instrText>
          </w:r>
          <w:r w:rsidRPr="00E36537">
            <w:rPr>
              <w:rFonts w:eastAsiaTheme="minorEastAsia"/>
              <w:rPrChange w:id="629" w:author="Chancerel, Perrine" w:date="2015-04-01T12:09:00Z">
                <w:rPr>
                  <w:rFonts w:eastAsiaTheme="minorEastAsia"/>
                </w:rPr>
              </w:rPrChange>
            </w:rPr>
            <w:fldChar w:fldCharType="separate"/>
          </w:r>
          <w:r w:rsidR="00344F4E" w:rsidRPr="00CF4F06">
            <w:rPr>
              <w:rFonts w:eastAsiaTheme="minorEastAsia"/>
              <w:noProof/>
            </w:rPr>
            <w:t>(Li, et al., 2013)</w:t>
          </w:r>
          <w:r w:rsidRPr="00E36537">
            <w:rPr>
              <w:rFonts w:eastAsiaTheme="minorEastAsia"/>
            </w:rPr>
            <w:fldChar w:fldCharType="end"/>
          </w:r>
        </w:sdtContent>
      </w:sdt>
      <w:r w:rsidRPr="00CF4F06">
        <w:rPr>
          <w:rFonts w:eastAsiaTheme="minorEastAsia"/>
        </w:rPr>
        <w:t xml:space="preserve">.  Other approaches deal with the localization of </w:t>
      </w:r>
      <w:r w:rsidR="00DD1DD3" w:rsidRPr="00CF4F06">
        <w:rPr>
          <w:rFonts w:eastAsiaTheme="minorEastAsia"/>
        </w:rPr>
        <w:t>electronic components</w:t>
      </w:r>
      <w:r w:rsidRPr="00CF4F06">
        <w:rPr>
          <w:rFonts w:eastAsiaTheme="minorEastAsia"/>
        </w:rPr>
        <w:t xml:space="preserve"> based on color distribution of solder joints </w:t>
      </w:r>
      <w:sdt>
        <w:sdtPr>
          <w:rPr>
            <w:rFonts w:eastAsiaTheme="minorEastAsia"/>
          </w:rPr>
          <w:id w:val="-715193278"/>
          <w:citation/>
        </w:sdtPr>
        <w:sdtContent>
          <w:r w:rsidRPr="00E36537">
            <w:rPr>
              <w:rFonts w:eastAsiaTheme="minorEastAsia"/>
            </w:rPr>
            <w:fldChar w:fldCharType="begin"/>
          </w:r>
          <w:r w:rsidRPr="00CF4F06">
            <w:rPr>
              <w:rFonts w:eastAsiaTheme="minorEastAsia"/>
            </w:rPr>
            <w:instrText xml:space="preserve"> CITATION Article2011 \l 1033 </w:instrText>
          </w:r>
          <w:r w:rsidRPr="00E36537">
            <w:rPr>
              <w:rFonts w:eastAsiaTheme="minorEastAsia"/>
              <w:rPrChange w:id="630" w:author="Chancerel, Perrine" w:date="2015-04-01T12:09:00Z">
                <w:rPr>
                  <w:rFonts w:eastAsiaTheme="minorEastAsia"/>
                </w:rPr>
              </w:rPrChange>
            </w:rPr>
            <w:fldChar w:fldCharType="separate"/>
          </w:r>
          <w:r w:rsidR="00344F4E" w:rsidRPr="00CF4F06">
            <w:rPr>
              <w:rFonts w:eastAsiaTheme="minorEastAsia"/>
              <w:noProof/>
            </w:rPr>
            <w:t>(Article, 2011)</w:t>
          </w:r>
          <w:r w:rsidRPr="00E36537">
            <w:rPr>
              <w:rFonts w:eastAsiaTheme="minorEastAsia"/>
            </w:rPr>
            <w:fldChar w:fldCharType="end"/>
          </w:r>
        </w:sdtContent>
      </w:sdt>
      <w:r w:rsidRPr="00CF4F06">
        <w:rPr>
          <w:rFonts w:eastAsiaTheme="minorEastAsia"/>
        </w:rPr>
        <w:t>.</w:t>
      </w:r>
      <w:r w:rsidR="00103244" w:rsidRPr="00CF4F06">
        <w:rPr>
          <w:rFonts w:eastAsiaTheme="minorEastAsia"/>
        </w:rPr>
        <w:t xml:space="preserve"> </w:t>
      </w:r>
    </w:p>
    <w:p w14:paraId="117404B6" w14:textId="77777777" w:rsidR="00E62CC2" w:rsidRPr="00CF4F06" w:rsidRDefault="008223B4" w:rsidP="008223B4">
      <w:pPr>
        <w:rPr>
          <w:rFonts w:eastAsiaTheme="minorEastAsia"/>
        </w:rPr>
      </w:pPr>
      <w:r w:rsidRPr="00CF4F06">
        <w:rPr>
          <w:rFonts w:eastAsiaTheme="minorEastAsia"/>
        </w:rPr>
        <w:t xml:space="preserve">The optical character recognition of electronic components where studied </w:t>
      </w:r>
      <w:r w:rsidR="00DD1DD3" w:rsidRPr="00CF4F06">
        <w:rPr>
          <w:rFonts w:eastAsiaTheme="minorEastAsia"/>
        </w:rPr>
        <w:t>in “An Automatic Chip Character Checking System for Circuit Board Quality Control”</w:t>
      </w:r>
      <w:r w:rsidRPr="00CF4F06">
        <w:rPr>
          <w:rFonts w:eastAsiaTheme="minorEastAsia"/>
        </w:rPr>
        <w:t xml:space="preserve"> </w:t>
      </w:r>
      <w:sdt>
        <w:sdtPr>
          <w:rPr>
            <w:rFonts w:eastAsiaTheme="minorEastAsia"/>
          </w:rPr>
          <w:id w:val="-534117567"/>
          <w:citation/>
        </w:sdtPr>
        <w:sdtContent>
          <w:r w:rsidRPr="00E36537">
            <w:rPr>
              <w:rFonts w:eastAsiaTheme="minorEastAsia"/>
            </w:rPr>
            <w:fldChar w:fldCharType="begin"/>
          </w:r>
          <w:r w:rsidR="004101CD" w:rsidRPr="00CF4F06">
            <w:rPr>
              <w:rFonts w:eastAsiaTheme="minorEastAsia"/>
            </w:rPr>
            <w:instrText xml:space="preserve">CITATION Luo \l 1033 </w:instrText>
          </w:r>
          <w:r w:rsidRPr="00E36537">
            <w:rPr>
              <w:rFonts w:eastAsiaTheme="minorEastAsia"/>
              <w:rPrChange w:id="631" w:author="Chancerel, Perrine" w:date="2015-04-01T12:09:00Z">
                <w:rPr>
                  <w:rFonts w:eastAsiaTheme="minorEastAsia"/>
                </w:rPr>
              </w:rPrChange>
            </w:rPr>
            <w:fldChar w:fldCharType="separate"/>
          </w:r>
          <w:r w:rsidR="00344F4E" w:rsidRPr="00CF4F06">
            <w:rPr>
              <w:rFonts w:eastAsiaTheme="minorEastAsia"/>
              <w:noProof/>
            </w:rPr>
            <w:t>(Luo, 2014)</w:t>
          </w:r>
          <w:r w:rsidRPr="00E36537">
            <w:rPr>
              <w:rFonts w:eastAsiaTheme="minorEastAsia"/>
            </w:rPr>
            <w:fldChar w:fldCharType="end"/>
          </w:r>
        </w:sdtContent>
      </w:sdt>
      <w:r w:rsidRPr="00CF4F06">
        <w:rPr>
          <w:rFonts w:eastAsiaTheme="minorEastAsia"/>
        </w:rPr>
        <w:t xml:space="preserve"> and an application for mobile package recognition based on the OCR</w:t>
      </w:r>
      <w:r w:rsidR="00011E7C" w:rsidRPr="00F579C9">
        <w:rPr>
          <w:rFonts w:eastAsiaTheme="minorEastAsia"/>
        </w:rPr>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rPr>
          <w:rFonts w:eastAsiaTheme="minorEastAsia"/>
        </w:rPr>
        <w:fldChar w:fldCharType="end"/>
      </w:r>
      <w:r w:rsidRPr="00CF4F06">
        <w:rPr>
          <w:rFonts w:eastAsiaTheme="minorEastAsia"/>
        </w:rPr>
        <w:t xml:space="preserve"> engine Tesseract was developed </w:t>
      </w:r>
      <w:r w:rsidR="00DD1DD3" w:rsidRPr="00CF4F06">
        <w:rPr>
          <w:rFonts w:eastAsiaTheme="minorEastAsia"/>
        </w:rPr>
        <w:t>in “Mobile IC Package Recognition”</w:t>
      </w:r>
      <w:r w:rsidRPr="00CF4F06">
        <w:rPr>
          <w:rFonts w:eastAsiaTheme="minorEastAsia"/>
        </w:rPr>
        <w:t xml:space="preserve"> </w:t>
      </w:r>
      <w:sdt>
        <w:sdtPr>
          <w:rPr>
            <w:rFonts w:eastAsiaTheme="minorEastAsia"/>
          </w:rPr>
          <w:id w:val="1231728573"/>
          <w:citation/>
        </w:sdtPr>
        <w:sdtContent>
          <w:r w:rsidRPr="00E36537">
            <w:rPr>
              <w:rFonts w:eastAsiaTheme="minorEastAsia"/>
            </w:rPr>
            <w:fldChar w:fldCharType="begin"/>
          </w:r>
          <w:r w:rsidRPr="00CF4F06">
            <w:rPr>
              <w:rFonts w:eastAsiaTheme="minorEastAsia"/>
            </w:rPr>
            <w:instrText xml:space="preserve"> CITATION Blaes \l 1033 </w:instrText>
          </w:r>
          <w:r w:rsidRPr="00E36537">
            <w:rPr>
              <w:rFonts w:eastAsiaTheme="minorEastAsia"/>
              <w:rPrChange w:id="632" w:author="Chancerel, Perrine" w:date="2015-04-01T12:09:00Z">
                <w:rPr>
                  <w:rFonts w:eastAsiaTheme="minorEastAsia"/>
                </w:rPr>
              </w:rPrChange>
            </w:rPr>
            <w:fldChar w:fldCharType="separate"/>
          </w:r>
          <w:r w:rsidR="00344F4E" w:rsidRPr="00CF4F06">
            <w:rPr>
              <w:rFonts w:eastAsiaTheme="minorEastAsia"/>
              <w:noProof/>
            </w:rPr>
            <w:t>(Blaes, et al.)</w:t>
          </w:r>
          <w:r w:rsidRPr="00E36537">
            <w:rPr>
              <w:rFonts w:eastAsiaTheme="minorEastAsia"/>
            </w:rPr>
            <w:fldChar w:fldCharType="end"/>
          </w:r>
        </w:sdtContent>
      </w:sdt>
      <w:r w:rsidRPr="00CF4F06">
        <w:rPr>
          <w:rFonts w:eastAsiaTheme="minorEastAsia"/>
        </w:rPr>
        <w:t>.</w:t>
      </w:r>
    </w:p>
    <w:p w14:paraId="2AE569A0" w14:textId="77777777" w:rsidR="00323244" w:rsidRPr="00CF4F06" w:rsidRDefault="00323244" w:rsidP="008223B4">
      <w:pPr>
        <w:rPr>
          <w:rFonts w:eastAsiaTheme="minorEastAsia"/>
        </w:rPr>
      </w:pPr>
      <w:r w:rsidRPr="00CF4F06">
        <w:rPr>
          <w:rFonts w:eastAsiaTheme="minorEastAsia"/>
        </w:rPr>
        <w:lastRenderedPageBreak/>
        <w:t>The approach in this thesis is based on a data fusion model which estimates the component class based on specific component features from 2D-images. The features are extracted from different feature domains to find specific features for each electronic component package.</w:t>
      </w:r>
    </w:p>
    <w:p w14:paraId="3E11D8BF" w14:textId="77777777" w:rsidR="0087769F" w:rsidRPr="00CF4F06" w:rsidRDefault="0087769F" w:rsidP="00883132">
      <w:pPr>
        <w:pStyle w:val="berschrift2"/>
        <w:numPr>
          <w:ilvl w:val="1"/>
          <w:numId w:val="1"/>
        </w:numPr>
      </w:pPr>
      <w:bookmarkStart w:id="633" w:name="_Ref404083158"/>
      <w:bookmarkStart w:id="634" w:name="_Toc415436285"/>
      <w:r w:rsidRPr="00CF4F06">
        <w:t>Feature extraction algorithms</w:t>
      </w:r>
      <w:bookmarkEnd w:id="633"/>
      <w:bookmarkEnd w:id="634"/>
    </w:p>
    <w:p w14:paraId="4DB4E503" w14:textId="77777777" w:rsidR="006F774C" w:rsidRPr="00CF4F06" w:rsidRDefault="006F774C" w:rsidP="006F774C">
      <w:bookmarkStart w:id="635" w:name="_Ref405825861"/>
      <w:r w:rsidRPr="00CF4F06">
        <w:t>The traditional goal of feature extraction is to characterize an object so that it can be recognized by measurements whose values are similar for objects in the same class and very different for objects in different classes</w:t>
      </w:r>
      <w:ins w:id="636" w:author="Perrine Chancerel" w:date="2015-03-31T13:54:00Z">
        <w:r w:rsidR="003D2663" w:rsidRPr="00CF4F06">
          <w:t xml:space="preserve"> [reference?]</w:t>
        </w:r>
      </w:ins>
      <w:r w:rsidRPr="00CF4F06">
        <w:t xml:space="preserve">. This leads to the idea of seeking distinguishing features that are invariant to irrelevant transformations of the input data. In the case of image processing the invariance of features against translation, rotation and scaling is of particular importance. Feature invariance requirements can be skipped if the input data is adjusted </w:t>
      </w:r>
      <w:sdt>
        <w:sdtPr>
          <w:id w:val="-330064715"/>
          <w:citation/>
        </w:sdtPr>
        <w:sdtContent>
          <w:r w:rsidRPr="00E36537">
            <w:fldChar w:fldCharType="begin"/>
          </w:r>
          <w:r w:rsidRPr="00CF4F06">
            <w:instrText xml:space="preserve"> CITATION Duda2012 \l 1033 </w:instrText>
          </w:r>
          <w:r w:rsidRPr="00E36537">
            <w:rPr>
              <w:rPrChange w:id="637" w:author="Chancerel, Perrine" w:date="2015-04-01T12:09:00Z">
                <w:rPr/>
              </w:rPrChange>
            </w:rPr>
            <w:fldChar w:fldCharType="separate"/>
          </w:r>
          <w:r w:rsidR="00344F4E" w:rsidRPr="00CF4F06">
            <w:rPr>
              <w:noProof/>
            </w:rPr>
            <w:t>(Duda, et al., 2012)</w:t>
          </w:r>
          <w:r w:rsidRPr="00E36537">
            <w:fldChar w:fldCharType="end"/>
          </w:r>
        </w:sdtContent>
      </w:sdt>
      <w:r w:rsidRPr="00CF4F06">
        <w:t>. Important techniques and algorithms used for feature extraction are summarized in the following chapters.</w:t>
      </w:r>
    </w:p>
    <w:p w14:paraId="2FC284D3" w14:textId="77777777" w:rsidR="007B1DFC" w:rsidRPr="00CF4F06" w:rsidRDefault="00100510" w:rsidP="007B1DFC">
      <w:pPr>
        <w:pStyle w:val="berschrift3"/>
        <w:numPr>
          <w:ilvl w:val="2"/>
          <w:numId w:val="1"/>
        </w:numPr>
      </w:pPr>
      <w:bookmarkStart w:id="638" w:name="_Toc415436286"/>
      <w:r w:rsidRPr="00CF4F06">
        <w:t>Single seed r</w:t>
      </w:r>
      <w:r w:rsidR="00230E95" w:rsidRPr="00CF4F06">
        <w:t>egion growing approach</w:t>
      </w:r>
      <w:bookmarkEnd w:id="635"/>
      <w:r w:rsidRPr="00CF4F06">
        <w:t xml:space="preserve"> for color images</w:t>
      </w:r>
      <w:bookmarkEnd w:id="638"/>
    </w:p>
    <w:p w14:paraId="546E593C" w14:textId="77777777" w:rsidR="00100510" w:rsidRPr="00CF4F06" w:rsidRDefault="001F23D9" w:rsidP="00E8696E">
      <w:r w:rsidRPr="00CF4F06">
        <w:t xml:space="preserve">A region growing approach is used for the segmentation of PCB surface and component feature extraction based on color segments. </w:t>
      </w:r>
      <w:r w:rsidR="006F774C" w:rsidRPr="00CF4F06">
        <w:t xml:space="preserve">The </w:t>
      </w:r>
      <w:r w:rsidRPr="00CF4F06">
        <w:t xml:space="preserve">single seed </w:t>
      </w:r>
      <w:r w:rsidR="006F774C" w:rsidRPr="00CF4F06">
        <w:t xml:space="preserve">region growing approach is a pixel based image segmentation method since it involves the selection of initial seed pixel. The region growing algorithm examines neighboring pixel of a region or the initial seed pixel and determines if the neighboring pixel should be added to the region </w:t>
      </w:r>
      <w:commentRangeStart w:id="639"/>
      <w:sdt>
        <w:sdtPr>
          <w:id w:val="-276336354"/>
          <w:citation/>
        </w:sdtPr>
        <w:sdtContent>
          <w:r w:rsidR="006F774C" w:rsidRPr="00E36537">
            <w:fldChar w:fldCharType="begin"/>
          </w:r>
          <w:r w:rsidR="006F774C" w:rsidRPr="00CF4F06">
            <w:instrText xml:space="preserve"> CITATION wiki:xxx \l 1033 </w:instrText>
          </w:r>
          <w:r w:rsidR="006F774C" w:rsidRPr="00E36537">
            <w:rPr>
              <w:rPrChange w:id="640" w:author="Chancerel, Perrine" w:date="2015-04-01T12:09:00Z">
                <w:rPr/>
              </w:rPrChange>
            </w:rPr>
            <w:fldChar w:fldCharType="separate"/>
          </w:r>
          <w:r w:rsidR="00344F4E" w:rsidRPr="00CF4F06">
            <w:rPr>
              <w:noProof/>
            </w:rPr>
            <w:t>(Wikipedia, 2014)</w:t>
          </w:r>
          <w:r w:rsidR="006F774C" w:rsidRPr="00E36537">
            <w:fldChar w:fldCharType="end"/>
          </w:r>
        </w:sdtContent>
      </w:sdt>
      <w:r w:rsidR="006F774C" w:rsidRPr="00CF4F06">
        <w:t xml:space="preserve">. </w:t>
      </w:r>
      <w:commentRangeEnd w:id="639"/>
      <w:r w:rsidR="003D2663" w:rsidRPr="00CF4F06">
        <w:rPr>
          <w:rStyle w:val="Kommentarzeichen"/>
        </w:rPr>
        <w:commentReference w:id="639"/>
      </w:r>
      <w:r w:rsidR="006F774C" w:rsidRPr="00CF4F06">
        <w:t>The first step is the selection of seed point</w:t>
      </w:r>
      <m:oMath>
        <m:r>
          <w:rPr>
            <w:rFonts w:ascii="Cambria Math" w:hAnsi="Cambria Math"/>
          </w:rPr>
          <m:t xml:space="preserve"> (x,y)</m:t>
        </m:r>
      </m:oMath>
      <w:r w:rsidR="006F774C" w:rsidRPr="00CF4F06">
        <w:t>. The seed point selection is depending on the segmentation goal and based on user criterion. The seed point selection is defined for the specific methods</w:t>
      </w:r>
      <w:r w:rsidRPr="00CF4F06">
        <w:t>. I</w:t>
      </w:r>
      <w:r w:rsidR="006F774C" w:rsidRPr="00CF4F06">
        <w:t>n</w:t>
      </w:r>
      <w:r w:rsidRPr="00CF4F06">
        <w:t xml:space="preserve"> chapter</w:t>
      </w:r>
      <w:r w:rsidR="006F774C" w:rsidRPr="00CF4F06">
        <w:t xml:space="preserve"> </w:t>
      </w:r>
      <w:r w:rsidR="006F774C" w:rsidRPr="00E36537">
        <w:fldChar w:fldCharType="begin"/>
      </w:r>
      <w:r w:rsidR="006F774C" w:rsidRPr="00CF4F06">
        <w:instrText xml:space="preserve"> REF _Ref408144364 \w \h </w:instrText>
      </w:r>
      <w:r w:rsidR="006F774C" w:rsidRPr="00E36537">
        <w:rPr>
          <w:rPrChange w:id="641" w:author="Chancerel, Perrine" w:date="2015-04-01T12:09:00Z">
            <w:rPr/>
          </w:rPrChange>
        </w:rPr>
        <w:fldChar w:fldCharType="separate"/>
      </w:r>
      <w:r w:rsidR="00344F4E" w:rsidRPr="00CF4F06">
        <w:t>3.3.4</w:t>
      </w:r>
      <w:r w:rsidR="006F774C" w:rsidRPr="00E36537">
        <w:fldChar w:fldCharType="end"/>
      </w:r>
      <w:r w:rsidR="006F774C" w:rsidRPr="00CF4F06">
        <w:t xml:space="preserve"> </w:t>
      </w:r>
      <w:r w:rsidRPr="00CF4F06">
        <w:t xml:space="preserve">region growing is used </w:t>
      </w:r>
      <w:r w:rsidR="006F774C" w:rsidRPr="00CF4F06">
        <w:t xml:space="preserve">for </w:t>
      </w:r>
      <w:r w:rsidR="006F774C" w:rsidRPr="00E36537">
        <w:fldChar w:fldCharType="begin"/>
      </w:r>
      <w:r w:rsidR="006F774C" w:rsidRPr="00CF4F06">
        <w:instrText xml:space="preserve"> REF _Ref408144352 \h </w:instrText>
      </w:r>
      <w:r w:rsidR="006F774C" w:rsidRPr="00E36537">
        <w:rPr>
          <w:rPrChange w:id="642" w:author="Chancerel, Perrine" w:date="2015-04-01T12:09:00Z">
            <w:rPr/>
          </w:rPrChange>
        </w:rPr>
        <w:fldChar w:fldCharType="separate"/>
      </w:r>
      <w:r w:rsidR="00344F4E" w:rsidRPr="00CF4F06">
        <w:t>Segment based feature extraction</w:t>
      </w:r>
      <w:r w:rsidR="006F774C" w:rsidRPr="00E36537">
        <w:fldChar w:fldCharType="end"/>
      </w:r>
      <w:r w:rsidR="006F774C" w:rsidRPr="00CF4F06">
        <w:t xml:space="preserve"> and </w:t>
      </w:r>
      <w:r w:rsidRPr="00CF4F06">
        <w:t xml:space="preserve">in chapter </w:t>
      </w:r>
      <w:r w:rsidR="006F774C" w:rsidRPr="00E36537">
        <w:fldChar w:fldCharType="begin"/>
      </w:r>
      <w:r w:rsidR="006F774C" w:rsidRPr="00CF4F06">
        <w:instrText xml:space="preserve"> REF _Ref408144430 \r \h </w:instrText>
      </w:r>
      <w:r w:rsidR="006F774C" w:rsidRPr="00E36537">
        <w:rPr>
          <w:rPrChange w:id="643" w:author="Chancerel, Perrine" w:date="2015-04-01T12:09:00Z">
            <w:rPr/>
          </w:rPrChange>
        </w:rPr>
        <w:fldChar w:fldCharType="separate"/>
      </w:r>
      <w:r w:rsidR="00344F4E" w:rsidRPr="00CF4F06">
        <w:t>3.2.2</w:t>
      </w:r>
      <w:r w:rsidR="006F774C" w:rsidRPr="00E36537">
        <w:fldChar w:fldCharType="end"/>
      </w:r>
      <w:r w:rsidR="006F774C" w:rsidRPr="00CF4F06">
        <w:t xml:space="preserve"> </w:t>
      </w:r>
      <w:r w:rsidRPr="00CF4F06">
        <w:t xml:space="preserve">it is used for color based PCB surface detection. </w:t>
      </w:r>
      <w:r w:rsidR="006F774C" w:rsidRPr="00CF4F06">
        <w:t xml:space="preserve">The seed pixel is the first region from which neighboring pixel are added to grow the region iterative depending on a region membership criterion. In this approach the region growing segmentation is used to segment color images. The criterion to add adjacent pixel </w:t>
      </w:r>
      <m:oMath>
        <m:r>
          <w:rPr>
            <w:rFonts w:ascii="Cambria Math" w:hAnsi="Cambria Math"/>
          </w:rPr>
          <m:t>f(x,y</m:t>
        </m:r>
        <m:r>
          <w:rPr>
            <w:rFonts w:ascii="Cambria Math" w:hAnsi="Cambria Math"/>
          </w:rPr>
          <m:t>)</m:t>
        </m:r>
      </m:oMath>
      <w:r w:rsidR="006F774C" w:rsidRPr="00CF4F06">
        <w:t xml:space="preserve"> to the region </w:t>
      </w:r>
      <w:r w:rsidR="006F774C" w:rsidRPr="00CF4F06">
        <w:rPr>
          <w:rFonts w:eastAsiaTheme="minorEastAsia"/>
        </w:rPr>
        <w:t xml:space="preserve">pixel </w:t>
      </w:r>
      <m:oMath>
        <m:r>
          <w:rPr>
            <w:rFonts w:ascii="Cambria Math" w:hAnsi="Cambria Math"/>
          </w:rPr>
          <m:t>PG</m:t>
        </m:r>
      </m:oMath>
      <w:r w:rsidR="006F774C" w:rsidRPr="00CF4F06">
        <w:t xml:space="preserve"> is the Euclidian distance </w:t>
      </w:r>
      <m:oMath>
        <m:r>
          <w:rPr>
            <w:rFonts w:ascii="Cambria Math" w:hAnsi="Cambria Math"/>
          </w:rPr>
          <m:t>DIST</m:t>
        </m:r>
      </m:oMath>
      <w:r w:rsidR="006F774C" w:rsidRPr="00CF4F06">
        <w:rPr>
          <w:rFonts w:eastAsiaTheme="minorEastAsia"/>
        </w:rPr>
        <w:t xml:space="preserve"> </w:t>
      </w:r>
      <w:r w:rsidR="006F774C" w:rsidRPr="00CF4F06">
        <w:t>between the color of the adjacent pixel and the mean color value of the region</w:t>
      </w:r>
      <m:oMath>
        <m:r>
          <w:rPr>
            <w:rFonts w:ascii="Cambria Math" w:hAnsi="Cambria Math"/>
          </w:rPr>
          <m:t xml:space="preserve"> 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6F774C" w:rsidRPr="00CF4F06">
        <w:t xml:space="preserve">. </w:t>
      </w:r>
      <w:r w:rsidRPr="006B43F4">
        <w:t>AT first</w:t>
      </w:r>
      <w:r w:rsidR="00100510" w:rsidRPr="00CF4F06">
        <w:t xml:space="preserve"> the image </w:t>
      </w:r>
      <w:r w:rsidRPr="00CF4F06">
        <w:t>is</w:t>
      </w:r>
      <w:r w:rsidR="00100510" w:rsidRPr="00CF4F06">
        <w:t xml:space="preserve"> converted from RGB color space to HSV color space</w:t>
      </w:r>
      <w:r w:rsidR="00B173D0" w:rsidRPr="00CF4F06">
        <w:t xml:space="preserve"> and the gray scaled values in the three channels </w:t>
      </w:r>
      <w:r w:rsidR="00CE2B9E" w:rsidRPr="00CF4F06">
        <w:t>are linear scaled between zero and one</w:t>
      </w:r>
      <w:r w:rsidR="00100510" w:rsidRPr="00CF4F06">
        <w:t>.</w:t>
      </w:r>
    </w:p>
    <w:tbl>
      <w:tblPr>
        <w:tblStyle w:val="Tabellenraster"/>
        <w:tblW w:w="0" w:type="auto"/>
        <w:tblLook w:val="04A0" w:firstRow="1" w:lastRow="0" w:firstColumn="1" w:lastColumn="0" w:noHBand="0" w:noVBand="1"/>
      </w:tblPr>
      <w:tblGrid>
        <w:gridCol w:w="8748"/>
        <w:gridCol w:w="828"/>
      </w:tblGrid>
      <w:tr w:rsidR="00100510" w:rsidRPr="00CF4F06" w14:paraId="455545F3" w14:textId="77777777" w:rsidTr="00847546">
        <w:tc>
          <w:tcPr>
            <w:tcW w:w="8748" w:type="dxa"/>
            <w:tcBorders>
              <w:top w:val="nil"/>
              <w:left w:val="nil"/>
              <w:bottom w:val="nil"/>
              <w:right w:val="nil"/>
            </w:tcBorders>
          </w:tcPr>
          <w:p w14:paraId="286230AF" w14:textId="77777777" w:rsidR="00100510" w:rsidRPr="00CF4F06" w:rsidRDefault="00100510" w:rsidP="00847546">
            <w:pPr>
              <w:rPr>
                <w:i/>
              </w:rPr>
            </w:pPr>
            <m:oMathPara>
              <m:oMathParaPr>
                <m:jc m:val="center"/>
              </m:oMathParaPr>
              <m:oMath>
                <m:r>
                  <w:rPr>
                    <w:rFonts w:ascii="Cambria Math" w:hAnsi="Cambria Math" w:cstheme="minorHAnsi"/>
                  </w:rPr>
                  <w:lastRenderedPageBreak/>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14:paraId="59F273E7" w14:textId="77777777" w:rsidR="00100510" w:rsidRPr="00CF4F06" w:rsidRDefault="00100510" w:rsidP="00847546">
            <w:r w:rsidRPr="00286FF8">
              <w:t>(</w:t>
            </w:r>
            <w:r w:rsidR="005E1750" w:rsidRPr="00286FF8">
              <w:fldChar w:fldCharType="begin"/>
            </w:r>
            <w:r w:rsidR="005E1750" w:rsidRPr="00CF4F06">
              <w:instrText xml:space="preserve"> SEQ Equation \* ARABIC </w:instrText>
            </w:r>
            <w:r w:rsidR="005E1750" w:rsidRPr="00286FF8">
              <w:rPr>
                <w:rPrChange w:id="644" w:author="Chancerel, Perrine" w:date="2015-04-01T12:09:00Z">
                  <w:rPr>
                    <w:noProof/>
                  </w:rPr>
                </w:rPrChange>
              </w:rPr>
              <w:fldChar w:fldCharType="separate"/>
            </w:r>
            <w:r w:rsidR="00344F4E" w:rsidRPr="00286FF8">
              <w:rPr>
                <w:noProof/>
              </w:rPr>
              <w:t>1</w:t>
            </w:r>
            <w:r w:rsidR="005E1750" w:rsidRPr="00286FF8">
              <w:rPr>
                <w:noProof/>
              </w:rPr>
              <w:fldChar w:fldCharType="end"/>
            </w:r>
            <w:r w:rsidRPr="00CF4F06">
              <w:t>)</w:t>
            </w:r>
          </w:p>
        </w:tc>
      </w:tr>
      <w:tr w:rsidR="00100510" w:rsidRPr="00CF4F06" w14:paraId="586318EE" w14:textId="77777777" w:rsidTr="00847546">
        <w:tc>
          <w:tcPr>
            <w:tcW w:w="8748" w:type="dxa"/>
            <w:tcBorders>
              <w:top w:val="nil"/>
              <w:left w:val="nil"/>
              <w:bottom w:val="nil"/>
              <w:right w:val="nil"/>
            </w:tcBorders>
          </w:tcPr>
          <w:p w14:paraId="73695DBB" w14:textId="77777777" w:rsidR="00100510" w:rsidRPr="00CF4F06" w:rsidRDefault="00D0670B"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14:paraId="2C3DC2B3" w14:textId="77777777" w:rsidR="00100510" w:rsidRPr="00CF4F06" w:rsidRDefault="00100510" w:rsidP="00847546">
            <w:r w:rsidRPr="00286FF8">
              <w:t>(</w:t>
            </w:r>
            <w:r w:rsidR="005E1750" w:rsidRPr="00286FF8">
              <w:fldChar w:fldCharType="begin"/>
            </w:r>
            <w:r w:rsidR="005E1750" w:rsidRPr="00CF4F06">
              <w:instrText xml:space="preserve"> SEQ Equation \* ARABIC </w:instrText>
            </w:r>
            <w:r w:rsidR="005E1750" w:rsidRPr="00286FF8">
              <w:rPr>
                <w:rPrChange w:id="645" w:author="Chancerel, Perrine" w:date="2015-04-01T12:09:00Z">
                  <w:rPr>
                    <w:noProof/>
                  </w:rPr>
                </w:rPrChange>
              </w:rPr>
              <w:fldChar w:fldCharType="separate"/>
            </w:r>
            <w:r w:rsidR="00344F4E" w:rsidRPr="00286FF8">
              <w:rPr>
                <w:noProof/>
              </w:rPr>
              <w:t>2</w:t>
            </w:r>
            <w:r w:rsidR="005E1750" w:rsidRPr="00286FF8">
              <w:rPr>
                <w:noProof/>
              </w:rPr>
              <w:fldChar w:fldCharType="end"/>
            </w:r>
            <w:r w:rsidRPr="00CF4F06">
              <w:t>)</w:t>
            </w:r>
          </w:p>
        </w:tc>
      </w:tr>
      <w:tr w:rsidR="00100510" w:rsidRPr="00CF4F06" w14:paraId="1202284D" w14:textId="77777777" w:rsidTr="00847546">
        <w:tc>
          <w:tcPr>
            <w:tcW w:w="8748" w:type="dxa"/>
            <w:tcBorders>
              <w:top w:val="nil"/>
              <w:left w:val="nil"/>
              <w:bottom w:val="nil"/>
              <w:right w:val="nil"/>
            </w:tcBorders>
          </w:tcPr>
          <w:p w14:paraId="6CC03C5F" w14:textId="77777777" w:rsidR="00100510" w:rsidRPr="00CF4F06" w:rsidRDefault="00D0670B"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14:paraId="25D90784" w14:textId="77777777" w:rsidR="00100510" w:rsidRPr="00CF4F06" w:rsidRDefault="00100510" w:rsidP="00847546">
            <w:r w:rsidRPr="00286FF8">
              <w:t>(</w:t>
            </w:r>
            <w:r w:rsidR="005E1750" w:rsidRPr="00286FF8">
              <w:fldChar w:fldCharType="begin"/>
            </w:r>
            <w:r w:rsidR="005E1750" w:rsidRPr="00CF4F06">
              <w:instrText xml:space="preserve"> SEQ Equation \* ARABIC </w:instrText>
            </w:r>
            <w:r w:rsidR="005E1750" w:rsidRPr="00286FF8">
              <w:rPr>
                <w:rPrChange w:id="646" w:author="Chancerel, Perrine" w:date="2015-04-01T12:09:00Z">
                  <w:rPr>
                    <w:noProof/>
                  </w:rPr>
                </w:rPrChange>
              </w:rPr>
              <w:fldChar w:fldCharType="separate"/>
            </w:r>
            <w:r w:rsidR="00344F4E" w:rsidRPr="00286FF8">
              <w:rPr>
                <w:noProof/>
              </w:rPr>
              <w:t>3</w:t>
            </w:r>
            <w:r w:rsidR="005E1750" w:rsidRPr="00286FF8">
              <w:rPr>
                <w:noProof/>
              </w:rPr>
              <w:fldChar w:fldCharType="end"/>
            </w:r>
            <w:r w:rsidRPr="00CF4F06">
              <w:t>)</w:t>
            </w:r>
          </w:p>
        </w:tc>
      </w:tr>
      <w:tr w:rsidR="00100510" w:rsidRPr="00CF4F06" w14:paraId="0CA4E77A" w14:textId="77777777" w:rsidTr="002D2909">
        <w:trPr>
          <w:trHeight w:val="603"/>
        </w:trPr>
        <w:tc>
          <w:tcPr>
            <w:tcW w:w="8748" w:type="dxa"/>
            <w:tcBorders>
              <w:top w:val="nil"/>
              <w:left w:val="nil"/>
              <w:bottom w:val="nil"/>
              <w:right w:val="nil"/>
            </w:tcBorders>
          </w:tcPr>
          <w:p w14:paraId="77D0C12D" w14:textId="77777777" w:rsidR="00100510" w:rsidRPr="00CF4F06" w:rsidRDefault="00D0670B" w:rsidP="0033583A">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14:paraId="1E8FC5D3" w14:textId="77777777" w:rsidR="00100510" w:rsidRPr="00CF4F06" w:rsidRDefault="00100510" w:rsidP="00847546">
            <w:r w:rsidRPr="00286FF8">
              <w:t>(</w:t>
            </w:r>
            <w:r w:rsidR="005E1750" w:rsidRPr="00286FF8">
              <w:fldChar w:fldCharType="begin"/>
            </w:r>
            <w:r w:rsidR="005E1750" w:rsidRPr="00CF4F06">
              <w:instrText xml:space="preserve"> SEQ Equation \* ARABIC </w:instrText>
            </w:r>
            <w:r w:rsidR="005E1750" w:rsidRPr="00286FF8">
              <w:rPr>
                <w:rPrChange w:id="647" w:author="Chancerel, Perrine" w:date="2015-04-01T12:09:00Z">
                  <w:rPr>
                    <w:noProof/>
                  </w:rPr>
                </w:rPrChange>
              </w:rPr>
              <w:fldChar w:fldCharType="separate"/>
            </w:r>
            <w:r w:rsidR="00344F4E" w:rsidRPr="00286FF8">
              <w:rPr>
                <w:noProof/>
              </w:rPr>
              <w:t>4</w:t>
            </w:r>
            <w:r w:rsidR="005E1750" w:rsidRPr="00286FF8">
              <w:rPr>
                <w:noProof/>
              </w:rPr>
              <w:fldChar w:fldCharType="end"/>
            </w:r>
            <w:r w:rsidRPr="00CF4F06">
              <w:t>)</w:t>
            </w:r>
          </w:p>
        </w:tc>
      </w:tr>
      <w:tr w:rsidR="002D2909" w:rsidRPr="00CF4F06" w14:paraId="66549F01" w14:textId="77777777" w:rsidTr="00847546">
        <w:tc>
          <w:tcPr>
            <w:tcW w:w="8748" w:type="dxa"/>
            <w:tcBorders>
              <w:top w:val="nil"/>
              <w:left w:val="nil"/>
              <w:bottom w:val="nil"/>
              <w:right w:val="nil"/>
            </w:tcBorders>
          </w:tcPr>
          <w:p w14:paraId="2D50F329" w14:textId="77777777" w:rsidR="002D2909" w:rsidRPr="00CF4F06"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14:paraId="158D3C72" w14:textId="77777777" w:rsidR="002D2909" w:rsidRPr="00CF4F06" w:rsidRDefault="002D2909" w:rsidP="00847546">
            <w:r w:rsidRPr="00286FF8">
              <w:t>(</w:t>
            </w:r>
            <w:r w:rsidR="005E1750" w:rsidRPr="00286FF8">
              <w:fldChar w:fldCharType="begin"/>
            </w:r>
            <w:r w:rsidR="005E1750" w:rsidRPr="00CF4F06">
              <w:instrText xml:space="preserve"> SEQ Equation \* ARABIC </w:instrText>
            </w:r>
            <w:r w:rsidR="005E1750" w:rsidRPr="00286FF8">
              <w:rPr>
                <w:rPrChange w:id="648" w:author="Chancerel, Perrine" w:date="2015-04-01T12:09:00Z">
                  <w:rPr>
                    <w:noProof/>
                  </w:rPr>
                </w:rPrChange>
              </w:rPr>
              <w:fldChar w:fldCharType="separate"/>
            </w:r>
            <w:r w:rsidR="00344F4E" w:rsidRPr="00286FF8">
              <w:rPr>
                <w:noProof/>
              </w:rPr>
              <w:t>5</w:t>
            </w:r>
            <w:r w:rsidR="005E1750" w:rsidRPr="00286FF8">
              <w:rPr>
                <w:noProof/>
              </w:rPr>
              <w:fldChar w:fldCharType="end"/>
            </w:r>
            <w:r w:rsidRPr="00CF4F06">
              <w:t>)</w:t>
            </w:r>
          </w:p>
        </w:tc>
      </w:tr>
      <w:tr w:rsidR="002D2909" w:rsidRPr="00CF4F06" w14:paraId="0F508F6E" w14:textId="77777777" w:rsidTr="00847546">
        <w:tc>
          <w:tcPr>
            <w:tcW w:w="8748" w:type="dxa"/>
            <w:tcBorders>
              <w:top w:val="nil"/>
              <w:left w:val="nil"/>
              <w:bottom w:val="nil"/>
              <w:right w:val="nil"/>
            </w:tcBorders>
          </w:tcPr>
          <w:p w14:paraId="5764CF0A" w14:textId="77777777" w:rsidR="002D2909" w:rsidRPr="00CF4F06"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14:paraId="51679F21" w14:textId="77777777" w:rsidR="002D2909" w:rsidRPr="00CF4F06" w:rsidRDefault="002D2909" w:rsidP="00847546">
            <w:r w:rsidRPr="00286FF8">
              <w:t>(</w:t>
            </w:r>
            <w:r w:rsidR="005E1750" w:rsidRPr="00286FF8">
              <w:fldChar w:fldCharType="begin"/>
            </w:r>
            <w:r w:rsidR="005E1750" w:rsidRPr="00CF4F06">
              <w:instrText xml:space="preserve"> SEQ Equation \* ARABIC </w:instrText>
            </w:r>
            <w:r w:rsidR="005E1750" w:rsidRPr="00286FF8">
              <w:rPr>
                <w:rPrChange w:id="649" w:author="Chancerel, Perrine" w:date="2015-04-01T12:09:00Z">
                  <w:rPr>
                    <w:noProof/>
                  </w:rPr>
                </w:rPrChange>
              </w:rPr>
              <w:fldChar w:fldCharType="separate"/>
            </w:r>
            <w:r w:rsidR="00344F4E" w:rsidRPr="00286FF8">
              <w:rPr>
                <w:noProof/>
              </w:rPr>
              <w:t>6</w:t>
            </w:r>
            <w:r w:rsidR="005E1750" w:rsidRPr="00286FF8">
              <w:rPr>
                <w:noProof/>
              </w:rPr>
              <w:fldChar w:fldCharType="end"/>
            </w:r>
            <w:r w:rsidRPr="00CF4F06">
              <w:t>)</w:t>
            </w:r>
          </w:p>
        </w:tc>
      </w:tr>
      <w:tr w:rsidR="002D2909" w:rsidRPr="00CF4F06" w14:paraId="5574275D" w14:textId="77777777" w:rsidTr="00847546">
        <w:tc>
          <w:tcPr>
            <w:tcW w:w="8748" w:type="dxa"/>
            <w:tcBorders>
              <w:top w:val="nil"/>
              <w:left w:val="nil"/>
              <w:bottom w:val="nil"/>
              <w:right w:val="nil"/>
            </w:tcBorders>
          </w:tcPr>
          <w:p w14:paraId="209B2BA8" w14:textId="77777777" w:rsidR="002D2909" w:rsidRPr="00CF4F06"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14:paraId="7BE68473" w14:textId="77777777" w:rsidR="002D2909" w:rsidRPr="00CF4F06" w:rsidRDefault="002D2909" w:rsidP="00847546">
            <w:r w:rsidRPr="00286FF8">
              <w:t>(</w:t>
            </w:r>
            <w:r w:rsidR="005E1750" w:rsidRPr="00286FF8">
              <w:fldChar w:fldCharType="begin"/>
            </w:r>
            <w:r w:rsidR="005E1750" w:rsidRPr="00CF4F06">
              <w:instrText xml:space="preserve"> SEQ Equation \* ARABIC </w:instrText>
            </w:r>
            <w:r w:rsidR="005E1750" w:rsidRPr="00286FF8">
              <w:rPr>
                <w:rPrChange w:id="650" w:author="Chancerel, Perrine" w:date="2015-04-01T12:09:00Z">
                  <w:rPr>
                    <w:noProof/>
                  </w:rPr>
                </w:rPrChange>
              </w:rPr>
              <w:fldChar w:fldCharType="separate"/>
            </w:r>
            <w:r w:rsidR="00344F4E" w:rsidRPr="00286FF8">
              <w:rPr>
                <w:noProof/>
              </w:rPr>
              <w:t>7</w:t>
            </w:r>
            <w:r w:rsidR="005E1750" w:rsidRPr="00286FF8">
              <w:rPr>
                <w:noProof/>
              </w:rPr>
              <w:fldChar w:fldCharType="end"/>
            </w:r>
            <w:r w:rsidRPr="00CF4F06">
              <w:t>)</w:t>
            </w:r>
          </w:p>
        </w:tc>
      </w:tr>
    </w:tbl>
    <w:p w14:paraId="6416F0BA" w14:textId="77777777" w:rsidR="00685516" w:rsidRPr="00286FF8" w:rsidRDefault="000D2BFE" w:rsidP="00072DF3">
      <w:pPr>
        <w:rPr>
          <w:rFonts w:eastAsiaTheme="minorEastAsia"/>
        </w:rPr>
      </w:pPr>
      <w:r w:rsidRPr="00CF4F06">
        <w:t xml:space="preserve">Is the distance smaller than a determined </w:t>
      </w:r>
      <w:r w:rsidR="000E0C2E" w:rsidRPr="00CF4F06">
        <w:t>threshold</w:t>
      </w:r>
      <m:oMath>
        <m:r>
          <w:rPr>
            <w:rFonts w:ascii="Cambria Math" w:hAnsi="Cambria Math"/>
          </w:rPr>
          <m:t xml:space="preserve"> THR=0.02</m:t>
        </m:r>
      </m:oMath>
      <w:r w:rsidRPr="00CF4F06">
        <w:t xml:space="preserve">, the pixel is added to the region. </w:t>
      </w:r>
      <w:r w:rsidR="000E0C2E" w:rsidRPr="00CF4F06">
        <w:t>If</w:t>
      </w:r>
      <w:r w:rsidRPr="00CF4F06">
        <w:t xml:space="preserve"> the distance </w:t>
      </w:r>
      <w:r w:rsidR="000E0C2E" w:rsidRPr="00CF4F06">
        <w:t>exceeds</w:t>
      </w:r>
      <w:r w:rsidRPr="00CF4F06">
        <w:t xml:space="preserve"> the </w:t>
      </w:r>
      <w:r w:rsidR="000E0C2E" w:rsidRPr="00CF4F06">
        <w:t>threshold,</w:t>
      </w:r>
      <w:r w:rsidRPr="00CF4F06">
        <w:t xml:space="preserve"> the pixel is not added to the region. </w:t>
      </w:r>
      <w:r w:rsidR="000E0C2E" w:rsidRPr="00CF4F06">
        <w:t>If the distance from all neighboring pixel to the region exceed</w:t>
      </w:r>
      <w:r w:rsidR="006F774C" w:rsidRPr="00CF4F06">
        <w:t>s</w:t>
      </w:r>
      <w:r w:rsidR="000E0C2E" w:rsidRPr="00CF4F06">
        <w:t xml:space="preserve"> the threshold, the region growing stops and the segmented region is determined as a segment of the image</w:t>
      </w:r>
      <w:r w:rsidR="008666FB" w:rsidRPr="00CF4F06">
        <w:t xml:space="preserve"> </w:t>
      </w:r>
      <w:sdt>
        <w:sdtPr>
          <w:id w:val="-41222692"/>
          <w:citation/>
        </w:sdtPr>
        <w:sdtContent>
          <w:r w:rsidR="008666FB" w:rsidRPr="006B43F4">
            <w:fldChar w:fldCharType="begin"/>
          </w:r>
          <w:r w:rsidR="008666FB" w:rsidRPr="00CF4F06">
            <w:instrText xml:space="preserve"> CITATION Verma2011 \l 1033 </w:instrText>
          </w:r>
          <w:r w:rsidR="008666FB" w:rsidRPr="006B43F4">
            <w:rPr>
              <w:rPrChange w:id="651" w:author="Chancerel, Perrine" w:date="2015-04-01T12:09:00Z">
                <w:rPr/>
              </w:rPrChange>
            </w:rPr>
            <w:fldChar w:fldCharType="separate"/>
          </w:r>
          <w:r w:rsidR="00344F4E" w:rsidRPr="006B43F4">
            <w:rPr>
              <w:noProof/>
            </w:rPr>
            <w:t>(Verma, et al., 2011)</w:t>
          </w:r>
          <w:r w:rsidR="008666FB" w:rsidRPr="006B43F4">
            <w:fldChar w:fldCharType="end"/>
          </w:r>
        </w:sdtContent>
      </w:sdt>
      <w:r w:rsidR="008666FB" w:rsidRPr="00CF4F06">
        <w:t>.</w:t>
      </w:r>
      <w:r w:rsidR="00F6594B" w:rsidRPr="00286FF8">
        <w:t xml:space="preserve"> </w:t>
      </w:r>
      <w:r w:rsidR="00E8696E" w:rsidRPr="006B43F4">
        <w:t>The pseu</w:t>
      </w:r>
      <w:r w:rsidR="000A3959" w:rsidRPr="00924709">
        <w:t>d</w:t>
      </w:r>
      <w:r w:rsidR="000A3959" w:rsidRPr="00CF4F06">
        <w:t>o code of the single se</w:t>
      </w:r>
      <w:r w:rsidR="00E8696E" w:rsidRPr="00CF4F06">
        <w:t xml:space="preserve">ed region growing approach is shown in </w:t>
      </w:r>
      <w:r w:rsidR="00E8696E" w:rsidRPr="00286FF8">
        <w:fldChar w:fldCharType="begin"/>
      </w:r>
      <w:r w:rsidR="00E8696E" w:rsidRPr="00CF4F06">
        <w:instrText xml:space="preserve"> REF _Ref408150361 \h </w:instrText>
      </w:r>
      <w:r w:rsidR="00E8696E" w:rsidRPr="00286FF8">
        <w:rPr>
          <w:rPrChange w:id="652" w:author="Chancerel, Perrine" w:date="2015-04-01T12:09:00Z">
            <w:rPr/>
          </w:rPrChange>
        </w:rPr>
        <w:fldChar w:fldCharType="separate"/>
      </w:r>
      <w:r w:rsidR="00344F4E" w:rsidRPr="00286FF8">
        <w:t xml:space="preserve">Code </w:t>
      </w:r>
      <w:r w:rsidR="00344F4E" w:rsidRPr="006B43F4">
        <w:rPr>
          <w:noProof/>
        </w:rPr>
        <w:t>1</w:t>
      </w:r>
      <w:r w:rsidR="00E8696E" w:rsidRPr="00286FF8">
        <w:fldChar w:fldCharType="end"/>
      </w:r>
      <w:r w:rsidR="00E8696E" w:rsidRPr="00CF4F06">
        <w:t>.</w:t>
      </w:r>
    </w:p>
    <w:p w14:paraId="5F1DF685" w14:textId="77777777" w:rsidR="00E8696E" w:rsidRPr="00CF4F06" w:rsidRDefault="00B173D0" w:rsidP="00E8696E">
      <w:pPr>
        <w:keepNext/>
        <w:rPr>
          <w:b/>
          <w:bCs/>
          <w:color w:val="4F81BD" w:themeColor="accent1"/>
          <w:sz w:val="18"/>
          <w:szCs w:val="18"/>
        </w:rPr>
      </w:pPr>
      <w:r w:rsidRPr="00F579C9">
        <w:rPr>
          <w:b/>
          <w:bCs/>
          <w:noProof/>
          <w:color w:val="4F81BD" w:themeColor="accent1"/>
          <w:sz w:val="18"/>
          <w:szCs w:val="18"/>
          <w:lang w:val="de-DE" w:eastAsia="de-DE"/>
        </w:rPr>
        <w:lastRenderedPageBreak/>
        <mc:AlternateContent>
          <mc:Choice Requires="wps">
            <w:drawing>
              <wp:inline distT="0" distB="0" distL="0" distR="0" wp14:anchorId="21BFA27A" wp14:editId="4FC8DFB0">
                <wp:extent cx="5785477" cy="4936281"/>
                <wp:effectExtent l="0" t="0" r="6350" b="635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5477" cy="4936281"/>
                        </a:xfrm>
                        <a:prstGeom prst="rect">
                          <a:avLst/>
                        </a:prstGeom>
                        <a:solidFill>
                          <a:srgbClr val="FFFFFF"/>
                        </a:solidFill>
                        <a:ln w="9525">
                          <a:noFill/>
                          <a:miter lim="800000"/>
                          <a:headEnd/>
                          <a:tailEnd/>
                        </a:ln>
                      </wps:spPr>
                      <wps:txbx>
                        <w:txbxContent>
                          <w:p w14:paraId="7E8FB25B" w14:textId="77777777" w:rsidR="00D0670B" w:rsidRDefault="00D0670B" w:rsidP="00CE2B9E">
                            <w:pPr>
                              <w:pStyle w:val="Code"/>
                              <w:spacing w:line="240" w:lineRule="auto"/>
                              <w:rPr>
                                <w:b/>
                              </w:rPr>
                            </w:pPr>
                            <w:r w:rsidRPr="00B173D0">
                              <w:rPr>
                                <w:b/>
                              </w:rPr>
                              <w:t>PSEUDOCODE:</w:t>
                            </w:r>
                          </w:p>
                          <w:p w14:paraId="69BA5593" w14:textId="77777777" w:rsidR="00D0670B" w:rsidRDefault="00D0670B" w:rsidP="00B173D0">
                            <w:pPr>
                              <w:pStyle w:val="Code"/>
                              <w:spacing w:line="240" w:lineRule="auto"/>
                              <w:rPr>
                                <w:sz w:val="18"/>
                                <w:szCs w:val="18"/>
                              </w:rPr>
                            </w:pPr>
                          </w:p>
                          <w:p w14:paraId="2C71E6CF" w14:textId="77777777" w:rsidR="00D0670B" w:rsidRPr="00E62CC2" w:rsidRDefault="00D0670B" w:rsidP="00B173D0">
                            <w:pPr>
                              <w:pStyle w:val="Code"/>
                              <w:spacing w:line="240" w:lineRule="auto"/>
                              <w:rPr>
                                <w:sz w:val="18"/>
                                <w:szCs w:val="18"/>
                              </w:rPr>
                            </w:pPr>
                            <w:r w:rsidRPr="00E62CC2">
                              <w:rPr>
                                <w:sz w:val="18"/>
                                <w:szCs w:val="18"/>
                              </w:rPr>
                              <w:t>SEED: position of seed (</w:t>
                            </w:r>
                            <w:proofErr w:type="spellStart"/>
                            <w:r w:rsidRPr="00E62CC2">
                              <w:rPr>
                                <w:sz w:val="18"/>
                                <w:szCs w:val="18"/>
                              </w:rPr>
                              <w:t>x</w:t>
                            </w:r>
                            <w:proofErr w:type="gramStart"/>
                            <w:r w:rsidRPr="00E62CC2">
                              <w:rPr>
                                <w:sz w:val="18"/>
                                <w:szCs w:val="18"/>
                              </w:rPr>
                              <w:t>,y</w:t>
                            </w:r>
                            <w:proofErr w:type="spellEnd"/>
                            <w:proofErr w:type="gramEnd"/>
                            <w:r w:rsidRPr="00E62CC2">
                              <w:rPr>
                                <w:sz w:val="18"/>
                                <w:szCs w:val="18"/>
                              </w:rPr>
                              <w:t>)</w:t>
                            </w:r>
                          </w:p>
                          <w:p w14:paraId="28B05716" w14:textId="77777777" w:rsidR="00D0670B" w:rsidRPr="00E62CC2" w:rsidRDefault="00D0670B" w:rsidP="00B173D0">
                            <w:pPr>
                              <w:pStyle w:val="Code"/>
                              <w:spacing w:line="240" w:lineRule="auto"/>
                              <w:rPr>
                                <w:sz w:val="18"/>
                                <w:szCs w:val="18"/>
                              </w:rPr>
                            </w:pPr>
                            <w:r w:rsidRPr="00E62CC2">
                              <w:rPr>
                                <w:sz w:val="18"/>
                                <w:szCs w:val="18"/>
                              </w:rPr>
                              <w:t>RCOUNT: Counter of keep track of current region being grown</w:t>
                            </w:r>
                          </w:p>
                          <w:p w14:paraId="1009B033" w14:textId="77777777" w:rsidR="00D0670B" w:rsidRPr="00E62CC2" w:rsidRDefault="00D0670B" w:rsidP="00B173D0">
                            <w:pPr>
                              <w:pStyle w:val="Code"/>
                              <w:spacing w:line="240" w:lineRule="auto"/>
                              <w:rPr>
                                <w:sz w:val="18"/>
                                <w:szCs w:val="18"/>
                              </w:rPr>
                            </w:pPr>
                            <w:r w:rsidRPr="00E62CC2">
                              <w:rPr>
                                <w:sz w:val="18"/>
                                <w:szCs w:val="18"/>
                              </w:rPr>
                              <w:t>PG – stack to store pixel to grow</w:t>
                            </w:r>
                          </w:p>
                          <w:p w14:paraId="5EB959C2" w14:textId="77777777" w:rsidR="00D0670B" w:rsidRPr="00E62CC2" w:rsidRDefault="00D0670B" w:rsidP="00B173D0">
                            <w:pPr>
                              <w:pStyle w:val="Code"/>
                              <w:spacing w:line="240" w:lineRule="auto"/>
                              <w:rPr>
                                <w:sz w:val="18"/>
                                <w:szCs w:val="18"/>
                              </w:rPr>
                            </w:pPr>
                            <w:r w:rsidRPr="00E62CC2">
                              <w:rPr>
                                <w:sz w:val="18"/>
                                <w:szCs w:val="18"/>
                              </w:rPr>
                              <w:t>BP – stack to store boundary pixels of grown region</w:t>
                            </w:r>
                          </w:p>
                          <w:p w14:paraId="07B56163" w14:textId="77777777" w:rsidR="00D0670B" w:rsidRPr="00E62CC2" w:rsidRDefault="00D0670B" w:rsidP="00B173D0">
                            <w:pPr>
                              <w:pStyle w:val="Code"/>
                              <w:spacing w:line="240" w:lineRule="auto"/>
                              <w:rPr>
                                <w:sz w:val="18"/>
                                <w:szCs w:val="18"/>
                              </w:rPr>
                            </w:pPr>
                            <w:r w:rsidRPr="00E62CC2">
                              <w:rPr>
                                <w:sz w:val="18"/>
                                <w:szCs w:val="18"/>
                              </w:rPr>
                              <w:t>REGION: matrix with same size if image I, storing the labels of growing region</w:t>
                            </w:r>
                          </w:p>
                          <w:p w14:paraId="5465DABF" w14:textId="77777777" w:rsidR="00D0670B" w:rsidRPr="00E62CC2" w:rsidRDefault="00D0670B" w:rsidP="00B173D0">
                            <w:pPr>
                              <w:pStyle w:val="Code"/>
                              <w:spacing w:line="240" w:lineRule="auto"/>
                              <w:rPr>
                                <w:sz w:val="18"/>
                                <w:szCs w:val="18"/>
                              </w:rPr>
                            </w:pPr>
                            <w:proofErr w:type="gramStart"/>
                            <w:r w:rsidRPr="00E62CC2">
                              <w:rPr>
                                <w:sz w:val="18"/>
                                <w:szCs w:val="18"/>
                              </w:rPr>
                              <w:t>CP(</w:t>
                            </w:r>
                            <w:proofErr w:type="gramEnd"/>
                            <w:r w:rsidRPr="00E62CC2">
                              <w:rPr>
                                <w:sz w:val="18"/>
                                <w:szCs w:val="18"/>
                              </w:rPr>
                              <w:t>j): 4-neighbours of CP, j=1,2,3,4</w:t>
                            </w:r>
                          </w:p>
                          <w:p w14:paraId="6285ABAC" w14:textId="77777777" w:rsidR="00D0670B" w:rsidRPr="00E62CC2" w:rsidRDefault="00D0670B" w:rsidP="00B173D0">
                            <w:pPr>
                              <w:pStyle w:val="Code"/>
                              <w:spacing w:line="240" w:lineRule="auto"/>
                              <w:rPr>
                                <w:b/>
                                <w:sz w:val="18"/>
                                <w:szCs w:val="18"/>
                              </w:rPr>
                            </w:pPr>
                            <w:r w:rsidRPr="00E62CC2">
                              <w:rPr>
                                <w:b/>
                                <w:sz w:val="18"/>
                                <w:szCs w:val="18"/>
                              </w:rPr>
                              <w:t>PSEUDOCODE:</w:t>
                            </w:r>
                          </w:p>
                          <w:p w14:paraId="3D17E0F7" w14:textId="77777777" w:rsidR="00D0670B" w:rsidRPr="00E62CC2" w:rsidRDefault="00D0670B" w:rsidP="00B173D0">
                            <w:pPr>
                              <w:pStyle w:val="Code"/>
                              <w:spacing w:line="240" w:lineRule="auto"/>
                              <w:rPr>
                                <w:sz w:val="18"/>
                                <w:szCs w:val="18"/>
                              </w:rPr>
                            </w:pPr>
                            <w:proofErr w:type="spellStart"/>
                            <w:r w:rsidRPr="00E62CC2">
                              <w:rPr>
                                <w:sz w:val="18"/>
                                <w:szCs w:val="18"/>
                              </w:rPr>
                              <w:t>Region_</w:t>
                            </w:r>
                            <w:proofErr w:type="gramStart"/>
                            <w:r w:rsidRPr="00E62CC2">
                              <w:rPr>
                                <w:sz w:val="18"/>
                                <w:szCs w:val="18"/>
                              </w:rPr>
                              <w:t>Growing</w:t>
                            </w:r>
                            <w:proofErr w:type="spellEnd"/>
                            <w:r w:rsidRPr="00E62CC2">
                              <w:rPr>
                                <w:sz w:val="18"/>
                                <w:szCs w:val="18"/>
                              </w:rPr>
                              <w:t>(</w:t>
                            </w:r>
                            <w:proofErr w:type="gramEnd"/>
                            <w:r w:rsidRPr="00E62CC2">
                              <w:rPr>
                                <w:sz w:val="18"/>
                                <w:szCs w:val="18"/>
                              </w:rPr>
                              <w:t>HSV image I)</w:t>
                            </w:r>
                          </w:p>
                          <w:p w14:paraId="581E4AC1" w14:textId="77777777" w:rsidR="00D0670B" w:rsidRPr="00E62CC2" w:rsidRDefault="00D0670B" w:rsidP="00B173D0">
                            <w:pPr>
                              <w:pStyle w:val="Code"/>
                              <w:spacing w:line="240" w:lineRule="auto"/>
                              <w:ind w:firstLine="720"/>
                              <w:rPr>
                                <w:sz w:val="18"/>
                                <w:szCs w:val="18"/>
                              </w:rPr>
                            </w:pPr>
                            <w:r w:rsidRPr="00E62CC2">
                              <w:rPr>
                                <w:sz w:val="18"/>
                                <w:szCs w:val="18"/>
                              </w:rPr>
                              <w:t>THR=0.02</w:t>
                            </w:r>
                          </w:p>
                          <w:p w14:paraId="1D26C4F4" w14:textId="77777777" w:rsidR="00D0670B" w:rsidRPr="00E62CC2" w:rsidRDefault="00D0670B" w:rsidP="00B173D0">
                            <w:pPr>
                              <w:pStyle w:val="Code"/>
                              <w:spacing w:line="240" w:lineRule="auto"/>
                              <w:rPr>
                                <w:sz w:val="18"/>
                                <w:szCs w:val="18"/>
                              </w:rPr>
                            </w:pPr>
                            <w:r w:rsidRPr="00E62CC2">
                              <w:rPr>
                                <w:sz w:val="18"/>
                                <w:szCs w:val="18"/>
                              </w:rPr>
                              <w:tab/>
                              <w:t>SEED=(</w:t>
                            </w:r>
                            <w:proofErr w:type="spellStart"/>
                            <w:r w:rsidRPr="00E62CC2">
                              <w:rPr>
                                <w:sz w:val="18"/>
                                <w:szCs w:val="18"/>
                              </w:rPr>
                              <w:t>x</w:t>
                            </w:r>
                            <w:proofErr w:type="gramStart"/>
                            <w:r w:rsidRPr="00E62CC2">
                              <w:rPr>
                                <w:sz w:val="18"/>
                                <w:szCs w:val="18"/>
                              </w:rPr>
                              <w:t>,y</w:t>
                            </w:r>
                            <w:proofErr w:type="spellEnd"/>
                            <w:proofErr w:type="gramEnd"/>
                            <w:r w:rsidRPr="00E62CC2">
                              <w:rPr>
                                <w:sz w:val="18"/>
                                <w:szCs w:val="18"/>
                              </w:rPr>
                              <w:t>)</w:t>
                            </w:r>
                          </w:p>
                          <w:p w14:paraId="735E7B43" w14:textId="77777777" w:rsidR="00D0670B" w:rsidRPr="00E62CC2" w:rsidRDefault="00D0670B" w:rsidP="00B173D0">
                            <w:pPr>
                              <w:pStyle w:val="Code"/>
                              <w:spacing w:line="240" w:lineRule="auto"/>
                              <w:rPr>
                                <w:sz w:val="18"/>
                                <w:szCs w:val="18"/>
                              </w:rPr>
                            </w:pPr>
                            <w:r w:rsidRPr="00E62CC2">
                              <w:rPr>
                                <w:sz w:val="18"/>
                                <w:szCs w:val="18"/>
                              </w:rPr>
                              <w:tab/>
                              <w:t>RCOUNT=1</w:t>
                            </w:r>
                          </w:p>
                          <w:p w14:paraId="0AABA324" w14:textId="77777777" w:rsidR="00D0670B" w:rsidRPr="00E62CC2" w:rsidRDefault="00D0670B" w:rsidP="00B173D0">
                            <w:pPr>
                              <w:pStyle w:val="Code"/>
                              <w:spacing w:line="240" w:lineRule="auto"/>
                              <w:ind w:firstLine="720"/>
                              <w:rPr>
                                <w:sz w:val="18"/>
                                <w:szCs w:val="18"/>
                              </w:rPr>
                            </w:pPr>
                            <w:r w:rsidRPr="00E62CC2">
                              <w:rPr>
                                <w:sz w:val="18"/>
                                <w:szCs w:val="18"/>
                              </w:rPr>
                              <w:t>i=1</w:t>
                            </w:r>
                          </w:p>
                          <w:p w14:paraId="759E61D5" w14:textId="77777777" w:rsidR="00D0670B" w:rsidRPr="00E62CC2" w:rsidRDefault="00D0670B" w:rsidP="00B173D0">
                            <w:pPr>
                              <w:pStyle w:val="Code"/>
                              <w:spacing w:line="240" w:lineRule="auto"/>
                              <w:ind w:firstLine="720"/>
                              <w:rPr>
                                <w:sz w:val="18"/>
                                <w:szCs w:val="18"/>
                              </w:rPr>
                            </w:pPr>
                            <w:r w:rsidRPr="00E62CC2">
                              <w:rPr>
                                <w:sz w:val="18"/>
                                <w:szCs w:val="18"/>
                              </w:rPr>
                              <w:t>j=1</w:t>
                            </w:r>
                          </w:p>
                          <w:p w14:paraId="581C2CB3" w14:textId="77777777" w:rsidR="00D0670B" w:rsidRPr="00E62CC2" w:rsidRDefault="00D0670B" w:rsidP="00B173D0">
                            <w:pPr>
                              <w:pStyle w:val="Code"/>
                              <w:spacing w:line="240" w:lineRule="auto"/>
                              <w:ind w:firstLine="720"/>
                              <w:rPr>
                                <w:sz w:val="18"/>
                                <w:szCs w:val="18"/>
                              </w:rPr>
                            </w:pPr>
                            <w:proofErr w:type="gramStart"/>
                            <w:r w:rsidRPr="00E62CC2">
                              <w:rPr>
                                <w:sz w:val="18"/>
                                <w:szCs w:val="18"/>
                              </w:rPr>
                              <w:t>PG(</w:t>
                            </w:r>
                            <w:proofErr w:type="gramEnd"/>
                            <w:r w:rsidRPr="00E62CC2">
                              <w:rPr>
                                <w:sz w:val="18"/>
                                <w:szCs w:val="18"/>
                              </w:rPr>
                              <w:t>i)=SEED</w:t>
                            </w:r>
                          </w:p>
                          <w:p w14:paraId="4BEBC6D6" w14:textId="77777777" w:rsidR="00D0670B" w:rsidRPr="00E62CC2" w:rsidRDefault="00D0670B" w:rsidP="00B173D0">
                            <w:pPr>
                              <w:pStyle w:val="Code"/>
                              <w:spacing w:line="240" w:lineRule="auto"/>
                              <w:ind w:firstLine="720"/>
                              <w:rPr>
                                <w:sz w:val="18"/>
                                <w:szCs w:val="18"/>
                              </w:rPr>
                            </w:pPr>
                            <w:r w:rsidRPr="00E62CC2">
                              <w:rPr>
                                <w:sz w:val="18"/>
                                <w:szCs w:val="18"/>
                              </w:rPr>
                              <w:t>While PG not empty</w:t>
                            </w:r>
                          </w:p>
                          <w:p w14:paraId="2F37EA97" w14:textId="77777777" w:rsidR="00D0670B" w:rsidRPr="00E62CC2" w:rsidRDefault="00D0670B" w:rsidP="00B173D0">
                            <w:pPr>
                              <w:pStyle w:val="Code"/>
                              <w:spacing w:line="240" w:lineRule="auto"/>
                              <w:ind w:firstLine="720"/>
                              <w:rPr>
                                <w:sz w:val="18"/>
                                <w:szCs w:val="18"/>
                              </w:rPr>
                            </w:pPr>
                            <w:r w:rsidRPr="00E62CC2">
                              <w:rPr>
                                <w:sz w:val="18"/>
                                <w:szCs w:val="18"/>
                              </w:rPr>
                              <w:tab/>
                              <w:t>CP=</w:t>
                            </w:r>
                            <w:proofErr w:type="gramStart"/>
                            <w:r w:rsidRPr="00E62CC2">
                              <w:rPr>
                                <w:sz w:val="18"/>
                                <w:szCs w:val="18"/>
                              </w:rPr>
                              <w:t>PG(</w:t>
                            </w:r>
                            <w:proofErr w:type="gramEnd"/>
                            <w:r w:rsidRPr="00E62CC2">
                              <w:rPr>
                                <w:sz w:val="18"/>
                                <w:szCs w:val="18"/>
                              </w:rPr>
                              <w:t>i)</w:t>
                            </w:r>
                          </w:p>
                          <w:p w14:paraId="0F2F7D72" w14:textId="77777777" w:rsidR="00D0670B" w:rsidRPr="00E62CC2" w:rsidRDefault="00D0670B" w:rsidP="00B173D0">
                            <w:pPr>
                              <w:pStyle w:val="Code"/>
                              <w:spacing w:line="240" w:lineRule="auto"/>
                              <w:ind w:firstLine="720"/>
                              <w:rPr>
                                <w:sz w:val="18"/>
                                <w:szCs w:val="18"/>
                              </w:rPr>
                            </w:pPr>
                            <w:r w:rsidRPr="00E62CC2">
                              <w:rPr>
                                <w:sz w:val="18"/>
                                <w:szCs w:val="18"/>
                              </w:rPr>
                              <w:tab/>
                              <w:t>i=i-1</w:t>
                            </w:r>
                          </w:p>
                          <w:p w14:paraId="2BEC490B" w14:textId="77777777" w:rsidR="00D0670B" w:rsidRPr="00E62CC2" w:rsidRDefault="00D0670B" w:rsidP="00B173D0">
                            <w:pPr>
                              <w:pStyle w:val="Code"/>
                              <w:spacing w:line="240" w:lineRule="auto"/>
                              <w:ind w:left="720" w:firstLine="720"/>
                              <w:rPr>
                                <w:sz w:val="18"/>
                                <w:szCs w:val="18"/>
                              </w:rPr>
                            </w:pPr>
                            <w:proofErr w:type="gramStart"/>
                            <w:r w:rsidRPr="00E62CC2">
                              <w:rPr>
                                <w:sz w:val="18"/>
                                <w:szCs w:val="18"/>
                              </w:rPr>
                              <w:t>For(</w:t>
                            </w:r>
                            <w:proofErr w:type="gramEnd"/>
                            <w:r w:rsidRPr="00E62CC2">
                              <w:rPr>
                                <w:sz w:val="18"/>
                                <w:szCs w:val="18"/>
                              </w:rPr>
                              <w:t>4-nb of CP, k=1:4)</w:t>
                            </w:r>
                          </w:p>
                          <w:p w14:paraId="22BB018A" w14:textId="77777777" w:rsidR="00D0670B" w:rsidRPr="00E62CC2" w:rsidRDefault="00D0670B" w:rsidP="00B173D0">
                            <w:pPr>
                              <w:pStyle w:val="Code"/>
                              <w:spacing w:line="240" w:lineRule="auto"/>
                              <w:ind w:left="720" w:firstLine="720"/>
                              <w:rPr>
                                <w:sz w:val="18"/>
                                <w:szCs w:val="18"/>
                              </w:rPr>
                            </w:pPr>
                            <w:r w:rsidRPr="00E62CC2">
                              <w:rPr>
                                <w:sz w:val="18"/>
                                <w:szCs w:val="18"/>
                              </w:rPr>
                              <w:tab/>
                            </w:r>
                            <w:proofErr w:type="gramStart"/>
                            <w:r w:rsidRPr="00E62CC2">
                              <w:rPr>
                                <w:sz w:val="18"/>
                                <w:szCs w:val="18"/>
                              </w:rPr>
                              <w:t>If(</w:t>
                            </w:r>
                            <w:proofErr w:type="gramEnd"/>
                            <w:r w:rsidRPr="00E62CC2">
                              <w:rPr>
                                <w:sz w:val="18"/>
                                <w:szCs w:val="18"/>
                              </w:rPr>
                              <w:t>REGION (CP(k) not labeled)</w:t>
                            </w:r>
                          </w:p>
                          <w:p w14:paraId="7B36DD1A" w14:textId="77777777" w:rsidR="00D0670B" w:rsidRPr="00E62CC2" w:rsidRDefault="00D0670B" w:rsidP="00B173D0">
                            <w:pPr>
                              <w:pStyle w:val="Code"/>
                              <w:spacing w:line="240" w:lineRule="auto"/>
                              <w:ind w:left="720" w:firstLine="720"/>
                              <w:rPr>
                                <w:sz w:val="18"/>
                                <w:szCs w:val="18"/>
                              </w:rPr>
                            </w:pPr>
                            <w:r w:rsidRPr="00E62CC2">
                              <w:rPr>
                                <w:sz w:val="18"/>
                                <w:szCs w:val="18"/>
                              </w:rPr>
                              <w:tab/>
                            </w:r>
                            <w:r w:rsidRPr="00E62CC2">
                              <w:rPr>
                                <w:sz w:val="18"/>
                                <w:szCs w:val="18"/>
                              </w:rPr>
                              <w:tab/>
                              <w:t xml:space="preserve">Calculate: </w:t>
                            </w:r>
                            <w:proofErr w:type="gramStart"/>
                            <w:r w:rsidRPr="00E62CC2">
                              <w:rPr>
                                <w:sz w:val="18"/>
                                <w:szCs w:val="18"/>
                              </w:rPr>
                              <w:t>DIST(</w:t>
                            </w:r>
                            <w:proofErr w:type="gramEnd"/>
                            <w:r w:rsidRPr="00E62CC2">
                              <w:rPr>
                                <w:sz w:val="18"/>
                                <w:szCs w:val="18"/>
                              </w:rPr>
                              <w:t>SEED,CP(k))</w:t>
                            </w:r>
                          </w:p>
                          <w:p w14:paraId="02CD23B6" w14:textId="77777777" w:rsidR="00D0670B" w:rsidRPr="00E62CC2" w:rsidRDefault="00D0670B" w:rsidP="00B173D0">
                            <w:pPr>
                              <w:pStyle w:val="Code"/>
                              <w:spacing w:line="240" w:lineRule="auto"/>
                              <w:ind w:left="720" w:firstLine="720"/>
                              <w:rPr>
                                <w:sz w:val="18"/>
                                <w:szCs w:val="18"/>
                              </w:rPr>
                            </w:pPr>
                            <w:r w:rsidRPr="00E62CC2">
                              <w:rPr>
                                <w:sz w:val="18"/>
                                <w:szCs w:val="18"/>
                              </w:rPr>
                              <w:tab/>
                            </w:r>
                            <w:r w:rsidRPr="00E62CC2">
                              <w:rPr>
                                <w:sz w:val="18"/>
                                <w:szCs w:val="18"/>
                              </w:rPr>
                              <w:tab/>
                            </w:r>
                            <w:proofErr w:type="gramStart"/>
                            <w:r w:rsidRPr="00E62CC2">
                              <w:rPr>
                                <w:sz w:val="18"/>
                                <w:szCs w:val="18"/>
                              </w:rPr>
                              <w:t>If(</w:t>
                            </w:r>
                            <w:proofErr w:type="gramEnd"/>
                            <w:r w:rsidRPr="00E62CC2">
                              <w:rPr>
                                <w:sz w:val="18"/>
                                <w:szCs w:val="18"/>
                              </w:rPr>
                              <w:t>DIST&lt;THR)</w:t>
                            </w:r>
                          </w:p>
                          <w:p w14:paraId="12DFBAF0" w14:textId="77777777" w:rsidR="00D0670B" w:rsidRPr="00E62CC2" w:rsidRDefault="00D0670B"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REGION(</w:t>
                            </w:r>
                            <w:proofErr w:type="gramEnd"/>
                            <w:r w:rsidRPr="00E62CC2">
                              <w:rPr>
                                <w:sz w:val="18"/>
                                <w:szCs w:val="18"/>
                              </w:rPr>
                              <w:t>CP(k))=1;</w:t>
                            </w:r>
                          </w:p>
                          <w:p w14:paraId="2C13370C" w14:textId="77777777" w:rsidR="00D0670B" w:rsidRPr="00E62CC2" w:rsidRDefault="00D0670B"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i=i+1</w:t>
                            </w:r>
                          </w:p>
                          <w:p w14:paraId="78339821" w14:textId="77777777" w:rsidR="00D0670B" w:rsidRPr="00E62CC2" w:rsidRDefault="00D0670B"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PG(</w:t>
                            </w:r>
                            <w:proofErr w:type="gramEnd"/>
                            <w:r w:rsidRPr="00E62CC2">
                              <w:rPr>
                                <w:sz w:val="18"/>
                                <w:szCs w:val="18"/>
                              </w:rPr>
                              <w:t>i)=CP(k)</w:t>
                            </w:r>
                          </w:p>
                          <w:p w14:paraId="6E6022D8" w14:textId="77777777" w:rsidR="00D0670B" w:rsidRPr="00E62CC2" w:rsidRDefault="00D0670B" w:rsidP="00B173D0">
                            <w:pPr>
                              <w:pStyle w:val="Code"/>
                              <w:spacing w:line="240" w:lineRule="auto"/>
                              <w:ind w:left="720" w:firstLine="720"/>
                              <w:rPr>
                                <w:sz w:val="18"/>
                                <w:szCs w:val="18"/>
                              </w:rPr>
                            </w:pPr>
                            <w:r w:rsidRPr="00E62CC2">
                              <w:rPr>
                                <w:sz w:val="18"/>
                                <w:szCs w:val="18"/>
                              </w:rPr>
                              <w:tab/>
                            </w:r>
                            <w:r w:rsidRPr="00E62CC2">
                              <w:rPr>
                                <w:sz w:val="18"/>
                                <w:szCs w:val="18"/>
                              </w:rPr>
                              <w:tab/>
                              <w:t>Else</w:t>
                            </w:r>
                          </w:p>
                          <w:p w14:paraId="7925B838" w14:textId="77777777" w:rsidR="00D0670B" w:rsidRPr="00E62CC2" w:rsidRDefault="00D0670B"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j=j+1</w:t>
                            </w:r>
                          </w:p>
                          <w:p w14:paraId="37193102" w14:textId="77777777" w:rsidR="00D0670B" w:rsidRPr="00E62CC2" w:rsidRDefault="00D0670B"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BP(</w:t>
                            </w:r>
                            <w:proofErr w:type="gramEnd"/>
                            <w:r w:rsidRPr="00E62CC2">
                              <w:rPr>
                                <w:sz w:val="18"/>
                                <w:szCs w:val="18"/>
                              </w:rPr>
                              <w:t>j)=CP(k)</w:t>
                            </w:r>
                          </w:p>
                          <w:p w14:paraId="5C79EC85" w14:textId="77777777" w:rsidR="00D0670B" w:rsidRPr="00E62CC2" w:rsidRDefault="00D0670B" w:rsidP="00B173D0">
                            <w:pPr>
                              <w:pStyle w:val="Code"/>
                              <w:spacing w:line="240" w:lineRule="auto"/>
                              <w:ind w:left="720" w:firstLine="720"/>
                              <w:rPr>
                                <w:sz w:val="18"/>
                                <w:szCs w:val="18"/>
                              </w:rPr>
                            </w:pPr>
                            <w:r w:rsidRPr="00E62CC2">
                              <w:rPr>
                                <w:sz w:val="18"/>
                                <w:szCs w:val="18"/>
                              </w:rPr>
                              <w:tab/>
                            </w:r>
                            <w:r w:rsidRPr="00E62CC2">
                              <w:rPr>
                                <w:sz w:val="18"/>
                                <w:szCs w:val="18"/>
                              </w:rPr>
                              <w:tab/>
                              <w:t>End if</w:t>
                            </w:r>
                          </w:p>
                          <w:p w14:paraId="4C739F81" w14:textId="77777777" w:rsidR="00D0670B" w:rsidRPr="00E62CC2" w:rsidRDefault="00D0670B" w:rsidP="00B173D0">
                            <w:pPr>
                              <w:pStyle w:val="Code"/>
                              <w:spacing w:line="240" w:lineRule="auto"/>
                              <w:ind w:left="720" w:firstLine="720"/>
                              <w:rPr>
                                <w:sz w:val="18"/>
                                <w:szCs w:val="18"/>
                              </w:rPr>
                            </w:pPr>
                            <w:r w:rsidRPr="00E62CC2">
                              <w:rPr>
                                <w:sz w:val="18"/>
                                <w:szCs w:val="18"/>
                              </w:rPr>
                              <w:tab/>
                              <w:t>End if</w:t>
                            </w:r>
                          </w:p>
                          <w:p w14:paraId="0ABAF501" w14:textId="77777777" w:rsidR="00D0670B" w:rsidRPr="00E62CC2" w:rsidRDefault="00D0670B" w:rsidP="00B173D0">
                            <w:pPr>
                              <w:pStyle w:val="Code"/>
                              <w:spacing w:line="240" w:lineRule="auto"/>
                              <w:ind w:left="720" w:firstLine="720"/>
                              <w:rPr>
                                <w:sz w:val="18"/>
                                <w:szCs w:val="18"/>
                              </w:rPr>
                            </w:pPr>
                            <w:r w:rsidRPr="00E62CC2">
                              <w:rPr>
                                <w:sz w:val="18"/>
                                <w:szCs w:val="18"/>
                              </w:rPr>
                              <w:t>End for</w:t>
                            </w:r>
                          </w:p>
                          <w:p w14:paraId="4155D25F" w14:textId="77777777" w:rsidR="00D0670B" w:rsidRPr="00E62CC2" w:rsidRDefault="00D0670B" w:rsidP="00B173D0">
                            <w:pPr>
                              <w:pStyle w:val="Code"/>
                              <w:spacing w:line="240" w:lineRule="auto"/>
                              <w:rPr>
                                <w:sz w:val="18"/>
                                <w:szCs w:val="18"/>
                              </w:rPr>
                            </w:pPr>
                            <w:r w:rsidRPr="00E62CC2">
                              <w:rPr>
                                <w:sz w:val="18"/>
                                <w:szCs w:val="18"/>
                              </w:rPr>
                              <w:tab/>
                              <w:t>End for</w:t>
                            </w:r>
                          </w:p>
                          <w:p w14:paraId="14746A65" w14:textId="77777777" w:rsidR="00D0670B" w:rsidRPr="00E62CC2" w:rsidRDefault="00D0670B" w:rsidP="00B173D0">
                            <w:pPr>
                              <w:pStyle w:val="Code"/>
                              <w:spacing w:line="240" w:lineRule="auto"/>
                              <w:rPr>
                                <w:sz w:val="18"/>
                                <w:szCs w:val="18"/>
                              </w:rPr>
                            </w:pPr>
                            <w:r w:rsidRPr="00E62CC2">
                              <w:rPr>
                                <w:sz w:val="18"/>
                                <w:szCs w:val="18"/>
                              </w:rPr>
                              <w:t>End</w:t>
                            </w:r>
                          </w:p>
                        </w:txbxContent>
                      </wps:txbx>
                      <wps:bodyPr rot="0" vert="horz" wrap="square" lIns="91440" tIns="45720" rIns="91440" bIns="45720" anchor="t" anchorCtr="0">
                        <a:spAutoFit/>
                      </wps:bodyPr>
                    </wps:wsp>
                  </a:graphicData>
                </a:graphic>
              </wp:inline>
            </w:drawing>
          </mc:Choice>
          <mc:Fallback>
            <w:pict>
              <v:shapetype w14:anchorId="21BFA27A" id="_x0000_t202" coordsize="21600,21600" o:spt="202" path="m,l,21600r21600,l21600,xe">
                <v:stroke joinstyle="miter"/>
                <v:path gradientshapeok="t" o:connecttype="rect"/>
              </v:shapetype>
              <v:shape id="Text Box 2" o:spid="_x0000_s1026" type="#_x0000_t202" style="width:455.55pt;height:38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" stroked="f">
                <v:textbox style="mso-fit-shape-to-text:t">
                  <w:txbxContent>
                    <w:p w14:paraId="7E8FB25B" w14:textId="77777777" w:rsidR="00D0670B" w:rsidRDefault="00D0670B" w:rsidP="00CE2B9E">
                      <w:pPr>
                        <w:pStyle w:val="Code"/>
                        <w:spacing w:line="240" w:lineRule="auto"/>
                        <w:rPr>
                          <w:b/>
                        </w:rPr>
                      </w:pPr>
                      <w:r w:rsidRPr="00B173D0">
                        <w:rPr>
                          <w:b/>
                        </w:rPr>
                        <w:t>PSEUDOCODE:</w:t>
                      </w:r>
                    </w:p>
                    <w:p w14:paraId="69BA5593" w14:textId="77777777" w:rsidR="00D0670B" w:rsidRDefault="00D0670B" w:rsidP="00B173D0">
                      <w:pPr>
                        <w:pStyle w:val="Code"/>
                        <w:spacing w:line="240" w:lineRule="auto"/>
                        <w:rPr>
                          <w:sz w:val="18"/>
                          <w:szCs w:val="18"/>
                        </w:rPr>
                      </w:pPr>
                    </w:p>
                    <w:p w14:paraId="2C71E6CF" w14:textId="77777777" w:rsidR="00D0670B" w:rsidRPr="00E62CC2" w:rsidRDefault="00D0670B" w:rsidP="00B173D0">
                      <w:pPr>
                        <w:pStyle w:val="Code"/>
                        <w:spacing w:line="240" w:lineRule="auto"/>
                        <w:rPr>
                          <w:sz w:val="18"/>
                          <w:szCs w:val="18"/>
                        </w:rPr>
                      </w:pPr>
                      <w:r w:rsidRPr="00E62CC2">
                        <w:rPr>
                          <w:sz w:val="18"/>
                          <w:szCs w:val="18"/>
                        </w:rPr>
                        <w:t>SEED: position of seed (</w:t>
                      </w:r>
                      <w:proofErr w:type="spellStart"/>
                      <w:r w:rsidRPr="00E62CC2">
                        <w:rPr>
                          <w:sz w:val="18"/>
                          <w:szCs w:val="18"/>
                        </w:rPr>
                        <w:t>x</w:t>
                      </w:r>
                      <w:proofErr w:type="gramStart"/>
                      <w:r w:rsidRPr="00E62CC2">
                        <w:rPr>
                          <w:sz w:val="18"/>
                          <w:szCs w:val="18"/>
                        </w:rPr>
                        <w:t>,y</w:t>
                      </w:r>
                      <w:proofErr w:type="spellEnd"/>
                      <w:proofErr w:type="gramEnd"/>
                      <w:r w:rsidRPr="00E62CC2">
                        <w:rPr>
                          <w:sz w:val="18"/>
                          <w:szCs w:val="18"/>
                        </w:rPr>
                        <w:t>)</w:t>
                      </w:r>
                    </w:p>
                    <w:p w14:paraId="28B05716" w14:textId="77777777" w:rsidR="00D0670B" w:rsidRPr="00E62CC2" w:rsidRDefault="00D0670B" w:rsidP="00B173D0">
                      <w:pPr>
                        <w:pStyle w:val="Code"/>
                        <w:spacing w:line="240" w:lineRule="auto"/>
                        <w:rPr>
                          <w:sz w:val="18"/>
                          <w:szCs w:val="18"/>
                        </w:rPr>
                      </w:pPr>
                      <w:r w:rsidRPr="00E62CC2">
                        <w:rPr>
                          <w:sz w:val="18"/>
                          <w:szCs w:val="18"/>
                        </w:rPr>
                        <w:t>RCOUNT: Counter of keep track of current region being grown</w:t>
                      </w:r>
                    </w:p>
                    <w:p w14:paraId="1009B033" w14:textId="77777777" w:rsidR="00D0670B" w:rsidRPr="00E62CC2" w:rsidRDefault="00D0670B" w:rsidP="00B173D0">
                      <w:pPr>
                        <w:pStyle w:val="Code"/>
                        <w:spacing w:line="240" w:lineRule="auto"/>
                        <w:rPr>
                          <w:sz w:val="18"/>
                          <w:szCs w:val="18"/>
                        </w:rPr>
                      </w:pPr>
                      <w:r w:rsidRPr="00E62CC2">
                        <w:rPr>
                          <w:sz w:val="18"/>
                          <w:szCs w:val="18"/>
                        </w:rPr>
                        <w:t>PG – stack to store pixel to grow</w:t>
                      </w:r>
                    </w:p>
                    <w:p w14:paraId="5EB959C2" w14:textId="77777777" w:rsidR="00D0670B" w:rsidRPr="00E62CC2" w:rsidRDefault="00D0670B" w:rsidP="00B173D0">
                      <w:pPr>
                        <w:pStyle w:val="Code"/>
                        <w:spacing w:line="240" w:lineRule="auto"/>
                        <w:rPr>
                          <w:sz w:val="18"/>
                          <w:szCs w:val="18"/>
                        </w:rPr>
                      </w:pPr>
                      <w:r w:rsidRPr="00E62CC2">
                        <w:rPr>
                          <w:sz w:val="18"/>
                          <w:szCs w:val="18"/>
                        </w:rPr>
                        <w:t>BP – stack to store boundary pixels of grown region</w:t>
                      </w:r>
                    </w:p>
                    <w:p w14:paraId="07B56163" w14:textId="77777777" w:rsidR="00D0670B" w:rsidRPr="00E62CC2" w:rsidRDefault="00D0670B" w:rsidP="00B173D0">
                      <w:pPr>
                        <w:pStyle w:val="Code"/>
                        <w:spacing w:line="240" w:lineRule="auto"/>
                        <w:rPr>
                          <w:sz w:val="18"/>
                          <w:szCs w:val="18"/>
                        </w:rPr>
                      </w:pPr>
                      <w:r w:rsidRPr="00E62CC2">
                        <w:rPr>
                          <w:sz w:val="18"/>
                          <w:szCs w:val="18"/>
                        </w:rPr>
                        <w:t>REGION: matrix with same size if image I, storing the labels of growing region</w:t>
                      </w:r>
                    </w:p>
                    <w:p w14:paraId="5465DABF" w14:textId="77777777" w:rsidR="00D0670B" w:rsidRPr="00E62CC2" w:rsidRDefault="00D0670B" w:rsidP="00B173D0">
                      <w:pPr>
                        <w:pStyle w:val="Code"/>
                        <w:spacing w:line="240" w:lineRule="auto"/>
                        <w:rPr>
                          <w:sz w:val="18"/>
                          <w:szCs w:val="18"/>
                        </w:rPr>
                      </w:pPr>
                      <w:proofErr w:type="gramStart"/>
                      <w:r w:rsidRPr="00E62CC2">
                        <w:rPr>
                          <w:sz w:val="18"/>
                          <w:szCs w:val="18"/>
                        </w:rPr>
                        <w:t>CP(</w:t>
                      </w:r>
                      <w:proofErr w:type="gramEnd"/>
                      <w:r w:rsidRPr="00E62CC2">
                        <w:rPr>
                          <w:sz w:val="18"/>
                          <w:szCs w:val="18"/>
                        </w:rPr>
                        <w:t>j): 4-neighbours of CP, j=1,2,3,4</w:t>
                      </w:r>
                    </w:p>
                    <w:p w14:paraId="6285ABAC" w14:textId="77777777" w:rsidR="00D0670B" w:rsidRPr="00E62CC2" w:rsidRDefault="00D0670B" w:rsidP="00B173D0">
                      <w:pPr>
                        <w:pStyle w:val="Code"/>
                        <w:spacing w:line="240" w:lineRule="auto"/>
                        <w:rPr>
                          <w:b/>
                          <w:sz w:val="18"/>
                          <w:szCs w:val="18"/>
                        </w:rPr>
                      </w:pPr>
                      <w:r w:rsidRPr="00E62CC2">
                        <w:rPr>
                          <w:b/>
                          <w:sz w:val="18"/>
                          <w:szCs w:val="18"/>
                        </w:rPr>
                        <w:t>PSEUDOCODE:</w:t>
                      </w:r>
                    </w:p>
                    <w:p w14:paraId="3D17E0F7" w14:textId="77777777" w:rsidR="00D0670B" w:rsidRPr="00E62CC2" w:rsidRDefault="00D0670B" w:rsidP="00B173D0">
                      <w:pPr>
                        <w:pStyle w:val="Code"/>
                        <w:spacing w:line="240" w:lineRule="auto"/>
                        <w:rPr>
                          <w:sz w:val="18"/>
                          <w:szCs w:val="18"/>
                        </w:rPr>
                      </w:pPr>
                      <w:proofErr w:type="spellStart"/>
                      <w:r w:rsidRPr="00E62CC2">
                        <w:rPr>
                          <w:sz w:val="18"/>
                          <w:szCs w:val="18"/>
                        </w:rPr>
                        <w:t>Region_</w:t>
                      </w:r>
                      <w:proofErr w:type="gramStart"/>
                      <w:r w:rsidRPr="00E62CC2">
                        <w:rPr>
                          <w:sz w:val="18"/>
                          <w:szCs w:val="18"/>
                        </w:rPr>
                        <w:t>Growing</w:t>
                      </w:r>
                      <w:proofErr w:type="spellEnd"/>
                      <w:r w:rsidRPr="00E62CC2">
                        <w:rPr>
                          <w:sz w:val="18"/>
                          <w:szCs w:val="18"/>
                        </w:rPr>
                        <w:t>(</w:t>
                      </w:r>
                      <w:proofErr w:type="gramEnd"/>
                      <w:r w:rsidRPr="00E62CC2">
                        <w:rPr>
                          <w:sz w:val="18"/>
                          <w:szCs w:val="18"/>
                        </w:rPr>
                        <w:t>HSV image I)</w:t>
                      </w:r>
                    </w:p>
                    <w:p w14:paraId="581E4AC1" w14:textId="77777777" w:rsidR="00D0670B" w:rsidRPr="00E62CC2" w:rsidRDefault="00D0670B" w:rsidP="00B173D0">
                      <w:pPr>
                        <w:pStyle w:val="Code"/>
                        <w:spacing w:line="240" w:lineRule="auto"/>
                        <w:ind w:firstLine="720"/>
                        <w:rPr>
                          <w:sz w:val="18"/>
                          <w:szCs w:val="18"/>
                        </w:rPr>
                      </w:pPr>
                      <w:r w:rsidRPr="00E62CC2">
                        <w:rPr>
                          <w:sz w:val="18"/>
                          <w:szCs w:val="18"/>
                        </w:rPr>
                        <w:t>THR=0.02</w:t>
                      </w:r>
                    </w:p>
                    <w:p w14:paraId="1D26C4F4" w14:textId="77777777" w:rsidR="00D0670B" w:rsidRPr="00E62CC2" w:rsidRDefault="00D0670B" w:rsidP="00B173D0">
                      <w:pPr>
                        <w:pStyle w:val="Code"/>
                        <w:spacing w:line="240" w:lineRule="auto"/>
                        <w:rPr>
                          <w:sz w:val="18"/>
                          <w:szCs w:val="18"/>
                        </w:rPr>
                      </w:pPr>
                      <w:r w:rsidRPr="00E62CC2">
                        <w:rPr>
                          <w:sz w:val="18"/>
                          <w:szCs w:val="18"/>
                        </w:rPr>
                        <w:tab/>
                        <w:t>SEED=(</w:t>
                      </w:r>
                      <w:proofErr w:type="spellStart"/>
                      <w:r w:rsidRPr="00E62CC2">
                        <w:rPr>
                          <w:sz w:val="18"/>
                          <w:szCs w:val="18"/>
                        </w:rPr>
                        <w:t>x</w:t>
                      </w:r>
                      <w:proofErr w:type="gramStart"/>
                      <w:r w:rsidRPr="00E62CC2">
                        <w:rPr>
                          <w:sz w:val="18"/>
                          <w:szCs w:val="18"/>
                        </w:rPr>
                        <w:t>,y</w:t>
                      </w:r>
                      <w:proofErr w:type="spellEnd"/>
                      <w:proofErr w:type="gramEnd"/>
                      <w:r w:rsidRPr="00E62CC2">
                        <w:rPr>
                          <w:sz w:val="18"/>
                          <w:szCs w:val="18"/>
                        </w:rPr>
                        <w:t>)</w:t>
                      </w:r>
                    </w:p>
                    <w:p w14:paraId="735E7B43" w14:textId="77777777" w:rsidR="00D0670B" w:rsidRPr="00E62CC2" w:rsidRDefault="00D0670B" w:rsidP="00B173D0">
                      <w:pPr>
                        <w:pStyle w:val="Code"/>
                        <w:spacing w:line="240" w:lineRule="auto"/>
                        <w:rPr>
                          <w:sz w:val="18"/>
                          <w:szCs w:val="18"/>
                        </w:rPr>
                      </w:pPr>
                      <w:r w:rsidRPr="00E62CC2">
                        <w:rPr>
                          <w:sz w:val="18"/>
                          <w:szCs w:val="18"/>
                        </w:rPr>
                        <w:tab/>
                        <w:t>RCOUNT=1</w:t>
                      </w:r>
                    </w:p>
                    <w:p w14:paraId="0AABA324" w14:textId="77777777" w:rsidR="00D0670B" w:rsidRPr="00E62CC2" w:rsidRDefault="00D0670B" w:rsidP="00B173D0">
                      <w:pPr>
                        <w:pStyle w:val="Code"/>
                        <w:spacing w:line="240" w:lineRule="auto"/>
                        <w:ind w:firstLine="720"/>
                        <w:rPr>
                          <w:sz w:val="18"/>
                          <w:szCs w:val="18"/>
                        </w:rPr>
                      </w:pPr>
                      <w:r w:rsidRPr="00E62CC2">
                        <w:rPr>
                          <w:sz w:val="18"/>
                          <w:szCs w:val="18"/>
                        </w:rPr>
                        <w:t>i=1</w:t>
                      </w:r>
                    </w:p>
                    <w:p w14:paraId="759E61D5" w14:textId="77777777" w:rsidR="00D0670B" w:rsidRPr="00E62CC2" w:rsidRDefault="00D0670B" w:rsidP="00B173D0">
                      <w:pPr>
                        <w:pStyle w:val="Code"/>
                        <w:spacing w:line="240" w:lineRule="auto"/>
                        <w:ind w:firstLine="720"/>
                        <w:rPr>
                          <w:sz w:val="18"/>
                          <w:szCs w:val="18"/>
                        </w:rPr>
                      </w:pPr>
                      <w:r w:rsidRPr="00E62CC2">
                        <w:rPr>
                          <w:sz w:val="18"/>
                          <w:szCs w:val="18"/>
                        </w:rPr>
                        <w:t>j=1</w:t>
                      </w:r>
                    </w:p>
                    <w:p w14:paraId="581C2CB3" w14:textId="77777777" w:rsidR="00D0670B" w:rsidRPr="00E62CC2" w:rsidRDefault="00D0670B" w:rsidP="00B173D0">
                      <w:pPr>
                        <w:pStyle w:val="Code"/>
                        <w:spacing w:line="240" w:lineRule="auto"/>
                        <w:ind w:firstLine="720"/>
                        <w:rPr>
                          <w:sz w:val="18"/>
                          <w:szCs w:val="18"/>
                        </w:rPr>
                      </w:pPr>
                      <w:proofErr w:type="gramStart"/>
                      <w:r w:rsidRPr="00E62CC2">
                        <w:rPr>
                          <w:sz w:val="18"/>
                          <w:szCs w:val="18"/>
                        </w:rPr>
                        <w:t>PG(</w:t>
                      </w:r>
                      <w:proofErr w:type="gramEnd"/>
                      <w:r w:rsidRPr="00E62CC2">
                        <w:rPr>
                          <w:sz w:val="18"/>
                          <w:szCs w:val="18"/>
                        </w:rPr>
                        <w:t>i)=SEED</w:t>
                      </w:r>
                    </w:p>
                    <w:p w14:paraId="4BEBC6D6" w14:textId="77777777" w:rsidR="00D0670B" w:rsidRPr="00E62CC2" w:rsidRDefault="00D0670B" w:rsidP="00B173D0">
                      <w:pPr>
                        <w:pStyle w:val="Code"/>
                        <w:spacing w:line="240" w:lineRule="auto"/>
                        <w:ind w:firstLine="720"/>
                        <w:rPr>
                          <w:sz w:val="18"/>
                          <w:szCs w:val="18"/>
                        </w:rPr>
                      </w:pPr>
                      <w:r w:rsidRPr="00E62CC2">
                        <w:rPr>
                          <w:sz w:val="18"/>
                          <w:szCs w:val="18"/>
                        </w:rPr>
                        <w:t>While PG not empty</w:t>
                      </w:r>
                    </w:p>
                    <w:p w14:paraId="2F37EA97" w14:textId="77777777" w:rsidR="00D0670B" w:rsidRPr="00E62CC2" w:rsidRDefault="00D0670B" w:rsidP="00B173D0">
                      <w:pPr>
                        <w:pStyle w:val="Code"/>
                        <w:spacing w:line="240" w:lineRule="auto"/>
                        <w:ind w:firstLine="720"/>
                        <w:rPr>
                          <w:sz w:val="18"/>
                          <w:szCs w:val="18"/>
                        </w:rPr>
                      </w:pPr>
                      <w:r w:rsidRPr="00E62CC2">
                        <w:rPr>
                          <w:sz w:val="18"/>
                          <w:szCs w:val="18"/>
                        </w:rPr>
                        <w:tab/>
                        <w:t>CP=</w:t>
                      </w:r>
                      <w:proofErr w:type="gramStart"/>
                      <w:r w:rsidRPr="00E62CC2">
                        <w:rPr>
                          <w:sz w:val="18"/>
                          <w:szCs w:val="18"/>
                        </w:rPr>
                        <w:t>PG(</w:t>
                      </w:r>
                      <w:proofErr w:type="gramEnd"/>
                      <w:r w:rsidRPr="00E62CC2">
                        <w:rPr>
                          <w:sz w:val="18"/>
                          <w:szCs w:val="18"/>
                        </w:rPr>
                        <w:t>i)</w:t>
                      </w:r>
                    </w:p>
                    <w:p w14:paraId="0F2F7D72" w14:textId="77777777" w:rsidR="00D0670B" w:rsidRPr="00E62CC2" w:rsidRDefault="00D0670B" w:rsidP="00B173D0">
                      <w:pPr>
                        <w:pStyle w:val="Code"/>
                        <w:spacing w:line="240" w:lineRule="auto"/>
                        <w:ind w:firstLine="720"/>
                        <w:rPr>
                          <w:sz w:val="18"/>
                          <w:szCs w:val="18"/>
                        </w:rPr>
                      </w:pPr>
                      <w:r w:rsidRPr="00E62CC2">
                        <w:rPr>
                          <w:sz w:val="18"/>
                          <w:szCs w:val="18"/>
                        </w:rPr>
                        <w:tab/>
                        <w:t>i=i-1</w:t>
                      </w:r>
                    </w:p>
                    <w:p w14:paraId="2BEC490B" w14:textId="77777777" w:rsidR="00D0670B" w:rsidRPr="00E62CC2" w:rsidRDefault="00D0670B" w:rsidP="00B173D0">
                      <w:pPr>
                        <w:pStyle w:val="Code"/>
                        <w:spacing w:line="240" w:lineRule="auto"/>
                        <w:ind w:left="720" w:firstLine="720"/>
                        <w:rPr>
                          <w:sz w:val="18"/>
                          <w:szCs w:val="18"/>
                        </w:rPr>
                      </w:pPr>
                      <w:proofErr w:type="gramStart"/>
                      <w:r w:rsidRPr="00E62CC2">
                        <w:rPr>
                          <w:sz w:val="18"/>
                          <w:szCs w:val="18"/>
                        </w:rPr>
                        <w:t>For(</w:t>
                      </w:r>
                      <w:proofErr w:type="gramEnd"/>
                      <w:r w:rsidRPr="00E62CC2">
                        <w:rPr>
                          <w:sz w:val="18"/>
                          <w:szCs w:val="18"/>
                        </w:rPr>
                        <w:t>4-nb of CP, k=1:4)</w:t>
                      </w:r>
                    </w:p>
                    <w:p w14:paraId="22BB018A" w14:textId="77777777" w:rsidR="00D0670B" w:rsidRPr="00E62CC2" w:rsidRDefault="00D0670B" w:rsidP="00B173D0">
                      <w:pPr>
                        <w:pStyle w:val="Code"/>
                        <w:spacing w:line="240" w:lineRule="auto"/>
                        <w:ind w:left="720" w:firstLine="720"/>
                        <w:rPr>
                          <w:sz w:val="18"/>
                          <w:szCs w:val="18"/>
                        </w:rPr>
                      </w:pPr>
                      <w:r w:rsidRPr="00E62CC2">
                        <w:rPr>
                          <w:sz w:val="18"/>
                          <w:szCs w:val="18"/>
                        </w:rPr>
                        <w:tab/>
                      </w:r>
                      <w:proofErr w:type="gramStart"/>
                      <w:r w:rsidRPr="00E62CC2">
                        <w:rPr>
                          <w:sz w:val="18"/>
                          <w:szCs w:val="18"/>
                        </w:rPr>
                        <w:t>If(</w:t>
                      </w:r>
                      <w:proofErr w:type="gramEnd"/>
                      <w:r w:rsidRPr="00E62CC2">
                        <w:rPr>
                          <w:sz w:val="18"/>
                          <w:szCs w:val="18"/>
                        </w:rPr>
                        <w:t>REGION (CP(k) not labeled)</w:t>
                      </w:r>
                    </w:p>
                    <w:p w14:paraId="7B36DD1A" w14:textId="77777777" w:rsidR="00D0670B" w:rsidRPr="00E62CC2" w:rsidRDefault="00D0670B" w:rsidP="00B173D0">
                      <w:pPr>
                        <w:pStyle w:val="Code"/>
                        <w:spacing w:line="240" w:lineRule="auto"/>
                        <w:ind w:left="720" w:firstLine="720"/>
                        <w:rPr>
                          <w:sz w:val="18"/>
                          <w:szCs w:val="18"/>
                        </w:rPr>
                      </w:pPr>
                      <w:r w:rsidRPr="00E62CC2">
                        <w:rPr>
                          <w:sz w:val="18"/>
                          <w:szCs w:val="18"/>
                        </w:rPr>
                        <w:tab/>
                      </w:r>
                      <w:r w:rsidRPr="00E62CC2">
                        <w:rPr>
                          <w:sz w:val="18"/>
                          <w:szCs w:val="18"/>
                        </w:rPr>
                        <w:tab/>
                        <w:t xml:space="preserve">Calculate: </w:t>
                      </w:r>
                      <w:proofErr w:type="gramStart"/>
                      <w:r w:rsidRPr="00E62CC2">
                        <w:rPr>
                          <w:sz w:val="18"/>
                          <w:szCs w:val="18"/>
                        </w:rPr>
                        <w:t>DIST(</w:t>
                      </w:r>
                      <w:proofErr w:type="gramEnd"/>
                      <w:r w:rsidRPr="00E62CC2">
                        <w:rPr>
                          <w:sz w:val="18"/>
                          <w:szCs w:val="18"/>
                        </w:rPr>
                        <w:t>SEED,CP(k))</w:t>
                      </w:r>
                    </w:p>
                    <w:p w14:paraId="02CD23B6" w14:textId="77777777" w:rsidR="00D0670B" w:rsidRPr="00E62CC2" w:rsidRDefault="00D0670B" w:rsidP="00B173D0">
                      <w:pPr>
                        <w:pStyle w:val="Code"/>
                        <w:spacing w:line="240" w:lineRule="auto"/>
                        <w:ind w:left="720" w:firstLine="720"/>
                        <w:rPr>
                          <w:sz w:val="18"/>
                          <w:szCs w:val="18"/>
                        </w:rPr>
                      </w:pPr>
                      <w:r w:rsidRPr="00E62CC2">
                        <w:rPr>
                          <w:sz w:val="18"/>
                          <w:szCs w:val="18"/>
                        </w:rPr>
                        <w:tab/>
                      </w:r>
                      <w:r w:rsidRPr="00E62CC2">
                        <w:rPr>
                          <w:sz w:val="18"/>
                          <w:szCs w:val="18"/>
                        </w:rPr>
                        <w:tab/>
                      </w:r>
                      <w:proofErr w:type="gramStart"/>
                      <w:r w:rsidRPr="00E62CC2">
                        <w:rPr>
                          <w:sz w:val="18"/>
                          <w:szCs w:val="18"/>
                        </w:rPr>
                        <w:t>If(</w:t>
                      </w:r>
                      <w:proofErr w:type="gramEnd"/>
                      <w:r w:rsidRPr="00E62CC2">
                        <w:rPr>
                          <w:sz w:val="18"/>
                          <w:szCs w:val="18"/>
                        </w:rPr>
                        <w:t>DIST&lt;THR)</w:t>
                      </w:r>
                    </w:p>
                    <w:p w14:paraId="12DFBAF0" w14:textId="77777777" w:rsidR="00D0670B" w:rsidRPr="00E62CC2" w:rsidRDefault="00D0670B"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REGION(</w:t>
                      </w:r>
                      <w:proofErr w:type="gramEnd"/>
                      <w:r w:rsidRPr="00E62CC2">
                        <w:rPr>
                          <w:sz w:val="18"/>
                          <w:szCs w:val="18"/>
                        </w:rPr>
                        <w:t>CP(k))=1;</w:t>
                      </w:r>
                    </w:p>
                    <w:p w14:paraId="2C13370C" w14:textId="77777777" w:rsidR="00D0670B" w:rsidRPr="00E62CC2" w:rsidRDefault="00D0670B"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i=i+1</w:t>
                      </w:r>
                    </w:p>
                    <w:p w14:paraId="78339821" w14:textId="77777777" w:rsidR="00D0670B" w:rsidRPr="00E62CC2" w:rsidRDefault="00D0670B"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PG(</w:t>
                      </w:r>
                      <w:proofErr w:type="gramEnd"/>
                      <w:r w:rsidRPr="00E62CC2">
                        <w:rPr>
                          <w:sz w:val="18"/>
                          <w:szCs w:val="18"/>
                        </w:rPr>
                        <w:t>i)=CP(k)</w:t>
                      </w:r>
                    </w:p>
                    <w:p w14:paraId="6E6022D8" w14:textId="77777777" w:rsidR="00D0670B" w:rsidRPr="00E62CC2" w:rsidRDefault="00D0670B" w:rsidP="00B173D0">
                      <w:pPr>
                        <w:pStyle w:val="Code"/>
                        <w:spacing w:line="240" w:lineRule="auto"/>
                        <w:ind w:left="720" w:firstLine="720"/>
                        <w:rPr>
                          <w:sz w:val="18"/>
                          <w:szCs w:val="18"/>
                        </w:rPr>
                      </w:pPr>
                      <w:r w:rsidRPr="00E62CC2">
                        <w:rPr>
                          <w:sz w:val="18"/>
                          <w:szCs w:val="18"/>
                        </w:rPr>
                        <w:tab/>
                      </w:r>
                      <w:r w:rsidRPr="00E62CC2">
                        <w:rPr>
                          <w:sz w:val="18"/>
                          <w:szCs w:val="18"/>
                        </w:rPr>
                        <w:tab/>
                        <w:t>Else</w:t>
                      </w:r>
                    </w:p>
                    <w:p w14:paraId="7925B838" w14:textId="77777777" w:rsidR="00D0670B" w:rsidRPr="00E62CC2" w:rsidRDefault="00D0670B"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j=j+1</w:t>
                      </w:r>
                    </w:p>
                    <w:p w14:paraId="37193102" w14:textId="77777777" w:rsidR="00D0670B" w:rsidRPr="00E62CC2" w:rsidRDefault="00D0670B"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BP(</w:t>
                      </w:r>
                      <w:proofErr w:type="gramEnd"/>
                      <w:r w:rsidRPr="00E62CC2">
                        <w:rPr>
                          <w:sz w:val="18"/>
                          <w:szCs w:val="18"/>
                        </w:rPr>
                        <w:t>j)=CP(k)</w:t>
                      </w:r>
                    </w:p>
                    <w:p w14:paraId="5C79EC85" w14:textId="77777777" w:rsidR="00D0670B" w:rsidRPr="00E62CC2" w:rsidRDefault="00D0670B" w:rsidP="00B173D0">
                      <w:pPr>
                        <w:pStyle w:val="Code"/>
                        <w:spacing w:line="240" w:lineRule="auto"/>
                        <w:ind w:left="720" w:firstLine="720"/>
                        <w:rPr>
                          <w:sz w:val="18"/>
                          <w:szCs w:val="18"/>
                        </w:rPr>
                      </w:pPr>
                      <w:r w:rsidRPr="00E62CC2">
                        <w:rPr>
                          <w:sz w:val="18"/>
                          <w:szCs w:val="18"/>
                        </w:rPr>
                        <w:tab/>
                      </w:r>
                      <w:r w:rsidRPr="00E62CC2">
                        <w:rPr>
                          <w:sz w:val="18"/>
                          <w:szCs w:val="18"/>
                        </w:rPr>
                        <w:tab/>
                        <w:t>End if</w:t>
                      </w:r>
                    </w:p>
                    <w:p w14:paraId="4C739F81" w14:textId="77777777" w:rsidR="00D0670B" w:rsidRPr="00E62CC2" w:rsidRDefault="00D0670B" w:rsidP="00B173D0">
                      <w:pPr>
                        <w:pStyle w:val="Code"/>
                        <w:spacing w:line="240" w:lineRule="auto"/>
                        <w:ind w:left="720" w:firstLine="720"/>
                        <w:rPr>
                          <w:sz w:val="18"/>
                          <w:szCs w:val="18"/>
                        </w:rPr>
                      </w:pPr>
                      <w:r w:rsidRPr="00E62CC2">
                        <w:rPr>
                          <w:sz w:val="18"/>
                          <w:szCs w:val="18"/>
                        </w:rPr>
                        <w:tab/>
                        <w:t>End if</w:t>
                      </w:r>
                    </w:p>
                    <w:p w14:paraId="0ABAF501" w14:textId="77777777" w:rsidR="00D0670B" w:rsidRPr="00E62CC2" w:rsidRDefault="00D0670B" w:rsidP="00B173D0">
                      <w:pPr>
                        <w:pStyle w:val="Code"/>
                        <w:spacing w:line="240" w:lineRule="auto"/>
                        <w:ind w:left="720" w:firstLine="720"/>
                        <w:rPr>
                          <w:sz w:val="18"/>
                          <w:szCs w:val="18"/>
                        </w:rPr>
                      </w:pPr>
                      <w:r w:rsidRPr="00E62CC2">
                        <w:rPr>
                          <w:sz w:val="18"/>
                          <w:szCs w:val="18"/>
                        </w:rPr>
                        <w:t>End for</w:t>
                      </w:r>
                    </w:p>
                    <w:p w14:paraId="4155D25F" w14:textId="77777777" w:rsidR="00D0670B" w:rsidRPr="00E62CC2" w:rsidRDefault="00D0670B" w:rsidP="00B173D0">
                      <w:pPr>
                        <w:pStyle w:val="Code"/>
                        <w:spacing w:line="240" w:lineRule="auto"/>
                        <w:rPr>
                          <w:sz w:val="18"/>
                          <w:szCs w:val="18"/>
                        </w:rPr>
                      </w:pPr>
                      <w:r w:rsidRPr="00E62CC2">
                        <w:rPr>
                          <w:sz w:val="18"/>
                          <w:szCs w:val="18"/>
                        </w:rPr>
                        <w:tab/>
                        <w:t>End for</w:t>
                      </w:r>
                    </w:p>
                    <w:p w14:paraId="14746A65" w14:textId="77777777" w:rsidR="00D0670B" w:rsidRPr="00E62CC2" w:rsidRDefault="00D0670B" w:rsidP="00B173D0">
                      <w:pPr>
                        <w:pStyle w:val="Code"/>
                        <w:spacing w:line="240" w:lineRule="auto"/>
                        <w:rPr>
                          <w:sz w:val="18"/>
                          <w:szCs w:val="18"/>
                        </w:rPr>
                      </w:pPr>
                      <w:r w:rsidRPr="00E62CC2">
                        <w:rPr>
                          <w:sz w:val="18"/>
                          <w:szCs w:val="18"/>
                        </w:rPr>
                        <w:t>End</w:t>
                      </w:r>
                    </w:p>
                  </w:txbxContent>
                </v:textbox>
                <w10:anchorlock/>
              </v:shape>
            </w:pict>
          </mc:Fallback>
        </mc:AlternateContent>
      </w:r>
    </w:p>
    <w:p w14:paraId="1B873C30" w14:textId="77777777" w:rsidR="009D7E16" w:rsidRPr="00CF4F06" w:rsidRDefault="00E8696E" w:rsidP="007B1DFC">
      <w:pPr>
        <w:pStyle w:val="Beschriftung"/>
      </w:pPr>
      <w:bookmarkStart w:id="653" w:name="_Ref408150361"/>
      <w:r w:rsidRPr="006B43F4">
        <w:t xml:space="preserve">Code </w:t>
      </w:r>
      <w:fldSimple w:instr=" SEQ Code \* ARABIC ">
        <w:r w:rsidR="00344F4E" w:rsidRPr="00CF4F06">
          <w:rPr>
            <w:noProof/>
          </w:rPr>
          <w:t>1</w:t>
        </w:r>
      </w:fldSimple>
      <w:bookmarkEnd w:id="653"/>
      <w:r w:rsidRPr="00CF4F06">
        <w:t>: Single seed region growing pseudo code</w:t>
      </w:r>
    </w:p>
    <w:p w14:paraId="2E1CB82F" w14:textId="77777777" w:rsidR="003C4C78" w:rsidRPr="00CF4F06" w:rsidRDefault="006F774C" w:rsidP="00883132">
      <w:pPr>
        <w:pStyle w:val="berschrift3"/>
        <w:numPr>
          <w:ilvl w:val="2"/>
          <w:numId w:val="1"/>
        </w:numPr>
      </w:pPr>
      <w:bookmarkStart w:id="654" w:name="_Ref405828734"/>
      <w:bookmarkStart w:id="655" w:name="_Toc415436287"/>
      <w:r w:rsidRPr="00CF4F06">
        <w:t>K</w:t>
      </w:r>
      <w:r w:rsidR="003C4C78" w:rsidRPr="00CF4F06">
        <w:t>-means clustering</w:t>
      </w:r>
      <w:bookmarkEnd w:id="654"/>
      <w:bookmarkEnd w:id="655"/>
    </w:p>
    <w:p w14:paraId="1ED2A623" w14:textId="77777777" w:rsidR="006F774C" w:rsidRPr="00CF4F06" w:rsidRDefault="006F774C" w:rsidP="006F774C">
      <w:pPr>
        <w:rPr>
          <w:rFonts w:eastAsiaTheme="minorEastAsia"/>
        </w:rPr>
      </w:pPr>
      <w:r w:rsidRPr="00CF4F06">
        <w:t xml:space="preserve">In the color based PCB surface recognition algorithm in chapter </w:t>
      </w:r>
      <w:r w:rsidRPr="00286FF8">
        <w:fldChar w:fldCharType="begin"/>
      </w:r>
      <w:r w:rsidRPr="00CF4F06">
        <w:instrText xml:space="preserve"> REF _Ref408154273 \r \h </w:instrText>
      </w:r>
      <w:r w:rsidRPr="00286FF8">
        <w:rPr>
          <w:rPrChange w:id="656" w:author="Chancerel, Perrine" w:date="2015-04-01T12:09:00Z">
            <w:rPr/>
          </w:rPrChange>
        </w:rPr>
        <w:fldChar w:fldCharType="separate"/>
      </w:r>
      <w:r w:rsidR="00344F4E" w:rsidRPr="00286FF8">
        <w:t>3.2.2</w:t>
      </w:r>
      <w:r w:rsidRPr="00286FF8">
        <w:fldChar w:fldCharType="end"/>
      </w:r>
      <w:r w:rsidRPr="00CF4F06">
        <w:t xml:space="preserve">, the k-means clustering algorithm is used to find clusters of PCB surface segments. The algorithm is an unsupervised procedure with the goal to find </w:t>
      </w:r>
      <m:oMath>
        <m:r>
          <w:rPr>
            <w:rFonts w:ascii="Cambria Math" w:hAnsi="Cambria Math"/>
          </w:rPr>
          <m:t>k</m:t>
        </m:r>
      </m:oMath>
      <w:r w:rsidRPr="006B43F4">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Pr="00CF4F06">
        <w:rPr>
          <w:rFonts w:eastAsiaTheme="minorEastAsia"/>
        </w:rPr>
        <w:t xml:space="preserve"> which represent the center of the k c</w:t>
      </w:r>
      <w:r w:rsidRPr="00286FF8">
        <w:rPr>
          <w:rFonts w:eastAsiaTheme="minorEastAsia"/>
        </w:rPr>
        <w:t>lusters</w:t>
      </w:r>
      <w:ins w:id="657" w:author="Perrine Chancerel" w:date="2015-03-31T13:55:00Z">
        <w:r w:rsidR="003D2663" w:rsidRPr="006B43F4">
          <w:t xml:space="preserve"> [reference?]</w:t>
        </w:r>
      </w:ins>
      <w:r w:rsidRPr="00924709">
        <w:rPr>
          <w:rFonts w:eastAsiaTheme="minorEastAsia"/>
        </w:rPr>
        <w:t xml:space="preserve">. The k-means clustering is an iterative method, where k is the number of clusters. The determination of the number of clusters is </w:t>
      </w:r>
      <w:r w:rsidR="00CE2B9E" w:rsidRPr="00CF4F06">
        <w:rPr>
          <w:rFonts w:eastAsiaTheme="minorEastAsia"/>
        </w:rPr>
        <w:t>specified</w:t>
      </w:r>
      <w:r w:rsidRPr="00CF4F06">
        <w:rPr>
          <w:rFonts w:eastAsiaTheme="minorEastAsia"/>
        </w:rPr>
        <w:t xml:space="preserve"> in detail in the corresponding chapter.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Pr="00CF4F06">
        <w:rPr>
          <w:rFonts w:eastAsiaTheme="minorEastAsia"/>
        </w:rPr>
        <w:t xml:space="preserve"> where selected randomly from the sample space. The squared Euclidian distance</w:t>
      </w:r>
      <m:oMath>
        <m:sSup>
          <m:sSupPr>
            <m:ctrlPr>
              <w:rPr>
                <w:rFonts w:ascii="Cambria Math" w:eastAsiaTheme="minorEastAsia" w:hAnsi="Cambria Math"/>
                <w:i/>
              </w:rPr>
            </m:ctrlPr>
          </m:sSupPr>
          <m:e>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sup>
            <m:r>
              <w:rPr>
                <w:rFonts w:ascii="Cambria Math" w:eastAsiaTheme="minorEastAsia" w:hAnsi="Cambria Math"/>
              </w:rPr>
              <m:t>2</m:t>
            </m:r>
          </m:sup>
        </m:sSup>
      </m:oMath>
      <w:r w:rsidRPr="00CF4F06">
        <w:rPr>
          <w:rFonts w:eastAsiaTheme="minorEastAsia"/>
        </w:rPr>
        <w:t xml:space="preserve"> 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Pr="00CF4F06">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Pr="00CF4F06">
        <w:rPr>
          <w:rFonts w:eastAsiaTheme="minorEastAsia"/>
        </w:rPr>
        <w:t xml:space="preserve"> as:</w:t>
      </w:r>
    </w:p>
    <w:tbl>
      <w:tblPr>
        <w:tblStyle w:val="Tabellenraster"/>
        <w:tblW w:w="0" w:type="auto"/>
        <w:tblLook w:val="04A0" w:firstRow="1" w:lastRow="0" w:firstColumn="1" w:lastColumn="0" w:noHBand="0" w:noVBand="1"/>
      </w:tblPr>
      <w:tblGrid>
        <w:gridCol w:w="8748"/>
        <w:gridCol w:w="828"/>
      </w:tblGrid>
      <w:tr w:rsidR="00827E27" w:rsidRPr="00CF4F06" w14:paraId="56207E87" w14:textId="77777777" w:rsidTr="00E478C4">
        <w:tc>
          <w:tcPr>
            <w:tcW w:w="8748" w:type="dxa"/>
            <w:tcBorders>
              <w:top w:val="nil"/>
              <w:left w:val="nil"/>
              <w:bottom w:val="nil"/>
              <w:right w:val="nil"/>
            </w:tcBorders>
          </w:tcPr>
          <w:p w14:paraId="123C55FF" w14:textId="77777777" w:rsidR="00827E27" w:rsidRPr="00286FF8" w:rsidRDefault="00D0670B"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14:paraId="2FBBE3D7" w14:textId="77777777" w:rsidR="00827E27" w:rsidRPr="00286FF8" w:rsidRDefault="00827E27" w:rsidP="00E478C4">
            <w:r w:rsidRPr="006B43F4">
              <w:t>(</w:t>
            </w:r>
            <w:r w:rsidR="005E1750" w:rsidRPr="00286FF8">
              <w:fldChar w:fldCharType="begin"/>
            </w:r>
            <w:r w:rsidR="005E1750" w:rsidRPr="00CF4F06">
              <w:instrText xml:space="preserve"> SEQ Equation \* ARABIC </w:instrText>
            </w:r>
            <w:r w:rsidR="005E1750" w:rsidRPr="00286FF8">
              <w:rPr>
                <w:rPrChange w:id="658" w:author="Chancerel, Perrine" w:date="2015-04-01T12:09:00Z">
                  <w:rPr>
                    <w:noProof/>
                  </w:rPr>
                </w:rPrChange>
              </w:rPr>
              <w:fldChar w:fldCharType="separate"/>
            </w:r>
            <w:r w:rsidR="00344F4E" w:rsidRPr="00286FF8">
              <w:rPr>
                <w:noProof/>
              </w:rPr>
              <w:t>8</w:t>
            </w:r>
            <w:r w:rsidR="005E1750" w:rsidRPr="00286FF8">
              <w:rPr>
                <w:noProof/>
              </w:rPr>
              <w:fldChar w:fldCharType="end"/>
            </w:r>
            <w:r w:rsidRPr="00CF4F06">
              <w:t>)</w:t>
            </w:r>
          </w:p>
        </w:tc>
      </w:tr>
    </w:tbl>
    <w:p w14:paraId="37A2EF90" w14:textId="77777777" w:rsidR="00F049F0" w:rsidRPr="00CF4F06" w:rsidRDefault="00F049F0" w:rsidP="009A12C6"/>
    <w:p w14:paraId="00CD3E15" w14:textId="77777777" w:rsidR="00F049F0" w:rsidRPr="00286FF8" w:rsidRDefault="00F049F0" w:rsidP="009A12C6">
      <w:r w:rsidRPr="00CF4F06">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Pr="00CF4F06">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sidRPr="00CF4F06">
        <w:rPr>
          <w:rFonts w:eastAsiaTheme="minorEastAsia"/>
        </w:rPr>
        <w:t xml:space="preserve"> are recomputed by: </w:t>
      </w:r>
    </w:p>
    <w:tbl>
      <w:tblPr>
        <w:tblStyle w:val="Tabellenraster"/>
        <w:tblW w:w="0" w:type="auto"/>
        <w:tblLook w:val="04A0" w:firstRow="1" w:lastRow="0" w:firstColumn="1" w:lastColumn="0" w:noHBand="0" w:noVBand="1"/>
      </w:tblPr>
      <w:tblGrid>
        <w:gridCol w:w="8748"/>
        <w:gridCol w:w="828"/>
      </w:tblGrid>
      <w:tr w:rsidR="00F049F0" w:rsidRPr="00CF4F06" w14:paraId="35022C83" w14:textId="77777777" w:rsidTr="00E478C4">
        <w:tc>
          <w:tcPr>
            <w:tcW w:w="8748" w:type="dxa"/>
            <w:tcBorders>
              <w:top w:val="nil"/>
              <w:left w:val="nil"/>
              <w:bottom w:val="nil"/>
              <w:right w:val="nil"/>
            </w:tcBorders>
          </w:tcPr>
          <w:p w14:paraId="5CD36C24" w14:textId="77777777" w:rsidR="00F049F0" w:rsidRPr="00286FF8" w:rsidRDefault="00D0670B"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14:paraId="35E889FB" w14:textId="77777777" w:rsidR="00F049F0" w:rsidRPr="00286FF8" w:rsidRDefault="00F049F0" w:rsidP="00E478C4">
            <w:r w:rsidRPr="006B43F4">
              <w:t>(</w:t>
            </w:r>
            <w:r w:rsidR="005E1750" w:rsidRPr="00286FF8">
              <w:fldChar w:fldCharType="begin"/>
            </w:r>
            <w:r w:rsidR="005E1750" w:rsidRPr="00CF4F06">
              <w:instrText xml:space="preserve"> SEQ Equation \* ARABIC </w:instrText>
            </w:r>
            <w:r w:rsidR="005E1750" w:rsidRPr="00286FF8">
              <w:rPr>
                <w:rPrChange w:id="659" w:author="Chancerel, Perrine" w:date="2015-04-01T12:09:00Z">
                  <w:rPr>
                    <w:noProof/>
                  </w:rPr>
                </w:rPrChange>
              </w:rPr>
              <w:fldChar w:fldCharType="separate"/>
            </w:r>
            <w:r w:rsidR="00344F4E" w:rsidRPr="00286FF8">
              <w:rPr>
                <w:noProof/>
              </w:rPr>
              <w:t>9</w:t>
            </w:r>
            <w:r w:rsidR="005E1750" w:rsidRPr="00286FF8">
              <w:rPr>
                <w:noProof/>
              </w:rPr>
              <w:fldChar w:fldCharType="end"/>
            </w:r>
            <w:r w:rsidRPr="00CF4F06">
              <w:t>)</w:t>
            </w:r>
          </w:p>
        </w:tc>
      </w:tr>
    </w:tbl>
    <w:p w14:paraId="2F727EA0" w14:textId="77777777" w:rsidR="00827E27" w:rsidRPr="00286FF8" w:rsidRDefault="001E14A3" w:rsidP="009A12C6">
      <w:pPr>
        <w:rPr>
          <w:rFonts w:eastAsiaTheme="minorEastAsia"/>
        </w:rPr>
      </w:pPr>
      <w:r w:rsidRPr="00CF4F06">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Pr="00CF4F06">
        <w:rPr>
          <w:rFonts w:eastAsiaTheme="minorEastAsia"/>
        </w:rPr>
        <w:t xml:space="preserve"> </w:t>
      </w:r>
      <w:r w:rsidRPr="00286FF8">
        <w:t xml:space="preserve">and the </w:t>
      </w:r>
      <w:proofErr w:type="spellStart"/>
      <w:r w:rsidRPr="00286FF8">
        <w:t>recomputations</w:t>
      </w:r>
      <w:proofErr w:type="spellEnd"/>
      <w:r w:rsidRPr="00286FF8">
        <w:t xml:space="preserve"> of the means are repeated until the approximations </w:t>
      </w:r>
      <w:r w:rsidRPr="006B43F4">
        <w:rPr>
          <w:rFonts w:eastAsiaTheme="minorEastAsia"/>
        </w:rPr>
        <w:t>do not change compared to the previous iteration step</w:t>
      </w:r>
      <w:r w:rsidR="008666FB" w:rsidRPr="00924709">
        <w:rPr>
          <w:rFonts w:eastAsiaTheme="minorEastAsia"/>
        </w:rPr>
        <w:t xml:space="preserve"> </w:t>
      </w:r>
      <w:sdt>
        <w:sdtPr>
          <w:rPr>
            <w:rFonts w:eastAsiaTheme="minorEastAsia"/>
          </w:rPr>
          <w:id w:val="-1325890766"/>
          <w:citation/>
        </w:sdtPr>
        <w:sdtContent>
          <w:r w:rsidR="008666FB" w:rsidRPr="006B43F4">
            <w:rPr>
              <w:rFonts w:eastAsiaTheme="minorEastAsia"/>
            </w:rPr>
            <w:fldChar w:fldCharType="begin"/>
          </w:r>
          <w:r w:rsidR="008666FB" w:rsidRPr="00CF4F06">
            <w:rPr>
              <w:rFonts w:eastAsiaTheme="minorEastAsia"/>
            </w:rPr>
            <w:instrText xml:space="preserve"> CITATION Duda2012 \l 1033 </w:instrText>
          </w:r>
          <w:r w:rsidR="008666FB" w:rsidRPr="006B43F4">
            <w:rPr>
              <w:rFonts w:eastAsiaTheme="minorEastAsia"/>
              <w:rPrChange w:id="660" w:author="Chancerel, Perrine" w:date="2015-04-01T12:09:00Z">
                <w:rPr>
                  <w:rFonts w:eastAsiaTheme="minorEastAsia"/>
                </w:rPr>
              </w:rPrChange>
            </w:rPr>
            <w:fldChar w:fldCharType="separate"/>
          </w:r>
          <w:r w:rsidR="00344F4E" w:rsidRPr="006B43F4">
            <w:rPr>
              <w:rFonts w:eastAsiaTheme="minorEastAsia"/>
              <w:noProof/>
            </w:rPr>
            <w:t>(Dud</w:t>
          </w:r>
          <w:r w:rsidR="00344F4E" w:rsidRPr="00924709">
            <w:rPr>
              <w:rFonts w:eastAsiaTheme="minorEastAsia"/>
              <w:noProof/>
            </w:rPr>
            <w:t>a, et al., 2012)</w:t>
          </w:r>
          <w:r w:rsidR="008666FB" w:rsidRPr="006B43F4">
            <w:rPr>
              <w:rFonts w:eastAsiaTheme="minorEastAsia"/>
            </w:rPr>
            <w:fldChar w:fldCharType="end"/>
          </w:r>
        </w:sdtContent>
      </w:sdt>
      <w:r w:rsidRPr="00CF4F06">
        <w:rPr>
          <w:rFonts w:eastAsiaTheme="minorEastAsia"/>
        </w:rPr>
        <w:t xml:space="preserve">. The pseudo code is shown in </w:t>
      </w:r>
      <w:r w:rsidR="00EB57C8" w:rsidRPr="00286FF8">
        <w:rPr>
          <w:rFonts w:eastAsiaTheme="minorEastAsia"/>
        </w:rPr>
        <w:fldChar w:fldCharType="begin"/>
      </w:r>
      <w:r w:rsidR="00EB57C8" w:rsidRPr="00CF4F06">
        <w:rPr>
          <w:rFonts w:eastAsiaTheme="minorEastAsia"/>
        </w:rPr>
        <w:instrText xml:space="preserve"> REF _Ref408157519 \h </w:instrText>
      </w:r>
      <w:r w:rsidR="00EB57C8" w:rsidRPr="00286FF8">
        <w:rPr>
          <w:rFonts w:eastAsiaTheme="minorEastAsia"/>
        </w:rPr>
      </w:r>
      <w:r w:rsidR="00EB57C8" w:rsidRPr="00286FF8">
        <w:rPr>
          <w:rFonts w:eastAsiaTheme="minorEastAsia"/>
          <w:rPrChange w:id="661" w:author="Chancerel, Perrine" w:date="2015-04-01T12:09:00Z">
            <w:rPr>
              <w:rFonts w:eastAsiaTheme="minorEastAsia"/>
            </w:rPr>
          </w:rPrChange>
        </w:rPr>
        <w:fldChar w:fldCharType="separate"/>
      </w:r>
      <w:r w:rsidR="00344F4E" w:rsidRPr="00286FF8">
        <w:t xml:space="preserve">Code </w:t>
      </w:r>
      <w:r w:rsidR="00344F4E" w:rsidRPr="006B43F4">
        <w:rPr>
          <w:noProof/>
        </w:rPr>
        <w:t>2</w:t>
      </w:r>
      <w:r w:rsidR="00EB57C8" w:rsidRPr="00286FF8">
        <w:rPr>
          <w:rFonts w:eastAsiaTheme="minorEastAsia"/>
        </w:rPr>
        <w:fldChar w:fldCharType="end"/>
      </w:r>
      <w:r w:rsidRPr="00CF4F06">
        <w:rPr>
          <w:rFonts w:eastAsiaTheme="minorEastAsia"/>
        </w:rPr>
        <w:t>.</w:t>
      </w:r>
    </w:p>
    <w:p w14:paraId="56707C37" w14:textId="77777777" w:rsidR="005F2608" w:rsidRPr="00CF4F06" w:rsidRDefault="005F2608" w:rsidP="005F2608">
      <w:pPr>
        <w:keepNext/>
      </w:pPr>
      <w:r w:rsidRPr="00F579C9">
        <w:rPr>
          <w:noProof/>
          <w:lang w:val="de-DE" w:eastAsia="de-DE"/>
        </w:rPr>
        <mc:AlternateContent>
          <mc:Choice Requires="wps">
            <w:drawing>
              <wp:inline distT="0" distB="0" distL="0" distR="0" wp14:anchorId="683A33B5" wp14:editId="1BDE9F9E">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14:paraId="2E5812E3" w14:textId="77777777" w:rsidR="00D0670B" w:rsidRDefault="00D0670B" w:rsidP="00E62CC2">
                            <w:pPr>
                              <w:pStyle w:val="Code"/>
                              <w:spacing w:line="240" w:lineRule="auto"/>
                              <w:rPr>
                                <w:b/>
                              </w:rPr>
                            </w:pPr>
                            <w:r w:rsidRPr="00B173D0">
                              <w:rPr>
                                <w:b/>
                              </w:rPr>
                              <w:t>PSEUDOCODE:</w:t>
                            </w:r>
                          </w:p>
                          <w:p w14:paraId="03D96888" w14:textId="77777777" w:rsidR="00D0670B" w:rsidRDefault="00D0670B" w:rsidP="00E62CC2">
                            <w:pPr>
                              <w:pStyle w:val="Code"/>
                              <w:spacing w:line="240" w:lineRule="auto"/>
                            </w:pPr>
                          </w:p>
                          <w:p w14:paraId="468BE99F" w14:textId="77777777" w:rsidR="00D0670B" w:rsidRDefault="00D0670B" w:rsidP="00E62CC2">
                            <w:pPr>
                              <w:pStyle w:val="Code"/>
                              <w:spacing w:line="240" w:lineRule="auto"/>
                            </w:pPr>
                            <w:proofErr w:type="spellStart"/>
                            <w:r>
                              <w:t>k_Means_</w:t>
                            </w:r>
                            <w:proofErr w:type="gramStart"/>
                            <w:r>
                              <w:t>Clustering</w:t>
                            </w:r>
                            <w:proofErr w:type="spellEnd"/>
                            <w:r>
                              <w:t>(</w:t>
                            </w:r>
                            <w:proofErr w:type="gramEnd"/>
                            <w:r>
                              <w:t>samples)</w:t>
                            </w:r>
                          </w:p>
                          <w:p w14:paraId="008E45CB" w14:textId="77777777" w:rsidR="00D0670B" w:rsidRDefault="00D0670B" w:rsidP="00E62CC2">
                            <w:pPr>
                              <w:pStyle w:val="Code"/>
                              <w:spacing w:line="240" w:lineRule="auto"/>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14:paraId="6D1825BB" w14:textId="77777777" w:rsidR="00D0670B" w:rsidRDefault="00D0670B" w:rsidP="00E62CC2">
                            <w:pPr>
                              <w:pStyle w:val="Code"/>
                              <w:spacing w:line="240" w:lineRule="auto"/>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14:paraId="526C5E7C" w14:textId="77777777" w:rsidR="00D0670B" w:rsidRDefault="00D0670B" w:rsidP="00E62CC2">
                            <w:pPr>
                              <w:pStyle w:val="Code"/>
                              <w:spacing w:line="240" w:lineRule="auto"/>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14:paraId="2271A17A" w14:textId="77777777" w:rsidR="00D0670B" w:rsidRDefault="00D0670B" w:rsidP="00E62CC2">
                            <w:pPr>
                              <w:pStyle w:val="Code"/>
                              <w:spacing w:line="240" w:lineRule="auto"/>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14:paraId="7C4C8468" w14:textId="77777777" w:rsidR="00D0670B" w:rsidRPr="009A12C6" w:rsidRDefault="00D0670B" w:rsidP="00E62CC2">
                            <w:pPr>
                              <w:pStyle w:val="Code"/>
                              <w:spacing w:line="240" w:lineRule="auto"/>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14:paraId="1E8087BD" w14:textId="77777777" w:rsidR="00D0670B" w:rsidRDefault="00D0670B" w:rsidP="00E62CC2">
                            <w:pPr>
                              <w:pStyle w:val="Code"/>
                              <w:spacing w:line="240" w:lineRule="auto"/>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w14:anchorId="683A33B5"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14:paraId="2E5812E3" w14:textId="77777777" w:rsidR="00D0670B" w:rsidRDefault="00D0670B" w:rsidP="00E62CC2">
                      <w:pPr>
                        <w:pStyle w:val="Code"/>
                        <w:spacing w:line="240" w:lineRule="auto"/>
                        <w:rPr>
                          <w:b/>
                        </w:rPr>
                      </w:pPr>
                      <w:r w:rsidRPr="00B173D0">
                        <w:rPr>
                          <w:b/>
                        </w:rPr>
                        <w:t>PSEUDOCODE:</w:t>
                      </w:r>
                    </w:p>
                    <w:p w14:paraId="03D96888" w14:textId="77777777" w:rsidR="00D0670B" w:rsidRDefault="00D0670B" w:rsidP="00E62CC2">
                      <w:pPr>
                        <w:pStyle w:val="Code"/>
                        <w:spacing w:line="240" w:lineRule="auto"/>
                      </w:pPr>
                    </w:p>
                    <w:p w14:paraId="468BE99F" w14:textId="77777777" w:rsidR="00D0670B" w:rsidRDefault="00D0670B" w:rsidP="00E62CC2">
                      <w:pPr>
                        <w:pStyle w:val="Code"/>
                        <w:spacing w:line="240" w:lineRule="auto"/>
                      </w:pPr>
                      <w:proofErr w:type="spellStart"/>
                      <w:r>
                        <w:t>k_Means_</w:t>
                      </w:r>
                      <w:proofErr w:type="gramStart"/>
                      <w:r>
                        <w:t>Clustering</w:t>
                      </w:r>
                      <w:proofErr w:type="spellEnd"/>
                      <w:r>
                        <w:t>(</w:t>
                      </w:r>
                      <w:proofErr w:type="gramEnd"/>
                      <w:r>
                        <w:t>samples)</w:t>
                      </w:r>
                    </w:p>
                    <w:p w14:paraId="008E45CB" w14:textId="77777777" w:rsidR="00D0670B" w:rsidRDefault="00D0670B" w:rsidP="00E62CC2">
                      <w:pPr>
                        <w:pStyle w:val="Code"/>
                        <w:spacing w:line="240" w:lineRule="auto"/>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14:paraId="6D1825BB" w14:textId="77777777" w:rsidR="00D0670B" w:rsidRDefault="00D0670B" w:rsidP="00E62CC2">
                      <w:pPr>
                        <w:pStyle w:val="Code"/>
                        <w:spacing w:line="240" w:lineRule="auto"/>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14:paraId="526C5E7C" w14:textId="77777777" w:rsidR="00D0670B" w:rsidRDefault="00D0670B" w:rsidP="00E62CC2">
                      <w:pPr>
                        <w:pStyle w:val="Code"/>
                        <w:spacing w:line="240" w:lineRule="auto"/>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14:paraId="2271A17A" w14:textId="77777777" w:rsidR="00D0670B" w:rsidRDefault="00D0670B" w:rsidP="00E62CC2">
                      <w:pPr>
                        <w:pStyle w:val="Code"/>
                        <w:spacing w:line="240" w:lineRule="auto"/>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14:paraId="7C4C8468" w14:textId="77777777" w:rsidR="00D0670B" w:rsidRPr="009A12C6" w:rsidRDefault="00D0670B" w:rsidP="00E62CC2">
                      <w:pPr>
                        <w:pStyle w:val="Code"/>
                        <w:spacing w:line="240" w:lineRule="auto"/>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14:paraId="1E8087BD" w14:textId="77777777" w:rsidR="00D0670B" w:rsidRDefault="00D0670B" w:rsidP="00E62CC2">
                      <w:pPr>
                        <w:pStyle w:val="Code"/>
                        <w:spacing w:line="240" w:lineRule="auto"/>
                      </w:pPr>
                      <w:proofErr w:type="gramStart"/>
                      <w:r>
                        <w:t>end</w:t>
                      </w:r>
                      <w:proofErr w:type="gramEnd"/>
                    </w:p>
                  </w:txbxContent>
                </v:textbox>
                <w10:anchorlock/>
              </v:shape>
            </w:pict>
          </mc:Fallback>
        </mc:AlternateContent>
      </w:r>
    </w:p>
    <w:p w14:paraId="345A3DBF" w14:textId="77777777" w:rsidR="005F2608" w:rsidRPr="00CF4F06" w:rsidRDefault="005F2608" w:rsidP="005F2608">
      <w:pPr>
        <w:pStyle w:val="Beschriftung"/>
        <w:rPr>
          <w:rFonts w:eastAsiaTheme="minorEastAsia"/>
          <w:rPrChange w:id="662" w:author="Chancerel, Perrine" w:date="2015-04-01T12:09:00Z">
            <w:rPr>
              <w:rFonts w:eastAsiaTheme="minorEastAsia"/>
              <w:lang w:val="es-ES"/>
            </w:rPr>
          </w:rPrChange>
        </w:rPr>
      </w:pPr>
      <w:bookmarkStart w:id="663" w:name="_Ref408157519"/>
      <w:r w:rsidRPr="00CF4F06">
        <w:rPr>
          <w:rPrChange w:id="664" w:author="Chancerel, Perrine" w:date="2015-04-01T12:09:00Z">
            <w:rPr>
              <w:lang w:val="es-ES"/>
            </w:rPr>
          </w:rPrChange>
        </w:rPr>
        <w:t xml:space="preserve">Code </w:t>
      </w:r>
      <w:r w:rsidR="005E1750" w:rsidRPr="00286FF8">
        <w:fldChar w:fldCharType="begin"/>
      </w:r>
      <w:r w:rsidR="005E1750" w:rsidRPr="00CF4F06">
        <w:rPr>
          <w:rPrChange w:id="665" w:author="Chancerel, Perrine" w:date="2015-04-01T12:09:00Z">
            <w:rPr>
              <w:lang w:val="es-ES"/>
            </w:rPr>
          </w:rPrChange>
        </w:rPr>
        <w:instrText xml:space="preserve"> SEQ Code \* ARABIC </w:instrText>
      </w:r>
      <w:r w:rsidR="005E1750" w:rsidRPr="00286FF8">
        <w:rPr>
          <w:rPrChange w:id="666" w:author="Chancerel, Perrine" w:date="2015-04-01T12:09:00Z">
            <w:rPr>
              <w:noProof/>
            </w:rPr>
          </w:rPrChange>
        </w:rPr>
        <w:fldChar w:fldCharType="separate"/>
      </w:r>
      <w:r w:rsidR="00344F4E" w:rsidRPr="00CF4F06">
        <w:rPr>
          <w:noProof/>
          <w:rPrChange w:id="667" w:author="Chancerel, Perrine" w:date="2015-04-01T12:09:00Z">
            <w:rPr>
              <w:noProof/>
              <w:lang w:val="es-ES"/>
            </w:rPr>
          </w:rPrChange>
        </w:rPr>
        <w:t>2</w:t>
      </w:r>
      <w:r w:rsidR="005E1750" w:rsidRPr="00286FF8">
        <w:rPr>
          <w:noProof/>
        </w:rPr>
        <w:fldChar w:fldCharType="end"/>
      </w:r>
      <w:bookmarkEnd w:id="663"/>
      <w:r w:rsidR="00E62CC2" w:rsidRPr="00CF4F06">
        <w:rPr>
          <w:rPrChange w:id="668" w:author="Chancerel, Perrine" w:date="2015-04-01T12:09:00Z">
            <w:rPr>
              <w:lang w:val="es-ES"/>
            </w:rPr>
          </w:rPrChange>
        </w:rPr>
        <w:t xml:space="preserve">: </w:t>
      </w:r>
      <w:r w:rsidRPr="00CF4F06">
        <w:rPr>
          <w:rPrChange w:id="669" w:author="Chancerel, Perrine" w:date="2015-04-01T12:09:00Z">
            <w:rPr>
              <w:lang w:val="es-ES"/>
            </w:rPr>
          </w:rPrChange>
        </w:rPr>
        <w:t>k-means clustering pseudo code</w:t>
      </w:r>
      <w:r w:rsidR="00AF0607" w:rsidRPr="00CF4F06">
        <w:rPr>
          <w:rPrChange w:id="670" w:author="Chancerel, Perrine" w:date="2015-04-01T12:09:00Z">
            <w:rPr>
              <w:lang w:val="es-ES"/>
            </w:rPr>
          </w:rPrChange>
        </w:rPr>
        <w:t xml:space="preserve"> </w:t>
      </w:r>
      <w:sdt>
        <w:sdtPr>
          <w:id w:val="-39437903"/>
          <w:citation/>
        </w:sdtPr>
        <w:sdtContent>
          <w:r w:rsidR="00C95304" w:rsidRPr="006B43F4">
            <w:fldChar w:fldCharType="begin"/>
          </w:r>
          <w:r w:rsidR="00C95304" w:rsidRPr="00CF4F06">
            <w:rPr>
              <w:rPrChange w:id="671" w:author="Chancerel, Perrine" w:date="2015-04-01T12:09:00Z">
                <w:rPr>
                  <w:lang w:val="es-ES"/>
                </w:rPr>
              </w:rPrChange>
            </w:rPr>
            <w:instrText xml:space="preserve"> CITATION Duda2012 \l 1033 </w:instrText>
          </w:r>
          <w:r w:rsidR="00C95304" w:rsidRPr="006B43F4">
            <w:rPr>
              <w:rPrChange w:id="672" w:author="Chancerel, Perrine" w:date="2015-04-01T12:09:00Z">
                <w:rPr/>
              </w:rPrChange>
            </w:rPr>
            <w:fldChar w:fldCharType="separate"/>
          </w:r>
          <w:r w:rsidR="00344F4E" w:rsidRPr="00CF4F06">
            <w:rPr>
              <w:noProof/>
              <w:rPrChange w:id="673" w:author="Chancerel, Perrine" w:date="2015-04-01T12:09:00Z">
                <w:rPr>
                  <w:noProof/>
                  <w:lang w:val="es-ES"/>
                </w:rPr>
              </w:rPrChange>
            </w:rPr>
            <w:t>(Duda, et al., 2012)</w:t>
          </w:r>
          <w:r w:rsidR="00C95304" w:rsidRPr="006B43F4">
            <w:fldChar w:fldCharType="end"/>
          </w:r>
        </w:sdtContent>
      </w:sdt>
    </w:p>
    <w:p w14:paraId="04FF9438" w14:textId="77777777" w:rsidR="005F2608" w:rsidRPr="00CF4F06" w:rsidRDefault="005F2608" w:rsidP="005F2608">
      <w:pPr>
        <w:rPr>
          <w:rPrChange w:id="674" w:author="Chancerel, Perrine" w:date="2015-04-01T12:09:00Z">
            <w:rPr>
              <w:lang w:val="es-ES"/>
            </w:rPr>
          </w:rPrChange>
        </w:rPr>
      </w:pPr>
    </w:p>
    <w:p w14:paraId="5BE5D4ED" w14:textId="77777777" w:rsidR="004E158C" w:rsidRPr="00CF4F06" w:rsidRDefault="004E158C" w:rsidP="00883132">
      <w:pPr>
        <w:pStyle w:val="berschrift3"/>
        <w:numPr>
          <w:ilvl w:val="2"/>
          <w:numId w:val="1"/>
        </w:numPr>
      </w:pPr>
      <w:bookmarkStart w:id="675" w:name="_Ref405909386"/>
      <w:bookmarkStart w:id="676" w:name="_Toc415436288"/>
      <w:r w:rsidRPr="00CF4F06">
        <w:t>N</w:t>
      </w:r>
      <w:r w:rsidR="00A0540C" w:rsidRPr="00286FF8">
        <w:t>or</w:t>
      </w:r>
      <w:r w:rsidR="00C95304" w:rsidRPr="006B43F4">
        <w:t>malized cross correlation for 2</w:t>
      </w:r>
      <w:r w:rsidR="00A0540C" w:rsidRPr="00924709">
        <w:t xml:space="preserve">D </w:t>
      </w:r>
      <w:r w:rsidRPr="00CF4F06">
        <w:t>pattern matching</w:t>
      </w:r>
      <w:bookmarkEnd w:id="675"/>
      <w:bookmarkEnd w:id="676"/>
    </w:p>
    <w:p w14:paraId="1B2664DD" w14:textId="77777777" w:rsidR="00200FDA" w:rsidRPr="00CF4F06" w:rsidRDefault="00681389" w:rsidP="003C4C78">
      <w:pPr>
        <w:rPr>
          <w:rFonts w:eastAsiaTheme="minorEastAsia"/>
        </w:rPr>
      </w:pPr>
      <w:r w:rsidRPr="00CF4F06">
        <w:t>Template matching is a technique for finding regions in an image that matches a smaller image template</w:t>
      </w:r>
      <w:ins w:id="677" w:author="Perrine Chancerel" w:date="2015-03-31T13:55:00Z">
        <w:r w:rsidR="003D2663" w:rsidRPr="00CF4F06">
          <w:t xml:space="preserve"> [reference?]</w:t>
        </w:r>
      </w:ins>
      <w:r w:rsidRPr="00CF4F06">
        <w:t xml:space="preserve">. One approach of determining the position of a pattern in an image is </w:t>
      </w:r>
      <w:r w:rsidR="00200FDA" w:rsidRPr="00CF4F06">
        <w:t>based on the</w:t>
      </w:r>
      <w:r w:rsidRPr="00CF4F06">
        <w:t xml:space="preserve"> </w:t>
      </w:r>
      <w:r w:rsidR="00C95304" w:rsidRPr="00CF4F06">
        <w:t>2D</w:t>
      </w:r>
      <w:r w:rsidRPr="00CF4F06">
        <w:t xml:space="preserve"> normalized cross correlation.</w:t>
      </w:r>
      <w:r w:rsidR="007C3A5E" w:rsidRPr="00CF4F06">
        <w:t xml:space="preserve"> Let </w:t>
      </w:r>
      <m:oMath>
        <m:r>
          <w:rPr>
            <w:rFonts w:ascii="Cambria Math" w:hAnsi="Cambria Math"/>
          </w:rPr>
          <m:t>f(x,y)</m:t>
        </m:r>
      </m:oMath>
      <w:r w:rsidR="007C3A5E" w:rsidRPr="00CF4F06">
        <w:rPr>
          <w:rFonts w:eastAsiaTheme="minorEastAsia"/>
        </w:rPr>
        <w:t xml:space="preserve"> be </w:t>
      </w:r>
      <w:r w:rsidR="00A60357" w:rsidRPr="00CF4F06">
        <w:rPr>
          <w:rFonts w:eastAsiaTheme="minorEastAsia"/>
        </w:rPr>
        <w:t>the intensity value of an i</w:t>
      </w:r>
      <w:r w:rsidR="007C3A5E" w:rsidRPr="00CF4F06">
        <w:rPr>
          <w:rFonts w:eastAsiaTheme="minorEastAsia"/>
        </w:rPr>
        <w:t xml:space="preserve">mage at the point </w:t>
      </w:r>
      <m:oMath>
        <m:r>
          <w:rPr>
            <w:rFonts w:ascii="Cambria Math" w:eastAsiaTheme="minorEastAsia" w:hAnsi="Cambria Math"/>
          </w:rPr>
          <m:t>(x,y)</m:t>
        </m:r>
      </m:oMath>
      <w:r w:rsidR="007C3A5E" w:rsidRPr="00CF4F06">
        <w:rPr>
          <w:rFonts w:eastAsiaTheme="minorEastAsia"/>
        </w:rPr>
        <w:t xml:space="preserve"> </w:t>
      </w:r>
      <w:r w:rsidR="00A60357" w:rsidRPr="00CF4F06">
        <w:rPr>
          <w:rFonts w:eastAsiaTheme="minorEastAsia"/>
        </w:rPr>
        <w:t>where</w:t>
      </w:r>
      <m:oMath>
        <m:r>
          <w:rPr>
            <w:rFonts w:ascii="Cambria Math" w:eastAsiaTheme="minorEastAsia" w:hAnsi="Cambria Math"/>
          </w:rPr>
          <m:t xml:space="preserve"> x∊{0,…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sidRPr="006B43F4">
        <w:rPr>
          <w:rFonts w:eastAsiaTheme="minorEastAsia"/>
        </w:rPr>
        <w:t xml:space="preserve">, </w:t>
      </w:r>
      <m:oMath>
        <m:r>
          <w:rPr>
            <w:rFonts w:ascii="Cambria Math" w:eastAsiaTheme="minorEastAsia" w:hAnsi="Cambria Math"/>
          </w:rPr>
          <m:t>y∊{0,…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sidRPr="006B43F4">
        <w:rPr>
          <w:rFonts w:eastAsiaTheme="minorEastAsia"/>
        </w:rPr>
        <w:t xml:space="preserve"> and</w:t>
      </w:r>
      <w:r w:rsidR="00796804" w:rsidRPr="009247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sidRPr="00286FF8">
        <w:rPr>
          <w:rFonts w:eastAsiaTheme="minorEastAsia"/>
        </w:rPr>
        <w:t>is</w:t>
      </w:r>
      <w:r w:rsidR="00796804" w:rsidRPr="006B43F4">
        <w:rPr>
          <w:rFonts w:eastAsiaTheme="minorEastAsia"/>
        </w:rPr>
        <w:t xml:space="preserve"> the size of the image. The pattern is represented </w:t>
      </w:r>
      <w:r w:rsidR="00A60357" w:rsidRPr="00924709">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sidRPr="00CF4F06">
        <w:rPr>
          <w:rFonts w:eastAsiaTheme="minorEastAsia"/>
        </w:rPr>
        <w:t>.</w:t>
      </w:r>
      <w:r w:rsidR="00200FDA" w:rsidRPr="00286FF8">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u, v</m:t>
            </m:r>
          </m:e>
        </m:d>
      </m:oMath>
      <w:r w:rsidR="00200FDA" w:rsidRPr="00CF4F06">
        <w:rPr>
          <w:rFonts w:eastAsiaTheme="minorEastAsia"/>
        </w:rPr>
        <w:t xml:space="preserve"> in the image</w:t>
      </w:r>
      <m:oMath>
        <m:r>
          <w:rPr>
            <w:rFonts w:ascii="Cambria Math" w:eastAsiaTheme="minorEastAsia" w:hAnsi="Cambria Math"/>
          </w:rPr>
          <m:t xml:space="preserve"> f</m:t>
        </m:r>
      </m:oMath>
      <w:r w:rsidR="00200FDA" w:rsidRPr="00924709">
        <w:rPr>
          <w:rFonts w:eastAsiaTheme="minorEastAsia"/>
        </w:rPr>
        <w:t xml:space="preserve">, the </w:t>
      </w:r>
      <w:r w:rsidR="00200FDA" w:rsidRPr="00CF4F06">
        <w:t xml:space="preserve">normalized cross correlation value </w:t>
      </w:r>
      <m:oMath>
        <m:r>
          <w:rPr>
            <w:rFonts w:ascii="Cambria Math" w:hAnsi="Cambria Math"/>
          </w:rPr>
          <m:t>γ</m:t>
        </m:r>
      </m:oMath>
      <w:r w:rsidR="00200FDA" w:rsidRPr="00CF4F06">
        <w:t xml:space="preserve"> is </w:t>
      </w:r>
      <w:r w:rsidR="00FD1694" w:rsidRPr="00CF4F06">
        <w:t xml:space="preserve">calculated between the image </w:t>
      </w:r>
      <m:oMath>
        <m:r>
          <w:rPr>
            <w:rFonts w:ascii="Cambria Math" w:hAnsi="Cambria Math"/>
          </w:rPr>
          <m:t>f</m:t>
        </m:r>
      </m:oMath>
      <w:r w:rsidR="00CE2B9E" w:rsidRPr="00CF4F06">
        <w:t xml:space="preserve"> and the template</w:t>
      </w:r>
      <m:oMath>
        <m:r>
          <w:rPr>
            <w:rFonts w:ascii="Cambria Math" w:hAnsi="Cambria Math"/>
          </w:rPr>
          <m:t xml:space="preserve"> t</m:t>
        </m:r>
      </m:oMath>
      <w:r w:rsidR="00425E46" w:rsidRPr="00CF4F06">
        <w:rPr>
          <w:rFonts w:eastAsiaTheme="minorEastAsia"/>
        </w:rPr>
        <w:t>. T</w:t>
      </w:r>
      <w:r w:rsidR="00FD1694" w:rsidRPr="00CF4F06">
        <w:rPr>
          <w:rFonts w:eastAsiaTheme="minorEastAsia"/>
        </w:rPr>
        <w:t xml:space="preserve">he </w:t>
      </w:r>
      <w:r w:rsidR="000E0C9B" w:rsidRPr="00CF4F06">
        <w:rPr>
          <w:rFonts w:eastAsiaTheme="minorEastAsia"/>
        </w:rPr>
        <w:t>template</w:t>
      </w:r>
      <m:oMath>
        <m:r>
          <w:rPr>
            <w:rFonts w:ascii="Cambria Math" w:eastAsiaTheme="minorEastAsia" w:hAnsi="Cambria Math"/>
          </w:rPr>
          <m:t xml:space="preserve"> t</m:t>
        </m:r>
      </m:oMath>
      <w:r w:rsidR="00FD1694" w:rsidRPr="00CF4F06">
        <w:rPr>
          <w:rFonts w:eastAsiaTheme="minorEastAsia"/>
        </w:rPr>
        <w:t xml:space="preserve"> is shifted by </w:t>
      </w:r>
      <m:oMath>
        <m:r>
          <w:rPr>
            <w:rFonts w:ascii="Cambria Math" w:eastAsiaTheme="minorEastAsia" w:hAnsi="Cambria Math"/>
          </w:rPr>
          <m:t>u</m:t>
        </m:r>
      </m:oMath>
      <w:r w:rsidR="00FD1694" w:rsidRPr="00CF4F06">
        <w:rPr>
          <w:rFonts w:eastAsiaTheme="minorEastAsia"/>
        </w:rPr>
        <w:t xml:space="preserve"> steps in the </w:t>
      </w:r>
      <m:oMath>
        <m:r>
          <w:rPr>
            <w:rFonts w:ascii="Cambria Math" w:eastAsiaTheme="minorEastAsia" w:hAnsi="Cambria Math"/>
          </w:rPr>
          <m:t>x</m:t>
        </m:r>
      </m:oMath>
      <w:r w:rsidR="00FD1694" w:rsidRPr="00CF4F06">
        <w:rPr>
          <w:rFonts w:eastAsiaTheme="minorEastAsia"/>
        </w:rPr>
        <w:t xml:space="preserve"> direction and </w:t>
      </w:r>
      <m:oMath>
        <m:r>
          <w:rPr>
            <w:rFonts w:ascii="Cambria Math" w:eastAsiaTheme="minorEastAsia" w:hAnsi="Cambria Math"/>
          </w:rPr>
          <m:t>v</m:t>
        </m:r>
      </m:oMath>
      <w:r w:rsidR="00FD1694" w:rsidRPr="00CF4F06">
        <w:rPr>
          <w:rFonts w:eastAsiaTheme="minorEastAsia"/>
        </w:rPr>
        <w:t xml:space="preserve"> steps in the </w:t>
      </w:r>
      <m:oMath>
        <m:r>
          <w:rPr>
            <w:rFonts w:ascii="Cambria Math" w:eastAsiaTheme="minorEastAsia" w:hAnsi="Cambria Math"/>
          </w:rPr>
          <m:t>y</m:t>
        </m:r>
      </m:oMath>
      <w:r w:rsidR="00FD1694" w:rsidRPr="00CF4F06">
        <w:rPr>
          <w:rFonts w:eastAsiaTheme="minorEastAsia"/>
        </w:rPr>
        <w:t xml:space="preserve"> direction. The</w:t>
      </w:r>
      <w:r w:rsidR="00A809BC" w:rsidRPr="00CF4F06">
        <w:t xml:space="preserve"> normalized cross correlation value </w:t>
      </w:r>
      <m:oMath>
        <m:r>
          <w:rPr>
            <w:rFonts w:ascii="Cambria Math" w:hAnsi="Cambria Math"/>
          </w:rPr>
          <m:t>γ</m:t>
        </m:r>
      </m:oMath>
      <w:r w:rsidR="00A809BC" w:rsidRPr="00CF4F06">
        <w:rPr>
          <w:rFonts w:eastAsiaTheme="minorEastAsia"/>
        </w:rPr>
        <w:t xml:space="preserve"> is calculated as follow</w:t>
      </w:r>
      <w:r w:rsidR="00AE22A1" w:rsidRPr="00CF4F06">
        <w:rPr>
          <w:rFonts w:eastAsiaTheme="minorEastAsia"/>
        </w:rPr>
        <w:t>s</w:t>
      </w:r>
      <w:r w:rsidR="00A809BC" w:rsidRPr="00CF4F06">
        <w:rPr>
          <w:rFonts w:eastAsiaTheme="minorEastAsia"/>
        </w:rPr>
        <w:t>:</w:t>
      </w:r>
    </w:p>
    <w:tbl>
      <w:tblPr>
        <w:tblStyle w:val="Tabellenraster"/>
        <w:tblW w:w="0" w:type="auto"/>
        <w:tblLook w:val="04A0" w:firstRow="1" w:lastRow="0" w:firstColumn="1" w:lastColumn="0" w:noHBand="0" w:noVBand="1"/>
      </w:tblPr>
      <w:tblGrid>
        <w:gridCol w:w="8748"/>
        <w:gridCol w:w="828"/>
      </w:tblGrid>
      <w:tr w:rsidR="00A809BC" w:rsidRPr="00CF4F06" w14:paraId="53E0DD32" w14:textId="77777777" w:rsidTr="0082748D">
        <w:tc>
          <w:tcPr>
            <w:tcW w:w="8748" w:type="dxa"/>
            <w:tcBorders>
              <w:top w:val="nil"/>
              <w:left w:val="nil"/>
              <w:bottom w:val="nil"/>
              <w:right w:val="nil"/>
            </w:tcBorders>
          </w:tcPr>
          <w:p w14:paraId="2AF820D1" w14:textId="77777777" w:rsidR="00A809BC" w:rsidRPr="006B43F4" w:rsidRDefault="008F64B2" w:rsidP="00742CB6">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x,y</m:t>
                                </m:r>
                              </m:sub>
                              <m:sup/>
                              <m:e>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x-u,y-</m:t>
                                        </m:r>
                                        <m:r>
                                          <w:rPr>
                                            <w:rFonts w:ascii="Cambria Math" w:hAnsi="Cambria Math"/>
                                          </w:rPr>
                                          <m:t>v</m:t>
                                        </m:r>
                                      </m:e>
                                    </m:d>
                                    <m:r>
                                      <w:rPr>
                                        <w:rFonts w:ascii="Cambria Math" w:hAnsi="Cambria Math"/>
                                      </w:rPr>
                                      <m:t>-</m:t>
                                    </m:r>
                                    <m:acc>
                                      <m:accPr>
                                        <m:chr m:val="̅"/>
                                        <m:ctrlPr>
                                          <w:rPr>
                                            <w:rFonts w:ascii="Cambria Math" w:hAnsi="Cambria Math"/>
                                            <w:i/>
                                          </w:rPr>
                                        </m:ctrlPr>
                                      </m:accPr>
                                      <m:e>
                                        <m:r>
                                          <w:rPr>
                                            <w:rFonts w:ascii="Cambria Math" w:hAnsi="Cambria Math"/>
                                          </w:rPr>
                                          <m:t>t</m:t>
                                        </m:r>
                                      </m:e>
                                    </m:acc>
                                  </m:e>
                                </m:d>
                              </m:e>
                            </m:nary>
                          </m:e>
                        </m:nary>
                      </m:e>
                    </m:rad>
                  </m:den>
                </m:f>
                <m:r>
                  <w:rPr>
                    <w:rFonts w:ascii="Cambria Math" w:hAnsi="Cambria Math"/>
                  </w:rPr>
                  <m:t xml:space="preserve"> </m:t>
                </m:r>
                <m:r>
                  <w:rPr>
                    <w:rFonts w:ascii="Cambria Math" w:eastAsiaTheme="minorEastAsia" w:hAnsi="Cambria Math"/>
                  </w:rPr>
                  <m:t xml:space="preserve">.  </m:t>
                </m:r>
              </m:oMath>
            </m:oMathPara>
          </w:p>
        </w:tc>
        <w:tc>
          <w:tcPr>
            <w:tcW w:w="828" w:type="dxa"/>
            <w:tcBorders>
              <w:top w:val="nil"/>
              <w:left w:val="nil"/>
              <w:bottom w:val="nil"/>
              <w:right w:val="nil"/>
            </w:tcBorders>
          </w:tcPr>
          <w:p w14:paraId="0C0FC40D" w14:textId="77777777" w:rsidR="00A809BC" w:rsidRPr="00286FF8" w:rsidRDefault="00A809BC" w:rsidP="0082748D">
            <w:r w:rsidRPr="00924709">
              <w:t>(</w:t>
            </w:r>
            <w:r w:rsidR="005E1750" w:rsidRPr="006B43F4">
              <w:fldChar w:fldCharType="begin"/>
            </w:r>
            <w:r w:rsidR="005E1750" w:rsidRPr="00CF4F06">
              <w:instrText xml:space="preserve"> SEQ Equation \* ARABIC </w:instrText>
            </w:r>
            <w:r w:rsidR="005E1750" w:rsidRPr="006B43F4">
              <w:rPr>
                <w:rPrChange w:id="678" w:author="Chancerel, Perrine" w:date="2015-04-01T12:09:00Z">
                  <w:rPr>
                    <w:noProof/>
                  </w:rPr>
                </w:rPrChange>
              </w:rPr>
              <w:fldChar w:fldCharType="separate"/>
            </w:r>
            <w:r w:rsidR="00344F4E" w:rsidRPr="006B43F4">
              <w:rPr>
                <w:noProof/>
              </w:rPr>
              <w:t>10</w:t>
            </w:r>
            <w:r w:rsidR="005E1750" w:rsidRPr="006B43F4">
              <w:rPr>
                <w:noProof/>
              </w:rPr>
              <w:fldChar w:fldCharType="end"/>
            </w:r>
            <w:r w:rsidRPr="00CF4F06">
              <w:t>)</w:t>
            </w:r>
          </w:p>
        </w:tc>
      </w:tr>
    </w:tbl>
    <w:p w14:paraId="7492A306" w14:textId="77777777" w:rsidR="00A809BC" w:rsidRPr="00CF4F06" w:rsidRDefault="00CC2B78" w:rsidP="003C4C78">
      <w:pPr>
        <w:rPr>
          <w:rFonts w:eastAsiaTheme="minorEastAsia"/>
        </w:rPr>
      </w:pPr>
      <w:r w:rsidRPr="00CF4F06">
        <w:rPr>
          <w:rFonts w:eastAsiaTheme="minorEastAsia"/>
        </w:rPr>
        <w:lastRenderedPageBreak/>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sidRPr="00CF4F06">
        <w:rPr>
          <w:rFonts w:eastAsiaTheme="minorEastAsia"/>
        </w:rPr>
        <w:t xml:space="preserve"> </w:t>
      </w:r>
      <w:r w:rsidRPr="00CF4F06">
        <w:rPr>
          <w:rFonts w:eastAsiaTheme="minorEastAsia"/>
        </w:rPr>
        <w:tab/>
        <w:t xml:space="preserve">is the mean value of </w:t>
      </w:r>
      <m:oMath>
        <m:r>
          <w:rPr>
            <w:rFonts w:ascii="Cambria Math" w:eastAsiaTheme="minorEastAsia" w:hAnsi="Cambria Math"/>
          </w:rPr>
          <m:t>f(x,y)</m:t>
        </m:r>
      </m:oMath>
      <w:r w:rsidRPr="00CF4F06">
        <w:rPr>
          <w:rFonts w:eastAsiaTheme="minorEastAsia"/>
        </w:rPr>
        <w:t xml:space="preserve"> within the area of the template t shifted to </w:t>
      </w:r>
      <m:oMath>
        <m:r>
          <w:rPr>
            <w:rFonts w:ascii="Cambria Math" w:eastAsiaTheme="minorEastAsia" w:hAnsi="Cambria Math"/>
          </w:rPr>
          <m:t>(u,v)</m:t>
        </m:r>
      </m:oMath>
      <w:r w:rsidRPr="00CF4F06">
        <w:rPr>
          <w:rFonts w:eastAsiaTheme="minorEastAsia"/>
        </w:rPr>
        <w:t xml:space="preserve"> which is calculated by</w:t>
      </w:r>
    </w:p>
    <w:tbl>
      <w:tblPr>
        <w:tblStyle w:val="Tabellenraster"/>
        <w:tblW w:w="0" w:type="auto"/>
        <w:tblLook w:val="04A0" w:firstRow="1" w:lastRow="0" w:firstColumn="1" w:lastColumn="0" w:noHBand="0" w:noVBand="1"/>
      </w:tblPr>
      <w:tblGrid>
        <w:gridCol w:w="8748"/>
        <w:gridCol w:w="828"/>
      </w:tblGrid>
      <w:tr w:rsidR="00CC2B78" w:rsidRPr="00CF4F06" w14:paraId="43B57DF7" w14:textId="77777777" w:rsidTr="0082748D">
        <w:tc>
          <w:tcPr>
            <w:tcW w:w="8748" w:type="dxa"/>
            <w:tcBorders>
              <w:top w:val="nil"/>
              <w:left w:val="nil"/>
              <w:bottom w:val="nil"/>
              <w:right w:val="nil"/>
            </w:tcBorders>
          </w:tcPr>
          <w:p w14:paraId="3885118B" w14:textId="77777777" w:rsidR="00CC2B78" w:rsidRPr="00286FF8" w:rsidRDefault="00D0670B"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x=u</m:t>
                    </m:r>
                  </m:sub>
                  <m:sup>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y=v</m:t>
                        </m:r>
                      </m:sub>
                      <m:sup>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14:paraId="63FEDEC8" w14:textId="77777777" w:rsidR="00CC2B78" w:rsidRPr="00286FF8" w:rsidRDefault="00CC2B78" w:rsidP="0082748D">
            <w:r w:rsidRPr="006B43F4">
              <w:t>(</w:t>
            </w:r>
            <w:r w:rsidR="005E1750" w:rsidRPr="00286FF8">
              <w:fldChar w:fldCharType="begin"/>
            </w:r>
            <w:r w:rsidR="005E1750" w:rsidRPr="00CF4F06">
              <w:instrText xml:space="preserve"> SEQ Equation \* ARABIC </w:instrText>
            </w:r>
            <w:r w:rsidR="005E1750" w:rsidRPr="00286FF8">
              <w:rPr>
                <w:rPrChange w:id="679" w:author="Chancerel, Perrine" w:date="2015-04-01T12:09:00Z">
                  <w:rPr>
                    <w:noProof/>
                  </w:rPr>
                </w:rPrChange>
              </w:rPr>
              <w:fldChar w:fldCharType="separate"/>
            </w:r>
            <w:r w:rsidR="00344F4E" w:rsidRPr="00286FF8">
              <w:rPr>
                <w:noProof/>
              </w:rPr>
              <w:t>11</w:t>
            </w:r>
            <w:r w:rsidR="005E1750" w:rsidRPr="00286FF8">
              <w:rPr>
                <w:noProof/>
              </w:rPr>
              <w:fldChar w:fldCharType="end"/>
            </w:r>
            <w:r w:rsidRPr="00CF4F06">
              <w:t>)</w:t>
            </w:r>
          </w:p>
        </w:tc>
      </w:tr>
    </w:tbl>
    <w:p w14:paraId="24AE485F" w14:textId="77777777" w:rsidR="00CC2B78" w:rsidRPr="00CF4F06" w:rsidRDefault="00CC2B78" w:rsidP="003C4C78">
      <w:pPr>
        <w:rPr>
          <w:rFonts w:eastAsiaTheme="minorEastAsia"/>
        </w:rPr>
      </w:pPr>
      <w:r w:rsidRPr="00CF4F06">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sidRPr="00CF4F06">
        <w:rPr>
          <w:rFonts w:eastAsiaTheme="minorEastAsia"/>
        </w:rPr>
        <w:t xml:space="preserve"> is t</w:t>
      </w:r>
      <w:r w:rsidR="008F64B2" w:rsidRPr="00286FF8">
        <w:rPr>
          <w:rFonts w:eastAsiaTheme="minorEastAsia"/>
        </w:rPr>
        <w:t xml:space="preserve">he mean value of the template t and defined </w:t>
      </w:r>
      <w:r w:rsidR="008F64B2" w:rsidRPr="006B43F4">
        <w:rPr>
          <w:rFonts w:eastAsiaTheme="minorEastAsia"/>
        </w:rPr>
        <w:t>as:</w:t>
      </w:r>
      <w:r w:rsidRPr="00CF4F06">
        <w:rPr>
          <w:rFonts w:eastAsiaTheme="minorEastAsia"/>
        </w:rPr>
        <w:t xml:space="preserve"> </w:t>
      </w:r>
    </w:p>
    <w:tbl>
      <w:tblPr>
        <w:tblStyle w:val="Tabellenraster"/>
        <w:tblW w:w="0" w:type="auto"/>
        <w:tblLook w:val="04A0" w:firstRow="1" w:lastRow="0" w:firstColumn="1" w:lastColumn="0" w:noHBand="0" w:noVBand="1"/>
      </w:tblPr>
      <w:tblGrid>
        <w:gridCol w:w="8748"/>
        <w:gridCol w:w="828"/>
      </w:tblGrid>
      <w:tr w:rsidR="001358A4" w:rsidRPr="00CF4F06" w14:paraId="06343152" w14:textId="77777777" w:rsidTr="0082748D">
        <w:tc>
          <w:tcPr>
            <w:tcW w:w="8748" w:type="dxa"/>
            <w:tcBorders>
              <w:top w:val="nil"/>
              <w:left w:val="nil"/>
              <w:bottom w:val="nil"/>
              <w:right w:val="nil"/>
            </w:tcBorders>
          </w:tcPr>
          <w:p w14:paraId="4D1B1D9B" w14:textId="77777777" w:rsidR="001358A4" w:rsidRPr="00286FF8" w:rsidRDefault="00D0670B"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14:paraId="244BACE2" w14:textId="77777777" w:rsidR="001358A4" w:rsidRPr="00286FF8" w:rsidRDefault="001358A4" w:rsidP="0082748D">
            <w:r w:rsidRPr="006B43F4">
              <w:t>(</w:t>
            </w:r>
            <w:r w:rsidR="005E1750" w:rsidRPr="00286FF8">
              <w:fldChar w:fldCharType="begin"/>
            </w:r>
            <w:r w:rsidR="005E1750" w:rsidRPr="00CF4F06">
              <w:instrText xml:space="preserve"> SEQ Equation \* ARABIC </w:instrText>
            </w:r>
            <w:r w:rsidR="005E1750" w:rsidRPr="00286FF8">
              <w:rPr>
                <w:rPrChange w:id="680" w:author="Chancerel, Perrine" w:date="2015-04-01T12:09:00Z">
                  <w:rPr>
                    <w:noProof/>
                  </w:rPr>
                </w:rPrChange>
              </w:rPr>
              <w:fldChar w:fldCharType="separate"/>
            </w:r>
            <w:r w:rsidR="00344F4E" w:rsidRPr="00286FF8">
              <w:rPr>
                <w:noProof/>
              </w:rPr>
              <w:t>12</w:t>
            </w:r>
            <w:r w:rsidR="005E1750" w:rsidRPr="00286FF8">
              <w:rPr>
                <w:noProof/>
              </w:rPr>
              <w:fldChar w:fldCharType="end"/>
            </w:r>
            <w:r w:rsidRPr="00CF4F06">
              <w:t>)</w:t>
            </w:r>
          </w:p>
        </w:tc>
      </w:tr>
    </w:tbl>
    <w:p w14:paraId="1B54DAC0" w14:textId="77777777" w:rsidR="00516E8D" w:rsidRPr="00286FF8" w:rsidRDefault="008E365D" w:rsidP="003C4C78">
      <w:pPr>
        <w:rPr>
          <w:rFonts w:eastAsiaTheme="minorEastAsia"/>
        </w:rPr>
      </w:pPr>
      <w:r w:rsidRPr="00CF4F06">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sidRPr="00CF4F06">
        <w:rPr>
          <w:rFonts w:eastAsiaTheme="minorEastAsia"/>
        </w:rPr>
        <w:t xml:space="preserve"> and the shifted zero mean template</w:t>
      </w:r>
      <m:oMath>
        <m:r>
          <w:rPr>
            <w:rFonts w:ascii="Cambria Math" w:eastAsiaTheme="minorEastAsia" w:hAnsi="Cambria Math"/>
          </w:rPr>
          <m:t xml:space="preserve"> t</m:t>
        </m:r>
        <m:d>
          <m:dPr>
            <m:ctrlPr>
              <w:rPr>
                <w:rFonts w:ascii="Cambria Math" w:eastAsiaTheme="minorEastAsia" w:hAnsi="Cambria Math"/>
                <w:i/>
              </w:rPr>
            </m:ctrlPr>
          </m:dPr>
          <m:e>
            <m:r>
              <w:rPr>
                <w:rFonts w:ascii="Cambria Math" w:eastAsiaTheme="minorEastAsia" w:hAnsi="Cambria Math"/>
              </w:rPr>
              <m:t>x-u,y-v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sidRPr="00286FF8">
        <w:rPr>
          <w:rFonts w:eastAsiaTheme="minorEastAsia"/>
        </w:rPr>
        <w:t>. With this</w:t>
      </w:r>
      <w:r w:rsidRPr="006B43F4">
        <w:rPr>
          <w:rFonts w:eastAsiaTheme="minorEastAsia"/>
        </w:rPr>
        <w:t xml:space="preserve"> normalization the value </w:t>
      </w:r>
      <m:oMath>
        <m:r>
          <w:rPr>
            <w:rFonts w:ascii="Cambria Math" w:hAnsi="Cambria Math"/>
          </w:rPr>
          <m:t>γ(u,v)</m:t>
        </m:r>
      </m:oMath>
      <w:r w:rsidRPr="00CF4F06">
        <w:rPr>
          <w:rFonts w:eastAsiaTheme="minorEastAsia"/>
        </w:rPr>
        <w:t xml:space="preserve"> is independent to changes in brightness or contrast of the image. The cross correlation matrix </w:t>
      </w:r>
      <m:oMath>
        <m:r>
          <w:rPr>
            <w:rFonts w:ascii="Cambria Math" w:hAnsi="Cambria Math"/>
          </w:rPr>
          <m:t>γ(u,v)</m:t>
        </m:r>
      </m:oMath>
      <w:r w:rsidRPr="00CF4F06">
        <w:rPr>
          <w:rFonts w:eastAsiaTheme="minorEastAsia"/>
        </w:rPr>
        <w:t xml:space="preserve"> gives a value about</w:t>
      </w:r>
      <w:r w:rsidR="0082748D" w:rsidRPr="00CF4F06">
        <w:rPr>
          <w:rFonts w:eastAsiaTheme="minorEastAsia"/>
        </w:rPr>
        <w:t xml:space="preserve"> similarit</w:t>
      </w:r>
      <w:r w:rsidR="00AE22A1" w:rsidRPr="00CF4F06">
        <w:rPr>
          <w:rFonts w:eastAsiaTheme="minorEastAsia"/>
        </w:rPr>
        <w:t>y between the template and the i</w:t>
      </w:r>
      <w:r w:rsidR="0082748D" w:rsidRPr="00CF4F06">
        <w:rPr>
          <w:rFonts w:eastAsiaTheme="minorEastAsia"/>
        </w:rPr>
        <w:t>mage region</w:t>
      </w:r>
      <w:r w:rsidR="00516E8D" w:rsidRPr="00CF4F06">
        <w:rPr>
          <w:rFonts w:eastAsiaTheme="minorEastAsia"/>
        </w:rPr>
        <w:t xml:space="preserve"> </w:t>
      </w:r>
      <w:sdt>
        <w:sdtPr>
          <w:rPr>
            <w:rFonts w:eastAsiaTheme="minorEastAsia"/>
          </w:rPr>
          <w:id w:val="2107000575"/>
          <w:citation/>
        </w:sdtPr>
        <w:sdtContent>
          <w:r w:rsidR="008666FB" w:rsidRPr="006B43F4">
            <w:rPr>
              <w:rFonts w:eastAsiaTheme="minorEastAsia"/>
              <w:rPrChange w:id="681" w:author="Chancerel, Perrine" w:date="2015-04-01T12:09:00Z">
                <w:rPr/>
              </w:rPrChange>
            </w:rPr>
            <w:fldChar w:fldCharType="begin"/>
          </w:r>
          <w:r w:rsidR="008666FB" w:rsidRPr="00CF4F06">
            <w:rPr>
              <w:rFonts w:eastAsiaTheme="minorEastAsia"/>
            </w:rPr>
            <w:instrText xml:space="preserve"> CITATION Lewis1995 \l 1033 </w:instrText>
          </w:r>
          <w:r w:rsidR="008666FB" w:rsidRPr="006B43F4">
            <w:rPr>
              <w:rFonts w:eastAsiaTheme="minorEastAsia"/>
              <w:rPrChange w:id="682" w:author="Chancerel, Perrine" w:date="2015-04-01T12:09:00Z">
                <w:rPr>
                  <w:rFonts w:eastAsiaTheme="minorEastAsia"/>
                </w:rPr>
              </w:rPrChange>
            </w:rPr>
            <w:fldChar w:fldCharType="separate"/>
          </w:r>
          <w:r w:rsidR="00344F4E" w:rsidRPr="006B43F4">
            <w:rPr>
              <w:rFonts w:eastAsiaTheme="minorEastAsia"/>
              <w:noProof/>
            </w:rPr>
            <w:t>(Lewis, 1995</w:t>
          </w:r>
          <w:r w:rsidR="00344F4E" w:rsidRPr="00CF4F06">
            <w:rPr>
              <w:rFonts w:eastAsiaTheme="minorEastAsia"/>
              <w:noProof/>
            </w:rPr>
            <w:t>)</w:t>
          </w:r>
          <w:r w:rsidR="008666FB" w:rsidRPr="006B43F4">
            <w:rPr>
              <w:rFonts w:eastAsiaTheme="minorEastAsia"/>
            </w:rPr>
            <w:fldChar w:fldCharType="end"/>
          </w:r>
        </w:sdtContent>
      </w:sdt>
      <w:r w:rsidR="0082748D" w:rsidRPr="00CF4F06">
        <w:rPr>
          <w:rFonts w:eastAsiaTheme="minorEastAsia"/>
        </w:rPr>
        <w:t xml:space="preserve">. </w:t>
      </w:r>
    </w:p>
    <w:p w14:paraId="2158C7ED" w14:textId="77777777" w:rsidR="0082748D" w:rsidRPr="00CF4F06" w:rsidRDefault="0082748D" w:rsidP="003C4C78">
      <w:r w:rsidRPr="006B43F4">
        <w:rPr>
          <w:rFonts w:eastAsiaTheme="minorEastAsia"/>
        </w:rPr>
        <w:t xml:space="preserve">The computation of the </w:t>
      </w:r>
      <w:r w:rsidRPr="00CF4F06">
        <w:t xml:space="preserve">normalized cross correlation </w:t>
      </w:r>
      <w:r w:rsidR="00AA532A" w:rsidRPr="00CF4F06">
        <w:t>between a</w:t>
      </w:r>
      <w:r w:rsidRPr="00CF4F06">
        <w:t xml:space="preserve"> color image</w:t>
      </w:r>
      <w:r w:rsidR="00AA532A" w:rsidRPr="00CF4F06">
        <w:t xml:space="preserve"> and a color template</w:t>
      </w:r>
      <w:r w:rsidRPr="00CF4F06">
        <w:t xml:space="preserve"> is done by estimating the normalized cross correlation </w:t>
      </w:r>
      <w:r w:rsidR="00AA532A" w:rsidRPr="00CF4F06">
        <w:t xml:space="preserve">between the image and the template </w:t>
      </w:r>
      <w:r w:rsidRPr="00CF4F06">
        <w:t>in all three color spaces and estimating the mean value</w:t>
      </w:r>
      <w:r w:rsidR="00AA532A" w:rsidRPr="00CF4F06">
        <w:t xml:space="preserve"> of all three cross correlation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u,v,c</m:t>
            </m:r>
          </m:e>
        </m:d>
        <m:r>
          <w:rPr>
            <w:rFonts w:ascii="Cambria Math" w:eastAsiaTheme="minorEastAsia" w:hAnsi="Cambria Math"/>
          </w:rPr>
          <m:t>,  c∈{1,2,3}</m:t>
        </m:r>
      </m:oMath>
      <w:r w:rsidRPr="00CF4F06">
        <w:t>.</w:t>
      </w:r>
    </w:p>
    <w:tbl>
      <w:tblPr>
        <w:tblStyle w:val="Tabellenraster"/>
        <w:tblW w:w="0" w:type="auto"/>
        <w:tblLook w:val="04A0" w:firstRow="1" w:lastRow="0" w:firstColumn="1" w:lastColumn="0" w:noHBand="0" w:noVBand="1"/>
      </w:tblPr>
      <w:tblGrid>
        <w:gridCol w:w="8748"/>
        <w:gridCol w:w="828"/>
      </w:tblGrid>
      <w:tr w:rsidR="0082748D" w:rsidRPr="00CF4F06" w14:paraId="0AA7E165" w14:textId="77777777" w:rsidTr="0082748D">
        <w:tc>
          <w:tcPr>
            <w:tcW w:w="8748" w:type="dxa"/>
            <w:tcBorders>
              <w:top w:val="nil"/>
              <w:left w:val="nil"/>
              <w:bottom w:val="nil"/>
              <w:right w:val="nil"/>
            </w:tcBorders>
          </w:tcPr>
          <w:p w14:paraId="65FA9035" w14:textId="77777777" w:rsidR="0082748D" w:rsidRPr="00CF4F06" w:rsidRDefault="0082748D" w:rsidP="0082748D">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u,v,1</m:t>
                        </m:r>
                      </m:e>
                    </m:d>
                    <m:r>
                      <w:rPr>
                        <w:rFonts w:ascii="Cambria Math" w:hAnsi="Cambria Math"/>
                      </w:rPr>
                      <m:t>+γ</m:t>
                    </m:r>
                    <m:d>
                      <m:dPr>
                        <m:ctrlPr>
                          <w:rPr>
                            <w:rFonts w:ascii="Cambria Math" w:hAnsi="Cambria Math"/>
                            <w:i/>
                          </w:rPr>
                        </m:ctrlPr>
                      </m:dPr>
                      <m:e>
                        <m:r>
                          <w:rPr>
                            <w:rFonts w:ascii="Cambria Math" w:hAnsi="Cambria Math"/>
                          </w:rPr>
                          <m:t>u,v,2</m:t>
                        </m:r>
                      </m:e>
                    </m:d>
                    <m:r>
                      <w:rPr>
                        <w:rFonts w:ascii="Cambria Math" w:hAnsi="Cambria Math"/>
                      </w:rPr>
                      <m:t>+γ</m:t>
                    </m:r>
                    <m:d>
                      <m:dPr>
                        <m:ctrlPr>
                          <w:rPr>
                            <w:rFonts w:ascii="Cambria Math" w:hAnsi="Cambria Math"/>
                            <w:i/>
                          </w:rPr>
                        </m:ctrlPr>
                      </m:dPr>
                      <m:e>
                        <m:r>
                          <w:rPr>
                            <w:rFonts w:ascii="Cambria Math" w:hAnsi="Cambria Math"/>
                          </w:rPr>
                          <m:t>u,v,3</m:t>
                        </m:r>
                      </m:e>
                    </m:d>
                    <m:ctrlPr>
                      <w:rPr>
                        <w:rFonts w:ascii="Cambria Math" w:hAnsi="Cambria Math"/>
                        <w:i/>
                      </w:rPr>
                    </m:ctrlPr>
                  </m:e>
                </m:d>
              </m:oMath>
            </m:oMathPara>
          </w:p>
        </w:tc>
        <w:tc>
          <w:tcPr>
            <w:tcW w:w="828" w:type="dxa"/>
            <w:tcBorders>
              <w:top w:val="nil"/>
              <w:left w:val="nil"/>
              <w:bottom w:val="nil"/>
              <w:right w:val="nil"/>
            </w:tcBorders>
          </w:tcPr>
          <w:p w14:paraId="587B3B89" w14:textId="77777777" w:rsidR="0082748D" w:rsidRPr="00286FF8" w:rsidRDefault="0082748D" w:rsidP="0082748D">
            <w:r w:rsidRPr="00286FF8">
              <w:t>(</w:t>
            </w:r>
            <w:r w:rsidR="005E1750" w:rsidRPr="00286FF8">
              <w:fldChar w:fldCharType="begin"/>
            </w:r>
            <w:r w:rsidR="005E1750" w:rsidRPr="00CF4F06">
              <w:instrText xml:space="preserve"> SEQ Equation \* ARABIC </w:instrText>
            </w:r>
            <w:r w:rsidR="005E1750" w:rsidRPr="00286FF8">
              <w:rPr>
                <w:rPrChange w:id="683" w:author="Chancerel, Perrine" w:date="2015-04-01T12:09:00Z">
                  <w:rPr>
                    <w:noProof/>
                  </w:rPr>
                </w:rPrChange>
              </w:rPr>
              <w:fldChar w:fldCharType="separate"/>
            </w:r>
            <w:r w:rsidR="00344F4E" w:rsidRPr="00286FF8">
              <w:rPr>
                <w:noProof/>
              </w:rPr>
              <w:t>13</w:t>
            </w:r>
            <w:r w:rsidR="005E1750" w:rsidRPr="00286FF8">
              <w:rPr>
                <w:noProof/>
              </w:rPr>
              <w:fldChar w:fldCharType="end"/>
            </w:r>
            <w:r w:rsidRPr="00CF4F06">
              <w:t>)</w:t>
            </w:r>
          </w:p>
        </w:tc>
      </w:tr>
    </w:tbl>
    <w:p w14:paraId="657EA55F" w14:textId="77777777" w:rsidR="00AA532A" w:rsidRPr="006B43F4" w:rsidRDefault="0082748D" w:rsidP="00BC1C3E">
      <w:pPr>
        <w:rPr>
          <w:rFonts w:eastAsiaTheme="minorEastAsia"/>
        </w:rPr>
      </w:pPr>
      <w:r w:rsidRPr="00CF4F06">
        <w:rPr>
          <w:rFonts w:eastAsiaTheme="minorEastAsia"/>
        </w:rPr>
        <w:t xml:space="preserve">The larger </w:t>
      </w:r>
      <w:r w:rsidR="00AA532A" w:rsidRPr="00CF4F06">
        <w:rPr>
          <w:rFonts w:eastAsiaTheme="minorEastAsia"/>
        </w:rPr>
        <w:t>the</w:t>
      </w:r>
      <w:r w:rsidRPr="00CF4F06">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u,v</m:t>
            </m:r>
          </m:e>
        </m:d>
      </m:oMath>
      <w:r w:rsidR="00AA532A" w:rsidRPr="00CF4F06">
        <w:rPr>
          <w:rFonts w:eastAsiaTheme="minorEastAsia"/>
        </w:rPr>
        <w:t xml:space="preserve"> is,</w:t>
      </w:r>
      <w:r w:rsidRPr="00286FF8">
        <w:rPr>
          <w:rFonts w:eastAsiaTheme="minorEastAsia"/>
        </w:rPr>
        <w:t xml:space="preserve"> the more likely the template matches the image region.</w:t>
      </w:r>
    </w:p>
    <w:p w14:paraId="469B2ADE" w14:textId="77777777" w:rsidR="00BC1C3E" w:rsidRPr="00CF4F06" w:rsidRDefault="00BC1C3E" w:rsidP="00883132">
      <w:pPr>
        <w:pStyle w:val="berschrift3"/>
        <w:numPr>
          <w:ilvl w:val="2"/>
          <w:numId w:val="1"/>
        </w:numPr>
      </w:pPr>
      <w:bookmarkStart w:id="684" w:name="_Ref410053425"/>
      <w:bookmarkStart w:id="685" w:name="_Toc415436289"/>
      <w:r w:rsidRPr="00CF4F06">
        <w:t>Image reconstruction with PCA</w:t>
      </w:r>
      <w:bookmarkEnd w:id="684"/>
      <w:bookmarkEnd w:id="685"/>
      <w:r w:rsidR="004903B2" w:rsidRPr="00F579C9">
        <w:fldChar w:fldCharType="begin"/>
      </w:r>
      <w:r w:rsidR="004903B2" w:rsidRPr="00CF4F06">
        <w:instrText xml:space="preserve"> XE "PCA:Principal component analysis" </w:instrText>
      </w:r>
      <w:r w:rsidR="004903B2" w:rsidRPr="00F579C9">
        <w:fldChar w:fldCharType="end"/>
      </w:r>
    </w:p>
    <w:p w14:paraId="49C85C11" w14:textId="77777777" w:rsidR="00BC1C3E" w:rsidRPr="00CF4F06" w:rsidRDefault="00BC1C3E" w:rsidP="00BC1C3E">
      <w:pPr>
        <w:rPr>
          <w:rFonts w:cstheme="minorHAnsi"/>
        </w:rPr>
      </w:pPr>
      <w:r w:rsidRPr="00CF4F06">
        <w:t xml:space="preserve">A set of m </w:t>
      </w:r>
      <w:r w:rsidR="00950FD2" w:rsidRPr="00CF4F06">
        <w:t>component</w:t>
      </w:r>
      <w:r w:rsidRPr="00CF4F06">
        <w:t xml:space="preserve"> images</w:t>
      </w:r>
      <m:oMath>
        <m:sSub>
          <m:sSubPr>
            <m:ctrlPr>
              <w:rPr>
                <w:rFonts w:ascii="Cambria Math" w:hAnsi="Cambria Math"/>
                <w:i/>
              </w:rPr>
            </m:ctrlPr>
          </m:sSubPr>
          <m:e>
            <m:r>
              <w:rPr>
                <w:rFonts w:ascii="Cambria Math" w:hAnsi="Cambria Math"/>
              </w:rPr>
              <m:t xml:space="preserve"> I</m:t>
            </m:r>
          </m:e>
          <m:sub>
            <m:r>
              <w:rPr>
                <w:rFonts w:ascii="Cambria Math" w:hAnsi="Cambria Math"/>
              </w:rPr>
              <m:t>i</m:t>
            </m:r>
          </m:sub>
        </m:sSub>
      </m:oMath>
      <w:r w:rsidR="00AE22A1" w:rsidRPr="00CF4F06">
        <w:rPr>
          <w:rFonts w:eastAsiaTheme="minorEastAsia"/>
        </w:rPr>
        <w:t>,</w:t>
      </w:r>
      <w:r w:rsidRPr="00286FF8">
        <w:t xml:space="preserve"> each of size r x c</w:t>
      </w:r>
      <w:r w:rsidR="00AE22A1" w:rsidRPr="006B43F4">
        <w:t>,</w:t>
      </w:r>
      <w:r w:rsidRPr="00CF4F06">
        <w:t xml:space="preserve"> is reshaped to a vector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sidRPr="00CF4F06">
        <w:rPr>
          <w:rFonts w:eastAsiaTheme="minorEastAsia"/>
        </w:rPr>
        <w:t xml:space="preserve"> </w:t>
      </w:r>
      <w:r w:rsidR="006C387F" w:rsidRPr="00286FF8">
        <w:t>of size</w:t>
      </w:r>
      <m:oMath>
        <m:r>
          <w:rPr>
            <w:rFonts w:ascii="Cambria Math" w:hAnsi="Cambria Math"/>
          </w:rPr>
          <m:t xml:space="preserve"> </m:t>
        </m:r>
        <m:r>
          <w:rPr>
            <w:rFonts w:ascii="Cambria Math" w:eastAsiaTheme="minorEastAsia" w:hAnsi="Cambria Math" w:cstheme="minorHAnsi"/>
          </w:rPr>
          <m:t>r*c ⨯ 1</m:t>
        </m:r>
      </m:oMath>
      <w:r w:rsidRPr="00CF4F06">
        <w:t xml:space="preserve">. First the mean vector </w:t>
      </w:r>
      <w:r w:rsidRPr="00CF4F06">
        <w:rPr>
          <w:rFonts w:cstheme="minorHAnsi"/>
          <w:b/>
        </w:rPr>
        <w:t xml:space="preserve">μ </w:t>
      </w:r>
      <w:r w:rsidRPr="00CF4F06">
        <w:rPr>
          <w:rFonts w:cstheme="minorHAnsi"/>
        </w:rPr>
        <w:t xml:space="preserve">and the covariance matrix </w:t>
      </w:r>
      <w:r w:rsidRPr="00CF4F06">
        <w:rPr>
          <w:rFonts w:cstheme="minorHAnsi"/>
          <w:b/>
        </w:rPr>
        <w:t>C</w:t>
      </w:r>
      <w:r w:rsidRPr="00CF4F06">
        <w:rPr>
          <w:rFonts w:cstheme="minorHAnsi"/>
        </w:rPr>
        <w:t xml:space="preserve"> are computed for all vectors according to </w:t>
      </w:r>
      <w:r w:rsidRPr="00286FF8">
        <w:rPr>
          <w:rFonts w:cstheme="minorHAnsi"/>
        </w:rPr>
        <w:fldChar w:fldCharType="begin"/>
      </w:r>
      <w:r w:rsidRPr="00CF4F06">
        <w:rPr>
          <w:rFonts w:cstheme="minorHAnsi"/>
        </w:rPr>
        <w:instrText xml:space="preserve"> REF _Ref402413189 \h </w:instrText>
      </w:r>
      <w:r w:rsidRPr="00286FF8">
        <w:rPr>
          <w:rFonts w:cstheme="minorHAnsi"/>
        </w:rPr>
      </w:r>
      <w:r w:rsidRPr="00286FF8">
        <w:rPr>
          <w:rFonts w:cstheme="minorHAnsi"/>
          <w:rPrChange w:id="686" w:author="Chancerel, Perrine" w:date="2015-04-01T12:09:00Z">
            <w:rPr>
              <w:rFonts w:cstheme="minorHAnsi"/>
            </w:rPr>
          </w:rPrChange>
        </w:rPr>
        <w:fldChar w:fldCharType="separate"/>
      </w:r>
      <w:r w:rsidR="00344F4E" w:rsidRPr="00286FF8">
        <w:t>(</w:t>
      </w:r>
      <w:r w:rsidR="00344F4E" w:rsidRPr="006B43F4">
        <w:rPr>
          <w:noProof/>
        </w:rPr>
        <w:t>14</w:t>
      </w:r>
      <w:r w:rsidR="00344F4E" w:rsidRPr="00CF4F06">
        <w:t>)</w:t>
      </w:r>
      <w:r w:rsidRPr="00286FF8">
        <w:rPr>
          <w:rFonts w:cstheme="minorHAnsi"/>
        </w:rPr>
        <w:fldChar w:fldCharType="end"/>
      </w:r>
      <w:r w:rsidRPr="00CF4F06">
        <w:rPr>
          <w:rFonts w:cstheme="minorHAnsi"/>
        </w:rPr>
        <w:t xml:space="preserve"> and</w:t>
      </w:r>
      <w:r w:rsidRPr="00286FF8">
        <w:rPr>
          <w:rFonts w:cstheme="minorHAnsi"/>
        </w:rPr>
        <w:t xml:space="preserve"> </w:t>
      </w:r>
      <w:r w:rsidRPr="00286FF8">
        <w:rPr>
          <w:rFonts w:cstheme="minorHAnsi"/>
        </w:rPr>
        <w:fldChar w:fldCharType="begin"/>
      </w:r>
      <w:r w:rsidRPr="00CF4F06">
        <w:rPr>
          <w:rFonts w:cstheme="minorHAnsi"/>
        </w:rPr>
        <w:instrText xml:space="preserve"> REF _Ref402413190 \h </w:instrText>
      </w:r>
      <w:r w:rsidRPr="00286FF8">
        <w:rPr>
          <w:rFonts w:cstheme="minorHAnsi"/>
        </w:rPr>
      </w:r>
      <w:r w:rsidRPr="00286FF8">
        <w:rPr>
          <w:rFonts w:cstheme="minorHAnsi"/>
          <w:rPrChange w:id="687" w:author="Chancerel, Perrine" w:date="2015-04-01T12:09:00Z">
            <w:rPr>
              <w:rFonts w:cstheme="minorHAnsi"/>
            </w:rPr>
          </w:rPrChange>
        </w:rPr>
        <w:fldChar w:fldCharType="separate"/>
      </w:r>
      <w:r w:rsidR="00344F4E" w:rsidRPr="00286FF8">
        <w:t>(</w:t>
      </w:r>
      <w:r w:rsidR="00344F4E" w:rsidRPr="006B43F4">
        <w:rPr>
          <w:noProof/>
        </w:rPr>
        <w:t>15</w:t>
      </w:r>
      <w:r w:rsidR="00344F4E" w:rsidRPr="00CF4F06">
        <w:t>)</w:t>
      </w:r>
      <w:r w:rsidRPr="00286FF8">
        <w:rPr>
          <w:rFonts w:cstheme="minorHAnsi"/>
        </w:rPr>
        <w:fldChar w:fldCharType="end"/>
      </w:r>
      <w:r w:rsidRPr="00CF4F06">
        <w:rPr>
          <w:rFonts w:cstheme="minorHAnsi"/>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CF4F06" w14:paraId="72E94A13" w14:textId="77777777" w:rsidTr="00FF12FA">
        <w:tc>
          <w:tcPr>
            <w:tcW w:w="8748" w:type="dxa"/>
          </w:tcPr>
          <w:p w14:paraId="2680D4B7" w14:textId="77777777" w:rsidR="00BC1C3E" w:rsidRPr="00CF4F06"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14:paraId="376D3078" w14:textId="77777777" w:rsidR="00BC1C3E" w:rsidRPr="00286FF8" w:rsidRDefault="00BC1C3E" w:rsidP="00FF12FA">
            <w:bookmarkStart w:id="688" w:name="_Ref402413189"/>
            <w:r w:rsidRPr="00286FF8">
              <w:t>(</w:t>
            </w:r>
            <w:r w:rsidR="005E1750" w:rsidRPr="00286FF8">
              <w:fldChar w:fldCharType="begin"/>
            </w:r>
            <w:r w:rsidR="005E1750" w:rsidRPr="00CF4F06">
              <w:instrText xml:space="preserve"> SEQ Equation \* ARABIC </w:instrText>
            </w:r>
            <w:r w:rsidR="005E1750" w:rsidRPr="00286FF8">
              <w:rPr>
                <w:rPrChange w:id="689" w:author="Chancerel, Perrine" w:date="2015-04-01T12:09:00Z">
                  <w:rPr>
                    <w:noProof/>
                  </w:rPr>
                </w:rPrChange>
              </w:rPr>
              <w:fldChar w:fldCharType="separate"/>
            </w:r>
            <w:r w:rsidR="00344F4E" w:rsidRPr="00286FF8">
              <w:rPr>
                <w:noProof/>
              </w:rPr>
              <w:t>14</w:t>
            </w:r>
            <w:r w:rsidR="005E1750" w:rsidRPr="00286FF8">
              <w:rPr>
                <w:noProof/>
              </w:rPr>
              <w:fldChar w:fldCharType="end"/>
            </w:r>
            <w:r w:rsidRPr="00CF4F06">
              <w:t>)</w:t>
            </w:r>
            <w:bookmarkEnd w:id="688"/>
          </w:p>
        </w:tc>
      </w:tr>
      <w:tr w:rsidR="00BC1C3E" w:rsidRPr="00CF4F06" w14:paraId="0DF2BB6B" w14:textId="77777777"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14:paraId="7ACBBCF9" w14:textId="77777777" w:rsidR="00BC1C3E" w:rsidRPr="00286FF8"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14:paraId="751DA93F" w14:textId="77777777" w:rsidR="00BC1C3E" w:rsidRPr="00286FF8" w:rsidRDefault="00BC1C3E" w:rsidP="00FF12FA">
            <w:bookmarkStart w:id="690" w:name="_Ref402413190"/>
            <w:r w:rsidRPr="006B43F4">
              <w:t>(</w:t>
            </w:r>
            <w:r w:rsidR="005E1750" w:rsidRPr="00286FF8">
              <w:fldChar w:fldCharType="begin"/>
            </w:r>
            <w:r w:rsidR="005E1750" w:rsidRPr="00CF4F06">
              <w:instrText xml:space="preserve"> SEQ Equation \* ARABIC </w:instrText>
            </w:r>
            <w:r w:rsidR="005E1750" w:rsidRPr="00286FF8">
              <w:rPr>
                <w:rPrChange w:id="691" w:author="Chancerel, Perrine" w:date="2015-04-01T12:09:00Z">
                  <w:rPr>
                    <w:noProof/>
                  </w:rPr>
                </w:rPrChange>
              </w:rPr>
              <w:fldChar w:fldCharType="separate"/>
            </w:r>
            <w:r w:rsidR="00344F4E" w:rsidRPr="00286FF8">
              <w:rPr>
                <w:noProof/>
              </w:rPr>
              <w:t>15</w:t>
            </w:r>
            <w:r w:rsidR="005E1750" w:rsidRPr="00286FF8">
              <w:rPr>
                <w:noProof/>
              </w:rPr>
              <w:fldChar w:fldCharType="end"/>
            </w:r>
            <w:r w:rsidRPr="00CF4F06">
              <w:t>)</w:t>
            </w:r>
            <w:bookmarkEnd w:id="690"/>
          </w:p>
        </w:tc>
      </w:tr>
    </w:tbl>
    <w:p w14:paraId="340CB025" w14:textId="77777777" w:rsidR="00BC1C3E" w:rsidRPr="00CF4F06" w:rsidRDefault="00BC1C3E" w:rsidP="00BC1C3E">
      <w:pPr>
        <w:rPr>
          <w:rFonts w:eastAsiaTheme="minorEastAsia" w:cstheme="minorHAnsi"/>
        </w:rPr>
      </w:pPr>
      <w:r w:rsidRPr="00CF4F06">
        <w:rPr>
          <w:rFonts w:cstheme="minorHAnsi"/>
        </w:rPr>
        <w:lastRenderedPageBreak/>
        <w:t>Next</w:t>
      </w:r>
      <w:r w:rsidR="00AE22A1" w:rsidRPr="00CF4F06">
        <w:rPr>
          <w:rFonts w:cstheme="minorHAnsi"/>
        </w:rPr>
        <w:t>,</w:t>
      </w:r>
      <w:r w:rsidRPr="00CF4F06">
        <w:rPr>
          <w:rFonts w:cstheme="minorHAnsi"/>
        </w:rPr>
        <w:t xml:space="preserve"> the eigenvectors and eigenvalues are computed and sorted according to decreasing eigenvalues. This computation can be done in several ways in which </w:t>
      </w:r>
      <w:r w:rsidR="00A236B0" w:rsidRPr="00CF4F06">
        <w:rPr>
          <w:rFonts w:cstheme="minorHAnsi"/>
          <w:i/>
        </w:rPr>
        <w:t>MATLAB</w:t>
      </w:r>
      <w:r w:rsidRPr="00CF4F06">
        <w:rPr>
          <w:rFonts w:cstheme="minorHAnsi"/>
        </w:rPr>
        <w:t xml:space="preserve"> implementation based on the QZ algorithm was used.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sidRPr="00CF4F06">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sidRPr="00CF4F06">
        <w:rPr>
          <w:rFonts w:eastAsiaTheme="minorEastAsia" w:cstheme="minorHAnsi"/>
        </w:rPr>
        <w:t xml:space="preserve"> of the covariance matrix are used to construct the projection m</w:t>
      </w:r>
      <w:r w:rsidRPr="00286FF8">
        <w:rPr>
          <w:rFonts w:eastAsiaTheme="minorEastAsia" w:cstheme="minorHAnsi"/>
        </w:rPr>
        <w:t xml:space="preserve">atrix </w:t>
      </w:r>
      <w:r w:rsidRPr="006B43F4">
        <w:rPr>
          <w:rFonts w:eastAsiaTheme="minorEastAsia" w:cstheme="minorHAnsi"/>
          <w:b/>
        </w:rPr>
        <w:t>P</w:t>
      </w:r>
      <w:r w:rsidR="006C387F" w:rsidRPr="00CF4F06">
        <w:rPr>
          <w:rFonts w:eastAsiaTheme="minorEastAsia" w:cstheme="minorHAnsi"/>
        </w:rPr>
        <w:t xml:space="preserve"> of size</w:t>
      </w:r>
      <m:oMath>
        <m:r>
          <w:rPr>
            <w:rFonts w:ascii="Cambria Math" w:eastAsiaTheme="minorEastAsia" w:hAnsi="Cambria Math" w:cstheme="minorHAnsi"/>
          </w:rPr>
          <m:t xml:space="preserve"> r*c ⨯ </m:t>
        </m:r>
        <m:r>
          <w:rPr>
            <w:rFonts w:ascii="Cambria Math" w:eastAsiaTheme="minorEastAsia" w:hAnsi="Cambria Math" w:cstheme="minorHAnsi"/>
          </w:rPr>
          <m:t>k</m:t>
        </m:r>
      </m:oMath>
      <w:r w:rsidRPr="00CF4F06">
        <w:rPr>
          <w:rFonts w:eastAsiaTheme="minorEastAsia" w:cstheme="minorHAnsi"/>
        </w:rPr>
        <w:t xml:space="preserve">. The projection of an image vector </w:t>
      </w:r>
      <m:oMath>
        <m:sSub>
          <m:sSubPr>
            <m:ctrlPr>
              <w:rPr>
                <w:rFonts w:ascii="Cambria Math" w:eastAsiaTheme="minorEastAsia" w:hAnsi="Cambria Math" w:cstheme="minorHAnsi"/>
                <w:i/>
              </w:rPr>
            </m:ctrlPr>
          </m:sSubPr>
          <m:e>
            <m:r>
              <m:rPr>
                <m:sty m:val="bi"/>
              </m:rPr>
              <w:rPr>
                <w:rFonts w:ascii="Cambria Math" w:eastAsiaTheme="minorEastAsia" w:hAnsi="Cambria Math" w:cstheme="minorHAnsi"/>
              </w:rPr>
              <m:t>v</m:t>
            </m:r>
          </m:e>
          <m:sub>
            <m:r>
              <w:rPr>
                <w:rFonts w:ascii="Cambria Math" w:eastAsiaTheme="minorEastAsia" w:hAnsi="Cambria Math" w:cstheme="minorHAnsi"/>
              </w:rPr>
              <m:t>i</m:t>
            </m:r>
          </m:sub>
        </m:sSub>
      </m:oMath>
      <w:r w:rsidRPr="00CF4F06">
        <w:rPr>
          <w:rFonts w:eastAsiaTheme="minorEastAsia" w:cstheme="minorHAnsi"/>
        </w:rPr>
        <w:t xml:space="preserve"> into the eigenspace is given by</w:t>
      </w:r>
    </w:p>
    <w:tbl>
      <w:tblPr>
        <w:tblStyle w:val="Tabellenraster"/>
        <w:tblW w:w="0" w:type="auto"/>
        <w:tblLook w:val="04A0" w:firstRow="1" w:lastRow="0" w:firstColumn="1" w:lastColumn="0" w:noHBand="0" w:noVBand="1"/>
      </w:tblPr>
      <w:tblGrid>
        <w:gridCol w:w="8748"/>
        <w:gridCol w:w="828"/>
      </w:tblGrid>
      <w:tr w:rsidR="00BC1C3E" w:rsidRPr="00CF4F06" w14:paraId="79B92950" w14:textId="77777777" w:rsidTr="00FF12FA">
        <w:tc>
          <w:tcPr>
            <w:tcW w:w="8748" w:type="dxa"/>
            <w:tcBorders>
              <w:top w:val="nil"/>
              <w:left w:val="nil"/>
              <w:bottom w:val="nil"/>
              <w:right w:val="nil"/>
            </w:tcBorders>
          </w:tcPr>
          <w:p w14:paraId="65CE3EBA" w14:textId="77777777" w:rsidR="00BC1C3E" w:rsidRPr="00CF4F06"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14:paraId="344943C2" w14:textId="77777777" w:rsidR="00BC1C3E" w:rsidRPr="00286FF8" w:rsidRDefault="00BC1C3E" w:rsidP="00FF12FA">
            <w:r w:rsidRPr="00CF4F06">
              <w:t>(</w:t>
            </w:r>
            <w:r w:rsidR="005E1750" w:rsidRPr="00286FF8">
              <w:fldChar w:fldCharType="begin"/>
            </w:r>
            <w:r w:rsidR="005E1750" w:rsidRPr="00CF4F06">
              <w:instrText xml:space="preserve"> SEQ Equation \* ARABIC </w:instrText>
            </w:r>
            <w:r w:rsidR="005E1750" w:rsidRPr="00286FF8">
              <w:rPr>
                <w:rPrChange w:id="692" w:author="Chancerel, Perrine" w:date="2015-04-01T12:09:00Z">
                  <w:rPr>
                    <w:noProof/>
                  </w:rPr>
                </w:rPrChange>
              </w:rPr>
              <w:fldChar w:fldCharType="separate"/>
            </w:r>
            <w:r w:rsidR="00344F4E" w:rsidRPr="00286FF8">
              <w:rPr>
                <w:noProof/>
              </w:rPr>
              <w:t>16</w:t>
            </w:r>
            <w:r w:rsidR="005E1750" w:rsidRPr="00286FF8">
              <w:rPr>
                <w:noProof/>
              </w:rPr>
              <w:fldChar w:fldCharType="end"/>
            </w:r>
            <w:r w:rsidRPr="00CF4F06">
              <w:t>)</w:t>
            </w:r>
          </w:p>
        </w:tc>
      </w:tr>
    </w:tbl>
    <w:p w14:paraId="4F72D8F9" w14:textId="77777777" w:rsidR="00BC1C3E" w:rsidRPr="00CF4F06" w:rsidRDefault="00BC1C3E" w:rsidP="00BC1C3E">
      <w:pPr>
        <w:rPr>
          <w:rFonts w:eastAsiaTheme="minorEastAsia" w:cstheme="minorHAnsi"/>
        </w:rPr>
      </w:pPr>
      <w:r w:rsidRPr="00CF4F06">
        <w:rPr>
          <w:rFonts w:eastAsiaTheme="minorEastAsia" w:cstheme="minorHAnsi"/>
        </w:rPr>
        <w:t xml:space="preserve">The reconstruction of an image projects the image into the </w:t>
      </w:r>
      <w:r w:rsidR="00AE22A1" w:rsidRPr="00CF4F06">
        <w:rPr>
          <w:rFonts w:eastAsiaTheme="minorEastAsia" w:cstheme="minorHAnsi"/>
        </w:rPr>
        <w:t>principal components (</w:t>
      </w:r>
      <w:r w:rsidRPr="00CF4F06">
        <w:rPr>
          <w:rFonts w:eastAsiaTheme="minorEastAsia" w:cstheme="minorHAnsi"/>
        </w:rPr>
        <w:t>PCs</w:t>
      </w:r>
      <w:r w:rsidR="00AE22A1" w:rsidRPr="00CF4F06">
        <w:rPr>
          <w:rFonts w:eastAsiaTheme="minorEastAsia" w:cstheme="minorHAnsi"/>
        </w:rPr>
        <w:t>)</w:t>
      </w:r>
      <w:r w:rsidRPr="00CF4F06">
        <w:rPr>
          <w:rFonts w:eastAsiaTheme="minorEastAsia" w:cstheme="minorHAnsi"/>
        </w:rPr>
        <w:t xml:space="preserve"> and,</w:t>
      </w:r>
      <w:r w:rsidR="00AE22A1" w:rsidRPr="00CF4F06">
        <w:rPr>
          <w:rFonts w:eastAsiaTheme="minorEastAsia" w:cstheme="minorHAnsi"/>
        </w:rPr>
        <w:t xml:space="preserve"> tries</w:t>
      </w:r>
      <w:r w:rsidRPr="00CF4F06">
        <w:rPr>
          <w:rFonts w:eastAsiaTheme="minorEastAsia" w:cstheme="minorHAnsi"/>
        </w:rPr>
        <w:t xml:space="preserve"> to recover the original image by applying the invers</w:t>
      </w:r>
      <w:r w:rsidR="00EE6276" w:rsidRPr="00CF4F06">
        <w:rPr>
          <w:rFonts w:eastAsiaTheme="minorEastAsia" w:cstheme="minorHAnsi"/>
        </w:rPr>
        <w:t>e</w:t>
      </w:r>
      <w:r w:rsidRPr="00CF4F06">
        <w:rPr>
          <w:rFonts w:eastAsiaTheme="minorEastAsia" w:cstheme="minorHAnsi"/>
        </w:rPr>
        <w:t xml:space="preserve"> projection matrix. The projection and recover step is shown in </w:t>
      </w:r>
      <w:r w:rsidR="007F40F3" w:rsidRPr="00286FF8">
        <w:rPr>
          <w:rFonts w:eastAsiaTheme="minorEastAsia" w:cstheme="minorHAnsi"/>
        </w:rPr>
        <w:fldChar w:fldCharType="begin"/>
      </w:r>
      <w:r w:rsidR="007F40F3" w:rsidRPr="00CF4F06">
        <w:rPr>
          <w:rFonts w:eastAsiaTheme="minorEastAsia" w:cstheme="minorHAnsi"/>
        </w:rPr>
        <w:instrText xml:space="preserve"> REF _Ref413158968 \h </w:instrText>
      </w:r>
      <w:r w:rsidR="007F40F3" w:rsidRPr="00286FF8">
        <w:rPr>
          <w:rFonts w:eastAsiaTheme="minorEastAsia" w:cstheme="minorHAnsi"/>
        </w:rPr>
      </w:r>
      <w:r w:rsidR="007F40F3" w:rsidRPr="00286FF8">
        <w:rPr>
          <w:rFonts w:eastAsiaTheme="minorEastAsia" w:cstheme="minorHAnsi"/>
          <w:rPrChange w:id="693" w:author="Chancerel, Perrine" w:date="2015-04-01T12:09:00Z">
            <w:rPr>
              <w:rFonts w:eastAsiaTheme="minorEastAsia" w:cstheme="minorHAnsi"/>
            </w:rPr>
          </w:rPrChange>
        </w:rPr>
        <w:fldChar w:fldCharType="separate"/>
      </w:r>
      <w:r w:rsidR="00344F4E" w:rsidRPr="00286FF8">
        <w:t>(</w:t>
      </w:r>
      <w:r w:rsidR="00344F4E" w:rsidRPr="006B43F4">
        <w:rPr>
          <w:noProof/>
        </w:rPr>
        <w:t>17</w:t>
      </w:r>
      <w:r w:rsidR="00344F4E" w:rsidRPr="00CF4F06">
        <w:t>)</w:t>
      </w:r>
      <w:r w:rsidR="007F40F3" w:rsidRPr="00286FF8">
        <w:rPr>
          <w:rFonts w:eastAsiaTheme="minorEastAsia" w:cstheme="minorHAnsi"/>
        </w:rPr>
        <w:fldChar w:fldCharType="end"/>
      </w:r>
      <w:r w:rsidR="007F40F3" w:rsidRPr="00CF4F06">
        <w:rPr>
          <w:rFonts w:eastAsiaTheme="minorEastAsia" w:cstheme="minorHAnsi"/>
        </w:rPr>
        <w:t xml:space="preserve"> </w:t>
      </w:r>
      <w:r w:rsidR="00425E46" w:rsidRPr="00286FF8">
        <w:rPr>
          <w:rFonts w:eastAsiaTheme="minorEastAsia" w:cstheme="minorHAnsi"/>
        </w:rPr>
        <w:t>therein</w:t>
      </w:r>
      <w:r w:rsidRPr="006B43F4">
        <w:rPr>
          <w:rFonts w:eastAsiaTheme="minorEastAsia" w:cstheme="minorHAnsi"/>
        </w:rPr>
        <w:t xml:space="preserv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sidRPr="00286FF8">
        <w:rPr>
          <w:rFonts w:eastAsiaTheme="minorEastAsia" w:cstheme="minorHAnsi"/>
        </w:rPr>
        <w:t xml:space="preserve"> is the r</w:t>
      </w:r>
      <w:r w:rsidR="007F40F3" w:rsidRPr="006B43F4">
        <w:rPr>
          <w:rFonts w:eastAsiaTheme="minorEastAsia" w:cstheme="minorHAnsi"/>
        </w:rPr>
        <w:t>econstructed image of the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oMath>
      <w:r w:rsidRPr="00CF4F06">
        <w:rPr>
          <w:rFonts w:eastAsiaTheme="minorEastAsia" w:cstheme="minorHAnsi"/>
        </w:rPr>
        <w:t>.</w:t>
      </w:r>
    </w:p>
    <w:tbl>
      <w:tblPr>
        <w:tblStyle w:val="Tabellenraster"/>
        <w:tblW w:w="0" w:type="auto"/>
        <w:tblLook w:val="04A0" w:firstRow="1" w:lastRow="0" w:firstColumn="1" w:lastColumn="0" w:noHBand="0" w:noVBand="1"/>
      </w:tblPr>
      <w:tblGrid>
        <w:gridCol w:w="8748"/>
        <w:gridCol w:w="828"/>
      </w:tblGrid>
      <w:tr w:rsidR="00BC1C3E" w:rsidRPr="00CF4F06" w14:paraId="278C57AD" w14:textId="77777777" w:rsidTr="00FF12FA">
        <w:tc>
          <w:tcPr>
            <w:tcW w:w="8748" w:type="dxa"/>
            <w:tcBorders>
              <w:top w:val="nil"/>
              <w:left w:val="nil"/>
              <w:bottom w:val="nil"/>
              <w:right w:val="nil"/>
            </w:tcBorders>
          </w:tcPr>
          <w:p w14:paraId="03FAAC7E" w14:textId="77777777" w:rsidR="00BC1C3E" w:rsidRPr="00CF4F06" w:rsidRDefault="00D0670B"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14:paraId="42B7FDB1" w14:textId="77777777" w:rsidR="00BC1C3E" w:rsidRPr="00286FF8" w:rsidRDefault="00BC1C3E" w:rsidP="00FF12FA">
            <w:bookmarkStart w:id="694" w:name="_Ref413158968"/>
            <w:r w:rsidRPr="00CF4F06">
              <w:t>(</w:t>
            </w:r>
            <w:r w:rsidR="005E1750" w:rsidRPr="00286FF8">
              <w:fldChar w:fldCharType="begin"/>
            </w:r>
            <w:r w:rsidR="005E1750" w:rsidRPr="00CF4F06">
              <w:instrText xml:space="preserve"> SEQ Equation \* ARABIC </w:instrText>
            </w:r>
            <w:r w:rsidR="005E1750" w:rsidRPr="00286FF8">
              <w:rPr>
                <w:rPrChange w:id="695" w:author="Chancerel, Perrine" w:date="2015-04-01T12:09:00Z">
                  <w:rPr>
                    <w:noProof/>
                  </w:rPr>
                </w:rPrChange>
              </w:rPr>
              <w:fldChar w:fldCharType="separate"/>
            </w:r>
            <w:r w:rsidR="00344F4E" w:rsidRPr="00286FF8">
              <w:rPr>
                <w:noProof/>
              </w:rPr>
              <w:t>17</w:t>
            </w:r>
            <w:r w:rsidR="005E1750" w:rsidRPr="00286FF8">
              <w:rPr>
                <w:noProof/>
              </w:rPr>
              <w:fldChar w:fldCharType="end"/>
            </w:r>
            <w:r w:rsidRPr="00CF4F06">
              <w:t>)</w:t>
            </w:r>
            <w:bookmarkEnd w:id="694"/>
          </w:p>
        </w:tc>
      </w:tr>
    </w:tbl>
    <w:p w14:paraId="4E0C62A9" w14:textId="77777777" w:rsidR="00BC1C3E" w:rsidRPr="00286FF8" w:rsidRDefault="00BC1C3E" w:rsidP="00BC1C3E">
      <w:pPr>
        <w:rPr>
          <w:rFonts w:eastAsiaTheme="minorEastAsia" w:cstheme="minorHAnsi"/>
        </w:rPr>
      </w:pPr>
      <w:r w:rsidRPr="00CF4F06">
        <w:rPr>
          <w:rFonts w:eastAsiaTheme="minorEastAsia" w:cstheme="minorHAnsi"/>
        </w:rPr>
        <w:t xml:space="preserve">The reconstruction error is defined by the </w:t>
      </w:r>
      <w:r w:rsidR="007F40F3" w:rsidRPr="00CF4F06">
        <w:rPr>
          <w:rFonts w:eastAsiaTheme="minorEastAsia" w:cstheme="minorHAnsi"/>
        </w:rPr>
        <w:t>Euclidean</w:t>
      </w:r>
      <w:r w:rsidRPr="00CF4F06">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sidRPr="00CF4F06">
        <w:rPr>
          <w:rFonts w:eastAsiaTheme="minorEastAsia" w:cstheme="minorHAnsi"/>
          <w:b/>
        </w:rPr>
        <w:t xml:space="preserve"> </w:t>
      </w:r>
      <w:r w:rsidR="007F40F3" w:rsidRPr="00286FF8">
        <w:rPr>
          <w:rFonts w:eastAsiaTheme="minorEastAsia" w:cstheme="minorHAnsi"/>
        </w:rPr>
        <w:t>and its reconstructed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sidRPr="00286FF8">
        <w:rPr>
          <w:rFonts w:eastAsiaTheme="minorEastAsia" w:cstheme="minorHAnsi"/>
        </w:rPr>
        <w:t>.</w:t>
      </w:r>
    </w:p>
    <w:tbl>
      <w:tblPr>
        <w:tblStyle w:val="Tabellenraster"/>
        <w:tblW w:w="0" w:type="auto"/>
        <w:tblLook w:val="04A0" w:firstRow="1" w:lastRow="0" w:firstColumn="1" w:lastColumn="0" w:noHBand="0" w:noVBand="1"/>
      </w:tblPr>
      <w:tblGrid>
        <w:gridCol w:w="8748"/>
        <w:gridCol w:w="828"/>
      </w:tblGrid>
      <w:tr w:rsidR="00BC1C3E" w:rsidRPr="00CF4F06" w14:paraId="77ACB6AC" w14:textId="77777777" w:rsidTr="00FF12FA">
        <w:tc>
          <w:tcPr>
            <w:tcW w:w="8748" w:type="dxa"/>
            <w:tcBorders>
              <w:top w:val="nil"/>
              <w:left w:val="nil"/>
              <w:bottom w:val="nil"/>
              <w:right w:val="nil"/>
            </w:tcBorders>
          </w:tcPr>
          <w:p w14:paraId="4C31CCED" w14:textId="77777777" w:rsidR="00BC1C3E" w:rsidRPr="00CF4F06" w:rsidRDefault="00BC1C3E" w:rsidP="007F40F3">
            <w:pPr>
              <w:rPr>
                <w:i/>
              </w:rPr>
            </w:pPr>
            <m:oMathPara>
              <m:oMathParaPr>
                <m:jc m:val="center"/>
              </m:oMathParaPr>
              <m:oMath>
                <m:r>
                  <w:rPr>
                    <w:rFonts w:ascii="Cambria Math" w:hAnsi="Cambria Math" w:cstheme="minorHAnsi"/>
                  </w:rPr>
                  <m:t>d=</m:t>
                </m:r>
                <m:d>
                  <m:dPr>
                    <m:begChr m:val="‖"/>
                    <m:endChr m:val="‖"/>
                    <m:ctrlPr>
                      <w:rPr>
                        <w:rFonts w:ascii="Cambria Math" w:hAnsi="Cambria Math" w:cstheme="minorHAnsi"/>
                        <w:i/>
                      </w:rPr>
                    </m:ctrlPr>
                  </m:dPr>
                  <m:e>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e>
                </m:d>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14:paraId="2D8F90A4" w14:textId="77777777" w:rsidR="00BC1C3E" w:rsidRPr="00286FF8" w:rsidRDefault="00BC1C3E" w:rsidP="00FF12FA">
            <w:r w:rsidRPr="00286FF8">
              <w:t>(</w:t>
            </w:r>
            <w:r w:rsidR="005E1750" w:rsidRPr="00286FF8">
              <w:fldChar w:fldCharType="begin"/>
            </w:r>
            <w:r w:rsidR="005E1750" w:rsidRPr="00CF4F06">
              <w:instrText xml:space="preserve"> SEQ Equation \* ARABIC </w:instrText>
            </w:r>
            <w:r w:rsidR="005E1750" w:rsidRPr="00286FF8">
              <w:rPr>
                <w:rPrChange w:id="696" w:author="Chancerel, Perrine" w:date="2015-04-01T12:09:00Z">
                  <w:rPr>
                    <w:noProof/>
                  </w:rPr>
                </w:rPrChange>
              </w:rPr>
              <w:fldChar w:fldCharType="separate"/>
            </w:r>
            <w:r w:rsidR="00344F4E" w:rsidRPr="00286FF8">
              <w:rPr>
                <w:noProof/>
              </w:rPr>
              <w:t>18</w:t>
            </w:r>
            <w:r w:rsidR="005E1750" w:rsidRPr="00286FF8">
              <w:rPr>
                <w:noProof/>
              </w:rPr>
              <w:fldChar w:fldCharType="end"/>
            </w:r>
            <w:r w:rsidRPr="00CF4F06">
              <w:t>)</w:t>
            </w:r>
          </w:p>
        </w:tc>
      </w:tr>
    </w:tbl>
    <w:p w14:paraId="37E8CF2F" w14:textId="77777777" w:rsidR="009B2887" w:rsidRPr="00286FF8" w:rsidRDefault="00BC1C3E" w:rsidP="00737A2E">
      <w:pPr>
        <w:rPr>
          <w:rFonts w:eastAsiaTheme="minorEastAsia" w:cstheme="minorHAnsi"/>
        </w:rPr>
      </w:pPr>
      <w:r w:rsidRPr="00CF4F06">
        <w:rPr>
          <w:rFonts w:eastAsiaTheme="minorEastAsia" w:cstheme="minorHAnsi"/>
        </w:rPr>
        <w:t xml:space="preserve">Often there will be just a </w:t>
      </w:r>
      <w:r w:rsidR="00AE22A1" w:rsidRPr="00CF4F06">
        <w:rPr>
          <w:rFonts w:eastAsiaTheme="minorEastAsia" w:cstheme="minorHAnsi"/>
        </w:rPr>
        <w:t>few</w:t>
      </w:r>
      <w:r w:rsidRPr="00CF4F06">
        <w:rPr>
          <w:rFonts w:eastAsiaTheme="minorEastAsia" w:cstheme="minorHAnsi"/>
        </w:rPr>
        <w:t xml:space="preserve"> large eigenvalues whose eigenvectors contain the most information while the rest of the dimensions generally contain noise</w:t>
      </w:r>
      <w:r w:rsidR="008666FB" w:rsidRPr="00CF4F06">
        <w:rPr>
          <w:rFonts w:eastAsiaTheme="minorEastAsia" w:cstheme="minorHAnsi"/>
        </w:rPr>
        <w:t xml:space="preserve"> </w:t>
      </w:r>
      <w:sdt>
        <w:sdtPr>
          <w:rPr>
            <w:rFonts w:eastAsiaTheme="minorEastAsia" w:cstheme="minorHAnsi"/>
          </w:rPr>
          <w:id w:val="-1541045989"/>
          <w:citation/>
        </w:sdtPr>
        <w:sdtContent>
          <w:r w:rsidR="008666FB" w:rsidRPr="006B43F4">
            <w:rPr>
              <w:rFonts w:eastAsiaTheme="minorEastAsia" w:cstheme="minorHAnsi"/>
              <w:rPrChange w:id="697" w:author="Chancerel, Perrine" w:date="2015-04-01T12:09:00Z">
                <w:rPr/>
              </w:rPrChange>
            </w:rPr>
            <w:fldChar w:fldCharType="begin"/>
          </w:r>
          <w:r w:rsidR="008666FB" w:rsidRPr="00CF4F06">
            <w:rPr>
              <w:rFonts w:eastAsiaTheme="minorEastAsia" w:cstheme="minorHAnsi"/>
            </w:rPr>
            <w:instrText xml:space="preserve"> CITATION Duda2012 \l 1033 </w:instrText>
          </w:r>
          <w:r w:rsidR="008666FB" w:rsidRPr="006B43F4">
            <w:rPr>
              <w:rFonts w:eastAsiaTheme="minorEastAsia" w:cstheme="minorHAnsi"/>
              <w:rPrChange w:id="698" w:author="Chancerel, Perrine" w:date="2015-04-01T12:09:00Z">
                <w:rPr>
                  <w:rFonts w:eastAsiaTheme="minorEastAsia" w:cstheme="minorHAnsi"/>
                </w:rPr>
              </w:rPrChange>
            </w:rPr>
            <w:fldChar w:fldCharType="separate"/>
          </w:r>
          <w:r w:rsidR="00344F4E" w:rsidRPr="006B43F4">
            <w:rPr>
              <w:rFonts w:eastAsiaTheme="minorEastAsia" w:cstheme="minorHAnsi"/>
              <w:noProof/>
            </w:rPr>
            <w:t>(Duda, et al., 2012)</w:t>
          </w:r>
          <w:r w:rsidR="008666FB" w:rsidRPr="006B43F4">
            <w:rPr>
              <w:rFonts w:eastAsiaTheme="minorEastAsia" w:cstheme="minorHAnsi"/>
            </w:rPr>
            <w:fldChar w:fldCharType="end"/>
          </w:r>
        </w:sdtContent>
      </w:sdt>
      <w:r w:rsidRPr="00CF4F06">
        <w:rPr>
          <w:rFonts w:eastAsiaTheme="minorEastAsia" w:cstheme="minorHAnsi"/>
        </w:rPr>
        <w:t>.</w:t>
      </w:r>
    </w:p>
    <w:p w14:paraId="79610AB9" w14:textId="77777777" w:rsidR="00626E52" w:rsidRPr="00CF4F06" w:rsidRDefault="003026E2" w:rsidP="00883132">
      <w:pPr>
        <w:pStyle w:val="berschrift2"/>
        <w:numPr>
          <w:ilvl w:val="1"/>
          <w:numId w:val="1"/>
        </w:numPr>
      </w:pPr>
      <w:r w:rsidRPr="006B43F4">
        <w:t xml:space="preserve"> </w:t>
      </w:r>
      <w:bookmarkStart w:id="699" w:name="_Toc415436290"/>
      <w:r w:rsidR="00626E52" w:rsidRPr="00CF4F06">
        <w:t>Feature</w:t>
      </w:r>
      <w:r w:rsidR="00CA73F3" w:rsidRPr="00CF4F06">
        <w:t xml:space="preserve"> </w:t>
      </w:r>
      <w:r w:rsidR="00626E52" w:rsidRPr="00CF4F06">
        <w:t>selection</w:t>
      </w:r>
      <w:bookmarkEnd w:id="699"/>
    </w:p>
    <w:p w14:paraId="1AE55472" w14:textId="77777777" w:rsidR="00626E52" w:rsidRPr="00CF4F06" w:rsidRDefault="00AE22A1" w:rsidP="00626E52">
      <w:r w:rsidRPr="00CF4F06">
        <w:t>F</w:t>
      </w:r>
      <w:r w:rsidR="00E51561" w:rsidRPr="00CF4F06">
        <w:t xml:space="preserve">eature selection </w:t>
      </w:r>
      <w:r w:rsidRPr="00CF4F06">
        <w:t>has</w:t>
      </w:r>
      <w:r w:rsidR="00CA73F3" w:rsidRPr="00CF4F06">
        <w:t xml:space="preserve"> become the focus of much research in areas of applications for datasets with h</w:t>
      </w:r>
      <w:r w:rsidRPr="00CF4F06">
        <w:t>undreds or thousands of features</w:t>
      </w:r>
      <w:ins w:id="700" w:author="Perrine Chancerel" w:date="2015-03-31T13:52:00Z">
        <w:r w:rsidR="00D73547" w:rsidRPr="00CF4F06">
          <w:t xml:space="preserve"> [reference?]</w:t>
        </w:r>
      </w:ins>
      <w:r w:rsidR="00CA73F3" w:rsidRPr="00CF4F06">
        <w:t xml:space="preserve">. </w:t>
      </w:r>
      <w:r w:rsidR="00D36146" w:rsidRPr="00CF4F06">
        <w:t xml:space="preserve">The goal is to select a subset of features from a feature set which can be useful to </w:t>
      </w:r>
      <w:r w:rsidR="00FB5F64" w:rsidRPr="00CF4F06">
        <w:t>improve the</w:t>
      </w:r>
      <w:r w:rsidR="00D36146" w:rsidRPr="00CF4F06">
        <w:t xml:space="preserve"> </w:t>
      </w:r>
      <w:r w:rsidR="00FB5F64" w:rsidRPr="00CF4F06">
        <w:t>prediction performance</w:t>
      </w:r>
      <w:r w:rsidR="00D36146" w:rsidRPr="00CF4F06">
        <w:t xml:space="preserve">. </w:t>
      </w:r>
      <w:r w:rsidR="00554627" w:rsidRPr="00CF4F06">
        <w:t xml:space="preserve">Many techniques where published to address the problem of elimination of irrelevant and redundant features in a feature set. Other methods deal with linear combinations of features to form a set of new more useful features. </w:t>
      </w:r>
      <w:r w:rsidR="00CA73F3" w:rsidRPr="00CF4F06">
        <w:t>There are three reasons why feature selection is used in applications of classification:</w:t>
      </w:r>
    </w:p>
    <w:p w14:paraId="6AE548FE" w14:textId="77777777" w:rsidR="00CA73F3" w:rsidRPr="00CF4F06" w:rsidRDefault="00AE22A1" w:rsidP="00883132">
      <w:pPr>
        <w:pStyle w:val="Listenabsatz"/>
        <w:numPr>
          <w:ilvl w:val="0"/>
          <w:numId w:val="3"/>
        </w:numPr>
      </w:pPr>
      <w:r w:rsidRPr="00CF4F06">
        <w:t>i</w:t>
      </w:r>
      <w:r w:rsidR="00CA73F3" w:rsidRPr="00CF4F06">
        <w:t>mproving the prediction performance</w:t>
      </w:r>
    </w:p>
    <w:p w14:paraId="792E1F39" w14:textId="77777777" w:rsidR="00CA73F3" w:rsidRPr="00CF4F06" w:rsidRDefault="00AE22A1" w:rsidP="00883132">
      <w:pPr>
        <w:pStyle w:val="Listenabsatz"/>
        <w:numPr>
          <w:ilvl w:val="0"/>
          <w:numId w:val="3"/>
        </w:numPr>
      </w:pPr>
      <w:r w:rsidRPr="00CF4F06">
        <w:t>p</w:t>
      </w:r>
      <w:r w:rsidR="00CA73F3" w:rsidRPr="00CF4F06">
        <w:t>roviding faster and mor</w:t>
      </w:r>
      <w:r w:rsidR="00D36146" w:rsidRPr="00CF4F06">
        <w:t>e</w:t>
      </w:r>
      <w:r w:rsidR="00CA73F3" w:rsidRPr="00CF4F06">
        <w:t xml:space="preserve"> cost-</w:t>
      </w:r>
      <w:r w:rsidR="00D36146" w:rsidRPr="00CF4F06">
        <w:t>effective</w:t>
      </w:r>
      <w:r w:rsidR="00CA73F3" w:rsidRPr="00CF4F06">
        <w:t xml:space="preserve"> predictors</w:t>
      </w:r>
    </w:p>
    <w:p w14:paraId="7970BDB9" w14:textId="77777777" w:rsidR="00CA73F3" w:rsidRPr="00CF4F06" w:rsidRDefault="00AE22A1" w:rsidP="00883132">
      <w:pPr>
        <w:pStyle w:val="Listenabsatz"/>
        <w:numPr>
          <w:ilvl w:val="0"/>
          <w:numId w:val="3"/>
        </w:numPr>
      </w:pPr>
      <w:r w:rsidRPr="00CF4F06">
        <w:t>p</w:t>
      </w:r>
      <w:r w:rsidR="00CA73F3" w:rsidRPr="00CF4F06">
        <w:t>roviding a better understanding of processing the data</w:t>
      </w:r>
    </w:p>
    <w:p w14:paraId="752B5153" w14:textId="77777777" w:rsidR="008348E5" w:rsidRPr="00CF4F06" w:rsidRDefault="00D36146" w:rsidP="00D36146">
      <w:r w:rsidRPr="00CF4F06">
        <w:lastRenderedPageBreak/>
        <w:t xml:space="preserve">There are several feature selection algorithms which can be classified </w:t>
      </w:r>
      <w:r w:rsidR="00FB5F64" w:rsidRPr="00CF4F06">
        <w:t>in the three categories called</w:t>
      </w:r>
      <w:r w:rsidRPr="00CF4F06">
        <w:t xml:space="preserve"> </w:t>
      </w:r>
      <w:r w:rsidR="00760339" w:rsidRPr="00CF4F06">
        <w:t xml:space="preserve">wrapper methods, </w:t>
      </w:r>
      <w:r w:rsidRPr="00CF4F06">
        <w:t xml:space="preserve">filter methods, </w:t>
      </w:r>
      <w:r w:rsidR="00760339" w:rsidRPr="00CF4F06">
        <w:t>and</w:t>
      </w:r>
      <w:r w:rsidRPr="00CF4F06">
        <w:t xml:space="preserve"> embedded methods.</w:t>
      </w:r>
      <w:r w:rsidR="00760339" w:rsidRPr="00CF4F06">
        <w:t xml:space="preserve"> </w:t>
      </w:r>
    </w:p>
    <w:p w14:paraId="19DBC561" w14:textId="77777777" w:rsidR="008348E5" w:rsidRPr="00CF4F06" w:rsidRDefault="00760339" w:rsidP="00D36146">
      <w:r w:rsidRPr="00CF4F06">
        <w:t>Wrapper</w:t>
      </w:r>
      <w:r w:rsidR="007A7FDA" w:rsidRPr="00CF4F06">
        <w:t xml:space="preserve"> methods are based on a learning machine which is trea</w:t>
      </w:r>
      <w:r w:rsidR="00AE22A1" w:rsidRPr="00CF4F06">
        <w:t>t</w:t>
      </w:r>
      <w:r w:rsidR="007A7FDA" w:rsidRPr="00CF4F06">
        <w:t>ed as a black box model</w:t>
      </w:r>
      <w:r w:rsidRPr="00CF4F06">
        <w:t xml:space="preserve"> to score subsets of variables according to their predictive power.</w:t>
      </w:r>
      <w:r w:rsidR="007A7FDA" w:rsidRPr="00CF4F06">
        <w:t xml:space="preserve"> </w:t>
      </w:r>
      <w:r w:rsidR="008348E5" w:rsidRPr="00CF4F06">
        <w:t>In most wrapper algorithms the prediction performance of a given learning machine is used</w:t>
      </w:r>
      <w:r w:rsidR="00F4321C" w:rsidRPr="00CF4F06">
        <w:t xml:space="preserve"> to evaluate</w:t>
      </w:r>
      <w:r w:rsidR="00EE6276" w:rsidRPr="00CF4F06">
        <w:t xml:space="preserve"> </w:t>
      </w:r>
      <w:r w:rsidR="00CD62A3" w:rsidRPr="00CF4F06">
        <w:t>subset</w:t>
      </w:r>
      <w:r w:rsidR="00106569" w:rsidRPr="00CF4F06">
        <w:t>s</w:t>
      </w:r>
      <w:r w:rsidR="00CD62A3" w:rsidRPr="00CF4F06">
        <w:t xml:space="preserve"> of features. Important wrapper strategies are the Greedy search strategies of forward selection and backward elimination. The forward selecti</w:t>
      </w:r>
      <w:r w:rsidR="00106569" w:rsidRPr="00CF4F06">
        <w:t>on starts with an empty feature-</w:t>
      </w:r>
      <w:r w:rsidR="00CD62A3" w:rsidRPr="00CF4F06">
        <w:t>set an</w:t>
      </w:r>
      <w:r w:rsidR="00F4321C" w:rsidRPr="00CF4F06">
        <w:t>d</w:t>
      </w:r>
      <w:r w:rsidR="00CD62A3" w:rsidRPr="00CF4F06">
        <w:t xml:space="preserve"> adds useful features in each step. The backward elimination starts with a set of all variables and progressively eliminates the most useless features.</w:t>
      </w:r>
    </w:p>
    <w:p w14:paraId="1F2FE731" w14:textId="77777777" w:rsidR="008348E5" w:rsidRPr="00CF4F06" w:rsidRDefault="007A7FDA" w:rsidP="00D36146">
      <w:r w:rsidRPr="00CF4F06">
        <w:t xml:space="preserve">Filters select subsets of variables as a pre-processing step, independently of the chosen predictor. </w:t>
      </w:r>
      <w:r w:rsidR="008348E5" w:rsidRPr="00CF4F06">
        <w:t>A</w:t>
      </w:r>
      <w:r w:rsidR="00D4709B" w:rsidRPr="00CF4F06">
        <w:t xml:space="preserve"> distinguished filter method is the Fisher sore which is a variable selection method that rates all features an</w:t>
      </w:r>
      <w:r w:rsidR="008348E5" w:rsidRPr="00CF4F06">
        <w:t>d</w:t>
      </w:r>
      <w:r w:rsidR="00D4709B" w:rsidRPr="00CF4F06">
        <w:t xml:space="preserve"> selects the subset of features with the highest </w:t>
      </w:r>
      <w:r w:rsidR="008348E5" w:rsidRPr="00CF4F06">
        <w:t>score</w:t>
      </w:r>
      <w:r w:rsidR="00106569" w:rsidRPr="00CF4F06">
        <w:t>. The Fisher score feature</w:t>
      </w:r>
      <w:r w:rsidR="00D4709B" w:rsidRPr="00CF4F06">
        <w:t xml:space="preserve"> selection method is </w:t>
      </w:r>
      <w:r w:rsidR="008348E5" w:rsidRPr="00CF4F06">
        <w:t xml:space="preserve">specified in chapter </w:t>
      </w:r>
      <w:r w:rsidR="008348E5" w:rsidRPr="006B43F4">
        <w:fldChar w:fldCharType="begin"/>
      </w:r>
      <w:r w:rsidR="008348E5" w:rsidRPr="00CF4F06">
        <w:instrText xml:space="preserve"> REF _Ref410594610 \r \h </w:instrText>
      </w:r>
      <w:r w:rsidR="008348E5" w:rsidRPr="006B43F4">
        <w:rPr>
          <w:rPrChange w:id="701" w:author="Chancerel, Perrine" w:date="2015-04-01T12:09:00Z">
            <w:rPr/>
          </w:rPrChange>
        </w:rPr>
        <w:fldChar w:fldCharType="separate"/>
      </w:r>
      <w:r w:rsidR="00344F4E" w:rsidRPr="006B43F4">
        <w:t>2.2.1</w:t>
      </w:r>
      <w:r w:rsidR="008348E5" w:rsidRPr="006B43F4">
        <w:fldChar w:fldCharType="end"/>
      </w:r>
      <w:r w:rsidR="008348E5" w:rsidRPr="00CF4F06">
        <w:t xml:space="preserve">. </w:t>
      </w:r>
    </w:p>
    <w:p w14:paraId="0BC50B2F" w14:textId="77777777" w:rsidR="00D36146" w:rsidRPr="006B43F4" w:rsidRDefault="007A7FDA" w:rsidP="00D36146">
      <w:r w:rsidRPr="006B43F4">
        <w:t>Embedded methods perform variable selection in the process of train</w:t>
      </w:r>
      <w:r w:rsidR="00106569" w:rsidRPr="00CF4F06">
        <w:t>ing and are usually specific to</w:t>
      </w:r>
      <w:r w:rsidRPr="00CF4F06">
        <w:t xml:space="preserve"> given learning machines.</w:t>
      </w:r>
      <w:r w:rsidR="008348E5" w:rsidRPr="00CF4F06">
        <w:t xml:space="preserve"> The random forest feature selection is an embedded method which uses the out-o</w:t>
      </w:r>
      <w:r w:rsidR="00106569" w:rsidRPr="00CF4F06">
        <w:t>f-</w:t>
      </w:r>
      <w:r w:rsidR="008348E5" w:rsidRPr="00CF4F06">
        <w:t>bag (</w:t>
      </w:r>
      <w:r w:rsidR="00E53576" w:rsidRPr="00CF4F06">
        <w:t>OOB</w:t>
      </w:r>
      <w:r w:rsidR="00011E7C" w:rsidRPr="00CF4F06">
        <w:fldChar w:fldCharType="begin"/>
      </w:r>
      <w:r w:rsidR="00011E7C" w:rsidRPr="00CF4F06">
        <w:instrText xml:space="preserve"> XE "</w:instrText>
      </w:r>
      <w:r w:rsidR="00011E7C" w:rsidRPr="006B43F4">
        <w:instrText xml:space="preserve">OOB:Out-of-bag error" </w:instrText>
      </w:r>
      <w:r w:rsidR="00011E7C" w:rsidRPr="00CF4F06">
        <w:fldChar w:fldCharType="end"/>
      </w:r>
      <w:r w:rsidR="008348E5" w:rsidRPr="00CF4F06">
        <w:t>)</w:t>
      </w:r>
      <w:r w:rsidR="008348E5" w:rsidRPr="006B43F4">
        <w:t xml:space="preserve"> error to evaluate subsets of features. The random forest feature selection algorithm based on the </w:t>
      </w:r>
      <w:r w:rsidR="00E53576" w:rsidRPr="00CF4F06">
        <w:t>OOB</w:t>
      </w:r>
      <w:r w:rsidR="00011E7C" w:rsidRPr="00CF4F06">
        <w:fldChar w:fldCharType="begin"/>
      </w:r>
      <w:r w:rsidR="00011E7C" w:rsidRPr="00CF4F06">
        <w:instrText xml:space="preserve"> XE "</w:instrText>
      </w:r>
      <w:r w:rsidR="00011E7C" w:rsidRPr="006B43F4">
        <w:instrText>OOB</w:instrText>
      </w:r>
      <w:proofErr w:type="gramStart"/>
      <w:r w:rsidR="00011E7C" w:rsidRPr="006B43F4">
        <w:instrText>:Out</w:instrText>
      </w:r>
      <w:proofErr w:type="gramEnd"/>
      <w:r w:rsidR="00011E7C" w:rsidRPr="006B43F4">
        <w:instrText xml:space="preserve">-of-bag error" </w:instrText>
      </w:r>
      <w:r w:rsidR="00011E7C" w:rsidRPr="00CF4F06">
        <w:fldChar w:fldCharType="end"/>
      </w:r>
      <w:r w:rsidR="008348E5" w:rsidRPr="00CF4F06">
        <w:t xml:space="preserve"> error is specified in chapter </w:t>
      </w:r>
      <w:r w:rsidR="008348E5" w:rsidRPr="006B43F4">
        <w:fldChar w:fldCharType="begin"/>
      </w:r>
      <w:r w:rsidR="008348E5" w:rsidRPr="00CF4F06">
        <w:instrText xml:space="preserve"> REF _Ref402894533 \r \h </w:instrText>
      </w:r>
      <w:r w:rsidR="008348E5" w:rsidRPr="006B43F4">
        <w:rPr>
          <w:rPrChange w:id="702" w:author="Chancerel, Perrine" w:date="2015-04-01T12:09:00Z">
            <w:rPr/>
          </w:rPrChange>
        </w:rPr>
        <w:fldChar w:fldCharType="separate"/>
      </w:r>
      <w:r w:rsidR="00344F4E" w:rsidRPr="006B43F4">
        <w:t>0</w:t>
      </w:r>
      <w:r w:rsidR="008348E5" w:rsidRPr="006B43F4">
        <w:fldChar w:fldCharType="end"/>
      </w:r>
      <w:r w:rsidR="008348E5" w:rsidRPr="00CF4F06">
        <w:t xml:space="preserve">. </w:t>
      </w:r>
      <w:r w:rsidR="00CD62A3" w:rsidRPr="006B43F4">
        <w:t>When the number of variables is very small compared to the num</w:t>
      </w:r>
      <w:r w:rsidR="00CD62A3" w:rsidRPr="00CF4F06">
        <w:t>ber of features one may need to resort the selecting variables with filter methods</w:t>
      </w:r>
      <w:r w:rsidR="00106569" w:rsidRPr="00CF4F06">
        <w:t xml:space="preserve"> to avoid over-</w:t>
      </w:r>
      <w:r w:rsidR="00554627" w:rsidRPr="00CF4F06">
        <w:t>fitting</w:t>
      </w:r>
      <w:r w:rsidR="008666FB" w:rsidRPr="00CF4F06">
        <w:t xml:space="preserve"> </w:t>
      </w:r>
      <w:sdt>
        <w:sdtPr>
          <w:id w:val="178090246"/>
          <w:citation/>
        </w:sdtPr>
        <w:sdtContent>
          <w:r w:rsidR="008666FB" w:rsidRPr="00E36537">
            <w:fldChar w:fldCharType="begin"/>
          </w:r>
          <w:r w:rsidR="008666FB" w:rsidRPr="00CF4F06">
            <w:instrText xml:space="preserve"> CITATION Guyon2003a \l 1033 </w:instrText>
          </w:r>
          <w:r w:rsidR="008666FB" w:rsidRPr="00E36537">
            <w:rPr>
              <w:rPrChange w:id="703" w:author="Chancerel, Perrine" w:date="2015-04-01T12:09:00Z">
                <w:rPr/>
              </w:rPrChange>
            </w:rPr>
            <w:fldChar w:fldCharType="separate"/>
          </w:r>
          <w:r w:rsidR="00344F4E" w:rsidRPr="00CF4F06">
            <w:rPr>
              <w:noProof/>
            </w:rPr>
            <w:t>(Guyon, 2003)</w:t>
          </w:r>
          <w:r w:rsidR="008666FB" w:rsidRPr="00E36537">
            <w:fldChar w:fldCharType="end"/>
          </w:r>
        </w:sdtContent>
      </w:sdt>
      <w:r w:rsidR="008666FB" w:rsidRPr="00CF4F06">
        <w:t>.</w:t>
      </w:r>
    </w:p>
    <w:p w14:paraId="214ACF63" w14:textId="77777777" w:rsidR="004414BD" w:rsidRPr="00CF4F06" w:rsidRDefault="004414BD" w:rsidP="00883132">
      <w:pPr>
        <w:pStyle w:val="berschrift3"/>
        <w:numPr>
          <w:ilvl w:val="2"/>
          <w:numId w:val="1"/>
        </w:numPr>
      </w:pPr>
      <w:bookmarkStart w:id="704" w:name="_Ref410594610"/>
      <w:bookmarkStart w:id="705" w:name="_Toc415436291"/>
      <w:r w:rsidRPr="00CF4F06">
        <w:t>Fisher score</w:t>
      </w:r>
      <w:bookmarkEnd w:id="704"/>
      <w:bookmarkEnd w:id="705"/>
    </w:p>
    <w:p w14:paraId="4E02BD1D" w14:textId="77777777" w:rsidR="004414BD" w:rsidRPr="00CF4F06" w:rsidRDefault="004414BD" w:rsidP="004414BD">
      <w:pPr>
        <w:rPr>
          <w:rFonts w:eastAsiaTheme="minorEastAsia"/>
        </w:rPr>
      </w:pPr>
      <w:r w:rsidRPr="00CF4F06">
        <w:t xml:space="preserve">Fisher score is a variable ranking method that rates the </w:t>
      </w:r>
      <w:r w:rsidR="00106569" w:rsidRPr="00CF4F06">
        <w:t>efficiency of</w:t>
      </w:r>
      <w:r w:rsidRPr="00CF4F06">
        <w:t xml:space="preserve"> discriminations for each feature. It can be applied in two-class problems as well as in multi-class problems</w:t>
      </w:r>
      <w:ins w:id="706" w:author="Perrine Chancerel" w:date="2015-03-31T13:55:00Z">
        <w:r w:rsidR="003D2663" w:rsidRPr="00CF4F06">
          <w:t xml:space="preserve"> [reference?]</w:t>
        </w:r>
      </w:ins>
      <w:r w:rsidRPr="00CF4F06">
        <w:t>. The score evaluates each feature by the ration of the between class variance to the within-class variance</w:t>
      </w:r>
      <w:r w:rsidR="006A09BD" w:rsidRPr="00CF4F06">
        <w:t xml:space="preserve"> </w:t>
      </w:r>
      <w:sdt>
        <w:sdtPr>
          <w:id w:val="96453403"/>
          <w:citation/>
        </w:sdtPr>
        <w:sdtContent>
          <w:r w:rsidR="006A09BD" w:rsidRPr="00E36537">
            <w:fldChar w:fldCharType="begin"/>
          </w:r>
          <w:r w:rsidR="006A09BD" w:rsidRPr="00CF4F06">
            <w:instrText xml:space="preserve"> CITATION Guyon2003a \l 1033 </w:instrText>
          </w:r>
          <w:r w:rsidR="006A09BD" w:rsidRPr="00E36537">
            <w:rPr>
              <w:rPrChange w:id="707" w:author="Chancerel, Perrine" w:date="2015-04-01T12:09:00Z">
                <w:rPr/>
              </w:rPrChange>
            </w:rPr>
            <w:fldChar w:fldCharType="separate"/>
          </w:r>
          <w:r w:rsidR="00344F4E" w:rsidRPr="00CF4F06">
            <w:rPr>
              <w:noProof/>
            </w:rPr>
            <w:t>(Guyon, 2003)</w:t>
          </w:r>
          <w:r w:rsidR="006A09BD" w:rsidRPr="00E36537">
            <w:fldChar w:fldCharType="end"/>
          </w:r>
        </w:sdtContent>
      </w:sdt>
      <w:r w:rsidR="006A09BD" w:rsidRPr="00CF4F06">
        <w:t xml:space="preserve">. </w:t>
      </w:r>
      <w:r w:rsidRPr="006B43F4">
        <w:t>Suppose we have</w:t>
      </w:r>
      <w:r w:rsidR="0087793F" w:rsidRPr="00CF4F06">
        <w:t xml:space="preserve"> a set of</w:t>
      </w:r>
      <m:oMath>
        <m:r>
          <w:rPr>
            <w:rFonts w:ascii="Cambria Math" w:hAnsi="Cambria Math"/>
          </w:rPr>
          <m:t xml:space="preserve"> n</m:t>
        </m:r>
      </m:oMath>
      <w:r w:rsidR="0087793F" w:rsidRPr="00CF4F06">
        <w:t xml:space="preserve"> d-dimensional samples</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106569" w:rsidRPr="00CF4F0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sidRPr="00CF4F06">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sidRPr="00CF4F06">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sidR="00106569" w:rsidRPr="00CF4F06">
        <w:rPr>
          <w:rFonts w:eastAsiaTheme="minorEastAsia"/>
        </w:rPr>
        <w:t xml:space="preserve"> and c is the number of classes, than the f</w:t>
      </w:r>
      <w:r w:rsidRPr="006B43F4">
        <w:rPr>
          <w:rFonts w:eastAsiaTheme="minorEastAsia"/>
        </w:rPr>
        <w:t xml:space="preserve">isher score of the </w:t>
      </w:r>
      <m:oMath>
        <m:r>
          <w:rPr>
            <w:rFonts w:ascii="Cambria Math" w:eastAsiaTheme="minorEastAsia" w:hAnsi="Cambria Math"/>
          </w:rPr>
          <m:t>j</m:t>
        </m:r>
      </m:oMath>
      <w:r w:rsidRPr="00CF4F06">
        <w:rPr>
          <w:rFonts w:eastAsiaTheme="minorEastAsia"/>
        </w:rPr>
        <w:t>-</w:t>
      </w:r>
      <w:proofErr w:type="gramStart"/>
      <w:r w:rsidRPr="00CF4F06">
        <w:rPr>
          <w:rFonts w:eastAsiaTheme="minorEastAsia"/>
        </w:rPr>
        <w:t>th</w:t>
      </w:r>
      <w:proofErr w:type="gramEnd"/>
      <w:r w:rsidRPr="00CF4F06">
        <w:rPr>
          <w:rFonts w:eastAsiaTheme="minorEastAsia"/>
        </w:rPr>
        <w:t xml:space="preserve"> feature is computed in </w:t>
      </w:r>
      <w:r w:rsidRPr="006B43F4">
        <w:rPr>
          <w:rFonts w:eastAsiaTheme="minorEastAsia"/>
        </w:rPr>
        <w:fldChar w:fldCharType="begin"/>
      </w:r>
      <w:r w:rsidRPr="00CF4F06">
        <w:rPr>
          <w:rFonts w:eastAsiaTheme="minorEastAsia"/>
        </w:rPr>
        <w:instrText xml:space="preserve"> REF _Ref402724129 \h </w:instrText>
      </w:r>
      <w:r w:rsidRPr="006B43F4">
        <w:rPr>
          <w:rFonts w:eastAsiaTheme="minorEastAsia"/>
        </w:rPr>
      </w:r>
      <w:r w:rsidRPr="006B43F4">
        <w:rPr>
          <w:rFonts w:eastAsiaTheme="minorEastAsia"/>
          <w:rPrChange w:id="708" w:author="Chancerel, Perrine" w:date="2015-04-01T12:09:00Z">
            <w:rPr>
              <w:rFonts w:eastAsiaTheme="minorEastAsia"/>
            </w:rPr>
          </w:rPrChange>
        </w:rPr>
        <w:fldChar w:fldCharType="separate"/>
      </w:r>
      <w:r w:rsidR="00344F4E" w:rsidRPr="006B43F4">
        <w:t>(</w:t>
      </w:r>
      <w:r w:rsidR="00344F4E" w:rsidRPr="00CF4F06">
        <w:rPr>
          <w:noProof/>
        </w:rPr>
        <w:t>19</w:t>
      </w:r>
      <w:r w:rsidR="00344F4E" w:rsidRPr="00CF4F06">
        <w:t>)</w:t>
      </w:r>
      <w:r w:rsidRPr="006B43F4">
        <w:rPr>
          <w:rFonts w:eastAsiaTheme="minorEastAsia"/>
        </w:rPr>
        <w:fldChar w:fldCharType="end"/>
      </w:r>
      <w:r w:rsidRPr="00CF4F06">
        <w:rPr>
          <w:rFonts w:eastAsiaTheme="minorEastAsia"/>
        </w:rPr>
        <w:t>.</w:t>
      </w:r>
    </w:p>
    <w:tbl>
      <w:tblPr>
        <w:tblStyle w:val="Tabellenraster"/>
        <w:tblW w:w="0" w:type="auto"/>
        <w:tblLook w:val="04A0" w:firstRow="1" w:lastRow="0" w:firstColumn="1" w:lastColumn="0" w:noHBand="0" w:noVBand="1"/>
      </w:tblPr>
      <w:tblGrid>
        <w:gridCol w:w="8748"/>
        <w:gridCol w:w="828"/>
      </w:tblGrid>
      <w:tr w:rsidR="004414BD" w:rsidRPr="00CF4F06" w14:paraId="3A4503A2" w14:textId="77777777" w:rsidTr="00FF12FA">
        <w:tc>
          <w:tcPr>
            <w:tcW w:w="8748" w:type="dxa"/>
            <w:tcBorders>
              <w:top w:val="nil"/>
              <w:left w:val="nil"/>
              <w:bottom w:val="nil"/>
              <w:right w:val="nil"/>
            </w:tcBorders>
          </w:tcPr>
          <w:p w14:paraId="5A1DEB8F" w14:textId="77777777" w:rsidR="004414BD" w:rsidRPr="00286FF8" w:rsidRDefault="004414BD" w:rsidP="00FF12FA">
            <w:pPr>
              <w:rPr>
                <w:i/>
              </w:rPr>
            </w:pPr>
            <m:oMathPara>
              <m:oMathParaPr>
                <m:jc m:val="center"/>
              </m:oMathParaPr>
              <m:oMath>
                <m:r>
                  <w:rPr>
                    <w:rFonts w:ascii="Cambria Math" w:hAnsi="Cambria Math" w:cstheme="minorHAnsi"/>
                  </w:rPr>
                  <w:lastRenderedPageBreak/>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14:paraId="48E2A79D" w14:textId="77777777" w:rsidR="004414BD" w:rsidRPr="00286FF8" w:rsidRDefault="004414BD" w:rsidP="00FF12FA">
            <w:bookmarkStart w:id="709" w:name="_Ref402724107"/>
            <w:bookmarkStart w:id="710" w:name="_Ref402724129"/>
            <w:r w:rsidRPr="006B43F4">
              <w:t>(</w:t>
            </w:r>
            <w:r w:rsidR="005E1750" w:rsidRPr="00286FF8">
              <w:fldChar w:fldCharType="begin"/>
            </w:r>
            <w:r w:rsidR="005E1750" w:rsidRPr="00CF4F06">
              <w:instrText xml:space="preserve"> SEQ Equation \* ARABIC </w:instrText>
            </w:r>
            <w:r w:rsidR="005E1750" w:rsidRPr="00286FF8">
              <w:rPr>
                <w:rPrChange w:id="711" w:author="Chancerel, Perrine" w:date="2015-04-01T12:09:00Z">
                  <w:rPr>
                    <w:noProof/>
                  </w:rPr>
                </w:rPrChange>
              </w:rPr>
              <w:fldChar w:fldCharType="separate"/>
            </w:r>
            <w:r w:rsidR="00344F4E" w:rsidRPr="00286FF8">
              <w:rPr>
                <w:noProof/>
              </w:rPr>
              <w:t>19</w:t>
            </w:r>
            <w:r w:rsidR="005E1750" w:rsidRPr="00286FF8">
              <w:rPr>
                <w:noProof/>
              </w:rPr>
              <w:fldChar w:fldCharType="end"/>
            </w:r>
            <w:bookmarkStart w:id="712" w:name="_Ref402724101"/>
            <w:bookmarkEnd w:id="709"/>
            <w:r w:rsidRPr="00CF4F06">
              <w:t>)</w:t>
            </w:r>
            <w:bookmarkEnd w:id="710"/>
            <w:bookmarkEnd w:id="712"/>
          </w:p>
        </w:tc>
      </w:tr>
    </w:tbl>
    <w:p w14:paraId="04A93047" w14:textId="77777777" w:rsidR="004414BD" w:rsidRPr="00CF4F06" w:rsidRDefault="004414BD" w:rsidP="004414BD">
      <w:pPr>
        <w:rPr>
          <w:rFonts w:eastAsiaTheme="minorEastAsia"/>
        </w:rPr>
      </w:pPr>
      <w:r w:rsidRPr="00CF4F06">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sidRPr="00CF4F06">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sidRPr="00CF4F06">
        <w:rPr>
          <w:rFonts w:eastAsiaTheme="minorEastAsia"/>
        </w:rPr>
        <w:t xml:space="preserve"> the mean of the whole data set corresponding to the </w:t>
      </w:r>
      <m:oMath>
        <m:r>
          <w:rPr>
            <w:rFonts w:ascii="Cambria Math" w:eastAsiaTheme="minorEastAsia" w:hAnsi="Cambria Math"/>
          </w:rPr>
          <m:t>j</m:t>
        </m:r>
      </m:oMath>
      <w:r w:rsidRPr="006B43F4">
        <w:rPr>
          <w:rFonts w:eastAsiaTheme="minorEastAsia"/>
        </w:rPr>
        <w:t>-</w:t>
      </w:r>
      <w:proofErr w:type="gramStart"/>
      <w:r w:rsidRPr="006B43F4">
        <w:rPr>
          <w:rFonts w:eastAsiaTheme="minorEastAsia"/>
        </w:rPr>
        <w:t>th</w:t>
      </w:r>
      <w:proofErr w:type="gramEnd"/>
      <w:r w:rsidRPr="006B43F4">
        <w:rPr>
          <w:rFonts w:eastAsiaTheme="minorEastAsia"/>
        </w:rPr>
        <w:t xml:space="preserve">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sidRPr="00CF4F06">
        <w:rPr>
          <w:rFonts w:eastAsiaTheme="minorEastAsia"/>
        </w:rPr>
        <w:t xml:space="preserve"> is the </w:t>
      </w:r>
      <m:oMath>
        <m:r>
          <w:rPr>
            <w:rFonts w:ascii="Cambria Math" w:eastAsiaTheme="minorEastAsia" w:hAnsi="Cambria Math"/>
          </w:rPr>
          <m:t>j</m:t>
        </m:r>
      </m:oMath>
      <w:r w:rsidR="00191E33" w:rsidRPr="006B43F4">
        <w:rPr>
          <w:rFonts w:eastAsiaTheme="minorEastAsia"/>
        </w:rPr>
        <w:t>-th feature of the sample</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sidRPr="00CF4F06">
        <w:rPr>
          <w:rFonts w:eastAsiaTheme="minorEastAsia"/>
        </w:rPr>
        <w:t>.</w:t>
      </w:r>
    </w:p>
    <w:tbl>
      <w:tblPr>
        <w:tblStyle w:val="Tabellenraster"/>
        <w:tblW w:w="0" w:type="auto"/>
        <w:tblLook w:val="04A0" w:firstRow="1" w:lastRow="0" w:firstColumn="1" w:lastColumn="0" w:noHBand="0" w:noVBand="1"/>
      </w:tblPr>
      <w:tblGrid>
        <w:gridCol w:w="8748"/>
        <w:gridCol w:w="828"/>
      </w:tblGrid>
      <w:tr w:rsidR="004414BD" w:rsidRPr="00CF4F06" w14:paraId="0D5D95FD" w14:textId="77777777" w:rsidTr="00FF12FA">
        <w:tc>
          <w:tcPr>
            <w:tcW w:w="8748" w:type="dxa"/>
            <w:tcBorders>
              <w:top w:val="nil"/>
              <w:left w:val="nil"/>
              <w:bottom w:val="nil"/>
              <w:right w:val="nil"/>
            </w:tcBorders>
          </w:tcPr>
          <w:p w14:paraId="69ADBFC6" w14:textId="77777777" w:rsidR="004414BD" w:rsidRPr="00CF4F06" w:rsidRDefault="00D0670B"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14:paraId="49A300AC" w14:textId="77777777" w:rsidR="004414BD" w:rsidRPr="00286FF8" w:rsidRDefault="004414BD" w:rsidP="00FF12FA">
            <w:r w:rsidRPr="00286FF8">
              <w:t>(</w:t>
            </w:r>
            <w:r w:rsidR="005E1750" w:rsidRPr="00286FF8">
              <w:fldChar w:fldCharType="begin"/>
            </w:r>
            <w:r w:rsidR="005E1750" w:rsidRPr="00CF4F06">
              <w:instrText xml:space="preserve"> SEQ Equation \* ARABIC </w:instrText>
            </w:r>
            <w:r w:rsidR="005E1750" w:rsidRPr="00286FF8">
              <w:rPr>
                <w:rPrChange w:id="713" w:author="Chancerel, Perrine" w:date="2015-04-01T12:09:00Z">
                  <w:rPr>
                    <w:noProof/>
                  </w:rPr>
                </w:rPrChange>
              </w:rPr>
              <w:fldChar w:fldCharType="separate"/>
            </w:r>
            <w:r w:rsidR="00344F4E" w:rsidRPr="00286FF8">
              <w:rPr>
                <w:noProof/>
              </w:rPr>
              <w:t>20</w:t>
            </w:r>
            <w:r w:rsidR="005E1750" w:rsidRPr="00286FF8">
              <w:rPr>
                <w:noProof/>
              </w:rPr>
              <w:fldChar w:fldCharType="end"/>
            </w:r>
            <w:r w:rsidRPr="00CF4F06">
              <w:t>)</w:t>
            </w:r>
          </w:p>
        </w:tc>
      </w:tr>
      <w:tr w:rsidR="004414BD" w:rsidRPr="00CF4F06" w14:paraId="7F87F93C" w14:textId="77777777" w:rsidTr="00FF12FA">
        <w:tc>
          <w:tcPr>
            <w:tcW w:w="8748" w:type="dxa"/>
            <w:tcBorders>
              <w:top w:val="nil"/>
              <w:left w:val="nil"/>
              <w:bottom w:val="nil"/>
              <w:right w:val="nil"/>
            </w:tcBorders>
          </w:tcPr>
          <w:p w14:paraId="5A4FB3AB" w14:textId="77777777" w:rsidR="004414BD" w:rsidRPr="00CF4F06" w:rsidRDefault="00D0670B"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14:paraId="3EACA021" w14:textId="77777777" w:rsidR="004414BD" w:rsidRPr="00286FF8" w:rsidRDefault="004414BD" w:rsidP="00FF12FA">
            <w:r w:rsidRPr="00286FF8">
              <w:t>(</w:t>
            </w:r>
            <w:r w:rsidR="005E1750" w:rsidRPr="00286FF8">
              <w:fldChar w:fldCharType="begin"/>
            </w:r>
            <w:r w:rsidR="005E1750" w:rsidRPr="00CF4F06">
              <w:instrText xml:space="preserve"> SEQ Equation \* ARABIC </w:instrText>
            </w:r>
            <w:r w:rsidR="005E1750" w:rsidRPr="00286FF8">
              <w:rPr>
                <w:rPrChange w:id="714" w:author="Chancerel, Perrine" w:date="2015-04-01T12:09:00Z">
                  <w:rPr>
                    <w:noProof/>
                  </w:rPr>
                </w:rPrChange>
              </w:rPr>
              <w:fldChar w:fldCharType="separate"/>
            </w:r>
            <w:r w:rsidR="00344F4E" w:rsidRPr="00286FF8">
              <w:rPr>
                <w:noProof/>
              </w:rPr>
              <w:t>21</w:t>
            </w:r>
            <w:r w:rsidR="005E1750" w:rsidRPr="00286FF8">
              <w:rPr>
                <w:noProof/>
              </w:rPr>
              <w:fldChar w:fldCharType="end"/>
            </w:r>
            <w:r w:rsidRPr="00CF4F06">
              <w:t>)</w:t>
            </w:r>
          </w:p>
        </w:tc>
      </w:tr>
      <w:tr w:rsidR="004414BD" w:rsidRPr="00CF4F06" w14:paraId="222D6AE9" w14:textId="77777777" w:rsidTr="00FF12FA">
        <w:tc>
          <w:tcPr>
            <w:tcW w:w="8748" w:type="dxa"/>
            <w:tcBorders>
              <w:top w:val="nil"/>
              <w:left w:val="nil"/>
              <w:bottom w:val="nil"/>
              <w:right w:val="nil"/>
            </w:tcBorders>
          </w:tcPr>
          <w:p w14:paraId="1E717E8A" w14:textId="77777777" w:rsidR="004414BD" w:rsidRPr="00CF4F06" w:rsidRDefault="00D0670B"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14:paraId="031044D6" w14:textId="77777777" w:rsidR="004414BD" w:rsidRPr="00286FF8" w:rsidRDefault="004414BD" w:rsidP="00FF12FA">
            <w:r w:rsidRPr="00286FF8">
              <w:t>(</w:t>
            </w:r>
            <w:r w:rsidR="005E1750" w:rsidRPr="00286FF8">
              <w:fldChar w:fldCharType="begin"/>
            </w:r>
            <w:r w:rsidR="005E1750" w:rsidRPr="00CF4F06">
              <w:instrText xml:space="preserve"> SEQ Equation \* ARABIC </w:instrText>
            </w:r>
            <w:r w:rsidR="005E1750" w:rsidRPr="00286FF8">
              <w:rPr>
                <w:rPrChange w:id="715" w:author="Chancerel, Perrine" w:date="2015-04-01T12:09:00Z">
                  <w:rPr>
                    <w:noProof/>
                  </w:rPr>
                </w:rPrChange>
              </w:rPr>
              <w:fldChar w:fldCharType="separate"/>
            </w:r>
            <w:r w:rsidR="00344F4E" w:rsidRPr="00286FF8">
              <w:rPr>
                <w:noProof/>
              </w:rPr>
              <w:t>22</w:t>
            </w:r>
            <w:r w:rsidR="005E1750" w:rsidRPr="00286FF8">
              <w:rPr>
                <w:noProof/>
              </w:rPr>
              <w:fldChar w:fldCharType="end"/>
            </w:r>
            <w:r w:rsidRPr="00CF4F06">
              <w:t>)</w:t>
            </w:r>
          </w:p>
        </w:tc>
      </w:tr>
      <w:tr w:rsidR="004414BD" w:rsidRPr="00CF4F06" w14:paraId="1E6EFB44" w14:textId="77777777" w:rsidTr="00FF12FA">
        <w:tc>
          <w:tcPr>
            <w:tcW w:w="8748" w:type="dxa"/>
            <w:tcBorders>
              <w:top w:val="nil"/>
              <w:left w:val="nil"/>
              <w:bottom w:val="nil"/>
              <w:right w:val="nil"/>
            </w:tcBorders>
          </w:tcPr>
          <w:p w14:paraId="436B23B8" w14:textId="77777777" w:rsidR="004414BD" w:rsidRPr="00CF4F06" w:rsidRDefault="00D0670B"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14:paraId="004627BC" w14:textId="77777777" w:rsidR="004414BD" w:rsidRPr="00286FF8" w:rsidRDefault="004414BD" w:rsidP="00FF12FA">
            <w:r w:rsidRPr="00286FF8">
              <w:t>(</w:t>
            </w:r>
            <w:r w:rsidR="005E1750" w:rsidRPr="00286FF8">
              <w:fldChar w:fldCharType="begin"/>
            </w:r>
            <w:r w:rsidR="005E1750" w:rsidRPr="00CF4F06">
              <w:instrText xml:space="preserve"> SEQ Equation \* ARABIC </w:instrText>
            </w:r>
            <w:r w:rsidR="005E1750" w:rsidRPr="00286FF8">
              <w:rPr>
                <w:rPrChange w:id="716" w:author="Chancerel, Perrine" w:date="2015-04-01T12:09:00Z">
                  <w:rPr>
                    <w:noProof/>
                  </w:rPr>
                </w:rPrChange>
              </w:rPr>
              <w:fldChar w:fldCharType="separate"/>
            </w:r>
            <w:r w:rsidR="00344F4E" w:rsidRPr="00286FF8">
              <w:rPr>
                <w:noProof/>
              </w:rPr>
              <w:t>23</w:t>
            </w:r>
            <w:r w:rsidR="005E1750" w:rsidRPr="00286FF8">
              <w:rPr>
                <w:noProof/>
              </w:rPr>
              <w:fldChar w:fldCharType="end"/>
            </w:r>
            <w:r w:rsidRPr="00CF4F06">
              <w:t>)</w:t>
            </w:r>
          </w:p>
        </w:tc>
      </w:tr>
    </w:tbl>
    <w:p w14:paraId="22AA1A60" w14:textId="77777777" w:rsidR="00106569" w:rsidRPr="00CF4F06" w:rsidRDefault="00106569" w:rsidP="00106569">
      <w:bookmarkStart w:id="717" w:name="_Ref402894533"/>
      <w:r w:rsidRPr="00CF4F06">
        <w:rPr>
          <w:rFonts w:eastAsiaTheme="minorEastAsia"/>
        </w:rPr>
        <w:t>After computing the Fisher score for each feature, it selects the top-</w:t>
      </w:r>
      <m:oMath>
        <m:r>
          <w:rPr>
            <w:rFonts w:ascii="Cambria Math" w:eastAsiaTheme="minorEastAsia" w:hAnsi="Cambria Math"/>
          </w:rPr>
          <m:t>m</m:t>
        </m:r>
      </m:oMath>
      <w:r w:rsidRPr="00CF4F06">
        <w:rPr>
          <w:rFonts w:eastAsiaTheme="minorEastAsia"/>
        </w:rPr>
        <w:t xml:space="preserve"> features as the subset of features. The number of features </w:t>
      </w:r>
      <m:oMath>
        <m:r>
          <w:rPr>
            <w:rFonts w:ascii="Cambria Math" w:eastAsiaTheme="minorEastAsia" w:hAnsi="Cambria Math"/>
          </w:rPr>
          <m:t>m</m:t>
        </m:r>
      </m:oMath>
      <w:r w:rsidRPr="00CF4F06">
        <w:rPr>
          <w:rFonts w:eastAsiaTheme="minorEastAsia"/>
        </w:rPr>
        <w:t xml:space="preserve"> can be fixed or depends on a score threshold. The score of each feature is computed independently </w:t>
      </w:r>
      <w:r w:rsidR="00A11352" w:rsidRPr="00CF4F06">
        <w:rPr>
          <w:rFonts w:eastAsiaTheme="minorEastAsia"/>
        </w:rPr>
        <w:t>from</w:t>
      </w:r>
      <w:r w:rsidRPr="00CF4F06">
        <w:rPr>
          <w:rFonts w:eastAsiaTheme="minorEastAsia"/>
        </w:rPr>
        <w:t xml:space="preserve"> all other features. Therefore the feature subset can be suboptimal because features with low individual scores but a very high score when they are combined are discarded, furthermore redundant features are not discarded </w:t>
      </w:r>
      <w:sdt>
        <w:sdtPr>
          <w:id w:val="139473483"/>
          <w:citation/>
        </w:sdtPr>
        <w:sdtContent>
          <w:r w:rsidRPr="006B43F4">
            <w:rPr>
              <w:rFonts w:eastAsiaTheme="minorEastAsia"/>
              <w:rPrChange w:id="718" w:author="Chancerel, Perrine" w:date="2015-04-01T12:09:00Z">
                <w:rPr/>
              </w:rPrChange>
            </w:rPr>
            <w:fldChar w:fldCharType="begin"/>
          </w:r>
          <w:r w:rsidRPr="00CF4F06">
            <w:rPr>
              <w:rFonts w:eastAsiaTheme="minorEastAsia"/>
            </w:rPr>
            <w:instrText xml:space="preserve"> CITATION Gu \l 1033 </w:instrText>
          </w:r>
          <w:r w:rsidRPr="006B43F4">
            <w:rPr>
              <w:rFonts w:eastAsiaTheme="minorEastAsia"/>
              <w:rPrChange w:id="719" w:author="Chancerel, Perrine" w:date="2015-04-01T12:09:00Z">
                <w:rPr>
                  <w:rFonts w:eastAsiaTheme="minorEastAsia"/>
                </w:rPr>
              </w:rPrChange>
            </w:rPr>
            <w:fldChar w:fldCharType="separate"/>
          </w:r>
          <w:r w:rsidR="00344F4E" w:rsidRPr="006B43F4">
            <w:rPr>
              <w:rFonts w:eastAsiaTheme="minorEastAsia"/>
              <w:noProof/>
            </w:rPr>
            <w:t>(Gu, et al.)</w:t>
          </w:r>
          <w:r w:rsidRPr="006B43F4">
            <w:rPr>
              <w:rFonts w:eastAsiaTheme="minorEastAsia"/>
            </w:rPr>
            <w:fldChar w:fldCharType="end"/>
          </w:r>
        </w:sdtContent>
      </w:sdt>
      <w:r w:rsidRPr="00CF4F06">
        <w:t>. In this approach the Fisher score is only used in the two stage feature selection and not applied as individual feature selection method.</w:t>
      </w:r>
    </w:p>
    <w:p w14:paraId="72C29F5A" w14:textId="77777777" w:rsidR="004414BD" w:rsidRPr="00CF4F06" w:rsidRDefault="004414BD" w:rsidP="00883132">
      <w:pPr>
        <w:pStyle w:val="berschrift3"/>
        <w:numPr>
          <w:ilvl w:val="2"/>
          <w:numId w:val="1"/>
        </w:numPr>
      </w:pPr>
      <w:bookmarkStart w:id="720" w:name="_Toc415436292"/>
      <w:r w:rsidRPr="006B43F4">
        <w:t>Random forest feature</w:t>
      </w:r>
      <w:r w:rsidRPr="00CF4F06">
        <w:t xml:space="preserve"> selection</w:t>
      </w:r>
      <w:bookmarkEnd w:id="717"/>
      <w:bookmarkEnd w:id="720"/>
    </w:p>
    <w:p w14:paraId="2F682EAA" w14:textId="77777777" w:rsidR="00106569" w:rsidRPr="00CF4F06" w:rsidRDefault="00106569" w:rsidP="00106569">
      <w:r w:rsidRPr="00CF4F06">
        <w:t>The random forest feature selection is based on the out-of-bag (OOB</w:t>
      </w:r>
      <w:r w:rsidRPr="00CF4F06">
        <w:fldChar w:fldCharType="begin"/>
      </w:r>
      <w:r w:rsidRPr="00CF4F06">
        <w:instrText xml:space="preserve"> XE "</w:instrText>
      </w:r>
      <w:r w:rsidRPr="00286FF8">
        <w:instrText>OOB:Out-of-bag error</w:instrText>
      </w:r>
      <w:r w:rsidRPr="006B43F4">
        <w:instrText xml:space="preserve">" </w:instrText>
      </w:r>
      <w:r w:rsidRPr="00CF4F06">
        <w:fldChar w:fldCharType="end"/>
      </w:r>
      <w:r w:rsidRPr="00CF4F06">
        <w:t>) error estimation. Each tree is constructed by using different bootstrap samples of the data. A subset of samples is left out and is not used to con</w:t>
      </w:r>
      <w:r w:rsidRPr="00286FF8">
        <w:t xml:space="preserve">struct the </w:t>
      </w:r>
      <m:oMath>
        <m:r>
          <w:rPr>
            <w:rFonts w:ascii="Cambria Math" w:hAnsi="Cambria Math"/>
          </w:rPr>
          <m:t>k</m:t>
        </m:r>
      </m:oMath>
      <w:r w:rsidRPr="00CF4F06">
        <w:t>-th tree (OOB</w:t>
      </w:r>
      <w:r w:rsidRPr="00CF4F06">
        <w:fldChar w:fldCharType="begin"/>
      </w:r>
      <w:r w:rsidRPr="00CF4F06">
        <w:instrText xml:space="preserve"> XE "</w:instrText>
      </w:r>
      <w:r w:rsidRPr="00286FF8">
        <w:instrText>OOB</w:instrText>
      </w:r>
      <w:proofErr w:type="gramStart"/>
      <w:r w:rsidRPr="00286FF8">
        <w:instrText>:Out</w:instrText>
      </w:r>
      <w:proofErr w:type="gramEnd"/>
      <w:r w:rsidRPr="00286FF8">
        <w:instrText>-of-bag error</w:instrText>
      </w:r>
      <w:r w:rsidRPr="006B43F4">
        <w:instrText xml:space="preserve">" </w:instrText>
      </w:r>
      <w:r w:rsidRPr="00CF4F06">
        <w:fldChar w:fldCharType="end"/>
      </w:r>
      <w:r w:rsidRPr="00CF4F06">
        <w:t xml:space="preserve">-samples). Each sample that was left out to construct the tree is predicted by the </w:t>
      </w:r>
      <m:oMath>
        <m:r>
          <w:rPr>
            <w:rFonts w:ascii="Cambria Math" w:hAnsi="Cambria Math"/>
          </w:rPr>
          <m:t>k</m:t>
        </m:r>
      </m:oMath>
      <w:r w:rsidRPr="006B43F4">
        <w:t>-</w:t>
      </w:r>
      <w:proofErr w:type="gramStart"/>
      <w:r w:rsidRPr="006B43F4">
        <w:t>th</w:t>
      </w:r>
      <w:proofErr w:type="gramEnd"/>
      <w:r w:rsidRPr="006B43F4">
        <w:t xml:space="preserve"> tree and compared to the true class of the sample. This is done with all trees of the random forest and the error over all </w:t>
      </w:r>
      <w:r w:rsidRPr="00CF4F06">
        <w:t xml:space="preserve">trees and of all out-of-bag-samples </w:t>
      </w:r>
      <w:r w:rsidR="00A11352" w:rsidRPr="00CF4F06">
        <w:t>is</w:t>
      </w:r>
      <w:r w:rsidRPr="00CF4F06">
        <w:t xml:space="preserve"> summed and divided by the number of out-of-bag-samples </w:t>
      </w:r>
      <w:sdt>
        <w:sdtPr>
          <w:id w:val="-837218802"/>
          <w:citation/>
        </w:sdtPr>
        <w:sdtContent>
          <w:r w:rsidRPr="006B43F4">
            <w:fldChar w:fldCharType="begin"/>
          </w:r>
          <w:r w:rsidRPr="00CF4F06">
            <w:instrText xml:space="preserve"> CITATION statberkeleyRandomForests \l 1033 </w:instrText>
          </w:r>
          <w:r w:rsidRPr="006B43F4">
            <w:rPr>
              <w:rPrChange w:id="721" w:author="Chancerel, Perrine" w:date="2015-04-01T12:09:00Z">
                <w:rPr/>
              </w:rPrChange>
            </w:rPr>
            <w:fldChar w:fldCharType="separate"/>
          </w:r>
          <w:r w:rsidR="00344F4E" w:rsidRPr="006B43F4">
            <w:rPr>
              <w:noProof/>
            </w:rPr>
            <w:t>(Breiman, 2014)</w:t>
          </w:r>
          <w:r w:rsidRPr="006B43F4">
            <w:fldChar w:fldCharType="end"/>
          </w:r>
        </w:sdtContent>
      </w:sdt>
      <w:r w:rsidRPr="00CF4F06">
        <w:t xml:space="preserve">. </w:t>
      </w:r>
    </w:p>
    <w:p w14:paraId="4AD30A0C" w14:textId="77777777" w:rsidR="00106569" w:rsidRPr="00CF4F06" w:rsidRDefault="00106569" w:rsidP="00106569">
      <w:r w:rsidRPr="00286FF8">
        <w:t>In the random forest feature selection approach the OOB</w:t>
      </w:r>
      <w:r w:rsidRPr="00CF4F06">
        <w:fldChar w:fldCharType="begin"/>
      </w:r>
      <w:r w:rsidRPr="00CF4F06">
        <w:instrText xml:space="preserve"> XE "</w:instrText>
      </w:r>
      <w:r w:rsidRPr="00286FF8">
        <w:instrText>OOB:Out-of-bag error</w:instrText>
      </w:r>
      <w:r w:rsidRPr="006B43F4">
        <w:instrText xml:space="preserve">" </w:instrText>
      </w:r>
      <w:r w:rsidRPr="00CF4F06">
        <w:fldChar w:fldCharType="end"/>
      </w:r>
      <w:r w:rsidRPr="00CF4F06">
        <w:t>-error is e</w:t>
      </w:r>
      <w:r w:rsidRPr="00286FF8">
        <w:t xml:space="preserve">stimated. The values of the </w:t>
      </w:r>
      <m:oMath>
        <m:r>
          <w:rPr>
            <w:rFonts w:ascii="Cambria Math" w:hAnsi="Cambria Math"/>
          </w:rPr>
          <m:t>m</m:t>
        </m:r>
      </m:oMath>
      <w:r w:rsidRPr="00CF4F06">
        <w:t>-th feature of the OOB</w:t>
      </w:r>
      <w:r w:rsidRPr="00CF4F06">
        <w:fldChar w:fldCharType="begin"/>
      </w:r>
      <w:r w:rsidRPr="00CF4F06">
        <w:instrText xml:space="preserve"> XE "</w:instrText>
      </w:r>
      <w:r w:rsidRPr="00286FF8">
        <w:instrText>OOB</w:instrText>
      </w:r>
      <w:proofErr w:type="gramStart"/>
      <w:r w:rsidRPr="00286FF8">
        <w:instrText>:Out</w:instrText>
      </w:r>
      <w:proofErr w:type="gramEnd"/>
      <w:r w:rsidRPr="00286FF8">
        <w:instrText>-of-bag error</w:instrText>
      </w:r>
      <w:r w:rsidRPr="006B43F4">
        <w:instrText xml:space="preserve">" </w:instrText>
      </w:r>
      <w:r w:rsidRPr="00CF4F06">
        <w:fldChar w:fldCharType="end"/>
      </w:r>
      <w:r w:rsidRPr="00CF4F06">
        <w:t>-samples are randomly permuted and the new OOB</w:t>
      </w:r>
      <w:r w:rsidRPr="00CF4F06">
        <w:fldChar w:fldCharType="begin"/>
      </w:r>
      <w:r w:rsidRPr="00CF4F06">
        <w:instrText xml:space="preserve"> XE "</w:instrText>
      </w:r>
      <w:r w:rsidRPr="00286FF8">
        <w:instrText>OOB:Out-of-bag error</w:instrText>
      </w:r>
      <w:r w:rsidRPr="006B43F4">
        <w:instrText xml:space="preserve">" </w:instrText>
      </w:r>
      <w:r w:rsidRPr="00CF4F06">
        <w:fldChar w:fldCharType="end"/>
      </w:r>
      <w:r w:rsidRPr="00CF4F06">
        <w:t xml:space="preserve">-error is estimated. </w:t>
      </w:r>
      <w:r w:rsidRPr="00CF4F06">
        <w:lastRenderedPageBreak/>
        <w:t>The number of OOB</w:t>
      </w:r>
      <w:r w:rsidRPr="00CF4F06">
        <w:fldChar w:fldCharType="begin"/>
      </w:r>
      <w:r w:rsidRPr="00CF4F06">
        <w:instrText xml:space="preserve"> XE "</w:instrText>
      </w:r>
      <w:r w:rsidRPr="006B43F4">
        <w:instrText xml:space="preserve">OOB:Out-of-bag error" </w:instrText>
      </w:r>
      <w:r w:rsidRPr="00CF4F06">
        <w:fldChar w:fldCharType="end"/>
      </w:r>
      <w:r w:rsidRPr="00CF4F06">
        <w:t xml:space="preserve">-errors which </w:t>
      </w:r>
      <w:r w:rsidR="00D91040" w:rsidRPr="006B43F4">
        <w:t>are</w:t>
      </w:r>
      <w:r w:rsidRPr="00CF4F06">
        <w:t xml:space="preserve"> made by the </w:t>
      </w:r>
      <w:r w:rsidR="00D91040" w:rsidRPr="00CF4F06">
        <w:t xml:space="preserve">permutation of variable </w:t>
      </w:r>
      <m:oMath>
        <m:r>
          <w:rPr>
            <w:rFonts w:ascii="Cambria Math" w:hAnsi="Cambria Math"/>
          </w:rPr>
          <m:t>m</m:t>
        </m:r>
      </m:oMath>
      <w:r w:rsidRPr="00CF4F06">
        <w:t xml:space="preserve"> is subtracted</w:t>
      </w:r>
      <w:r w:rsidRPr="00CF4F06">
        <w:fldChar w:fldCharType="begin"/>
      </w:r>
      <w:r w:rsidRPr="00CF4F06">
        <w:instrText xml:space="preserve"> XE "</w:instrText>
      </w:r>
      <w:r w:rsidRPr="006B43F4">
        <w:instrText xml:space="preserve">OOB:Out-of-bag error" </w:instrText>
      </w:r>
      <w:r w:rsidRPr="00CF4F06">
        <w:fldChar w:fldCharType="end"/>
      </w:r>
      <w:r w:rsidRPr="00CF4F06">
        <w:t xml:space="preserve"> from the number of OOB</w:t>
      </w:r>
      <w:r w:rsidRPr="00CF4F06">
        <w:fldChar w:fldCharType="begin"/>
      </w:r>
      <w:r w:rsidRPr="00CF4F06">
        <w:instrText xml:space="preserve"> XE "</w:instrText>
      </w:r>
      <w:r w:rsidRPr="006B43F4">
        <w:instrText xml:space="preserve">OOB:Out-of-bag error" </w:instrText>
      </w:r>
      <w:r w:rsidRPr="00CF4F06">
        <w:fldChar w:fldCharType="end"/>
      </w:r>
      <w:r w:rsidRPr="00CF4F06">
        <w:t>-errors made by the untouched OOB</w:t>
      </w:r>
      <w:r w:rsidRPr="00CF4F06">
        <w:fldChar w:fldCharType="begin"/>
      </w:r>
      <w:r w:rsidRPr="00CF4F06">
        <w:instrText xml:space="preserve"> XE "</w:instrText>
      </w:r>
      <w:r w:rsidRPr="006B43F4">
        <w:instrText xml:space="preserve">OOB:Out-of-bag error" </w:instrText>
      </w:r>
      <w:r w:rsidRPr="00CF4F06">
        <w:fldChar w:fldCharType="end"/>
      </w:r>
      <w:r w:rsidRPr="00CF4F06">
        <w:t xml:space="preserve">-samples. The average of this number over all trees in the forest is the raw importance score for </w:t>
      </w:r>
      <w:proofErr w:type="gramStart"/>
      <w:r w:rsidRPr="00CF4F06">
        <w:t>variab</w:t>
      </w:r>
      <w:r w:rsidR="009D7C94" w:rsidRPr="006B43F4">
        <w:t xml:space="preserve">le </w:t>
      </w:r>
      <w:proofErr w:type="gramEnd"/>
      <m:oMath>
        <m:r>
          <w:rPr>
            <w:rFonts w:ascii="Cambria Math" w:hAnsi="Cambria Math"/>
          </w:rPr>
          <m:t>m</m:t>
        </m:r>
      </m:oMath>
      <w:r w:rsidRPr="00CF4F06">
        <w:t xml:space="preserve">. This raw importance score is divided by the standard deviation to get the z-score which is used as the variable importance score </w:t>
      </w:r>
      <w:sdt>
        <w:sdtPr>
          <w:id w:val="-1421101396"/>
          <w:citation/>
        </w:sdtPr>
        <w:sdtContent>
          <w:r w:rsidRPr="00E36537">
            <w:fldChar w:fldCharType="begin"/>
          </w:r>
          <w:r w:rsidRPr="00CF4F06">
            <w:instrText xml:space="preserve"> CITATION Cutler2014 \l 1033 </w:instrText>
          </w:r>
          <w:r w:rsidRPr="00E36537">
            <w:rPr>
              <w:rPrChange w:id="722" w:author="Chancerel, Perrine" w:date="2015-04-01T12:09:00Z">
                <w:rPr/>
              </w:rPrChange>
            </w:rPr>
            <w:fldChar w:fldCharType="separate"/>
          </w:r>
          <w:r w:rsidR="00344F4E" w:rsidRPr="00CF4F06">
            <w:rPr>
              <w:noProof/>
            </w:rPr>
            <w:t>(Cutler, 2014)</w:t>
          </w:r>
          <w:r w:rsidRPr="00E36537">
            <w:fldChar w:fldCharType="end"/>
          </w:r>
        </w:sdtContent>
      </w:sdt>
      <w:r w:rsidRPr="00CF4F06">
        <w:t>.</w:t>
      </w:r>
    </w:p>
    <w:p w14:paraId="1D35437B" w14:textId="77777777" w:rsidR="00737A2E" w:rsidRPr="006B43F4" w:rsidRDefault="00737A2E" w:rsidP="00883132">
      <w:pPr>
        <w:pStyle w:val="berschrift2"/>
        <w:numPr>
          <w:ilvl w:val="1"/>
          <w:numId w:val="1"/>
        </w:numPr>
      </w:pPr>
      <w:r w:rsidRPr="006B43F4">
        <w:t xml:space="preserve"> </w:t>
      </w:r>
      <w:bookmarkStart w:id="723" w:name="_Toc415436293"/>
      <w:r w:rsidRPr="006B43F4">
        <w:t>Object Classification</w:t>
      </w:r>
      <w:bookmarkEnd w:id="723"/>
    </w:p>
    <w:p w14:paraId="1F6A8659" w14:textId="77777777" w:rsidR="00A419A6" w:rsidRPr="00CF4F06" w:rsidRDefault="00A419A6" w:rsidP="00A419A6">
      <w:bookmarkStart w:id="724" w:name="_Ref410643603"/>
      <w:r w:rsidRPr="00CF4F06">
        <w:t>Object recognition in image processing is the act of finding and identifying objects in an image or video sequence. Object classification is a special case of object recognition where the task is to detect objects and classify them in</w:t>
      </w:r>
      <w:r w:rsidR="009D7C94" w:rsidRPr="00CF4F06">
        <w:t>to</w:t>
      </w:r>
      <w:r w:rsidRPr="00CF4F06">
        <w:t xml:space="preserve"> object categories. The task is still challenging for computer vision systems and many approaches have been implemented over multiple decades. The object recognition can be classified in three categories: approach based on CAD-like object models, appearance-based methods and feature-based methods. Feature based methods are often combined with classifiers which classify the objects based on the features according to their object category. There exist many classification algorithms which can be divided in supervised and unsupervised classification methods. </w:t>
      </w:r>
    </w:p>
    <w:p w14:paraId="54B0D4CE" w14:textId="77777777" w:rsidR="00A419A6" w:rsidRPr="006B43F4" w:rsidRDefault="00A419A6" w:rsidP="00A419A6">
      <w:r w:rsidRPr="00CF4F06">
        <w:t>A classifier which is used in many applications is the support vector machine (SVM</w:t>
      </w:r>
      <w:r w:rsidRPr="00CF4F06">
        <w:fldChar w:fldCharType="begin"/>
      </w:r>
      <w:r w:rsidRPr="00CF4F06">
        <w:instrText xml:space="preserve"> XE "</w:instrText>
      </w:r>
      <w:r w:rsidRPr="006B43F4">
        <w:instrText xml:space="preserve">SVM:Support vector machine" </w:instrText>
      </w:r>
      <w:r w:rsidRPr="00CF4F06">
        <w:fldChar w:fldCharType="end"/>
      </w:r>
      <w:r w:rsidRPr="00CF4F06">
        <w:t xml:space="preserve">) which is based on the idea to classify data based on the largest margin between data cluster. Another popular ensemble classifier which is based on decision </w:t>
      </w:r>
      <w:r w:rsidRPr="006B43F4">
        <w:t xml:space="preserve">trees classifiers is the random forest </w:t>
      </w:r>
      <w:sdt>
        <w:sdtPr>
          <w:id w:val="-1828579100"/>
          <w:citation/>
        </w:sdtPr>
        <w:sdtContent>
          <w:r w:rsidRPr="00E36537">
            <w:fldChar w:fldCharType="begin"/>
          </w:r>
          <w:r w:rsidRPr="00CF4F06">
            <w:instrText xml:space="preserve"> CITATION Wikipedia-Outlineofobjectrecognition \l 1033 </w:instrText>
          </w:r>
          <w:r w:rsidRPr="00E36537">
            <w:rPr>
              <w:rPrChange w:id="725" w:author="Chancerel, Perrine" w:date="2015-04-01T12:09:00Z">
                <w:rPr/>
              </w:rPrChange>
            </w:rPr>
            <w:fldChar w:fldCharType="separate"/>
          </w:r>
          <w:r w:rsidR="00344F4E" w:rsidRPr="00CF4F06">
            <w:rPr>
              <w:noProof/>
            </w:rPr>
            <w:t>(Wikipedia, 2015)</w:t>
          </w:r>
          <w:r w:rsidRPr="00E36537">
            <w:fldChar w:fldCharType="end"/>
          </w:r>
        </w:sdtContent>
      </w:sdt>
      <w:r w:rsidRPr="00CF4F06">
        <w:t xml:space="preserve">. Both classifiers are specified in the chapter </w:t>
      </w:r>
      <w:r w:rsidRPr="006B43F4">
        <w:fldChar w:fldCharType="begin"/>
      </w:r>
      <w:r w:rsidRPr="00CF4F06">
        <w:instrText xml:space="preserve"> REF _Ref410643603 \r \h </w:instrText>
      </w:r>
      <w:r w:rsidRPr="006B43F4">
        <w:rPr>
          <w:rPrChange w:id="726" w:author="Chancerel, Perrine" w:date="2015-04-01T12:09:00Z">
            <w:rPr/>
          </w:rPrChange>
        </w:rPr>
        <w:fldChar w:fldCharType="separate"/>
      </w:r>
      <w:r w:rsidR="00344F4E" w:rsidRPr="006B43F4">
        <w:t>0</w:t>
      </w:r>
      <w:r w:rsidRPr="006B43F4">
        <w:fldChar w:fldCharType="end"/>
      </w:r>
      <w:r w:rsidRPr="00CF4F06">
        <w:t xml:space="preserve"> and </w:t>
      </w:r>
      <w:r w:rsidRPr="006B43F4">
        <w:fldChar w:fldCharType="begin"/>
      </w:r>
      <w:r w:rsidRPr="00CF4F06">
        <w:instrText xml:space="preserve"> REF _Ref410643605 \r \h </w:instrText>
      </w:r>
      <w:r w:rsidRPr="006B43F4">
        <w:rPr>
          <w:rPrChange w:id="727" w:author="Chancerel, Perrine" w:date="2015-04-01T12:09:00Z">
            <w:rPr/>
          </w:rPrChange>
        </w:rPr>
        <w:fldChar w:fldCharType="separate"/>
      </w:r>
      <w:r w:rsidR="00344F4E" w:rsidRPr="006B43F4">
        <w:t>2.3.2</w:t>
      </w:r>
      <w:r w:rsidRPr="006B43F4">
        <w:fldChar w:fldCharType="end"/>
      </w:r>
      <w:r w:rsidRPr="00CF4F06">
        <w:t xml:space="preserve"> </w:t>
      </w:r>
    </w:p>
    <w:p w14:paraId="1EE0BFD3" w14:textId="77777777" w:rsidR="006E0E8C" w:rsidRPr="00CF4F06" w:rsidRDefault="006E0E8C" w:rsidP="00883132">
      <w:pPr>
        <w:pStyle w:val="berschrift3"/>
        <w:numPr>
          <w:ilvl w:val="2"/>
          <w:numId w:val="1"/>
        </w:numPr>
      </w:pPr>
      <w:bookmarkStart w:id="728" w:name="_Toc415436294"/>
      <w:r w:rsidRPr="00CF4F06">
        <w:t>Random forest classifier</w:t>
      </w:r>
      <w:bookmarkEnd w:id="724"/>
      <w:bookmarkEnd w:id="728"/>
    </w:p>
    <w:p w14:paraId="2F2BC517" w14:textId="77777777" w:rsidR="006C1B5D" w:rsidRPr="00CF4F06" w:rsidRDefault="00A26B86" w:rsidP="006E0E8C">
      <w:r w:rsidRPr="00CF4F06">
        <w:t>Random forests are ensemble classifiers which are constructed of a multitude</w:t>
      </w:r>
      <w:r w:rsidR="006C1B5D" w:rsidRPr="00CF4F06">
        <w:t xml:space="preserve"> of decision trees</w:t>
      </w:r>
      <w:r w:rsidRPr="00CF4F06">
        <w:t xml:space="preserve">. The algorithm was introduced by Leo </w:t>
      </w:r>
      <w:proofErr w:type="spellStart"/>
      <w:r w:rsidRPr="00CF4F06">
        <w:t>Breiman</w:t>
      </w:r>
      <w:proofErr w:type="spellEnd"/>
      <w:r w:rsidRPr="00CF4F06">
        <w:t xml:space="preserve"> and Adele Cutler</w:t>
      </w:r>
      <w:r w:rsidR="006C1B5D" w:rsidRPr="00CF4F06">
        <w:t xml:space="preserve"> and is used for classification and regression in many applications.</w:t>
      </w:r>
    </w:p>
    <w:p w14:paraId="3D34C91D" w14:textId="77777777" w:rsidR="006E0E8C" w:rsidRPr="00CF4F06" w:rsidRDefault="006E0E8C" w:rsidP="00AE3816">
      <w:pPr>
        <w:pStyle w:val="berschrift4"/>
      </w:pPr>
      <w:r w:rsidRPr="00CF4F06">
        <w:t xml:space="preserve">Introduction </w:t>
      </w:r>
      <w:r w:rsidR="00D937B0" w:rsidRPr="00CF4F06">
        <w:t xml:space="preserve">to </w:t>
      </w:r>
      <w:r w:rsidRPr="00CF4F06">
        <w:t xml:space="preserve">ensemble classifier </w:t>
      </w:r>
    </w:p>
    <w:p w14:paraId="2D143B7F" w14:textId="77777777" w:rsidR="00A419A6" w:rsidRPr="00CF4F06" w:rsidRDefault="00A419A6" w:rsidP="00A419A6">
      <w:r w:rsidRPr="00CF4F06">
        <w:t xml:space="preserve">In supervised learning a supervisor (teacher) provides a category label for each pattern in a training set which also refers to classes or labels. The classification of pattern is based on classification models (classifiers) which are learning the classified patterns of the training set. An algorithm which constructs the model is called inducer and an instance of an inducer for a </w:t>
      </w:r>
      <w:r w:rsidRPr="00CF4F06">
        <w:lastRenderedPageBreak/>
        <w:t xml:space="preserve">specific training set is called a classifier. The idea behind an ensemble classifier is to weight several individual weak classifiers and combine them to form a strong inducer. It is well known that ensemble methods can improve the prediction performance </w:t>
      </w:r>
      <w:sdt>
        <w:sdtPr>
          <w:id w:val="1356235272"/>
          <w:citation/>
        </w:sdtPr>
        <w:sdtContent>
          <w:r w:rsidRPr="006B43F4">
            <w:fldChar w:fldCharType="begin"/>
          </w:r>
          <w:r w:rsidRPr="00CF4F06">
            <w:instrText xml:space="preserve"> CITATION Rokach2009 \l 1033 </w:instrText>
          </w:r>
          <w:r w:rsidRPr="006B43F4">
            <w:rPr>
              <w:rPrChange w:id="729" w:author="Chancerel, Perrine" w:date="2015-04-01T12:09:00Z">
                <w:rPr/>
              </w:rPrChange>
            </w:rPr>
            <w:fldChar w:fldCharType="separate"/>
          </w:r>
          <w:r w:rsidR="00344F4E" w:rsidRPr="006B43F4">
            <w:rPr>
              <w:noProof/>
            </w:rPr>
            <w:t>(Rokach, 2009)</w:t>
          </w:r>
          <w:r w:rsidRPr="006B43F4">
            <w:fldChar w:fldCharType="end"/>
          </w:r>
        </w:sdtContent>
      </w:sdt>
      <w:r w:rsidRPr="00CF4F06">
        <w:t>.</w:t>
      </w:r>
    </w:p>
    <w:p w14:paraId="7C3B486E" w14:textId="77777777" w:rsidR="00A419A6" w:rsidRPr="00CF4F06" w:rsidRDefault="00A419A6" w:rsidP="00A419A6">
      <w:r w:rsidRPr="006B43F4">
        <w:t>The random forest is an ensemble classifier whereby the individual cla</w:t>
      </w:r>
      <w:r w:rsidRPr="00CF4F06">
        <w:t xml:space="preserve">ssifiers are unpruned tree predictors. The training algorithm of random forest applies bagging (bootstrap aggregating) for tree learning. </w:t>
      </w:r>
    </w:p>
    <w:p w14:paraId="0956A73D" w14:textId="77777777" w:rsidR="006E0E8C" w:rsidRPr="00CF4F06" w:rsidRDefault="006E0E8C" w:rsidP="00282C23">
      <w:pPr>
        <w:pStyle w:val="berschrift4"/>
      </w:pPr>
      <w:r w:rsidRPr="00CF4F06">
        <w:t>Random forest training</w:t>
      </w:r>
    </w:p>
    <w:p w14:paraId="5C5A8BA0" w14:textId="77777777" w:rsidR="00282C23" w:rsidRPr="00286FF8" w:rsidRDefault="006E0E8C" w:rsidP="006E0E8C">
      <w:r w:rsidRPr="00CF4F06">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sidRPr="00CF4F06">
        <w:rPr>
          <w:rFonts w:eastAsiaTheme="minorEastAsia"/>
        </w:rPr>
        <w:t xml:space="preserve"> with response</w:t>
      </w:r>
      <m:oMath>
        <m:r>
          <w:rPr>
            <w:rFonts w:ascii="Cambria Math" w:eastAsiaTheme="minorEastAsia" w:hAnsi="Cambria Math"/>
          </w:rPr>
          <m:t xml:space="preserve"> </m:t>
        </m:r>
        <m:r>
          <m:rPr>
            <m:sty m:val="bi"/>
          </m:rPr>
          <w:rPr>
            <w:rFonts w:ascii="Cambria Math" w:eastAsiaTheme="minorEastAsia" w:hAnsi="Cambria Math"/>
          </w:rPr>
          <m:t>Y</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sidRPr="00CF4F06">
        <w:rPr>
          <w:rFonts w:eastAsiaTheme="minorEastAsia"/>
        </w:rPr>
        <w:t xml:space="preserve">, bagging repeatedly selects bootstrap samples of the training set and fits trees to the samples. For each tree </w:t>
      </w:r>
      <w:r w:rsidR="00227098" w:rsidRPr="006B43F4">
        <w:rPr>
          <w:rFonts w:eastAsiaTheme="minorEastAsia"/>
        </w:rPr>
        <w:t xml:space="preserve">in the random forest classifier, </w:t>
      </w:r>
      <w:r w:rsidRPr="00CF4F06">
        <w:rPr>
          <w:rFonts w:eastAsiaTheme="minorEastAsia"/>
        </w:rPr>
        <w:t xml:space="preserve">training </w:t>
      </w:r>
      <w:r w:rsidR="00227098" w:rsidRPr="00CF4F06">
        <w:rPr>
          <w:rFonts w:eastAsiaTheme="minorEastAsia"/>
        </w:rPr>
        <w:t>subsets</w:t>
      </w:r>
      <w:r w:rsidRPr="00CF4F06">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sidRPr="00CF4F06">
        <w:rPr>
          <w:rFonts w:eastAsiaTheme="minorEastAsia"/>
        </w:rPr>
        <w:t xml:space="preserve"> (bootstrap samples) fro</w:t>
      </w:r>
      <w:r w:rsidRPr="00286FF8">
        <w:rPr>
          <w:rFonts w:eastAsiaTheme="minorEastAsia"/>
        </w:rPr>
        <w:t xml:space="preserve">m the training set </w:t>
      </w:r>
      <w:r w:rsidR="00227098" w:rsidRPr="006B43F4">
        <w:rPr>
          <w:rFonts w:eastAsiaTheme="minorEastAsia"/>
        </w:rPr>
        <w:t>are randomly selected and train</w:t>
      </w:r>
      <w:r w:rsidRPr="00CF4F06">
        <w:rPr>
          <w:rFonts w:eastAsiaTheme="minorEastAsia"/>
        </w:rPr>
        <w:t xml:space="preserve">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sidRPr="00CF4F06">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sidRPr="00CF4F06">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sidRPr="00CF4F06">
        <w:rPr>
          <w:rFonts w:eastAsiaTheme="minorEastAsia"/>
        </w:rPr>
        <w:t xml:space="preserve">. The optimal number of trees in the random forest depends on the size and structure of the data. </w:t>
      </w:r>
      <w:r w:rsidRPr="006B43F4">
        <w:t>In general a few hundred to several thousand trees are used</w:t>
      </w:r>
      <w:r w:rsidRPr="00CF4F06">
        <w:t xml:space="preserve"> </w:t>
      </w:r>
      <w:r w:rsidR="00425E46" w:rsidRPr="00CF4F06">
        <w:t>whereat</w:t>
      </w:r>
      <w:r w:rsidRPr="00CF4F06">
        <w:t xml:space="preserve"> the generalization error for forests converges to a limit as the number of trees becomes large</w:t>
      </w:r>
      <w:r w:rsidR="00420C08" w:rsidRPr="00CF4F06">
        <w:t xml:space="preserve"> </w:t>
      </w:r>
      <w:sdt>
        <w:sdtPr>
          <w:id w:val="-1098258792"/>
          <w:citation/>
        </w:sdtPr>
        <w:sdtContent>
          <w:r w:rsidR="00420C08" w:rsidRPr="006B43F4">
            <w:fldChar w:fldCharType="begin"/>
          </w:r>
          <w:r w:rsidR="00420C08" w:rsidRPr="00CF4F06">
            <w:instrText xml:space="preserve"> CITATION Cutler2014 \l 1033 </w:instrText>
          </w:r>
          <w:r w:rsidR="00420C08" w:rsidRPr="006B43F4">
            <w:rPr>
              <w:rPrChange w:id="730" w:author="Chancerel, Perrine" w:date="2015-04-01T12:09:00Z">
                <w:rPr/>
              </w:rPrChange>
            </w:rPr>
            <w:fldChar w:fldCharType="separate"/>
          </w:r>
          <w:r w:rsidR="00344F4E" w:rsidRPr="006B43F4">
            <w:rPr>
              <w:noProof/>
            </w:rPr>
            <w:t>(Cutler, 2014)</w:t>
          </w:r>
          <w:r w:rsidR="00420C08" w:rsidRPr="006B43F4">
            <w:fldChar w:fldCharType="end"/>
          </w:r>
        </w:sdtContent>
      </w:sdt>
      <w:r w:rsidRPr="00CF4F06">
        <w:t>. In random forests at each candidate split a random subset of features is selected. Typically for a dat</w:t>
      </w:r>
      <w:r w:rsidRPr="00286FF8">
        <w:t xml:space="preserve">aset with p features </w:t>
      </w:r>
      <m:oMath>
        <m:rad>
          <m:radPr>
            <m:degHide m:val="1"/>
            <m:ctrlPr>
              <w:rPr>
                <w:rFonts w:ascii="Cambria Math" w:hAnsi="Cambria Math"/>
                <w:i/>
              </w:rPr>
            </m:ctrlPr>
          </m:radPr>
          <m:deg/>
          <m:e>
            <m:r>
              <w:rPr>
                <w:rFonts w:ascii="Cambria Math" w:hAnsi="Cambria Math"/>
              </w:rPr>
              <m:t>p</m:t>
            </m:r>
          </m:e>
        </m:rad>
      </m:oMath>
      <w:r w:rsidRPr="00CF4F06">
        <w:t xml:space="preserve">  features are used in each split </w:t>
      </w:r>
      <w:sdt>
        <w:sdtPr>
          <w:id w:val="1153650968"/>
          <w:citation/>
        </w:sdtPr>
        <w:sdtContent>
          <w:r w:rsidR="00420C08" w:rsidRPr="006B43F4">
            <w:fldChar w:fldCharType="begin"/>
          </w:r>
          <w:r w:rsidR="00420C08" w:rsidRPr="00CF4F06">
            <w:instrText xml:space="preserve"> CITATION statberkeleyRandomForests \l 1033 </w:instrText>
          </w:r>
          <w:r w:rsidR="00420C08" w:rsidRPr="006B43F4">
            <w:rPr>
              <w:rPrChange w:id="731" w:author="Chancerel, Perrine" w:date="2015-04-01T12:09:00Z">
                <w:rPr/>
              </w:rPrChange>
            </w:rPr>
            <w:fldChar w:fldCharType="separate"/>
          </w:r>
          <w:r w:rsidR="00344F4E" w:rsidRPr="006B43F4">
            <w:rPr>
              <w:noProof/>
            </w:rPr>
            <w:t>(Breiman, 2014)</w:t>
          </w:r>
          <w:r w:rsidR="00420C08" w:rsidRPr="006B43F4">
            <w:fldChar w:fldCharType="end"/>
          </w:r>
        </w:sdtContent>
      </w:sdt>
      <w:r w:rsidR="00420C08" w:rsidRPr="00CF4F06">
        <w:t>.</w:t>
      </w:r>
    </w:p>
    <w:p w14:paraId="18AB695F" w14:textId="77777777" w:rsidR="006E0E8C" w:rsidRPr="006B43F4" w:rsidRDefault="006E0E8C" w:rsidP="00AE3816">
      <w:pPr>
        <w:pStyle w:val="berschrift4"/>
      </w:pPr>
      <w:r w:rsidRPr="006B43F4">
        <w:t>Random forest prediction</w:t>
      </w:r>
    </w:p>
    <w:p w14:paraId="02F618BD" w14:textId="77777777" w:rsidR="006E0E8C" w:rsidRPr="00286FF8" w:rsidRDefault="006E0E8C" w:rsidP="006E0E8C">
      <w:pPr>
        <w:rPr>
          <w:rFonts w:eastAsiaTheme="minorEastAsia"/>
        </w:rPr>
      </w:pPr>
      <w:r w:rsidRPr="00CF4F06">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rsidRPr="00286FF8">
        <w:fldChar w:fldCharType="begin"/>
      </w:r>
      <w:r w:rsidRPr="00CF4F06">
        <w:instrText xml:space="preserve"> REF _Ref403230785 \h </w:instrText>
      </w:r>
      <w:r w:rsidRPr="00286FF8">
        <w:rPr>
          <w:rPrChange w:id="732" w:author="Chancerel, Perrine" w:date="2015-04-01T12:09:00Z">
            <w:rPr/>
          </w:rPrChange>
        </w:rPr>
        <w:fldChar w:fldCharType="separate"/>
      </w:r>
      <w:r w:rsidR="00344F4E" w:rsidRPr="00286FF8">
        <w:t>(</w:t>
      </w:r>
      <w:r w:rsidR="00344F4E" w:rsidRPr="006B43F4">
        <w:rPr>
          <w:noProof/>
        </w:rPr>
        <w:t>24</w:t>
      </w:r>
      <w:r w:rsidR="00344F4E" w:rsidRPr="00CF4F06">
        <w:t>)</w:t>
      </w:r>
      <w:r w:rsidRPr="00286FF8">
        <w:fldChar w:fldCharType="end"/>
      </w:r>
      <w:r w:rsidR="007D2190" w:rsidRPr="00CF4F06">
        <w:t>,</w:t>
      </w:r>
      <w:r w:rsidRPr="00286FF8">
        <w:t xml:space="preserve"> </w:t>
      </w:r>
      <w:r w:rsidR="00425E46" w:rsidRPr="006B43F4">
        <w:t>in which</w:t>
      </w:r>
      <w:r w:rsidRPr="00CF4F06">
        <w:t xml:space="preserve"> </w:t>
      </w:r>
      <m:oMath>
        <m:r>
          <w:rPr>
            <w:rFonts w:ascii="Cambria Math" w:hAnsi="Cambria Math"/>
          </w:rPr>
          <m:t>B</m:t>
        </m:r>
      </m:oMath>
      <w:r w:rsidR="009D7C94" w:rsidRPr="00CF4F06">
        <w:rPr>
          <w:rFonts w:eastAsiaTheme="minorEastAsia"/>
        </w:rPr>
        <w:t xml:space="preserve"> </w:t>
      </w:r>
      <w:r w:rsidR="009D7C94" w:rsidRPr="00CF4F06">
        <w:t>the number of trees in the forest is</w:t>
      </w:r>
      <w:r w:rsidRPr="00CF4F06">
        <w:t xml:space="preserve">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sidR="00227098" w:rsidRPr="00CF4F06">
        <w:rPr>
          <w:rFonts w:eastAsiaTheme="minorEastAsia"/>
        </w:rPr>
        <w:t xml:space="preserve"> </w:t>
      </w:r>
      <w:r w:rsidRPr="00286FF8">
        <w:rPr>
          <w:rFonts w:eastAsiaTheme="minorEastAsia"/>
        </w:rPr>
        <w:t xml:space="preserve">the trained tree </w:t>
      </w:r>
      <w:sdt>
        <w:sdtPr>
          <w:rPr>
            <w:rFonts w:eastAsiaTheme="minorEastAsia"/>
          </w:rPr>
          <w:id w:val="-976068526"/>
          <w:citation/>
        </w:sdtPr>
        <w:sdtContent>
          <w:r w:rsidR="00420C08" w:rsidRPr="006B43F4">
            <w:rPr>
              <w:rFonts w:eastAsiaTheme="minorEastAsia"/>
              <w:rPrChange w:id="733" w:author="Chancerel, Perrine" w:date="2015-04-01T12:09:00Z">
                <w:rPr/>
              </w:rPrChange>
            </w:rPr>
            <w:fldChar w:fldCharType="begin"/>
          </w:r>
          <w:r w:rsidR="00420C08" w:rsidRPr="00CF4F06">
            <w:instrText xml:space="preserve"> CITATION statberkeleyRandomForests \l 1033 </w:instrText>
          </w:r>
          <w:r w:rsidR="00420C08" w:rsidRPr="006B43F4">
            <w:rPr>
              <w:rFonts w:eastAsiaTheme="minorEastAsia"/>
              <w:rPrChange w:id="734" w:author="Chancerel, Perrine" w:date="2015-04-01T12:09:00Z">
                <w:rPr>
                  <w:rFonts w:eastAsiaTheme="minorEastAsia"/>
                </w:rPr>
              </w:rPrChange>
            </w:rPr>
            <w:fldChar w:fldCharType="separate"/>
          </w:r>
          <w:r w:rsidR="00344F4E" w:rsidRPr="006B43F4">
            <w:rPr>
              <w:noProof/>
            </w:rPr>
            <w:t>(Breiman, 2014)</w:t>
          </w:r>
          <w:r w:rsidR="00420C08" w:rsidRPr="006B43F4">
            <w:rPr>
              <w:rFonts w:eastAsiaTheme="minorEastAsia"/>
            </w:rPr>
            <w:fldChar w:fldCharType="end"/>
          </w:r>
        </w:sdtContent>
      </w:sdt>
      <w:r w:rsidRPr="00CF4F06">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6E0E8C" w:rsidRPr="00CF4F06" w14:paraId="72D00DAE" w14:textId="77777777" w:rsidTr="00227098">
        <w:tc>
          <w:tcPr>
            <w:tcW w:w="8748" w:type="dxa"/>
          </w:tcPr>
          <w:p w14:paraId="361FB91E" w14:textId="77777777" w:rsidR="006E0E8C" w:rsidRPr="00CF4F06" w:rsidRDefault="00D0670B"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Pr>
          <w:p w14:paraId="7A0D7F0D" w14:textId="77777777" w:rsidR="006E0E8C" w:rsidRPr="00286FF8" w:rsidRDefault="006E0E8C" w:rsidP="00FF12FA">
            <w:bookmarkStart w:id="735" w:name="_Ref403230785"/>
            <w:r w:rsidRPr="00286FF8">
              <w:t>(</w:t>
            </w:r>
            <w:r w:rsidR="005E1750" w:rsidRPr="00286FF8">
              <w:fldChar w:fldCharType="begin"/>
            </w:r>
            <w:r w:rsidR="005E1750" w:rsidRPr="00CF4F06">
              <w:instrText xml:space="preserve"> SEQ Equation \* ARABIC </w:instrText>
            </w:r>
            <w:r w:rsidR="005E1750" w:rsidRPr="00286FF8">
              <w:rPr>
                <w:rPrChange w:id="736" w:author="Chancerel, Perrine" w:date="2015-04-01T12:09:00Z">
                  <w:rPr>
                    <w:noProof/>
                  </w:rPr>
                </w:rPrChange>
              </w:rPr>
              <w:fldChar w:fldCharType="separate"/>
            </w:r>
            <w:r w:rsidR="00344F4E" w:rsidRPr="00286FF8">
              <w:rPr>
                <w:noProof/>
              </w:rPr>
              <w:t>24</w:t>
            </w:r>
            <w:r w:rsidR="005E1750" w:rsidRPr="00286FF8">
              <w:rPr>
                <w:noProof/>
              </w:rPr>
              <w:fldChar w:fldCharType="end"/>
            </w:r>
            <w:r w:rsidRPr="00CF4F06">
              <w:t>)</w:t>
            </w:r>
            <w:bookmarkEnd w:id="735"/>
          </w:p>
        </w:tc>
      </w:tr>
    </w:tbl>
    <w:p w14:paraId="32A9C512" w14:textId="77777777" w:rsidR="006E0E8C" w:rsidRPr="00CF4F06" w:rsidRDefault="006E0E8C" w:rsidP="009B2887">
      <w:pPr>
        <w:pStyle w:val="berschrift4"/>
      </w:pPr>
      <w:r w:rsidRPr="00CF4F06">
        <w:t>Out-of-bag (</w:t>
      </w:r>
      <w:r w:rsidR="00E53576" w:rsidRPr="00CF4F06">
        <w:t>OOB</w:t>
      </w:r>
      <w:r w:rsidR="00011E7C" w:rsidRPr="00F579C9">
        <w:fldChar w:fldCharType="begin"/>
      </w:r>
      <w:r w:rsidR="00011E7C" w:rsidRPr="00CF4F06">
        <w:instrText xml:space="preserve"> XE "OOB:Out-of-bag error" </w:instrText>
      </w:r>
      <w:r w:rsidR="00011E7C" w:rsidRPr="00F579C9">
        <w:fldChar w:fldCharType="end"/>
      </w:r>
      <w:r w:rsidRPr="00CF4F06">
        <w:t>) estimation</w:t>
      </w:r>
    </w:p>
    <w:p w14:paraId="35FA1CEE" w14:textId="77777777" w:rsidR="00BC7532" w:rsidRPr="00286FF8" w:rsidRDefault="006E0E8C" w:rsidP="006E0E8C">
      <w:r w:rsidRPr="00CF4F06">
        <w:t xml:space="preserve">To train a </w:t>
      </w:r>
      <m:oMath>
        <m:r>
          <w:rPr>
            <w:rFonts w:ascii="Cambria Math" w:hAnsi="Cambria Math"/>
          </w:rPr>
          <m:t>k</m:t>
        </m:r>
      </m:oMath>
      <w:r w:rsidRPr="00CF4F06">
        <w:rPr>
          <w:rFonts w:eastAsiaTheme="minorEastAsia"/>
        </w:rPr>
        <w:t>-</w:t>
      </w:r>
      <w:proofErr w:type="gramStart"/>
      <w:r w:rsidRPr="00CF4F06">
        <w:rPr>
          <w:rFonts w:eastAsiaTheme="minorEastAsia"/>
        </w:rPr>
        <w:t>th</w:t>
      </w:r>
      <w:proofErr w:type="gramEnd"/>
      <w:r w:rsidRPr="00CF4F06">
        <w:rPr>
          <w:rFonts w:eastAsiaTheme="minorEastAsia"/>
        </w:rPr>
        <w:t xml:space="preserve"> tree</w:t>
      </w:r>
      <w:r w:rsidR="009D7C94" w:rsidRPr="00CF4F06">
        <w:rPr>
          <w:rFonts w:eastAsiaTheme="minorEastAsia"/>
        </w:rPr>
        <w:t>,</w:t>
      </w:r>
      <w:r w:rsidRPr="00CF4F06">
        <w:rPr>
          <w:rFonts w:eastAsiaTheme="minorEastAsia"/>
        </w:rPr>
        <w:t xml:space="preserve"> a random subset of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sidRPr="00CF4F06">
        <w:rPr>
          <w:rFonts w:eastAsiaTheme="minorEastAsia"/>
        </w:rPr>
        <w:t xml:space="preserve"> is used to construct the tree</w:t>
      </w:r>
      <w:r w:rsidR="00227098" w:rsidRPr="00286FF8">
        <w:rPr>
          <w:rFonts w:eastAsiaTheme="minorEastAsia"/>
        </w:rPr>
        <w:t>,</w:t>
      </w:r>
      <w:r w:rsidRPr="006B43F4">
        <w:rPr>
          <w:rFonts w:eastAsiaTheme="minorEastAsia"/>
        </w:rPr>
        <w:t xml:space="preserve"> </w:t>
      </w:r>
      <w:r w:rsidR="00425E46" w:rsidRPr="00CF4F06">
        <w:rPr>
          <w:rFonts w:eastAsiaTheme="minorEastAsia"/>
        </w:rPr>
        <w:t>in which</w:t>
      </w:r>
      <w:r w:rsidRPr="00CF4F06">
        <w:rPr>
          <w:rFonts w:eastAsiaTheme="minorEastAsia"/>
        </w:rPr>
        <w:t xml:space="preserve"> each tree uses different bootstrap samples. The samples that are not used to construct </w:t>
      </w:r>
      <w:r w:rsidRPr="00CF4F06">
        <w:rPr>
          <w:rFonts w:eastAsiaTheme="minorEastAsia"/>
        </w:rPr>
        <w:lastRenderedPageBreak/>
        <w:t xml:space="preserve">the </w:t>
      </w:r>
      <m:oMath>
        <m:r>
          <w:rPr>
            <w:rFonts w:ascii="Cambria Math" w:eastAsiaTheme="minorEastAsia" w:hAnsi="Cambria Math"/>
          </w:rPr>
          <m:t>k</m:t>
        </m:r>
      </m:oMath>
      <w:r w:rsidRPr="00CF4F06">
        <w:rPr>
          <w:rFonts w:eastAsiaTheme="minorEastAsia"/>
        </w:rPr>
        <w:t>-</w:t>
      </w:r>
      <w:proofErr w:type="gramStart"/>
      <w:r w:rsidRPr="00CF4F06">
        <w:rPr>
          <w:rFonts w:eastAsiaTheme="minorEastAsia"/>
        </w:rPr>
        <w:t>th</w:t>
      </w:r>
      <w:proofErr w:type="gramEnd"/>
      <w:r w:rsidRPr="00CF4F06">
        <w:rPr>
          <w:rFonts w:eastAsiaTheme="minorEastAsia"/>
        </w:rPr>
        <w:t xml:space="preserve"> tree are predicted by the </w:t>
      </w:r>
      <m:oMath>
        <m:r>
          <w:rPr>
            <w:rFonts w:ascii="Cambria Math" w:eastAsiaTheme="minorEastAsia" w:hAnsi="Cambria Math"/>
          </w:rPr>
          <m:t>k</m:t>
        </m:r>
      </m:oMath>
      <w:r w:rsidRPr="00CF4F06">
        <w:rPr>
          <w:rFonts w:eastAsiaTheme="minorEastAsia"/>
        </w:rPr>
        <w:t xml:space="preserve">-th tree to get a classification. The estimation is </w:t>
      </w:r>
      <w:r w:rsidR="00227098" w:rsidRPr="00CF4F06">
        <w:rPr>
          <w:rFonts w:eastAsiaTheme="minorEastAsia"/>
        </w:rPr>
        <w:t>called</w:t>
      </w:r>
      <w:r w:rsidRPr="00CF4F06">
        <w:rPr>
          <w:rFonts w:eastAsiaTheme="minorEastAsia"/>
        </w:rPr>
        <w:t xml:space="preserve"> out-of-bag estimation. In this way, a test set classification is obtained for each case. At the end of the run, take</w:t>
      </w:r>
      <w:r w:rsidR="00C675BB" w:rsidRPr="00CF4F06">
        <w:rPr>
          <w:rFonts w:eastAsiaTheme="minorEastAsia"/>
        </w:rPr>
        <w:t xml:space="preserve"> </w:t>
      </w:r>
      <m:oMath>
        <m:r>
          <w:rPr>
            <w:rFonts w:ascii="Cambria Math" w:eastAsiaTheme="minorEastAsia" w:hAnsi="Cambria Math"/>
          </w:rPr>
          <m:t>j</m:t>
        </m:r>
      </m:oMath>
      <w:r w:rsidRPr="00CF4F06">
        <w:rPr>
          <w:rFonts w:eastAsiaTheme="minorEastAsia"/>
        </w:rPr>
        <w:t xml:space="preserve"> to be the class that got most of the votes every time case </w:t>
      </w:r>
      <m:oMath>
        <m:r>
          <w:rPr>
            <w:rFonts w:ascii="Cambria Math" w:eastAsiaTheme="minorEastAsia" w:hAnsi="Cambria Math"/>
          </w:rPr>
          <m:t>n</m:t>
        </m:r>
      </m:oMath>
      <w:r w:rsidRPr="00CF4F06">
        <w:rPr>
          <w:rFonts w:eastAsiaTheme="minorEastAsia"/>
        </w:rPr>
        <w:t xml:space="preserve"> was </w:t>
      </w:r>
      <w:r w:rsidR="00E53576" w:rsidRPr="00CF4F06">
        <w:rPr>
          <w:rFonts w:eastAsiaTheme="minorEastAsia"/>
        </w:rPr>
        <w:t>OOB</w:t>
      </w:r>
      <w:r w:rsidR="00011E7C" w:rsidRPr="00CF4F06">
        <w:rPr>
          <w:rFonts w:eastAsiaTheme="minorEastAsia"/>
        </w:rPr>
        <w:fldChar w:fldCharType="begin"/>
      </w:r>
      <w:r w:rsidR="00011E7C" w:rsidRPr="00CF4F06">
        <w:instrText xml:space="preserve"> XE "OOB:Out-of-bag error" </w:instrText>
      </w:r>
      <w:r w:rsidR="00011E7C" w:rsidRPr="00CF4F06">
        <w:rPr>
          <w:rFonts w:eastAsiaTheme="minorEastAsia"/>
        </w:rPr>
        <w:fldChar w:fldCharType="end"/>
      </w:r>
      <w:r w:rsidRPr="00CF4F06">
        <w:rPr>
          <w:rFonts w:eastAsiaTheme="minorEastAsia"/>
        </w:rPr>
        <w:t>. The proportion of t</w:t>
      </w:r>
      <w:r w:rsidRPr="00286FF8">
        <w:rPr>
          <w:rFonts w:eastAsiaTheme="minorEastAsia"/>
        </w:rPr>
        <w:t xml:space="preserve">imes that </w:t>
      </w:r>
      <m:oMath>
        <m:r>
          <w:rPr>
            <w:rFonts w:ascii="Cambria Math" w:eastAsiaTheme="minorEastAsia" w:hAnsi="Cambria Math"/>
          </w:rPr>
          <m:t>j</m:t>
        </m:r>
      </m:oMath>
      <w:r w:rsidRPr="00CF4F06">
        <w:rPr>
          <w:rFonts w:eastAsiaTheme="minorEastAsia"/>
        </w:rPr>
        <w:t xml:space="preserve"> is not equal to the true class of </w:t>
      </w:r>
      <m:oMath>
        <m:r>
          <w:rPr>
            <w:rFonts w:ascii="Cambria Math" w:eastAsiaTheme="minorEastAsia" w:hAnsi="Cambria Math"/>
          </w:rPr>
          <m:t>n</m:t>
        </m:r>
      </m:oMath>
      <w:r w:rsidRPr="00CF4F06">
        <w:rPr>
          <w:rFonts w:eastAsiaTheme="minorEastAsia"/>
        </w:rPr>
        <w:t xml:space="preserve"> averaged over all classes is the </w:t>
      </w:r>
      <w:r w:rsidR="00E53576" w:rsidRPr="00CF4F06">
        <w:rPr>
          <w:rFonts w:eastAsiaTheme="minorEastAsia"/>
        </w:rPr>
        <w:t>OOB</w:t>
      </w:r>
      <w:r w:rsidR="00011E7C" w:rsidRPr="00CF4F06">
        <w:rPr>
          <w:rFonts w:eastAsiaTheme="minorEastAsia"/>
        </w:rPr>
        <w:fldChar w:fldCharType="begin"/>
      </w:r>
      <w:r w:rsidR="00011E7C" w:rsidRPr="00CF4F06">
        <w:instrText xml:space="preserve"> XE "OOB:Out-of-bag error" </w:instrText>
      </w:r>
      <w:r w:rsidR="00011E7C" w:rsidRPr="00CF4F06">
        <w:rPr>
          <w:rFonts w:eastAsiaTheme="minorEastAsia"/>
        </w:rPr>
        <w:fldChar w:fldCharType="end"/>
      </w:r>
      <w:r w:rsidRPr="00CF4F06">
        <w:rPr>
          <w:rFonts w:eastAsiaTheme="minorEastAsia"/>
        </w:rPr>
        <w:t xml:space="preserve"> error estimate </w:t>
      </w:r>
      <w:sdt>
        <w:sdtPr>
          <w:rPr>
            <w:rFonts w:eastAsiaTheme="minorEastAsia"/>
          </w:rPr>
          <w:id w:val="493232188"/>
          <w:citation/>
        </w:sdtPr>
        <w:sdtContent>
          <w:r w:rsidR="00420C08" w:rsidRPr="006B43F4">
            <w:rPr>
              <w:rFonts w:eastAsiaTheme="minorEastAsia"/>
              <w:rPrChange w:id="737" w:author="Chancerel, Perrine" w:date="2015-04-01T12:09:00Z">
                <w:rPr/>
              </w:rPrChange>
            </w:rPr>
            <w:fldChar w:fldCharType="begin"/>
          </w:r>
          <w:r w:rsidR="00420C08" w:rsidRPr="00CF4F06">
            <w:rPr>
              <w:rFonts w:eastAsiaTheme="minorEastAsia"/>
            </w:rPr>
            <w:instrText xml:space="preserve"> CITATION statberkeleyRandomForests \l 1033 </w:instrText>
          </w:r>
          <w:r w:rsidR="00420C08" w:rsidRPr="006B43F4">
            <w:rPr>
              <w:rFonts w:eastAsiaTheme="minorEastAsia"/>
              <w:rPrChange w:id="738" w:author="Chancerel, Perrine" w:date="2015-04-01T12:09:00Z">
                <w:rPr>
                  <w:rFonts w:eastAsiaTheme="minorEastAsia"/>
                </w:rPr>
              </w:rPrChange>
            </w:rPr>
            <w:fldChar w:fldCharType="separate"/>
          </w:r>
          <w:r w:rsidR="00344F4E" w:rsidRPr="006B43F4">
            <w:rPr>
              <w:rFonts w:eastAsiaTheme="minorEastAsia"/>
              <w:noProof/>
            </w:rPr>
            <w:t>(Breiman, 2014)</w:t>
          </w:r>
          <w:r w:rsidR="00420C08" w:rsidRPr="006B43F4">
            <w:rPr>
              <w:rFonts w:eastAsiaTheme="minorEastAsia"/>
            </w:rPr>
            <w:fldChar w:fldCharType="end"/>
          </w:r>
        </w:sdtContent>
      </w:sdt>
      <w:r w:rsidRPr="00CF4F06">
        <w:rPr>
          <w:rFonts w:eastAsiaTheme="minorEastAsia"/>
        </w:rPr>
        <w:t>.</w:t>
      </w:r>
    </w:p>
    <w:p w14:paraId="5734A4AF" w14:textId="77777777" w:rsidR="006E0E8C" w:rsidRPr="006B43F4" w:rsidRDefault="006E0E8C" w:rsidP="00883132">
      <w:pPr>
        <w:pStyle w:val="berschrift3"/>
        <w:numPr>
          <w:ilvl w:val="2"/>
          <w:numId w:val="1"/>
        </w:numPr>
      </w:pPr>
      <w:bookmarkStart w:id="739" w:name="_Ref410643605"/>
      <w:bookmarkStart w:id="740" w:name="_Toc415436295"/>
      <w:r w:rsidRPr="006B43F4">
        <w:t>Support vector machine classifier</w:t>
      </w:r>
      <w:bookmarkEnd w:id="739"/>
      <w:bookmarkEnd w:id="740"/>
    </w:p>
    <w:p w14:paraId="199EBFB1" w14:textId="77777777" w:rsidR="00836B03" w:rsidRPr="00CF4F06" w:rsidRDefault="00836B03" w:rsidP="006E0E8C">
      <w:r w:rsidRPr="00CF4F06">
        <w:t>Support vector machine (SVM</w:t>
      </w:r>
      <w:r w:rsidR="00011E7C" w:rsidRPr="00CF4F06">
        <w:fldChar w:fldCharType="begin"/>
      </w:r>
      <w:r w:rsidR="00011E7C" w:rsidRPr="00CF4F06">
        <w:instrText xml:space="preserve"> XE "</w:instrText>
      </w:r>
      <w:r w:rsidR="00011E7C" w:rsidRPr="00286FF8">
        <w:instrText>SVM:Support vector machine</w:instrText>
      </w:r>
      <w:r w:rsidR="00011E7C" w:rsidRPr="006B43F4">
        <w:instrText xml:space="preserve">" </w:instrText>
      </w:r>
      <w:r w:rsidR="00011E7C" w:rsidRPr="00CF4F06">
        <w:fldChar w:fldCharType="end"/>
      </w:r>
      <w:r w:rsidRPr="00CF4F06">
        <w:t xml:space="preserve">) is a learning algorithm that analyzes data and recognizes patterns used for classification and regression analyses. </w:t>
      </w:r>
      <w:r w:rsidR="00E478C4" w:rsidRPr="006B43F4">
        <w:t>Given a set of training samples, each marked with one of two classification categories</w:t>
      </w:r>
      <w:r w:rsidR="00C675BB" w:rsidRPr="00CF4F06">
        <w:t>,</w:t>
      </w:r>
      <w:r w:rsidR="00E478C4" w:rsidRPr="00CF4F06">
        <w:t xml:space="preserve"> an SVM</w:t>
      </w:r>
      <w:r w:rsidR="00011E7C" w:rsidRPr="00CF4F06">
        <w:fldChar w:fldCharType="begin"/>
      </w:r>
      <w:r w:rsidR="00011E7C" w:rsidRPr="00CF4F06">
        <w:instrText xml:space="preserve"> XE "</w:instrText>
      </w:r>
      <w:r w:rsidR="00011E7C" w:rsidRPr="00286FF8">
        <w:instrText>S</w:instrText>
      </w:r>
      <w:r w:rsidR="00011E7C" w:rsidRPr="006B43F4">
        <w:instrText xml:space="preserve">VM:Support vector machine" </w:instrText>
      </w:r>
      <w:r w:rsidR="00011E7C" w:rsidRPr="00CF4F06">
        <w:fldChar w:fldCharType="end"/>
      </w:r>
      <w:r w:rsidR="00E478C4" w:rsidRPr="00CF4F06">
        <w:t xml:space="preserve"> model</w:t>
      </w:r>
      <w:r w:rsidR="0083020B" w:rsidRPr="00286FF8">
        <w:t xml:space="preserve"> can be trained to assign new samples into one category or the other. In addition to performing linear classification, an SVM</w:t>
      </w:r>
      <w:r w:rsidR="00011E7C" w:rsidRPr="00CF4F06">
        <w:fldChar w:fldCharType="begin"/>
      </w:r>
      <w:r w:rsidR="00011E7C" w:rsidRPr="00CF4F06">
        <w:instrText xml:space="preserve"> XE "</w:instrText>
      </w:r>
      <w:r w:rsidR="00011E7C" w:rsidRPr="00286FF8">
        <w:instrText>SVM:Support vector machine</w:instrText>
      </w:r>
      <w:r w:rsidR="00011E7C" w:rsidRPr="006B43F4">
        <w:instrText xml:space="preserve">" </w:instrText>
      </w:r>
      <w:r w:rsidR="00011E7C" w:rsidRPr="00CF4F06">
        <w:fldChar w:fldCharType="end"/>
      </w:r>
      <w:r w:rsidR="0083020B" w:rsidRPr="00CF4F06">
        <w:t xml:space="preserve">  can efficiently perform a non-linear classification by using</w:t>
      </w:r>
      <w:r w:rsidR="0083020B" w:rsidRPr="006B43F4">
        <w:t xml:space="preserve"> the so called kernel-trick. The kernel-trick is a mapping of the input data to a high-dimensional feature space </w:t>
      </w:r>
      <w:sdt>
        <w:sdtPr>
          <w:id w:val="-627710571"/>
          <w:citation/>
        </w:sdtPr>
        <w:sdtContent>
          <w:r w:rsidR="00C675BB" w:rsidRPr="006B43F4">
            <w:fldChar w:fldCharType="begin"/>
          </w:r>
          <w:r w:rsidR="00C675BB" w:rsidRPr="00CF4F06">
            <w:instrText xml:space="preserve"> CITATION WikipediaSupportvectormachine \l 1033 </w:instrText>
          </w:r>
          <w:r w:rsidR="00C675BB" w:rsidRPr="006B43F4">
            <w:rPr>
              <w:rPrChange w:id="741" w:author="Chancerel, Perrine" w:date="2015-04-01T12:09:00Z">
                <w:rPr/>
              </w:rPrChange>
            </w:rPr>
            <w:fldChar w:fldCharType="separate"/>
          </w:r>
          <w:r w:rsidR="00344F4E" w:rsidRPr="006B43F4">
            <w:rPr>
              <w:noProof/>
            </w:rPr>
            <w:t>(Wikipedia-SVM, 2015)</w:t>
          </w:r>
          <w:r w:rsidR="00C675BB" w:rsidRPr="006B43F4">
            <w:fldChar w:fldCharType="end"/>
          </w:r>
        </w:sdtContent>
      </w:sdt>
      <w:r w:rsidR="00C675BB" w:rsidRPr="00CF4F06">
        <w:t xml:space="preserve">. </w:t>
      </w:r>
      <w:r w:rsidR="0083020B" w:rsidRPr="00286FF8">
        <w:t>The</w:t>
      </w:r>
      <w:r w:rsidR="00DE0487" w:rsidRPr="006B43F4">
        <w:t xml:space="preserve"> SVM</w:t>
      </w:r>
      <w:r w:rsidR="00011E7C" w:rsidRPr="00CF4F06">
        <w:fldChar w:fldCharType="begin"/>
      </w:r>
      <w:r w:rsidR="00011E7C" w:rsidRPr="00CF4F06">
        <w:instrText xml:space="preserve"> XE "</w:instrText>
      </w:r>
      <w:r w:rsidR="00011E7C" w:rsidRPr="00286FF8">
        <w:instrText>SVM:Support vector machine</w:instrText>
      </w:r>
      <w:r w:rsidR="00011E7C" w:rsidRPr="006B43F4">
        <w:instrText xml:space="preserve">" </w:instrText>
      </w:r>
      <w:r w:rsidR="00011E7C" w:rsidRPr="00CF4F06">
        <w:fldChar w:fldCharType="end"/>
      </w:r>
      <w:r w:rsidR="00DE0487" w:rsidRPr="00CF4F06">
        <w:t xml:space="preserve"> classifier constructs a </w:t>
      </w:r>
      <w:proofErr w:type="spellStart"/>
      <w:r w:rsidR="00C675BB" w:rsidRPr="00286FF8">
        <w:t>hyperplane</w:t>
      </w:r>
      <w:proofErr w:type="spellEnd"/>
      <w:r w:rsidR="00DE0487" w:rsidRPr="006B43F4">
        <w:t xml:space="preserve"> or set of </w:t>
      </w:r>
      <w:proofErr w:type="spellStart"/>
      <w:r w:rsidR="00C675BB" w:rsidRPr="00CF4F06">
        <w:t>hyperplanes</w:t>
      </w:r>
      <w:proofErr w:type="spellEnd"/>
      <w:r w:rsidR="00DE0487" w:rsidRPr="00CF4F06">
        <w:t xml:space="preserve"> in a high- or infinite dimensional space. A good separation is achieved if the </w:t>
      </w:r>
      <w:proofErr w:type="spellStart"/>
      <w:r w:rsidR="00DE0487" w:rsidRPr="00CF4F06">
        <w:t>hyperplane</w:t>
      </w:r>
      <w:proofErr w:type="spellEnd"/>
      <w:r w:rsidR="00DE0487" w:rsidRPr="00CF4F06">
        <w:t xml:space="preserve"> has a large distance to the nearest training data points of any class (functional margin), since in general the larger the margin the lower the generalization error of the classifier.</w:t>
      </w:r>
    </w:p>
    <w:p w14:paraId="7A2CB546" w14:textId="77777777" w:rsidR="006E0E8C" w:rsidRPr="00CF4F06" w:rsidRDefault="007D2190" w:rsidP="00AE3816">
      <w:pPr>
        <w:pStyle w:val="berschrift4"/>
      </w:pPr>
      <w:r w:rsidRPr="00CF4F06">
        <w:t>Linear s</w:t>
      </w:r>
      <w:r w:rsidR="006E0E8C" w:rsidRPr="00CF4F06">
        <w:t>upport vector machine</w:t>
      </w:r>
    </w:p>
    <w:p w14:paraId="203345AD" w14:textId="77777777" w:rsidR="00AA3148" w:rsidRPr="00CF4F06" w:rsidRDefault="0010756F" w:rsidP="006E0E8C">
      <w:r w:rsidRPr="00CF4F06">
        <w:t>The linear support vector machine (Linear-SVM</w:t>
      </w:r>
      <w:r w:rsidR="00011E7C" w:rsidRPr="00CF4F06">
        <w:fldChar w:fldCharType="begin"/>
      </w:r>
      <w:r w:rsidR="00011E7C" w:rsidRPr="00CF4F06">
        <w:instrText xml:space="preserve"> XE "</w:instrText>
      </w:r>
      <w:r w:rsidR="00011E7C" w:rsidRPr="00286FF8">
        <w:instrText>SVM:Support vector machine</w:instrText>
      </w:r>
      <w:r w:rsidR="00011E7C" w:rsidRPr="006B43F4">
        <w:instrText xml:space="preserve">" </w:instrText>
      </w:r>
      <w:r w:rsidR="00011E7C" w:rsidRPr="00CF4F06">
        <w:fldChar w:fldCharType="end"/>
      </w:r>
      <w:r w:rsidRPr="00CF4F06">
        <w:t>) is the simplest case of SVMs and can be used to classify linear separable data by constructin</w:t>
      </w:r>
      <w:r w:rsidRPr="006B43F4">
        <w:t xml:space="preserve">g a separating </w:t>
      </w:r>
      <w:proofErr w:type="spellStart"/>
      <w:r w:rsidRPr="006B43F4">
        <w:t>hy</w:t>
      </w:r>
      <w:r w:rsidR="00C675BB" w:rsidRPr="00CF4F06">
        <w:t>perplane</w:t>
      </w:r>
      <w:proofErr w:type="spellEnd"/>
      <w:r w:rsidR="00C675BB" w:rsidRPr="00CF4F06">
        <w:t>.</w:t>
      </w:r>
      <w:r w:rsidRPr="00CF4F06">
        <w:t xml:space="preserve"> Suppose there are </w:t>
      </w:r>
      <w:r w:rsidR="00AA3148" w:rsidRPr="00CF4F06">
        <w:t xml:space="preserve">labeled </w:t>
      </w:r>
      <w:r w:rsidRPr="00CF4F06">
        <w:t>training data</w:t>
      </w:r>
    </w:p>
    <w:tbl>
      <w:tblPr>
        <w:tblStyle w:val="Tabellenraster"/>
        <w:tblW w:w="0" w:type="auto"/>
        <w:tblLook w:val="04A0" w:firstRow="1" w:lastRow="0" w:firstColumn="1" w:lastColumn="0" w:noHBand="0" w:noVBand="1"/>
      </w:tblPr>
      <w:tblGrid>
        <w:gridCol w:w="8748"/>
        <w:gridCol w:w="828"/>
      </w:tblGrid>
      <w:tr w:rsidR="00AA3148" w:rsidRPr="00CF4F06" w14:paraId="5BEDE1B7" w14:textId="77777777" w:rsidTr="002121E2">
        <w:tc>
          <w:tcPr>
            <w:tcW w:w="8748" w:type="dxa"/>
            <w:tcBorders>
              <w:top w:val="nil"/>
              <w:left w:val="nil"/>
              <w:bottom w:val="nil"/>
              <w:right w:val="nil"/>
            </w:tcBorders>
          </w:tcPr>
          <w:p w14:paraId="6A04D271" w14:textId="77777777" w:rsidR="00AA3148" w:rsidRPr="00CF4F06" w:rsidRDefault="00D0670B"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14:paraId="560A15A9" w14:textId="77777777" w:rsidR="00AA3148" w:rsidRPr="00286FF8" w:rsidRDefault="00AA3148" w:rsidP="002121E2">
            <w:r w:rsidRPr="00286FF8">
              <w:t>(</w:t>
            </w:r>
            <w:r w:rsidR="005E1750" w:rsidRPr="00286FF8">
              <w:fldChar w:fldCharType="begin"/>
            </w:r>
            <w:r w:rsidR="005E1750" w:rsidRPr="00CF4F06">
              <w:instrText xml:space="preserve"> SEQ Equation \* ARABIC </w:instrText>
            </w:r>
            <w:r w:rsidR="005E1750" w:rsidRPr="00286FF8">
              <w:rPr>
                <w:rPrChange w:id="742" w:author="Chancerel, Perrine" w:date="2015-04-01T12:09:00Z">
                  <w:rPr>
                    <w:noProof/>
                  </w:rPr>
                </w:rPrChange>
              </w:rPr>
              <w:fldChar w:fldCharType="separate"/>
            </w:r>
            <w:r w:rsidR="00344F4E" w:rsidRPr="00286FF8">
              <w:rPr>
                <w:noProof/>
              </w:rPr>
              <w:t>25</w:t>
            </w:r>
            <w:r w:rsidR="005E1750" w:rsidRPr="00286FF8">
              <w:rPr>
                <w:noProof/>
              </w:rPr>
              <w:fldChar w:fldCharType="end"/>
            </w:r>
            <w:r w:rsidRPr="00CF4F06">
              <w:t>)</w:t>
            </w:r>
          </w:p>
        </w:tc>
      </w:tr>
    </w:tbl>
    <w:p w14:paraId="4FF903D8" w14:textId="77777777" w:rsidR="002121E2" w:rsidRPr="00CF4F06" w:rsidRDefault="007D2190" w:rsidP="006E0E8C">
      <w:pPr>
        <w:rPr>
          <w:rFonts w:eastAsiaTheme="minorEastAsia"/>
        </w:rPr>
      </w:pPr>
      <w:proofErr w:type="gramStart"/>
      <w:r w:rsidRPr="00CF4F06">
        <w:t>and</w:t>
      </w:r>
      <w:proofErr w:type="gramEnd"/>
      <w:r w:rsidRPr="00CF4F06">
        <w:t xml:space="preserve"> a </w:t>
      </w:r>
      <w:proofErr w:type="spellStart"/>
      <w:r w:rsidRPr="00CF4F06">
        <w:t>hyperplane</w:t>
      </w:r>
      <w:proofErr w:type="spellEnd"/>
      <w:r w:rsidRPr="00CF4F06">
        <w:t xml:space="preserve"> which separates the positive and negative data. The point </w:t>
      </w:r>
      <m:oMath>
        <m:r>
          <m:rPr>
            <m:sty m:val="bi"/>
          </m:rPr>
          <w:rPr>
            <w:rFonts w:ascii="Cambria Math" w:hAnsi="Cambria Math"/>
          </w:rPr>
          <m:t>x</m:t>
        </m:r>
      </m:oMath>
      <w:r w:rsidRPr="00CF4F06">
        <w:rPr>
          <w:rFonts w:eastAsiaTheme="minorEastAsia"/>
        </w:rPr>
        <w:t xml:space="preserve"> which lies on the hyperplane </w:t>
      </w:r>
      <w:proofErr w:type="gramStart"/>
      <w:r w:rsidRPr="00CF4F06">
        <w:rPr>
          <w:rFonts w:eastAsiaTheme="minorEastAsia"/>
        </w:rPr>
        <w:t xml:space="preserve">satisfies </w:t>
      </w:r>
      <w:proofErr w:type="gramEnd"/>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Pr="00CF4F06">
        <w:rPr>
          <w:rFonts w:eastAsiaTheme="minorEastAsia"/>
        </w:rPr>
        <w:t xml:space="preserve">, where </w:t>
      </w:r>
      <m:oMath>
        <m:r>
          <m:rPr>
            <m:sty m:val="bi"/>
          </m:rPr>
          <w:rPr>
            <w:rFonts w:ascii="Cambria Math" w:eastAsiaTheme="minorEastAsia" w:hAnsi="Cambria Math"/>
          </w:rPr>
          <m:t>w</m:t>
        </m:r>
      </m:oMath>
      <w:r w:rsidRPr="00CF4F06">
        <w:rPr>
          <w:rFonts w:eastAsiaTheme="minorEastAsia"/>
        </w:rPr>
        <w:t xml:space="preserve"> is the normal of the </w:t>
      </w:r>
      <w:proofErr w:type="spellStart"/>
      <w:r w:rsidRPr="00CF4F06">
        <w:rPr>
          <w:rFonts w:eastAsiaTheme="minorEastAsia"/>
        </w:rPr>
        <w:t>hyperplane</w:t>
      </w:r>
      <w:proofErr w:type="spellEnd"/>
      <w:r w:rsidRPr="00CF4F06">
        <w:rPr>
          <w:rFonts w:eastAsiaTheme="minorEastAsia"/>
        </w:rPr>
        <w:t xml:space="preserve"> and </w:t>
      </w:r>
      <m:oMath>
        <m:d>
          <m:dPr>
            <m:begChr m:val="|"/>
            <m:endChr m:val="|"/>
            <m:ctrlPr>
              <w:rPr>
                <w:rFonts w:ascii="Cambria Math" w:eastAsiaTheme="minorEastAsia" w:hAnsi="Cambria Math"/>
                <w:i/>
              </w:rPr>
            </m:ctrlPr>
          </m:dPr>
          <m:e>
            <m: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Pr="00286FF8">
        <w:rPr>
          <w:rFonts w:eastAsiaTheme="minorEastAsia"/>
        </w:rPr>
        <w:t xml:space="preserve"> is the perpendicular distance from the hyperplane to the origin, and </w:t>
      </w:r>
      <m:oMath>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Pr="00CF4F06">
        <w:rPr>
          <w:rFonts w:eastAsiaTheme="minorEastAsia"/>
        </w:rPr>
        <w:t xml:space="preserve"> is the Eucledian norm of </w:t>
      </w:r>
      <m:oMath>
        <m:r>
          <m:rPr>
            <m:sty m:val="bi"/>
          </m:rPr>
          <w:rPr>
            <w:rFonts w:ascii="Cambria Math" w:eastAsiaTheme="minorEastAsia" w:hAnsi="Cambria Math"/>
          </w:rPr>
          <m:t>w</m:t>
        </m:r>
      </m:oMath>
      <w:r w:rsidRPr="006B43F4">
        <w:rPr>
          <w:rFonts w:eastAsiaTheme="minorEastAsia"/>
        </w:rPr>
        <w:t>. For the linear separable case, the goal of the algorithm is to find the separating hyperplane with the largest margin. This can be</w:t>
      </w:r>
      <w:r w:rsidRPr="00CF4F06">
        <w:rPr>
          <w:rFonts w:eastAsiaTheme="minorEastAsia"/>
        </w:rPr>
        <w:t xml:space="preserve"> formulated as follows</w:t>
      </w:r>
      <w:r w:rsidR="00A21E4C" w:rsidRPr="00CF4F06">
        <w:rPr>
          <w:rFonts w:eastAsiaTheme="minorEastAsia"/>
        </w:rPr>
        <w:t>:</w:t>
      </w:r>
    </w:p>
    <w:tbl>
      <w:tblPr>
        <w:tblStyle w:val="Tabellenraster"/>
        <w:tblW w:w="0" w:type="auto"/>
        <w:tblLook w:val="04A0" w:firstRow="1" w:lastRow="0" w:firstColumn="1" w:lastColumn="0" w:noHBand="0" w:noVBand="1"/>
      </w:tblPr>
      <w:tblGrid>
        <w:gridCol w:w="8748"/>
        <w:gridCol w:w="828"/>
      </w:tblGrid>
      <w:tr w:rsidR="00A21E4C" w:rsidRPr="00CF4F06" w14:paraId="1C4E8DA0" w14:textId="77777777" w:rsidTr="00DA6AE3">
        <w:tc>
          <w:tcPr>
            <w:tcW w:w="8748" w:type="dxa"/>
            <w:tcBorders>
              <w:top w:val="nil"/>
              <w:left w:val="nil"/>
              <w:bottom w:val="nil"/>
              <w:right w:val="nil"/>
            </w:tcBorders>
          </w:tcPr>
          <w:p w14:paraId="1F15518F" w14:textId="77777777" w:rsidR="00A21E4C" w:rsidRPr="00286FF8" w:rsidRDefault="00D0670B"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14:paraId="0FE6977F" w14:textId="77777777" w:rsidR="00A21E4C" w:rsidRPr="00286FF8" w:rsidRDefault="00A21E4C" w:rsidP="00DA6AE3">
            <w:r w:rsidRPr="006B43F4">
              <w:t>(</w:t>
            </w:r>
            <w:r w:rsidR="005E1750" w:rsidRPr="00286FF8">
              <w:fldChar w:fldCharType="begin"/>
            </w:r>
            <w:r w:rsidR="005E1750" w:rsidRPr="00CF4F06">
              <w:instrText xml:space="preserve"> SEQ Equation \* ARABIC </w:instrText>
            </w:r>
            <w:r w:rsidR="005E1750" w:rsidRPr="00286FF8">
              <w:rPr>
                <w:rPrChange w:id="743" w:author="Chancerel, Perrine" w:date="2015-04-01T12:09:00Z">
                  <w:rPr>
                    <w:noProof/>
                  </w:rPr>
                </w:rPrChange>
              </w:rPr>
              <w:fldChar w:fldCharType="separate"/>
            </w:r>
            <w:r w:rsidR="00344F4E" w:rsidRPr="00286FF8">
              <w:rPr>
                <w:noProof/>
              </w:rPr>
              <w:t>26</w:t>
            </w:r>
            <w:r w:rsidR="005E1750" w:rsidRPr="00286FF8">
              <w:rPr>
                <w:noProof/>
              </w:rPr>
              <w:fldChar w:fldCharType="end"/>
            </w:r>
            <w:r w:rsidRPr="00CF4F06">
              <w:t>)</w:t>
            </w:r>
          </w:p>
        </w:tc>
      </w:tr>
      <w:tr w:rsidR="00A21E4C" w:rsidRPr="00CF4F06" w14:paraId="3D023C56" w14:textId="77777777" w:rsidTr="00DA6AE3">
        <w:tc>
          <w:tcPr>
            <w:tcW w:w="8748" w:type="dxa"/>
            <w:tcBorders>
              <w:top w:val="nil"/>
              <w:left w:val="nil"/>
              <w:bottom w:val="nil"/>
              <w:right w:val="nil"/>
            </w:tcBorders>
          </w:tcPr>
          <w:p w14:paraId="0C9BE63B" w14:textId="77777777" w:rsidR="00A21E4C" w:rsidRPr="00286FF8" w:rsidRDefault="00D0670B"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 .</m:t>
                </m:r>
              </m:oMath>
            </m:oMathPara>
          </w:p>
        </w:tc>
        <w:tc>
          <w:tcPr>
            <w:tcW w:w="828" w:type="dxa"/>
            <w:tcBorders>
              <w:top w:val="nil"/>
              <w:left w:val="nil"/>
              <w:bottom w:val="nil"/>
              <w:right w:val="nil"/>
            </w:tcBorders>
          </w:tcPr>
          <w:p w14:paraId="53DC1443" w14:textId="77777777" w:rsidR="00A21E4C" w:rsidRPr="00286FF8" w:rsidRDefault="00A21E4C" w:rsidP="00DA6AE3">
            <w:bookmarkStart w:id="744" w:name="_Ref413166859"/>
            <w:r w:rsidRPr="006B43F4">
              <w:t>(</w:t>
            </w:r>
            <w:r w:rsidR="005E1750" w:rsidRPr="00286FF8">
              <w:fldChar w:fldCharType="begin"/>
            </w:r>
            <w:r w:rsidR="005E1750" w:rsidRPr="00CF4F06">
              <w:instrText xml:space="preserve"> SEQ Equation \* ARABIC </w:instrText>
            </w:r>
            <w:r w:rsidR="005E1750" w:rsidRPr="00286FF8">
              <w:rPr>
                <w:rPrChange w:id="745" w:author="Chancerel, Perrine" w:date="2015-04-01T12:09:00Z">
                  <w:rPr>
                    <w:noProof/>
                  </w:rPr>
                </w:rPrChange>
              </w:rPr>
              <w:fldChar w:fldCharType="separate"/>
            </w:r>
            <w:r w:rsidR="00344F4E" w:rsidRPr="00286FF8">
              <w:rPr>
                <w:noProof/>
              </w:rPr>
              <w:t>27</w:t>
            </w:r>
            <w:r w:rsidR="005E1750" w:rsidRPr="00286FF8">
              <w:rPr>
                <w:noProof/>
              </w:rPr>
              <w:fldChar w:fldCharType="end"/>
            </w:r>
            <w:r w:rsidRPr="00CF4F06">
              <w:t>)</w:t>
            </w:r>
            <w:bookmarkEnd w:id="744"/>
          </w:p>
        </w:tc>
      </w:tr>
    </w:tbl>
    <w:p w14:paraId="19D17B99" w14:textId="77777777" w:rsidR="00A21E4C" w:rsidRPr="00CF4F06" w:rsidRDefault="0078433C" w:rsidP="006E0E8C">
      <w:r w:rsidRPr="00CF4F06">
        <w:t xml:space="preserve">These can be </w:t>
      </w:r>
      <w:r w:rsidR="00C55069" w:rsidRPr="00CF4F06">
        <w:t>combined into one set of inequalities:</w:t>
      </w:r>
    </w:p>
    <w:tbl>
      <w:tblPr>
        <w:tblStyle w:val="Tabellenraster"/>
        <w:tblW w:w="0" w:type="auto"/>
        <w:tblLook w:val="04A0" w:firstRow="1" w:lastRow="0" w:firstColumn="1" w:lastColumn="0" w:noHBand="0" w:noVBand="1"/>
      </w:tblPr>
      <w:tblGrid>
        <w:gridCol w:w="8748"/>
        <w:gridCol w:w="828"/>
      </w:tblGrid>
      <w:tr w:rsidR="00C55069" w:rsidRPr="00CF4F06" w14:paraId="3103EC83" w14:textId="77777777" w:rsidTr="00DA6AE3">
        <w:tc>
          <w:tcPr>
            <w:tcW w:w="8748" w:type="dxa"/>
            <w:tcBorders>
              <w:top w:val="nil"/>
              <w:left w:val="nil"/>
              <w:bottom w:val="nil"/>
              <w:right w:val="nil"/>
            </w:tcBorders>
          </w:tcPr>
          <w:p w14:paraId="147F5395" w14:textId="77777777" w:rsidR="00C55069" w:rsidRPr="00CF4F06" w:rsidRDefault="00D0670B"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 </m:t>
                </m:r>
              </m:oMath>
            </m:oMathPara>
          </w:p>
        </w:tc>
        <w:tc>
          <w:tcPr>
            <w:tcW w:w="828" w:type="dxa"/>
            <w:tcBorders>
              <w:top w:val="nil"/>
              <w:left w:val="nil"/>
              <w:bottom w:val="nil"/>
              <w:right w:val="nil"/>
            </w:tcBorders>
          </w:tcPr>
          <w:p w14:paraId="73B63B0A" w14:textId="77777777" w:rsidR="00C55069" w:rsidRPr="00286FF8" w:rsidRDefault="00C55069" w:rsidP="00DA6AE3">
            <w:bookmarkStart w:id="746" w:name="_Ref408260786"/>
            <w:r w:rsidRPr="00CF4F06">
              <w:t>(</w:t>
            </w:r>
            <w:r w:rsidR="005E1750" w:rsidRPr="00286FF8">
              <w:fldChar w:fldCharType="begin"/>
            </w:r>
            <w:r w:rsidR="005E1750" w:rsidRPr="00CF4F06">
              <w:instrText xml:space="preserve"> SEQ Equation \* ARABIC </w:instrText>
            </w:r>
            <w:r w:rsidR="005E1750" w:rsidRPr="00286FF8">
              <w:rPr>
                <w:rPrChange w:id="747" w:author="Chancerel, Perrine" w:date="2015-04-01T12:09:00Z">
                  <w:rPr>
                    <w:noProof/>
                  </w:rPr>
                </w:rPrChange>
              </w:rPr>
              <w:fldChar w:fldCharType="separate"/>
            </w:r>
            <w:r w:rsidR="00344F4E" w:rsidRPr="00286FF8">
              <w:rPr>
                <w:noProof/>
              </w:rPr>
              <w:t>28</w:t>
            </w:r>
            <w:r w:rsidR="005E1750" w:rsidRPr="00286FF8">
              <w:rPr>
                <w:noProof/>
              </w:rPr>
              <w:fldChar w:fldCharType="end"/>
            </w:r>
            <w:r w:rsidRPr="00CF4F06">
              <w:t>)</w:t>
            </w:r>
            <w:bookmarkEnd w:id="746"/>
          </w:p>
        </w:tc>
      </w:tr>
    </w:tbl>
    <w:p w14:paraId="7E953D6B" w14:textId="77777777" w:rsidR="00545DA6" w:rsidRPr="00CF4F06" w:rsidRDefault="00FC1FB6" w:rsidP="006E0E8C">
      <w:pPr>
        <w:rPr>
          <w:rFonts w:eastAsiaTheme="minorEastAsia"/>
        </w:rPr>
      </w:pPr>
      <w:r w:rsidRPr="00CF4F06">
        <w:t xml:space="preserve">The </w:t>
      </w:r>
      <w:r w:rsidR="007D2190" w:rsidRPr="00CF4F06">
        <w:t xml:space="preserve">points for which the equality </w:t>
      </w:r>
      <w:r w:rsidR="007D2190" w:rsidRPr="00286FF8">
        <w:fldChar w:fldCharType="begin"/>
      </w:r>
      <w:r w:rsidR="007D2190" w:rsidRPr="00CF4F06">
        <w:instrText xml:space="preserve"> REF _Ref413166859 \h </w:instrText>
      </w:r>
      <w:r w:rsidR="007D2190" w:rsidRPr="00286FF8">
        <w:rPr>
          <w:rPrChange w:id="748" w:author="Chancerel, Perrine" w:date="2015-04-01T12:09:00Z">
            <w:rPr/>
          </w:rPrChange>
        </w:rPr>
        <w:fldChar w:fldCharType="separate"/>
      </w:r>
      <w:r w:rsidR="00344F4E" w:rsidRPr="00286FF8">
        <w:t>(</w:t>
      </w:r>
      <w:r w:rsidR="00344F4E" w:rsidRPr="006B43F4">
        <w:rPr>
          <w:noProof/>
        </w:rPr>
        <w:t>27</w:t>
      </w:r>
      <w:r w:rsidR="00344F4E" w:rsidRPr="00CF4F06">
        <w:t>)</w:t>
      </w:r>
      <w:r w:rsidR="007D2190" w:rsidRPr="00286FF8">
        <w:fldChar w:fldCharType="end"/>
      </w:r>
      <w:r w:rsidR="007D2190" w:rsidRPr="00CF4F06">
        <w:t xml:space="preserve"> holds</w:t>
      </w:r>
      <w:r w:rsidR="00A6201B" w:rsidRPr="00286FF8">
        <w:t>,</w:t>
      </w:r>
      <w:r w:rsidR="007D2190" w:rsidRPr="006B43F4">
        <w:t xml:space="preserve"> </w:t>
      </w:r>
      <w:r w:rsidR="00A6201B" w:rsidRPr="00CF4F06">
        <w:t xml:space="preserve">the samples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A6201B" w:rsidRPr="00CF4F06">
        <w:t xml:space="preserve"> </w:t>
      </w:r>
      <w:r w:rsidR="007D2190" w:rsidRPr="00286FF8">
        <w:t xml:space="preserve">are placed on the </w:t>
      </w:r>
      <w:proofErr w:type="spellStart"/>
      <w:r w:rsidR="007D2190" w:rsidRPr="00286FF8">
        <w:t>hyperplane</w:t>
      </w:r>
      <w:proofErr w:type="spellEnd"/>
      <w:r w:rsidR="007D2190" w:rsidRPr="00286FF8">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sidR="007D2190" w:rsidRPr="00CF4F06">
        <w:rPr>
          <w:rFonts w:eastAsiaTheme="minorEastAsia"/>
        </w:rPr>
        <w:t xml:space="preserve"> </w:t>
      </w:r>
      <w:r w:rsidR="007D2190" w:rsidRPr="00CF4F06">
        <w:t xml:space="preserve">and the point for which the equality </w:t>
      </w:r>
      <w:r w:rsidR="007D2190" w:rsidRPr="00286FF8">
        <w:fldChar w:fldCharType="begin"/>
      </w:r>
      <w:r w:rsidR="007D2190" w:rsidRPr="00CF4F06">
        <w:instrText xml:space="preserve"> REF _Ref408260786 \h </w:instrText>
      </w:r>
      <w:r w:rsidR="007D2190" w:rsidRPr="00286FF8">
        <w:rPr>
          <w:rPrChange w:id="749" w:author="Chancerel, Perrine" w:date="2015-04-01T12:09:00Z">
            <w:rPr/>
          </w:rPrChange>
        </w:rPr>
        <w:fldChar w:fldCharType="separate"/>
      </w:r>
      <w:r w:rsidR="00344F4E" w:rsidRPr="00286FF8">
        <w:t>(</w:t>
      </w:r>
      <w:r w:rsidR="00344F4E" w:rsidRPr="006B43F4">
        <w:rPr>
          <w:noProof/>
        </w:rPr>
        <w:t>28</w:t>
      </w:r>
      <w:r w:rsidR="00344F4E" w:rsidRPr="00CF4F06">
        <w:t>)</w:t>
      </w:r>
      <w:r w:rsidR="007D2190" w:rsidRPr="00286FF8">
        <w:fldChar w:fldCharType="end"/>
      </w:r>
      <w:r w:rsidR="007D2190" w:rsidRPr="00CF4F06">
        <w:t xml:space="preserve"> holds</w:t>
      </w:r>
      <w:r w:rsidR="00A6201B" w:rsidRPr="00286FF8">
        <w:t>, the samples</w:t>
      </w:r>
      <w:r w:rsidR="007D2190" w:rsidRPr="006B43F4">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A6201B" w:rsidRPr="00CF4F06">
        <w:t xml:space="preserve"> </w:t>
      </w:r>
      <w:r w:rsidR="007D2190" w:rsidRPr="00286FF8">
        <w:t xml:space="preserve">are placed on the </w:t>
      </w:r>
      <w:proofErr w:type="spellStart"/>
      <w:proofErr w:type="gramStart"/>
      <w:r w:rsidR="007D2190" w:rsidRPr="00286FF8">
        <w:t>hyperplane</w:t>
      </w:r>
      <w:proofErr w:type="spellEnd"/>
      <w:r w:rsidR="007D2190" w:rsidRPr="00286FF8">
        <w:t xml:space="preserve"> </w:t>
      </w:r>
      <m:oMath>
        <m:sSub>
          <m:sSubPr>
            <m:ctrlPr>
              <w:rPr>
                <w:rFonts w:ascii="Cambria Math" w:hAnsi="Cambria Math"/>
                <w:i/>
              </w:rPr>
            </m:ctrlPr>
          </m:sSubPr>
          <m:e>
            <w:proofErr w:type="gramEnd"/>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sidR="007D2190" w:rsidRPr="00CF4F06">
        <w:rPr>
          <w:rFonts w:eastAsiaTheme="minorEastAsia"/>
        </w:rPr>
        <w:t xml:space="preserve"> </w:t>
      </w:r>
      <w:r w:rsidR="007D2190" w:rsidRPr="00CF4F06">
        <w:t xml:space="preserve">. They are called support vectors. The distance of the </w:t>
      </w:r>
      <w:proofErr w:type="spellStart"/>
      <w:r w:rsidR="007D2190" w:rsidRPr="00CF4F06">
        <w:t>hyperplane</w:t>
      </w:r>
      <w:proofErr w:type="spellEnd"/>
      <w:r w:rsidR="007D2190" w:rsidRPr="00CF4F06">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7D2190" w:rsidRPr="00CF4F0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7D2190" w:rsidRPr="00CF4F06">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007D2190" w:rsidRPr="00CF4F06">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00A6201B" w:rsidRPr="00CF4F06">
        <w:rPr>
          <w:rFonts w:eastAsiaTheme="minorEastAsia"/>
        </w:rPr>
        <w:t xml:space="preserve"> </w:t>
      </w:r>
      <w:r w:rsidR="007D2190" w:rsidRPr="00286FF8">
        <w:rPr>
          <w:rFonts w:eastAsiaTheme="minorEastAsia"/>
        </w:rPr>
        <w:t xml:space="preserve">. To maximize the margin </w:t>
      </w:r>
      <m:oMath>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007D2190" w:rsidRPr="00CF4F06">
        <w:rPr>
          <w:rFonts w:eastAsiaTheme="minorEastAsia"/>
        </w:rPr>
        <w:t xml:space="preserve"> </w:t>
      </w:r>
      <w:r w:rsidR="007D2190" w:rsidRPr="00286FF8">
        <w:rPr>
          <w:rFonts w:eastAsiaTheme="minorEastAsia"/>
        </w:rPr>
        <w:t xml:space="preserve">has to be minimized subject to the constraints </w:t>
      </w:r>
      <w:r w:rsidR="007D2190" w:rsidRPr="00286FF8">
        <w:rPr>
          <w:rFonts w:eastAsiaTheme="minorEastAsia"/>
        </w:rPr>
        <w:fldChar w:fldCharType="begin"/>
      </w:r>
      <w:r w:rsidR="007D2190" w:rsidRPr="00CF4F06">
        <w:rPr>
          <w:rFonts w:eastAsiaTheme="minorEastAsia"/>
        </w:rPr>
        <w:instrText xml:space="preserve"> REF _Ref408260786 \h </w:instrText>
      </w:r>
      <w:r w:rsidR="007D2190" w:rsidRPr="00286FF8">
        <w:rPr>
          <w:rFonts w:eastAsiaTheme="minorEastAsia"/>
        </w:rPr>
      </w:r>
      <w:r w:rsidR="007D2190" w:rsidRPr="00286FF8">
        <w:rPr>
          <w:rFonts w:eastAsiaTheme="minorEastAsia"/>
          <w:rPrChange w:id="750" w:author="Chancerel, Perrine" w:date="2015-04-01T12:09:00Z">
            <w:rPr>
              <w:rFonts w:eastAsiaTheme="minorEastAsia"/>
            </w:rPr>
          </w:rPrChange>
        </w:rPr>
        <w:fldChar w:fldCharType="separate"/>
      </w:r>
      <w:r w:rsidR="00344F4E" w:rsidRPr="00286FF8">
        <w:t>(</w:t>
      </w:r>
      <w:r w:rsidR="00344F4E" w:rsidRPr="006B43F4">
        <w:rPr>
          <w:noProof/>
        </w:rPr>
        <w:t>28</w:t>
      </w:r>
      <w:r w:rsidR="00344F4E" w:rsidRPr="00CF4F06">
        <w:t>)</w:t>
      </w:r>
      <w:r w:rsidR="007D2190" w:rsidRPr="00286FF8">
        <w:rPr>
          <w:rFonts w:eastAsiaTheme="minorEastAsia"/>
        </w:rPr>
        <w:fldChar w:fldCharType="end"/>
      </w:r>
      <w:r w:rsidR="007D2190" w:rsidRPr="00CF4F06">
        <w:rPr>
          <w:rFonts w:eastAsiaTheme="minorEastAsia"/>
        </w:rPr>
        <w:t xml:space="preserve">. This problem can be reformulated by introducing Lagrange multipliers </w:t>
      </w:r>
      <m:oMath>
        <m:r>
          <m:rPr>
            <m:sty m:val="bi"/>
          </m:rPr>
          <w:rPr>
            <w:rFonts w:ascii="Cambria Math" w:eastAsiaTheme="minorEastAsia" w:hAnsi="Cambria Math"/>
          </w:rPr>
          <m:t>α</m:t>
        </m:r>
      </m:oMath>
      <w:r w:rsidR="007D2190" w:rsidRPr="006B43F4">
        <w:rPr>
          <w:rFonts w:eastAsiaTheme="minorEastAsia"/>
        </w:rPr>
        <w:t xml:space="preserve"> to the </w:t>
      </w:r>
      <w:proofErr w:type="spellStart"/>
      <w:r w:rsidR="00BD31D6" w:rsidRPr="00CF4F06">
        <w:rPr>
          <w:rFonts w:eastAsiaTheme="minorEastAsia"/>
        </w:rPr>
        <w:t>Lagrangian</w:t>
      </w:r>
      <w:proofErr w:type="spellEnd"/>
      <w:r w:rsidR="00BD31D6" w:rsidRPr="00CF4F06">
        <w:rPr>
          <w:rFonts w:eastAsiaTheme="minorEastAsia"/>
        </w:rPr>
        <w:t>:</w:t>
      </w:r>
    </w:p>
    <w:tbl>
      <w:tblPr>
        <w:tblStyle w:val="Tabellenraster"/>
        <w:tblW w:w="0" w:type="auto"/>
        <w:tblLook w:val="04A0" w:firstRow="1" w:lastRow="0" w:firstColumn="1" w:lastColumn="0" w:noHBand="0" w:noVBand="1"/>
      </w:tblPr>
      <w:tblGrid>
        <w:gridCol w:w="8748"/>
        <w:gridCol w:w="828"/>
      </w:tblGrid>
      <w:tr w:rsidR="00BD31D6" w:rsidRPr="00CF4F06" w14:paraId="41EE10B6" w14:textId="77777777" w:rsidTr="00DA6AE3">
        <w:tc>
          <w:tcPr>
            <w:tcW w:w="8748" w:type="dxa"/>
            <w:tcBorders>
              <w:top w:val="nil"/>
              <w:left w:val="nil"/>
              <w:bottom w:val="nil"/>
              <w:right w:val="nil"/>
            </w:tcBorders>
          </w:tcPr>
          <w:p w14:paraId="3E623E4A" w14:textId="77777777" w:rsidR="00BD31D6" w:rsidRPr="00286FF8" w:rsidRDefault="00D0670B"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eastAsiaTheme="minorEastAsia" w:hAnsi="Cambria Math"/>
                            <w:i/>
                          </w:rPr>
                        </m:ctrlPr>
                      </m:dPr>
                      <m:e>
                        <m:r>
                          <m:rPr>
                            <m:sty m:val="bi"/>
                          </m:rPr>
                          <w:rPr>
                            <w:rFonts w:ascii="Cambria Math" w:eastAsiaTheme="minorEastAsia" w:hAnsi="Cambria Math"/>
                          </w:rPr>
                          <m:t>w</m:t>
                        </m:r>
                      </m:e>
                    </m:d>
                    <m:r>
                      <m:rPr>
                        <m:sty m:val="p"/>
                      </m:rPr>
                      <w:rPr>
                        <w:rFonts w:ascii="Cambria Math" w:eastAsiaTheme="minorEastAsia" w:hAnsi="Cambria Math"/>
                      </w:rPr>
                      <m:t xml:space="preserve"> </m:t>
                    </m:r>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r>
                  <w:rPr>
                    <w:rFonts w:ascii="Cambria Math" w:hAnsi="Cambria Math"/>
                  </w:rPr>
                  <m:t xml:space="preserve"> .</m:t>
                </m:r>
              </m:oMath>
            </m:oMathPara>
          </w:p>
        </w:tc>
        <w:tc>
          <w:tcPr>
            <w:tcW w:w="828" w:type="dxa"/>
            <w:tcBorders>
              <w:top w:val="nil"/>
              <w:left w:val="nil"/>
              <w:bottom w:val="nil"/>
              <w:right w:val="nil"/>
            </w:tcBorders>
          </w:tcPr>
          <w:p w14:paraId="59FC5FA5" w14:textId="77777777" w:rsidR="00BD31D6" w:rsidRPr="00286FF8" w:rsidRDefault="00BD31D6" w:rsidP="00DA6AE3">
            <w:bookmarkStart w:id="751" w:name="_Ref412207603"/>
            <w:r w:rsidRPr="006B43F4">
              <w:t>(</w:t>
            </w:r>
            <w:r w:rsidR="005E1750" w:rsidRPr="00286FF8">
              <w:fldChar w:fldCharType="begin"/>
            </w:r>
            <w:r w:rsidR="005E1750" w:rsidRPr="00CF4F06">
              <w:instrText xml:space="preserve"> SEQ Equation \* ARABIC </w:instrText>
            </w:r>
            <w:r w:rsidR="005E1750" w:rsidRPr="00286FF8">
              <w:rPr>
                <w:rPrChange w:id="752" w:author="Chancerel, Perrine" w:date="2015-04-01T12:09:00Z">
                  <w:rPr>
                    <w:noProof/>
                  </w:rPr>
                </w:rPrChange>
              </w:rPr>
              <w:fldChar w:fldCharType="separate"/>
            </w:r>
            <w:r w:rsidR="00344F4E" w:rsidRPr="00286FF8">
              <w:rPr>
                <w:noProof/>
              </w:rPr>
              <w:t>29</w:t>
            </w:r>
            <w:r w:rsidR="005E1750" w:rsidRPr="00286FF8">
              <w:rPr>
                <w:noProof/>
              </w:rPr>
              <w:fldChar w:fldCharType="end"/>
            </w:r>
            <w:r w:rsidRPr="00CF4F06">
              <w:t>)</w:t>
            </w:r>
            <w:bookmarkEnd w:id="751"/>
          </w:p>
        </w:tc>
      </w:tr>
    </w:tbl>
    <w:p w14:paraId="6503F2CD" w14:textId="77777777" w:rsidR="008B2E45" w:rsidRPr="00CF4F06" w:rsidRDefault="00D71376" w:rsidP="006E0E8C">
      <w:pPr>
        <w:rPr>
          <w:rFonts w:eastAsiaTheme="minorEastAsia"/>
        </w:rPr>
      </w:pPr>
      <w:r w:rsidRPr="00CF4F06">
        <w:rPr>
          <w:rFonts w:eastAsiaTheme="minorEastAsia"/>
        </w:rPr>
        <w:t xml:space="preserve">The </w:t>
      </w:r>
      <w:proofErr w:type="spellStart"/>
      <w:r w:rsidRPr="00CF4F06">
        <w:rPr>
          <w:rFonts w:eastAsiaTheme="minorEastAsia"/>
        </w:rPr>
        <w:t>Lagrangian</w:t>
      </w:r>
      <w:proofErr w:type="spellEnd"/>
      <w:r w:rsidRPr="00CF4F06">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sidRPr="00CF4F06">
        <w:rPr>
          <w:rFonts w:eastAsiaTheme="minorEastAsia"/>
        </w:rPr>
        <w:t xml:space="preserve"> has to be minimized </w:t>
      </w:r>
      <w:r w:rsidRPr="00286FF8">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sidR="003B5546" w:rsidRPr="00CF4F06">
        <w:rPr>
          <w:rFonts w:eastAsiaTheme="minorEastAsia"/>
        </w:rPr>
        <w:t xml:space="preserve"> </w:t>
      </w:r>
      <w:r w:rsidR="00571C22" w:rsidRPr="00CF4F06">
        <w:rPr>
          <w:rFonts w:eastAsiaTheme="minorEastAsia"/>
        </w:rPr>
        <w:t>and simultaneously require</w:t>
      </w:r>
      <w:r w:rsidR="007D2190" w:rsidRPr="00CF4F06">
        <w:rPr>
          <w:rFonts w:eastAsiaTheme="minorEastAsia"/>
        </w:rPr>
        <w:t>s</w:t>
      </w:r>
      <w:r w:rsidR="00571C22" w:rsidRPr="00CF4F06">
        <w:rPr>
          <w:rFonts w:eastAsiaTheme="minorEastAsia"/>
        </w:rPr>
        <w:t xml:space="preserv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A6201B" w:rsidRPr="00CF4F06">
        <w:rPr>
          <w:rFonts w:eastAsiaTheme="minorEastAsia"/>
        </w:rPr>
        <w:t xml:space="preserve"> with respect to all </w:t>
      </w:r>
      <w:proofErr w:type="gramStart"/>
      <w:r w:rsidR="00A6201B" w:rsidRPr="00CF4F06">
        <w:rPr>
          <w:rFonts w:eastAsiaTheme="minorEastAsia"/>
        </w:rPr>
        <w:t>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oMath>
      <w:r w:rsidR="003B5546" w:rsidRPr="00CF4F06">
        <w:rPr>
          <w:rFonts w:eastAsiaTheme="minorEastAsia"/>
        </w:rPr>
        <w:t xml:space="preserve"> vanish</w:t>
      </w:r>
      <w:proofErr w:type="gramEnd"/>
      <w:r w:rsidR="003B5546" w:rsidRPr="00CF4F06">
        <w:rPr>
          <w:rFonts w:eastAsiaTheme="minorEastAsia"/>
        </w:rPr>
        <w:t>,</w:t>
      </w:r>
      <w:r w:rsidR="00A6201B" w:rsidRPr="00286FF8">
        <w:rPr>
          <w:rFonts w:eastAsiaTheme="minorEastAsia"/>
        </w:rPr>
        <w:t xml:space="preserve"> subject to the constrains</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sidR="00571C22" w:rsidRPr="00286FF8">
        <w:rPr>
          <w:rFonts w:eastAsiaTheme="minorEastAsia"/>
        </w:rPr>
        <w:t>.</w:t>
      </w:r>
      <w:r w:rsidR="00091EED" w:rsidRPr="006B43F4">
        <w:rPr>
          <w:rFonts w:eastAsiaTheme="minorEastAsia"/>
        </w:rPr>
        <w:t xml:space="preserve"> Now it is a quadratic progr</w:t>
      </w:r>
      <w:r w:rsidR="00091EED" w:rsidRPr="00CF4F06">
        <w:rPr>
          <w:rFonts w:eastAsiaTheme="minorEastAsia"/>
        </w:rPr>
        <w:t xml:space="preserve">amming problem which can be solved by standard quadratic programming techniques and programs. The solution can be </w:t>
      </w:r>
      <w:r w:rsidR="003B5546" w:rsidRPr="00CF4F06">
        <w:rPr>
          <w:rFonts w:eastAsiaTheme="minorEastAsia"/>
        </w:rPr>
        <w:t>read in</w:t>
      </w:r>
      <w:r w:rsidR="00091EED" w:rsidRPr="00CF4F06">
        <w:rPr>
          <w:rFonts w:eastAsiaTheme="minorEastAsia"/>
        </w:rPr>
        <w:t xml:space="preserve"> </w:t>
      </w:r>
      <w:sdt>
        <w:sdtPr>
          <w:rPr>
            <w:rFonts w:eastAsiaTheme="minorEastAsia"/>
          </w:rPr>
          <w:id w:val="2111546825"/>
          <w:citation/>
        </w:sdtPr>
        <w:sdtContent>
          <w:r w:rsidR="00B27B05" w:rsidRPr="006B43F4">
            <w:rPr>
              <w:rFonts w:eastAsiaTheme="minorEastAsia"/>
              <w:rPrChange w:id="753" w:author="Chancerel, Perrine" w:date="2015-04-01T12:09:00Z">
                <w:rPr/>
              </w:rPrChange>
            </w:rPr>
            <w:fldChar w:fldCharType="begin"/>
          </w:r>
          <w:r w:rsidR="00B27B05" w:rsidRPr="00CF4F06">
            <w:rPr>
              <w:rFonts w:eastAsiaTheme="minorEastAsia"/>
            </w:rPr>
            <w:instrText xml:space="preserve"> CITATION Burges98atutorial \l 1033 </w:instrText>
          </w:r>
          <w:r w:rsidR="00B27B05" w:rsidRPr="006B43F4">
            <w:rPr>
              <w:rFonts w:eastAsiaTheme="minorEastAsia"/>
              <w:rPrChange w:id="754" w:author="Chancerel, Perrine" w:date="2015-04-01T12:09:00Z">
                <w:rPr>
                  <w:rFonts w:eastAsiaTheme="minorEastAsia"/>
                </w:rPr>
              </w:rPrChange>
            </w:rPr>
            <w:fldChar w:fldCharType="separate"/>
          </w:r>
          <w:r w:rsidR="00344F4E" w:rsidRPr="006B43F4">
            <w:rPr>
              <w:rFonts w:eastAsiaTheme="minorEastAsia"/>
              <w:noProof/>
            </w:rPr>
            <w:t>(Burges, 1998)</w:t>
          </w:r>
          <w:r w:rsidR="00B27B05" w:rsidRPr="006B43F4">
            <w:rPr>
              <w:rFonts w:eastAsiaTheme="minorEastAsia"/>
            </w:rPr>
            <w:fldChar w:fldCharType="end"/>
          </w:r>
        </w:sdtContent>
      </w:sdt>
      <w:r w:rsidR="002D3D24" w:rsidRPr="00CF4F06">
        <w:rPr>
          <w:rFonts w:eastAsiaTheme="minorEastAsia"/>
        </w:rPr>
        <w:t xml:space="preserve">. The vector </w:t>
      </w:r>
      <m:oMath>
        <m:r>
          <m:rPr>
            <m:sty m:val="bi"/>
          </m:rPr>
          <w:rPr>
            <w:rFonts w:ascii="Cambria Math" w:eastAsiaTheme="minorEastAsia" w:hAnsi="Cambria Math"/>
          </w:rPr>
          <m:t>w</m:t>
        </m:r>
      </m:oMath>
      <w:r w:rsidR="00091EED" w:rsidRPr="006B43F4">
        <w:rPr>
          <w:rFonts w:eastAsiaTheme="minorEastAsia"/>
        </w:rPr>
        <w:t xml:space="preserve"> can be expressed as a linear combination of the training vector</w:t>
      </w:r>
      <w:r w:rsidR="00091EED" w:rsidRPr="00CF4F06">
        <w:rPr>
          <w:rFonts w:eastAsiaTheme="minorEastAsia"/>
        </w:rPr>
        <w:t>s:</w:t>
      </w:r>
    </w:p>
    <w:tbl>
      <w:tblPr>
        <w:tblStyle w:val="Tabellenraster"/>
        <w:tblW w:w="0" w:type="auto"/>
        <w:tblLook w:val="04A0" w:firstRow="1" w:lastRow="0" w:firstColumn="1" w:lastColumn="0" w:noHBand="0" w:noVBand="1"/>
      </w:tblPr>
      <w:tblGrid>
        <w:gridCol w:w="8748"/>
        <w:gridCol w:w="828"/>
      </w:tblGrid>
      <w:tr w:rsidR="00091EED" w:rsidRPr="00CF4F06" w14:paraId="22FB3B18" w14:textId="77777777" w:rsidTr="00DA6AE3">
        <w:tc>
          <w:tcPr>
            <w:tcW w:w="8748" w:type="dxa"/>
            <w:tcBorders>
              <w:top w:val="nil"/>
              <w:left w:val="nil"/>
              <w:bottom w:val="nil"/>
              <w:right w:val="nil"/>
            </w:tcBorders>
          </w:tcPr>
          <w:p w14:paraId="638696C2" w14:textId="77777777" w:rsidR="00091EED" w:rsidRPr="00286FF8"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r>
                  <w:rPr>
                    <w:rFonts w:ascii="Cambria Math" w:hAnsi="Cambria Math"/>
                  </w:rPr>
                  <m:t xml:space="preserve"> .</m:t>
                </m:r>
              </m:oMath>
            </m:oMathPara>
          </w:p>
        </w:tc>
        <w:tc>
          <w:tcPr>
            <w:tcW w:w="828" w:type="dxa"/>
            <w:tcBorders>
              <w:top w:val="nil"/>
              <w:left w:val="nil"/>
              <w:bottom w:val="nil"/>
              <w:right w:val="nil"/>
            </w:tcBorders>
          </w:tcPr>
          <w:p w14:paraId="3D528D15" w14:textId="77777777" w:rsidR="00091EED" w:rsidRPr="00286FF8" w:rsidRDefault="00091EED" w:rsidP="00DA6AE3">
            <w:r w:rsidRPr="006B43F4">
              <w:t>(</w:t>
            </w:r>
            <w:r w:rsidR="005E1750" w:rsidRPr="00286FF8">
              <w:fldChar w:fldCharType="begin"/>
            </w:r>
            <w:r w:rsidR="005E1750" w:rsidRPr="00CF4F06">
              <w:instrText xml:space="preserve"> SEQ Equation \* ARABIC </w:instrText>
            </w:r>
            <w:r w:rsidR="005E1750" w:rsidRPr="00286FF8">
              <w:rPr>
                <w:rPrChange w:id="755" w:author="Chancerel, Perrine" w:date="2015-04-01T12:09:00Z">
                  <w:rPr>
                    <w:noProof/>
                  </w:rPr>
                </w:rPrChange>
              </w:rPr>
              <w:fldChar w:fldCharType="separate"/>
            </w:r>
            <w:r w:rsidR="00344F4E" w:rsidRPr="00286FF8">
              <w:rPr>
                <w:noProof/>
              </w:rPr>
              <w:t>30</w:t>
            </w:r>
            <w:r w:rsidR="005E1750" w:rsidRPr="00286FF8">
              <w:rPr>
                <w:noProof/>
              </w:rPr>
              <w:fldChar w:fldCharType="end"/>
            </w:r>
            <w:r w:rsidRPr="00CF4F06">
              <w:t>)</w:t>
            </w:r>
          </w:p>
        </w:tc>
      </w:tr>
    </w:tbl>
    <w:p w14:paraId="1B16C0BE" w14:textId="77777777" w:rsidR="00091EED" w:rsidRPr="00CF4F06" w:rsidRDefault="002D3D24" w:rsidP="006E0E8C">
      <w:pPr>
        <w:rPr>
          <w:rFonts w:eastAsiaTheme="minorEastAsia"/>
        </w:rPr>
      </w:pPr>
      <w:r w:rsidRPr="00CF4F06">
        <w:t xml:space="preserve">The </w:t>
      </w:r>
      <w:r w:rsidR="00C16981" w:rsidRPr="00CF4F06">
        <w:t xml:space="preserve">problem can be reformulated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C16981" w:rsidRPr="00CF4F06">
        <w:rPr>
          <w:rFonts w:eastAsiaTheme="minorEastAsia"/>
        </w:rPr>
        <w:t xml:space="preserve"> subject to the constraint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C16981" w:rsidRPr="00CF4F06">
        <w:rPr>
          <w:rFonts w:eastAsiaTheme="minorEastAsia"/>
        </w:rPr>
        <w:t xml:space="preserve"> with respect to </w:t>
      </w:r>
      <m:oMath>
        <m:r>
          <m:rPr>
            <m:sty m:val="bi"/>
          </m:rPr>
          <w:rPr>
            <w:rFonts w:ascii="Cambria Math" w:eastAsiaTheme="minorEastAsia" w:hAnsi="Cambria Math"/>
          </w:rPr>
          <m:t>w</m:t>
        </m:r>
      </m:oMath>
      <w:r w:rsidR="00C16981" w:rsidRPr="006B43F4">
        <w:rPr>
          <w:rFonts w:eastAsiaTheme="minorEastAsia"/>
        </w:rPr>
        <w:t xml:space="preserve"> and </w:t>
      </w:r>
      <m:oMath>
        <m:r>
          <w:rPr>
            <w:rFonts w:ascii="Cambria Math" w:eastAsiaTheme="minorEastAsia" w:hAnsi="Cambria Math"/>
          </w:rPr>
          <m:t>b</m:t>
        </m:r>
      </m:oMath>
      <w:r w:rsidR="00C16981" w:rsidRPr="00CF4F06">
        <w:rPr>
          <w:rFonts w:eastAsiaTheme="minorEastAsia"/>
        </w:rPr>
        <w:t xml:space="preserve"> vanish, and subject also to the constraint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sidR="00C16981" w:rsidRPr="00286FF8">
        <w:rPr>
          <w:rFonts w:eastAsiaTheme="minorEastAsia"/>
        </w:rPr>
        <w:t xml:space="preserve">. </w:t>
      </w:r>
      <w:r w:rsidR="00C16981" w:rsidRPr="006B43F4">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C16981" w:rsidRPr="00CF4F06">
        <w:rPr>
          <w:rFonts w:eastAsiaTheme="minorEastAsia"/>
        </w:rPr>
        <w:t xml:space="preserve"> with respect to </w:t>
      </w:r>
      <m:oMath>
        <m:r>
          <m:rPr>
            <m:sty m:val="bi"/>
          </m:rPr>
          <w:rPr>
            <w:rFonts w:ascii="Cambria Math" w:eastAsiaTheme="minorEastAsia" w:hAnsi="Cambria Math"/>
          </w:rPr>
          <m:t>w</m:t>
        </m:r>
      </m:oMath>
      <w:r w:rsidR="00C16981" w:rsidRPr="006B43F4">
        <w:rPr>
          <w:rFonts w:eastAsiaTheme="minorEastAsia"/>
        </w:rPr>
        <w:t xml:space="preserve"> and </w:t>
      </w:r>
      <m:oMath>
        <m:r>
          <m:rPr>
            <m:sty m:val="bi"/>
          </m:rPr>
          <w:rPr>
            <w:rFonts w:ascii="Cambria Math" w:eastAsiaTheme="minorEastAsia" w:hAnsi="Cambria Math"/>
          </w:rPr>
          <m:t>b</m:t>
        </m:r>
      </m:oMath>
      <w:r w:rsidR="00C16981" w:rsidRPr="00CF4F06">
        <w:rPr>
          <w:rFonts w:eastAsiaTheme="minorEastAsia"/>
        </w:rPr>
        <w:t xml:space="preserve"> vanish give the condition</w:t>
      </w:r>
      <w:r w:rsidRPr="00CF4F06">
        <w:rPr>
          <w:rFonts w:eastAsiaTheme="minorEastAsia"/>
        </w:rPr>
        <w:t>:</w:t>
      </w:r>
    </w:p>
    <w:tbl>
      <w:tblPr>
        <w:tblStyle w:val="Tabellenraster"/>
        <w:tblW w:w="0" w:type="auto"/>
        <w:tblLook w:val="04A0" w:firstRow="1" w:lastRow="0" w:firstColumn="1" w:lastColumn="0" w:noHBand="0" w:noVBand="1"/>
      </w:tblPr>
      <w:tblGrid>
        <w:gridCol w:w="8748"/>
        <w:gridCol w:w="828"/>
      </w:tblGrid>
      <w:tr w:rsidR="002D3D24" w:rsidRPr="00CF4F06" w14:paraId="36232295" w14:textId="77777777" w:rsidTr="00DA6AE3">
        <w:tc>
          <w:tcPr>
            <w:tcW w:w="8748" w:type="dxa"/>
            <w:tcBorders>
              <w:top w:val="nil"/>
              <w:left w:val="nil"/>
              <w:bottom w:val="nil"/>
              <w:right w:val="nil"/>
            </w:tcBorders>
          </w:tcPr>
          <w:p w14:paraId="52ECF544" w14:textId="77777777" w:rsidR="002D3D24" w:rsidRPr="00CF4F06" w:rsidRDefault="00D0670B"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 .</m:t>
                    </m:r>
                  </m:e>
                </m:nary>
              </m:oMath>
            </m:oMathPara>
          </w:p>
        </w:tc>
        <w:tc>
          <w:tcPr>
            <w:tcW w:w="828" w:type="dxa"/>
            <w:tcBorders>
              <w:top w:val="nil"/>
              <w:left w:val="nil"/>
              <w:bottom w:val="nil"/>
              <w:right w:val="nil"/>
            </w:tcBorders>
          </w:tcPr>
          <w:p w14:paraId="678A0D0A" w14:textId="77777777" w:rsidR="002D3D24" w:rsidRPr="00286FF8" w:rsidRDefault="002D3D24" w:rsidP="00DA6AE3">
            <w:r w:rsidRPr="00286FF8">
              <w:t>(</w:t>
            </w:r>
            <w:r w:rsidR="005E1750" w:rsidRPr="00286FF8">
              <w:fldChar w:fldCharType="begin"/>
            </w:r>
            <w:r w:rsidR="005E1750" w:rsidRPr="00CF4F06">
              <w:instrText xml:space="preserve"> SEQ Equation \* ARABIC </w:instrText>
            </w:r>
            <w:r w:rsidR="005E1750" w:rsidRPr="00286FF8">
              <w:rPr>
                <w:rPrChange w:id="756" w:author="Chancerel, Perrine" w:date="2015-04-01T12:09:00Z">
                  <w:rPr>
                    <w:noProof/>
                  </w:rPr>
                </w:rPrChange>
              </w:rPr>
              <w:fldChar w:fldCharType="separate"/>
            </w:r>
            <w:r w:rsidR="00344F4E" w:rsidRPr="00286FF8">
              <w:rPr>
                <w:noProof/>
              </w:rPr>
              <w:t>31</w:t>
            </w:r>
            <w:r w:rsidR="005E1750" w:rsidRPr="00286FF8">
              <w:rPr>
                <w:noProof/>
              </w:rPr>
              <w:fldChar w:fldCharType="end"/>
            </w:r>
            <w:r w:rsidRPr="00CF4F06">
              <w:t>)</w:t>
            </w:r>
          </w:p>
        </w:tc>
      </w:tr>
    </w:tbl>
    <w:p w14:paraId="7CF281D2" w14:textId="77777777" w:rsidR="002D3D24" w:rsidRPr="00CF4F06" w:rsidRDefault="002D3D24" w:rsidP="006E0E8C">
      <w:r w:rsidRPr="00CF4F06">
        <w:t xml:space="preserve">This can be substituted in </w:t>
      </w:r>
      <w:r w:rsidR="00AD39D5" w:rsidRPr="00286FF8">
        <w:fldChar w:fldCharType="begin"/>
      </w:r>
      <w:r w:rsidR="00AD39D5" w:rsidRPr="00CF4F06">
        <w:instrText xml:space="preserve"> REF _Ref412207603 \h </w:instrText>
      </w:r>
      <w:r w:rsidR="00AD39D5" w:rsidRPr="00286FF8">
        <w:rPr>
          <w:rPrChange w:id="757" w:author="Chancerel, Perrine" w:date="2015-04-01T12:09:00Z">
            <w:rPr/>
          </w:rPrChange>
        </w:rPr>
        <w:fldChar w:fldCharType="separate"/>
      </w:r>
      <w:r w:rsidR="00344F4E" w:rsidRPr="00286FF8">
        <w:t>(</w:t>
      </w:r>
      <w:r w:rsidR="00344F4E" w:rsidRPr="006B43F4">
        <w:rPr>
          <w:noProof/>
        </w:rPr>
        <w:t>29</w:t>
      </w:r>
      <w:r w:rsidR="00344F4E" w:rsidRPr="00CF4F06">
        <w:t>)</w:t>
      </w:r>
      <w:r w:rsidR="00AD39D5" w:rsidRPr="00286FF8">
        <w:fldChar w:fldCharType="end"/>
      </w:r>
      <w:r w:rsidRPr="00CF4F06">
        <w:t xml:space="preserve"> to give</w:t>
      </w:r>
    </w:p>
    <w:tbl>
      <w:tblPr>
        <w:tblStyle w:val="Tabellenraster"/>
        <w:tblW w:w="0" w:type="auto"/>
        <w:tblLook w:val="04A0" w:firstRow="1" w:lastRow="0" w:firstColumn="1" w:lastColumn="0" w:noHBand="0" w:noVBand="1"/>
      </w:tblPr>
      <w:tblGrid>
        <w:gridCol w:w="8748"/>
        <w:gridCol w:w="828"/>
      </w:tblGrid>
      <w:tr w:rsidR="002D3D24" w:rsidRPr="00CF4F06" w14:paraId="6419F2E4" w14:textId="77777777" w:rsidTr="00DA6AE3">
        <w:tc>
          <w:tcPr>
            <w:tcW w:w="8748" w:type="dxa"/>
            <w:tcBorders>
              <w:top w:val="nil"/>
              <w:left w:val="nil"/>
              <w:bottom w:val="nil"/>
              <w:right w:val="nil"/>
            </w:tcBorders>
          </w:tcPr>
          <w:p w14:paraId="7E6B515E" w14:textId="77777777" w:rsidR="002D3D24" w:rsidRPr="00286FF8" w:rsidRDefault="00D0670B"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r>
                  <w:rPr>
                    <w:rFonts w:ascii="Cambria Math" w:hAnsi="Cambria Math"/>
                  </w:rPr>
                  <m:t xml:space="preserve"> .</m:t>
                </m:r>
              </m:oMath>
            </m:oMathPara>
          </w:p>
        </w:tc>
        <w:tc>
          <w:tcPr>
            <w:tcW w:w="828" w:type="dxa"/>
            <w:tcBorders>
              <w:top w:val="nil"/>
              <w:left w:val="nil"/>
              <w:bottom w:val="nil"/>
              <w:right w:val="nil"/>
            </w:tcBorders>
          </w:tcPr>
          <w:p w14:paraId="761D7B8E" w14:textId="77777777" w:rsidR="002D3D24" w:rsidRPr="00286FF8" w:rsidRDefault="002D3D24" w:rsidP="00DA6AE3">
            <w:r w:rsidRPr="006B43F4">
              <w:t>(</w:t>
            </w:r>
            <w:r w:rsidR="005E1750" w:rsidRPr="00286FF8">
              <w:fldChar w:fldCharType="begin"/>
            </w:r>
            <w:r w:rsidR="005E1750" w:rsidRPr="00CF4F06">
              <w:instrText xml:space="preserve"> SEQ Equation \* ARABIC </w:instrText>
            </w:r>
            <w:r w:rsidR="005E1750" w:rsidRPr="00286FF8">
              <w:rPr>
                <w:rPrChange w:id="758" w:author="Chancerel, Perrine" w:date="2015-04-01T12:09:00Z">
                  <w:rPr>
                    <w:noProof/>
                  </w:rPr>
                </w:rPrChange>
              </w:rPr>
              <w:fldChar w:fldCharType="separate"/>
            </w:r>
            <w:r w:rsidR="00344F4E" w:rsidRPr="00286FF8">
              <w:rPr>
                <w:noProof/>
              </w:rPr>
              <w:t>32</w:t>
            </w:r>
            <w:r w:rsidR="005E1750" w:rsidRPr="00286FF8">
              <w:rPr>
                <w:noProof/>
              </w:rPr>
              <w:fldChar w:fldCharType="end"/>
            </w:r>
            <w:r w:rsidRPr="00CF4F06">
              <w:t>)</w:t>
            </w:r>
          </w:p>
        </w:tc>
      </w:tr>
      <w:tr w:rsidR="00AD39D5" w:rsidRPr="00CF4F06" w14:paraId="36C0FCE5" w14:textId="77777777" w:rsidTr="00DA6AE3">
        <w:tc>
          <w:tcPr>
            <w:tcW w:w="8748" w:type="dxa"/>
            <w:tcBorders>
              <w:top w:val="nil"/>
              <w:left w:val="nil"/>
              <w:bottom w:val="nil"/>
              <w:right w:val="nil"/>
            </w:tcBorders>
          </w:tcPr>
          <w:p w14:paraId="5287FBDB" w14:textId="77777777" w:rsidR="00AD39D5" w:rsidRPr="00CF4F06" w:rsidRDefault="00D0670B" w:rsidP="002D3D24">
            <w:pPr>
              <w:rPr>
                <w:rFonts w:ascii="Calibri" w:eastAsia="Calibri" w:hAnsi="Calibri" w:cs="Times New Roman"/>
              </w:rPr>
            </w:pPr>
            <w:sdt>
              <w:sdtPr>
                <w:rPr>
                  <w:rFonts w:ascii="Calibri" w:eastAsia="Calibri" w:hAnsi="Calibri" w:cs="Times New Roman"/>
                </w:rPr>
                <w:id w:val="287869508"/>
                <w:citation/>
              </w:sdtPr>
              <w:sdtContent>
                <w:r w:rsidR="00AD39D5" w:rsidRPr="006B43F4">
                  <w:rPr>
                    <w:rFonts w:ascii="Calibri" w:eastAsia="Calibri" w:hAnsi="Calibri" w:cs="Times New Roman"/>
                    <w:rPrChange w:id="759" w:author="Chancerel, Perrine" w:date="2015-04-01T12:09:00Z">
                      <w:rPr/>
                    </w:rPrChange>
                  </w:rPr>
                  <w:fldChar w:fldCharType="begin"/>
                </w:r>
                <w:r w:rsidR="00AD39D5" w:rsidRPr="00CF4F06">
                  <w:rPr>
                    <w:rFonts w:ascii="Calibri" w:eastAsia="Calibri" w:hAnsi="Calibri" w:cs="Times New Roman"/>
                  </w:rPr>
                  <w:instrText xml:space="preserve"> CITATION Burges98atutorial \l 1033 </w:instrText>
                </w:r>
                <w:r w:rsidR="00AD39D5" w:rsidRPr="006B43F4">
                  <w:rPr>
                    <w:rFonts w:ascii="Calibri" w:eastAsia="Calibri" w:hAnsi="Calibri" w:cs="Times New Roman"/>
                    <w:rPrChange w:id="760" w:author="Chancerel, Perrine" w:date="2015-04-01T12:09:00Z">
                      <w:rPr>
                        <w:rFonts w:ascii="Calibri" w:eastAsia="Calibri" w:hAnsi="Calibri" w:cs="Times New Roman"/>
                      </w:rPr>
                    </w:rPrChange>
                  </w:rPr>
                  <w:fldChar w:fldCharType="separate"/>
                </w:r>
                <w:r w:rsidR="00344F4E" w:rsidRPr="006B43F4">
                  <w:rPr>
                    <w:rFonts w:ascii="Calibri" w:eastAsia="Calibri" w:hAnsi="Calibri" w:cs="Times New Roman"/>
                    <w:noProof/>
                  </w:rPr>
                  <w:t>(Burges, 1998)</w:t>
                </w:r>
                <w:r w:rsidR="00AD39D5" w:rsidRPr="006B43F4">
                  <w:rPr>
                    <w:rFonts w:ascii="Calibri" w:eastAsia="Calibri" w:hAnsi="Calibri" w:cs="Times New Roman"/>
                  </w:rPr>
                  <w:fldChar w:fldCharType="end"/>
                </w:r>
              </w:sdtContent>
            </w:sdt>
          </w:p>
        </w:tc>
        <w:tc>
          <w:tcPr>
            <w:tcW w:w="828" w:type="dxa"/>
            <w:tcBorders>
              <w:top w:val="nil"/>
              <w:left w:val="nil"/>
              <w:bottom w:val="nil"/>
              <w:right w:val="nil"/>
            </w:tcBorders>
          </w:tcPr>
          <w:p w14:paraId="45D5D108" w14:textId="77777777" w:rsidR="00AD39D5" w:rsidRPr="00286FF8" w:rsidRDefault="00AD39D5" w:rsidP="00DA6AE3"/>
        </w:tc>
      </w:tr>
    </w:tbl>
    <w:p w14:paraId="24B2A0A1" w14:textId="77777777" w:rsidR="006E0E8C" w:rsidRPr="00CF4F06" w:rsidRDefault="006E0E8C" w:rsidP="00AE3816">
      <w:pPr>
        <w:pStyle w:val="berschrift4"/>
      </w:pPr>
      <w:r w:rsidRPr="00CF4F06">
        <w:t>RBF</w:t>
      </w:r>
      <w:r w:rsidR="00011E7C" w:rsidRPr="00F579C9">
        <w:fldChar w:fldCharType="begin"/>
      </w:r>
      <w:r w:rsidR="00011E7C" w:rsidRPr="00CF4F06">
        <w:instrText xml:space="preserve"> XE "RBF:Radial basis function" </w:instrText>
      </w:r>
      <w:r w:rsidR="00011E7C" w:rsidRPr="00F579C9">
        <w:fldChar w:fldCharType="end"/>
      </w:r>
      <w:r w:rsidR="00C16981" w:rsidRPr="00CF4F06">
        <w:t xml:space="preserve"> s</w:t>
      </w:r>
      <w:r w:rsidRPr="00CF4F06">
        <w:t>upport vector machine</w:t>
      </w:r>
    </w:p>
    <w:p w14:paraId="73C9063E" w14:textId="77777777" w:rsidR="006E0E8C" w:rsidRPr="00CF4F06" w:rsidRDefault="00091EED" w:rsidP="006E0E8C">
      <w:pPr>
        <w:rPr>
          <w:rFonts w:eastAsiaTheme="minorEastAsia"/>
        </w:rPr>
      </w:pPr>
      <w:r w:rsidRPr="00CF4F06">
        <w:t>The linear-SVM</w:t>
      </w:r>
      <w:r w:rsidR="00011E7C" w:rsidRPr="00CF4F06">
        <w:fldChar w:fldCharType="begin"/>
      </w:r>
      <w:r w:rsidR="00011E7C" w:rsidRPr="00CF4F06">
        <w:instrText xml:space="preserve"> XE "</w:instrText>
      </w:r>
      <w:r w:rsidR="00011E7C" w:rsidRPr="00286FF8">
        <w:instrText>SVM:Support vector machine</w:instrText>
      </w:r>
      <w:r w:rsidR="00011E7C" w:rsidRPr="006B43F4">
        <w:instrText xml:space="preserve">" </w:instrText>
      </w:r>
      <w:r w:rsidR="00011E7C" w:rsidRPr="00CF4F06">
        <w:fldChar w:fldCharType="end"/>
      </w:r>
      <w:r w:rsidRPr="00CF4F06">
        <w:t xml:space="preserve"> algorithm can be extended by using non</w:t>
      </w:r>
      <w:r w:rsidR="004323E8" w:rsidRPr="00286FF8">
        <w:t xml:space="preserve">-linear functions as </w:t>
      </w:r>
      <w:proofErr w:type="spellStart"/>
      <w:r w:rsidR="004323E8" w:rsidRPr="00286FF8">
        <w:t>hyperplane</w:t>
      </w:r>
      <w:proofErr w:type="spellEnd"/>
      <w:r w:rsidRPr="006B43F4">
        <w:t xml:space="preserve">. This is done </w:t>
      </w:r>
      <w:r w:rsidR="002D3D24" w:rsidRPr="00CF4F06">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sidRPr="00CF4F06">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sidRPr="00286FF8">
        <w:rPr>
          <w:rFonts w:eastAsiaTheme="minorEastAsia"/>
          <w:b/>
        </w:rPr>
        <w:t xml:space="preserve">. </w:t>
      </w:r>
      <w:r w:rsidR="002D3D24" w:rsidRPr="006B43F4">
        <w:rPr>
          <w:rFonts w:eastAsiaTheme="minorEastAsia"/>
        </w:rPr>
        <w:t xml:space="preserve">The </w:t>
      </w:r>
      <w:proofErr w:type="spellStart"/>
      <w:r w:rsidR="002D3D24" w:rsidRPr="006B43F4">
        <w:rPr>
          <w:rFonts w:eastAsiaTheme="minorEastAsia"/>
        </w:rPr>
        <w:t>hyperplane</w:t>
      </w:r>
      <w:proofErr w:type="spellEnd"/>
      <w:r w:rsidR="002D3D24" w:rsidRPr="006B43F4">
        <w:rPr>
          <w:rFonts w:eastAsiaTheme="minorEastAsia"/>
        </w:rPr>
        <w:t xml:space="preserve"> can </w:t>
      </w:r>
      <w:r w:rsidR="00E5453B" w:rsidRPr="00CF4F06">
        <w:rPr>
          <w:rFonts w:eastAsiaTheme="minorEastAsia"/>
        </w:rPr>
        <w:t xml:space="preserve">now </w:t>
      </w:r>
      <w:r w:rsidR="002D3D24" w:rsidRPr="00CF4F06">
        <w:rPr>
          <w:rFonts w:eastAsiaTheme="minorEastAsia"/>
        </w:rPr>
        <w:t xml:space="preserve">separate the positive and negative samples in a higher feature space. A common used nonlinear kernel is the </w:t>
      </w:r>
      <w:r w:rsidR="00A6201B" w:rsidRPr="00CF4F06">
        <w:rPr>
          <w:rFonts w:eastAsiaTheme="minorEastAsia"/>
        </w:rPr>
        <w:t>Gaussian radial basis function (</w:t>
      </w:r>
      <w:r w:rsidR="002D3D24" w:rsidRPr="00CF4F06">
        <w:rPr>
          <w:rFonts w:eastAsiaTheme="minorEastAsia"/>
        </w:rPr>
        <w:t>RBF</w:t>
      </w:r>
      <w:r w:rsidR="00011E7C" w:rsidRPr="00CF4F06">
        <w:rPr>
          <w:rFonts w:eastAsiaTheme="minorEastAsia"/>
        </w:rPr>
        <w:fldChar w:fldCharType="begin"/>
      </w:r>
      <w:r w:rsidR="00011E7C" w:rsidRPr="00CF4F06">
        <w:instrText xml:space="preserve"> XE "</w:instrText>
      </w:r>
      <w:r w:rsidR="00011E7C" w:rsidRPr="00286FF8">
        <w:instrText>RBF:Radial basis function</w:instrText>
      </w:r>
      <w:r w:rsidR="00011E7C" w:rsidRPr="006B43F4">
        <w:instrText xml:space="preserve">" </w:instrText>
      </w:r>
      <w:r w:rsidR="00011E7C" w:rsidRPr="00CF4F06">
        <w:rPr>
          <w:rFonts w:eastAsiaTheme="minorEastAsia"/>
        </w:rPr>
        <w:fldChar w:fldCharType="end"/>
      </w:r>
      <w:r w:rsidR="00A6201B" w:rsidRPr="00CF4F06">
        <w:rPr>
          <w:rFonts w:eastAsiaTheme="minorEastAsia"/>
        </w:rPr>
        <w:t>-</w:t>
      </w:r>
      <w:r w:rsidR="002D3D24" w:rsidRPr="00286FF8">
        <w:rPr>
          <w:rFonts w:eastAsiaTheme="minorEastAsia"/>
        </w:rPr>
        <w:t>kernel</w:t>
      </w:r>
      <w:r w:rsidR="00A6201B" w:rsidRPr="006B43F4">
        <w:rPr>
          <w:rFonts w:eastAsiaTheme="minorEastAsia"/>
        </w:rPr>
        <w:t>)</w:t>
      </w:r>
      <w:r w:rsidR="002D3D24" w:rsidRPr="00CF4F06">
        <w:rPr>
          <w:rFonts w:eastAsiaTheme="minorEastAsia"/>
        </w:rPr>
        <w:t>:</w:t>
      </w:r>
    </w:p>
    <w:tbl>
      <w:tblPr>
        <w:tblStyle w:val="Tabellenraster"/>
        <w:tblW w:w="0" w:type="auto"/>
        <w:tblLook w:val="04A0" w:firstRow="1" w:lastRow="0" w:firstColumn="1" w:lastColumn="0" w:noHBand="0" w:noVBand="1"/>
      </w:tblPr>
      <w:tblGrid>
        <w:gridCol w:w="8748"/>
        <w:gridCol w:w="828"/>
      </w:tblGrid>
      <w:tr w:rsidR="002D3D24" w:rsidRPr="00CF4F06" w14:paraId="650A28A4" w14:textId="77777777" w:rsidTr="00DA6AE3">
        <w:tc>
          <w:tcPr>
            <w:tcW w:w="8748" w:type="dxa"/>
            <w:tcBorders>
              <w:top w:val="nil"/>
              <w:left w:val="nil"/>
              <w:bottom w:val="nil"/>
              <w:right w:val="nil"/>
            </w:tcBorders>
          </w:tcPr>
          <w:p w14:paraId="02017CDA" w14:textId="77777777" w:rsidR="002D3D24" w:rsidRPr="00CF4F06"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14:paraId="0E1F6248" w14:textId="77777777" w:rsidR="002D3D24" w:rsidRPr="00286FF8" w:rsidRDefault="002D3D24" w:rsidP="00DA6AE3">
            <w:r w:rsidRPr="00CF4F06">
              <w:t>(</w:t>
            </w:r>
            <w:r w:rsidR="005E1750" w:rsidRPr="00286FF8">
              <w:fldChar w:fldCharType="begin"/>
            </w:r>
            <w:r w:rsidR="005E1750" w:rsidRPr="00CF4F06">
              <w:instrText xml:space="preserve"> SEQ Equation \* ARABIC </w:instrText>
            </w:r>
            <w:r w:rsidR="005E1750" w:rsidRPr="00286FF8">
              <w:rPr>
                <w:rPrChange w:id="761" w:author="Chancerel, Perrine" w:date="2015-04-01T12:09:00Z">
                  <w:rPr>
                    <w:noProof/>
                  </w:rPr>
                </w:rPrChange>
              </w:rPr>
              <w:fldChar w:fldCharType="separate"/>
            </w:r>
            <w:r w:rsidR="00344F4E" w:rsidRPr="00286FF8">
              <w:rPr>
                <w:noProof/>
              </w:rPr>
              <w:t>33</w:t>
            </w:r>
            <w:r w:rsidR="005E1750" w:rsidRPr="00286FF8">
              <w:rPr>
                <w:noProof/>
              </w:rPr>
              <w:fldChar w:fldCharType="end"/>
            </w:r>
            <w:r w:rsidRPr="00CF4F06">
              <w:t>)</w:t>
            </w:r>
          </w:p>
        </w:tc>
      </w:tr>
      <w:tr w:rsidR="002708C7" w:rsidRPr="00CF4F06" w14:paraId="6F785C39" w14:textId="77777777" w:rsidTr="00DA6AE3">
        <w:tc>
          <w:tcPr>
            <w:tcW w:w="8748" w:type="dxa"/>
            <w:tcBorders>
              <w:top w:val="nil"/>
              <w:left w:val="nil"/>
              <w:bottom w:val="nil"/>
              <w:right w:val="nil"/>
            </w:tcBorders>
          </w:tcPr>
          <w:p w14:paraId="51C60D2B" w14:textId="77777777" w:rsidR="002708C7" w:rsidRPr="00CF4F06"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14:paraId="35F4128C" w14:textId="77777777" w:rsidR="002708C7" w:rsidRPr="00286FF8" w:rsidRDefault="002708C7" w:rsidP="00DA6AE3">
            <w:r w:rsidRPr="00286FF8">
              <w:t>(</w:t>
            </w:r>
            <w:r w:rsidR="005E1750" w:rsidRPr="00286FF8">
              <w:fldChar w:fldCharType="begin"/>
            </w:r>
            <w:r w:rsidR="005E1750" w:rsidRPr="00CF4F06">
              <w:instrText xml:space="preserve"> SEQ Equation \* ARABIC </w:instrText>
            </w:r>
            <w:r w:rsidR="005E1750" w:rsidRPr="00286FF8">
              <w:rPr>
                <w:rPrChange w:id="762" w:author="Chancerel, Perrine" w:date="2015-04-01T12:09:00Z">
                  <w:rPr>
                    <w:noProof/>
                  </w:rPr>
                </w:rPrChange>
              </w:rPr>
              <w:fldChar w:fldCharType="separate"/>
            </w:r>
            <w:r w:rsidR="00344F4E" w:rsidRPr="00286FF8">
              <w:rPr>
                <w:noProof/>
              </w:rPr>
              <w:t>34</w:t>
            </w:r>
            <w:r w:rsidR="005E1750" w:rsidRPr="00286FF8">
              <w:rPr>
                <w:noProof/>
              </w:rPr>
              <w:fldChar w:fldCharType="end"/>
            </w:r>
            <w:r w:rsidRPr="00CF4F06">
              <w:t>)</w:t>
            </w:r>
          </w:p>
        </w:tc>
      </w:tr>
    </w:tbl>
    <w:p w14:paraId="7776EEF7" w14:textId="77777777" w:rsidR="00F97A6A" w:rsidRPr="00286FF8" w:rsidRDefault="004323E8" w:rsidP="006E0E8C">
      <w:r w:rsidRPr="00CF4F06">
        <w:t>An RBF</w:t>
      </w:r>
      <w:r w:rsidR="00011E7C" w:rsidRPr="00CF4F06">
        <w:fldChar w:fldCharType="begin"/>
      </w:r>
      <w:r w:rsidR="00011E7C" w:rsidRPr="00CF4F06">
        <w:instrText xml:space="preserve"> XE "</w:instrText>
      </w:r>
      <w:r w:rsidR="00011E7C" w:rsidRPr="00286FF8">
        <w:instrText>RBF:Radial basis function</w:instrText>
      </w:r>
      <w:r w:rsidR="00011E7C" w:rsidRPr="006B43F4">
        <w:instrText xml:space="preserve">" </w:instrText>
      </w:r>
      <w:r w:rsidR="00011E7C" w:rsidRPr="00CF4F06">
        <w:fldChar w:fldCharType="end"/>
      </w:r>
      <w:r w:rsidRPr="00CF4F06">
        <w:t>-kernel is used because of</w:t>
      </w:r>
      <w:r w:rsidR="00C16981" w:rsidRPr="00286FF8">
        <w:t xml:space="preserve"> the complexity of the RBF-</w:t>
      </w:r>
      <w:r w:rsidR="007F3E64" w:rsidRPr="006B43F4">
        <w:t>kernel which is lower than for</w:t>
      </w:r>
      <w:r w:rsidR="003B5546" w:rsidRPr="00CF4F06">
        <w:t xml:space="preserve"> example</w:t>
      </w:r>
      <w:r w:rsidR="007F3E64" w:rsidRPr="00CF4F06">
        <w:t xml:space="preserve"> polynomial kernels</w:t>
      </w:r>
      <w:r w:rsidR="00AD39D5" w:rsidRPr="00CF4F06">
        <w:t xml:space="preserve"> </w:t>
      </w:r>
      <w:sdt>
        <w:sdtPr>
          <w:id w:val="-1216504431"/>
          <w:citation/>
        </w:sdtPr>
        <w:sdtContent>
          <w:r w:rsidR="00AD39D5" w:rsidRPr="006B43F4">
            <w:fldChar w:fldCharType="begin"/>
          </w:r>
          <w:r w:rsidR="00AD39D5" w:rsidRPr="00CF4F06">
            <w:instrText xml:space="preserve"> CITATION Hsu2010 \l 1033 </w:instrText>
          </w:r>
          <w:r w:rsidR="00AD39D5" w:rsidRPr="006B43F4">
            <w:rPr>
              <w:rPrChange w:id="763" w:author="Chancerel, Perrine" w:date="2015-04-01T12:09:00Z">
                <w:rPr/>
              </w:rPrChange>
            </w:rPr>
            <w:fldChar w:fldCharType="separate"/>
          </w:r>
          <w:r w:rsidR="00344F4E" w:rsidRPr="006B43F4">
            <w:rPr>
              <w:noProof/>
            </w:rPr>
            <w:t>(Hsu, et al., 2010)</w:t>
          </w:r>
          <w:r w:rsidR="00AD39D5" w:rsidRPr="006B43F4">
            <w:fldChar w:fldCharType="end"/>
          </w:r>
        </w:sdtContent>
      </w:sdt>
      <w:r w:rsidR="00AD39D5" w:rsidRPr="00CF4F06">
        <w:t>.</w:t>
      </w:r>
    </w:p>
    <w:p w14:paraId="28BA681A" w14:textId="77777777" w:rsidR="00237D63" w:rsidRPr="00CF4F06" w:rsidRDefault="0061330A" w:rsidP="00AE3816">
      <w:pPr>
        <w:pStyle w:val="berschrift4"/>
      </w:pPr>
      <w:bookmarkStart w:id="764" w:name="_Ref412543442"/>
      <w:r w:rsidRPr="006B43F4">
        <w:t>Grid search method for</w:t>
      </w:r>
      <w:r w:rsidR="00237D63" w:rsidRPr="00CF4F06">
        <w:t xml:space="preserve"> </w:t>
      </w:r>
      <w:r w:rsidRPr="00CF4F06">
        <w:t>p</w:t>
      </w:r>
      <w:r w:rsidR="00237D63" w:rsidRPr="00CF4F06">
        <w:t>arameter selection</w:t>
      </w:r>
      <w:bookmarkEnd w:id="764"/>
    </w:p>
    <w:p w14:paraId="1238765B" w14:textId="77777777" w:rsidR="009F59B1" w:rsidRPr="00CF4F06" w:rsidRDefault="00237D63" w:rsidP="009F59B1">
      <w:pPr>
        <w:rPr>
          <w:rFonts w:eastAsiaTheme="minorEastAsia"/>
        </w:rPr>
      </w:pPr>
      <w:r w:rsidRPr="00CF4F06">
        <w:t xml:space="preserve">One of the most important </w:t>
      </w:r>
      <w:r w:rsidR="001F0CC2" w:rsidRPr="00CF4F06">
        <w:t>steps</w:t>
      </w:r>
      <w:r w:rsidRPr="00CF4F06">
        <w:t xml:space="preserve"> of support vector</w:t>
      </w:r>
      <w:r w:rsidR="003C0FD5" w:rsidRPr="00CF4F06">
        <w:t xml:space="preserve"> machines </w:t>
      </w:r>
      <w:r w:rsidRPr="00CF4F06">
        <w:t>(SVM</w:t>
      </w:r>
      <w:r w:rsidR="00011E7C" w:rsidRPr="00CF4F06">
        <w:fldChar w:fldCharType="begin"/>
      </w:r>
      <w:r w:rsidR="00011E7C" w:rsidRPr="00CF4F06">
        <w:instrText xml:space="preserve"> XE "</w:instrText>
      </w:r>
      <w:r w:rsidR="00011E7C" w:rsidRPr="00286FF8">
        <w:instrText>SVM:Support vector machine</w:instrText>
      </w:r>
      <w:r w:rsidR="00011E7C" w:rsidRPr="006B43F4">
        <w:instrText xml:space="preserve">" </w:instrText>
      </w:r>
      <w:r w:rsidR="00011E7C" w:rsidRPr="00CF4F06">
        <w:fldChar w:fldCharType="end"/>
      </w:r>
      <w:r w:rsidRPr="00CF4F06">
        <w:t>) modeling is the parameter selection. In this approach the gr</w:t>
      </w:r>
      <w:r w:rsidRPr="006B43F4">
        <w:t xml:space="preserve">id search method is used to estimate the optimal parameter which maximizes the classification accuracy. </w:t>
      </w:r>
      <w:r w:rsidR="00C16981" w:rsidRPr="00CF4F06">
        <w:t>For the linear s</w:t>
      </w:r>
      <w:r w:rsidR="001F0CC2" w:rsidRPr="00CF4F06">
        <w:t xml:space="preserve">upport vector machine only the regularization constant </w:t>
      </w:r>
      <m:oMath>
        <m:r>
          <w:rPr>
            <w:rFonts w:ascii="Cambria Math" w:hAnsi="Cambria Math"/>
          </w:rPr>
          <m:t>C</m:t>
        </m:r>
      </m:oMath>
      <w:r w:rsidR="001F0CC2" w:rsidRPr="00CF4F06">
        <w:rPr>
          <w:rFonts w:eastAsiaTheme="minorEastAsia"/>
        </w:rPr>
        <w:t xml:space="preserve"> has to be determined.</w:t>
      </w:r>
      <w:r w:rsidR="001F0CC2" w:rsidRPr="00CF4F06">
        <w:t xml:space="preserve"> The regularization constant is adjusting the confidence interval range of the learning machine. By</w:t>
      </w:r>
      <w:r w:rsidRPr="00CF4F06">
        <w:t xml:space="preserve"> selecting a RBF</w:t>
      </w:r>
      <w:r w:rsidR="00011E7C" w:rsidRPr="00CF4F06">
        <w:fldChar w:fldCharType="begin"/>
      </w:r>
      <w:r w:rsidR="00011E7C" w:rsidRPr="00CF4F06">
        <w:instrText xml:space="preserve"> XE "</w:instrText>
      </w:r>
      <w:r w:rsidR="00011E7C" w:rsidRPr="00286FF8">
        <w:instrText>RBF:Radial basis function</w:instrText>
      </w:r>
      <w:r w:rsidR="00011E7C" w:rsidRPr="006B43F4">
        <w:instrText xml:space="preserve">" </w:instrText>
      </w:r>
      <w:r w:rsidR="00011E7C" w:rsidRPr="00CF4F06">
        <w:fldChar w:fldCharType="end"/>
      </w:r>
      <w:r w:rsidR="00C16981" w:rsidRPr="00CF4F06">
        <w:t>-</w:t>
      </w:r>
      <w:r w:rsidRPr="00286FF8">
        <w:t xml:space="preserve">kernel function, the regularization constant </w:t>
      </w:r>
      <m:oMath>
        <m:r>
          <w:rPr>
            <w:rFonts w:ascii="Cambria Math" w:hAnsi="Cambria Math"/>
          </w:rPr>
          <m:t>C</m:t>
        </m:r>
      </m:oMath>
      <w:r w:rsidRPr="00CF4F06">
        <w:rPr>
          <w:rFonts w:eastAsiaTheme="minorEastAsia"/>
        </w:rPr>
        <w:t xml:space="preserve"> and the kernel hyper</w:t>
      </w:r>
      <w:r w:rsidR="00EE6276" w:rsidRPr="00CF4F06">
        <w:rPr>
          <w:rFonts w:eastAsiaTheme="minorEastAsia"/>
        </w:rPr>
        <w:t>-</w:t>
      </w:r>
      <w:r w:rsidRPr="00CF4F06">
        <w:rPr>
          <w:rFonts w:eastAsiaTheme="minorEastAsia"/>
        </w:rPr>
        <w:t xml:space="preserve">parameter </w:t>
      </w:r>
      <m:oMath>
        <m:r>
          <w:rPr>
            <w:rFonts w:ascii="Cambria Math" w:eastAsiaTheme="minorEastAsia" w:hAnsi="Cambria Math"/>
          </w:rPr>
          <m:t>γ</m:t>
        </m:r>
      </m:oMath>
      <w:r w:rsidRPr="00CF4F06">
        <w:rPr>
          <w:rFonts w:eastAsiaTheme="minorEastAsia"/>
        </w:rPr>
        <w:t xml:space="preserve"> have to be determined. </w:t>
      </w:r>
      <w:r w:rsidR="001F0CC2" w:rsidRPr="00CF4F06">
        <w:rPr>
          <w:rFonts w:eastAsiaTheme="minorEastAsia"/>
        </w:rPr>
        <w:t>For the linear SVM</w:t>
      </w:r>
      <w:r w:rsidR="00011E7C" w:rsidRPr="00CF4F06">
        <w:rPr>
          <w:rFonts w:eastAsiaTheme="minorEastAsia"/>
        </w:rPr>
        <w:fldChar w:fldCharType="begin"/>
      </w:r>
      <w:r w:rsidR="00011E7C" w:rsidRPr="00CF4F06">
        <w:instrText xml:space="preserve"> XE "</w:instrText>
      </w:r>
      <w:r w:rsidR="00011E7C" w:rsidRPr="00286FF8">
        <w:instrText>SVM:Support vector machine</w:instrText>
      </w:r>
      <w:r w:rsidR="00011E7C" w:rsidRPr="006B43F4">
        <w:instrText xml:space="preserve">" </w:instrText>
      </w:r>
      <w:r w:rsidR="00011E7C" w:rsidRPr="00CF4F06">
        <w:rPr>
          <w:rFonts w:eastAsiaTheme="minorEastAsia"/>
        </w:rPr>
        <w:fldChar w:fldCharType="end"/>
      </w:r>
      <w:r w:rsidR="001F0CC2" w:rsidRPr="00CF4F06">
        <w:rPr>
          <w:rFonts w:eastAsiaTheme="minorEastAsia"/>
        </w:rPr>
        <w:t xml:space="preserve"> the grid sea</w:t>
      </w:r>
      <w:r w:rsidR="009F59B1" w:rsidRPr="00286FF8">
        <w:rPr>
          <w:rFonts w:eastAsiaTheme="minorEastAsia"/>
        </w:rPr>
        <w:t>r</w:t>
      </w:r>
      <w:r w:rsidR="001F0CC2" w:rsidRPr="006B43F4">
        <w:rPr>
          <w:rFonts w:eastAsiaTheme="minorEastAsia"/>
        </w:rPr>
        <w:t xml:space="preserve">ch method is taking </w:t>
      </w:r>
      <m:oMath>
        <m:r>
          <w:rPr>
            <w:rFonts w:ascii="Cambria Math" w:eastAsiaTheme="minorEastAsia" w:hAnsi="Cambria Math"/>
          </w:rPr>
          <m:t>m</m:t>
        </m:r>
      </m:oMath>
      <w:r w:rsidR="001F0CC2" w:rsidRPr="00CF4F06">
        <w:rPr>
          <w:rFonts w:eastAsiaTheme="minorEastAsia"/>
        </w:rPr>
        <w:t xml:space="preserve"> values in </w:t>
      </w:r>
      <m:oMath>
        <m:r>
          <w:rPr>
            <w:rFonts w:ascii="Cambria Math" w:eastAsiaTheme="minorEastAsia" w:hAnsi="Cambria Math"/>
          </w:rPr>
          <m:t>C</m:t>
        </m:r>
      </m:oMath>
      <w:r w:rsidR="001F0CC2" w:rsidRPr="00CF4F06">
        <w:rPr>
          <w:rFonts w:eastAsiaTheme="minorEastAsia"/>
        </w:rPr>
        <w:t xml:space="preserve"> to form a one dimensional grid. The values are used to estimate the performance of trained SVMs in a </w:t>
      </w:r>
      <w:r w:rsidR="009F59B1" w:rsidRPr="00CF4F06">
        <w:rPr>
          <w:rFonts w:eastAsiaTheme="minorEastAsia"/>
        </w:rPr>
        <w:t>three</w:t>
      </w:r>
      <w:r w:rsidR="001F0CC2" w:rsidRPr="00CF4F06">
        <w:rPr>
          <w:rFonts w:eastAsiaTheme="minorEastAsia"/>
        </w:rPr>
        <w:t>-fold</w:t>
      </w:r>
      <w:r w:rsidR="009F59B1" w:rsidRPr="00CF4F06">
        <w:rPr>
          <w:rFonts w:eastAsiaTheme="minorEastAsia"/>
        </w:rPr>
        <w:t>-</w:t>
      </w:r>
      <w:r w:rsidR="001F0CC2" w:rsidRPr="00CF4F06">
        <w:rPr>
          <w:rFonts w:eastAsiaTheme="minorEastAsia"/>
        </w:rPr>
        <w:t>cross-validation model.</w:t>
      </w:r>
      <w:r w:rsidR="009F59B1" w:rsidRPr="00CF4F06">
        <w:rPr>
          <w:rFonts w:eastAsiaTheme="minorEastAsia"/>
        </w:rPr>
        <w:t xml:space="preserve"> The optimal parameter is chosen depending on the maximum performance.</w:t>
      </w:r>
    </w:p>
    <w:p w14:paraId="1B212A6C" w14:textId="77777777" w:rsidR="00800988" w:rsidRPr="00286FF8" w:rsidRDefault="0061330A" w:rsidP="00737A2E">
      <w:r w:rsidRPr="00CF4F06">
        <w:rPr>
          <w:rFonts w:eastAsiaTheme="minorEastAsia"/>
        </w:rPr>
        <w:t xml:space="preserve">The grid search method </w:t>
      </w:r>
      <w:r w:rsidR="009F59B1" w:rsidRPr="00CF4F06">
        <w:rPr>
          <w:rFonts w:eastAsiaTheme="minorEastAsia"/>
        </w:rPr>
        <w:t>for the nonlinear RBF</w:t>
      </w:r>
      <w:r w:rsidR="00011E7C" w:rsidRPr="00CF4F06">
        <w:rPr>
          <w:rFonts w:eastAsiaTheme="minorEastAsia"/>
        </w:rPr>
        <w:fldChar w:fldCharType="begin"/>
      </w:r>
      <w:r w:rsidR="00011E7C" w:rsidRPr="00CF4F06">
        <w:instrText xml:space="preserve"> XE "</w:instrText>
      </w:r>
      <w:r w:rsidR="00011E7C" w:rsidRPr="00286FF8">
        <w:instrText>RBF:Radial basis function</w:instrText>
      </w:r>
      <w:r w:rsidR="00011E7C" w:rsidRPr="006B43F4">
        <w:instrText xml:space="preserve">" </w:instrText>
      </w:r>
      <w:r w:rsidR="00011E7C" w:rsidRPr="00CF4F06">
        <w:rPr>
          <w:rFonts w:eastAsiaTheme="minorEastAsia"/>
        </w:rPr>
        <w:fldChar w:fldCharType="end"/>
      </w:r>
      <w:r w:rsidR="00A6201B" w:rsidRPr="00CF4F06">
        <w:rPr>
          <w:rFonts w:eastAsiaTheme="minorEastAsia"/>
        </w:rPr>
        <w:t>-</w:t>
      </w:r>
      <w:r w:rsidR="009F59B1" w:rsidRPr="00286FF8">
        <w:rPr>
          <w:rFonts w:eastAsiaTheme="minorEastAsia"/>
        </w:rPr>
        <w:t>kernel SVM</w:t>
      </w:r>
      <w:r w:rsidR="00011E7C" w:rsidRPr="00CF4F06">
        <w:rPr>
          <w:rFonts w:eastAsiaTheme="minorEastAsia"/>
        </w:rPr>
        <w:fldChar w:fldCharType="begin"/>
      </w:r>
      <w:r w:rsidR="00011E7C" w:rsidRPr="00CF4F06">
        <w:instrText xml:space="preserve"> XE "</w:instrText>
      </w:r>
      <w:r w:rsidR="00011E7C" w:rsidRPr="00286FF8">
        <w:instrText>SVM:Support vector machine</w:instrText>
      </w:r>
      <w:r w:rsidR="00011E7C" w:rsidRPr="006B43F4">
        <w:instrText xml:space="preserve">" </w:instrText>
      </w:r>
      <w:r w:rsidR="00011E7C" w:rsidRPr="00CF4F06">
        <w:rPr>
          <w:rFonts w:eastAsiaTheme="minorEastAsia"/>
        </w:rPr>
        <w:fldChar w:fldCharType="end"/>
      </w:r>
      <w:r w:rsidR="009F59B1" w:rsidRPr="00CF4F06">
        <w:rPr>
          <w:rFonts w:eastAsiaTheme="minorEastAsia"/>
        </w:rPr>
        <w:t xml:space="preserve"> </w:t>
      </w:r>
      <w:r w:rsidRPr="00286FF8">
        <w:rPr>
          <w:rFonts w:eastAsiaTheme="minorEastAsia"/>
        </w:rPr>
        <w:t xml:space="preserve">is taking </w:t>
      </w:r>
      <m:oMath>
        <m:r>
          <w:rPr>
            <w:rFonts w:ascii="Cambria Math" w:eastAsiaTheme="minorEastAsia" w:hAnsi="Cambria Math"/>
          </w:rPr>
          <m:t>m</m:t>
        </m:r>
      </m:oMath>
      <w:r w:rsidRPr="00CF4F06">
        <w:rPr>
          <w:rFonts w:eastAsiaTheme="minorEastAsia"/>
        </w:rPr>
        <w:t xml:space="preserve"> values in </w:t>
      </w:r>
      <m:oMath>
        <m:r>
          <w:rPr>
            <w:rFonts w:ascii="Cambria Math" w:eastAsiaTheme="minorEastAsia" w:hAnsi="Cambria Math"/>
          </w:rPr>
          <m:t>C</m:t>
        </m:r>
      </m:oMath>
      <w:r w:rsidRPr="00CF4F06">
        <w:rPr>
          <w:rFonts w:eastAsiaTheme="minorEastAsia"/>
        </w:rPr>
        <w:t xml:space="preserve"> and </w:t>
      </w:r>
      <m:oMath>
        <m:r>
          <w:rPr>
            <w:rFonts w:ascii="Cambria Math" w:eastAsiaTheme="minorEastAsia" w:hAnsi="Cambria Math"/>
          </w:rPr>
          <m:t>n</m:t>
        </m:r>
      </m:oMath>
      <w:r w:rsidRPr="00CF4F06">
        <w:rPr>
          <w:rFonts w:eastAsiaTheme="minorEastAsia"/>
        </w:rPr>
        <w:t xml:space="preserve"> values in </w:t>
      </w:r>
      <m:oMath>
        <m:r>
          <w:rPr>
            <w:rFonts w:ascii="Cambria Math" w:hAnsi="Cambria Math"/>
          </w:rPr>
          <m:t>γ</m:t>
        </m:r>
      </m:oMath>
      <w:r w:rsidRPr="00CF4F06">
        <w:rPr>
          <w:rFonts w:eastAsiaTheme="minorEastAsia"/>
        </w:rPr>
        <w:t xml:space="preserve"> to form a </w:t>
      </w:r>
      <m:oMath>
        <m:r>
          <w:rPr>
            <w:rFonts w:ascii="Cambria Math" w:eastAsiaTheme="minorEastAsia" w:hAnsi="Cambria Math"/>
          </w:rPr>
          <m:t>m x n</m:t>
        </m:r>
      </m:oMath>
      <w:r w:rsidR="00C16981" w:rsidRPr="00CF4F06">
        <w:rPr>
          <w:rFonts w:eastAsiaTheme="minorEastAsia"/>
        </w:rPr>
        <w:t xml:space="preserve"> grid </w:t>
      </w:r>
      <w:sdt>
        <w:sdtPr>
          <w:rPr>
            <w:rFonts w:eastAsiaTheme="minorEastAsia"/>
          </w:rPr>
          <w:id w:val="458151690"/>
          <w:citation/>
        </w:sdtPr>
        <w:sdtContent>
          <w:r w:rsidR="00FA041E" w:rsidRPr="006B43F4">
            <w:rPr>
              <w:rFonts w:eastAsiaTheme="minorEastAsia"/>
              <w:rPrChange w:id="765" w:author="Chancerel, Perrine" w:date="2015-04-01T12:09:00Z">
                <w:rPr/>
              </w:rPrChange>
            </w:rPr>
            <w:fldChar w:fldCharType="begin"/>
          </w:r>
          <w:r w:rsidR="00FA041E" w:rsidRPr="00CF4F06">
            <w:rPr>
              <w:rFonts w:eastAsiaTheme="minorEastAsia"/>
            </w:rPr>
            <w:instrText xml:space="preserve"> CITATION Qubo \l 1033 </w:instrText>
          </w:r>
          <w:r w:rsidR="00FA041E" w:rsidRPr="006B43F4">
            <w:rPr>
              <w:rFonts w:eastAsiaTheme="minorEastAsia"/>
              <w:rPrChange w:id="766" w:author="Chancerel, Perrine" w:date="2015-04-01T12:09:00Z">
                <w:rPr>
                  <w:rFonts w:eastAsiaTheme="minorEastAsia"/>
                </w:rPr>
              </w:rPrChange>
            </w:rPr>
            <w:fldChar w:fldCharType="separate"/>
          </w:r>
          <w:r w:rsidR="00344F4E" w:rsidRPr="006B43F4">
            <w:rPr>
              <w:rFonts w:eastAsiaTheme="minorEastAsia"/>
              <w:noProof/>
            </w:rPr>
            <w:t>(Qubo, et al.)</w:t>
          </w:r>
          <w:r w:rsidR="00FA041E" w:rsidRPr="006B43F4">
            <w:rPr>
              <w:rFonts w:eastAsiaTheme="minorEastAsia"/>
            </w:rPr>
            <w:fldChar w:fldCharType="end"/>
          </w:r>
        </w:sdtContent>
      </w:sdt>
      <w:r w:rsidRPr="00CF4F06">
        <w:rPr>
          <w:rFonts w:eastAsiaTheme="minorEastAsia"/>
        </w:rPr>
        <w:t>.</w:t>
      </w:r>
    </w:p>
    <w:p w14:paraId="62652EE6" w14:textId="77777777" w:rsidR="00B90DE2" w:rsidRPr="00CF4F06" w:rsidRDefault="00A46A86" w:rsidP="00883132">
      <w:pPr>
        <w:pStyle w:val="berschrift2"/>
        <w:numPr>
          <w:ilvl w:val="1"/>
          <w:numId w:val="1"/>
        </w:numPr>
      </w:pPr>
      <w:r w:rsidRPr="006B43F4">
        <w:t xml:space="preserve"> </w:t>
      </w:r>
      <w:bookmarkStart w:id="767" w:name="_Ref415400931"/>
      <w:bookmarkStart w:id="768" w:name="_Toc415436296"/>
      <w:r w:rsidR="00B90DE2" w:rsidRPr="00CF4F06">
        <w:t>Data fusion model</w:t>
      </w:r>
      <w:bookmarkEnd w:id="767"/>
      <w:bookmarkEnd w:id="768"/>
    </w:p>
    <w:p w14:paraId="5EC51A33" w14:textId="77777777" w:rsidR="00C16981" w:rsidRPr="00CF4F06" w:rsidRDefault="00C16981" w:rsidP="00C16981">
      <w:r w:rsidRPr="00CF4F06">
        <w:t xml:space="preserve">The integration of data and knowledge from several sources is known as data fusion. It is a combination of multiple data sources to obtain information with higher quality or more </w:t>
      </w:r>
      <w:r w:rsidRPr="00CF4F06">
        <w:lastRenderedPageBreak/>
        <w:t>relevant information. In this approach a data fusion model is used for object recognition. The data fusion techniques can be classified in three nonexclusive categories: (</w:t>
      </w:r>
      <w:proofErr w:type="spellStart"/>
      <w:r w:rsidRPr="00CF4F06">
        <w:t>i</w:t>
      </w:r>
      <w:proofErr w:type="spellEnd"/>
      <w:r w:rsidRPr="00CF4F06">
        <w:t xml:space="preserve">) data association, (ii) state estimation, (iii) decision fusion </w:t>
      </w:r>
      <w:sdt>
        <w:sdtPr>
          <w:id w:val="2121716214"/>
          <w:citation/>
        </w:sdtPr>
        <w:sdtContent>
          <w:r w:rsidRPr="00E36537">
            <w:fldChar w:fldCharType="begin"/>
          </w:r>
          <w:r w:rsidRPr="00CF4F06">
            <w:instrText xml:space="preserve"> CITATION Castanedo2013 \l 1033 </w:instrText>
          </w:r>
          <w:r w:rsidRPr="00E36537">
            <w:rPr>
              <w:rPrChange w:id="769" w:author="Chancerel, Perrine" w:date="2015-04-01T12:09:00Z">
                <w:rPr/>
              </w:rPrChange>
            </w:rPr>
            <w:fldChar w:fldCharType="separate"/>
          </w:r>
          <w:r w:rsidR="00344F4E" w:rsidRPr="00CF4F06">
            <w:rPr>
              <w:noProof/>
            </w:rPr>
            <w:t>(Castanedo, 2013)</w:t>
          </w:r>
          <w:r w:rsidRPr="00E36537">
            <w:fldChar w:fldCharType="end"/>
          </w:r>
        </w:sdtContent>
      </w:sdt>
      <w:r w:rsidRPr="00CF4F06">
        <w:t xml:space="preserve">. Some common classification schemes are bases on the relation between the data sources. The </w:t>
      </w:r>
      <w:proofErr w:type="spellStart"/>
      <w:r w:rsidRPr="00CF4F06">
        <w:t>Dasarathy’s</w:t>
      </w:r>
      <w:proofErr w:type="spellEnd"/>
      <w:r w:rsidRPr="00CF4F06">
        <w:t xml:space="preserve"> Classification is a data fusion classification schema which classifies the data fusion in five categories: data in-</w:t>
      </w:r>
      <w:r w:rsidRPr="006B43F4">
        <w:t>data out (DAI-DAO</w:t>
      </w:r>
      <w:r w:rsidRPr="00CF4F06">
        <w:fldChar w:fldCharType="begin"/>
      </w:r>
      <w:r w:rsidRPr="00CF4F06">
        <w:instrText xml:space="preserve"> XE "</w:instrText>
      </w:r>
      <w:r w:rsidRPr="006B43F4">
        <w:instrText xml:space="preserve">DAI-DAO:data in-data out" </w:instrText>
      </w:r>
      <w:r w:rsidRPr="00CF4F06">
        <w:fldChar w:fldCharType="end"/>
      </w:r>
      <w:r w:rsidRPr="00CF4F06">
        <w:t>), data in-feature out (DAI-FEO</w:t>
      </w:r>
      <w:r w:rsidRPr="00CF4F06">
        <w:fldChar w:fldCharType="begin"/>
      </w:r>
      <w:r w:rsidRPr="00CF4F06">
        <w:instrText xml:space="preserve"> XE "</w:instrText>
      </w:r>
      <w:r w:rsidRPr="006B43F4">
        <w:instrText xml:space="preserve">DAI-FEO:data in-feature out" </w:instrText>
      </w:r>
      <w:r w:rsidRPr="00CF4F06">
        <w:fldChar w:fldCharType="end"/>
      </w:r>
      <w:r w:rsidRPr="00CF4F06">
        <w:t>), feature</w:t>
      </w:r>
      <w:r w:rsidR="00A6201B" w:rsidRPr="006B43F4">
        <w:t xml:space="preserve"> </w:t>
      </w:r>
      <w:r w:rsidRPr="00CF4F06">
        <w:t>in feature-out (FEI-FEO</w:t>
      </w:r>
      <w:r w:rsidRPr="00CF4F06">
        <w:fldChar w:fldCharType="begin"/>
      </w:r>
      <w:r w:rsidRPr="00CF4F06">
        <w:instrText xml:space="preserve"> XE "</w:instrText>
      </w:r>
      <w:r w:rsidRPr="006B43F4">
        <w:instrText xml:space="preserve">FEI-FEO:feature-in feature out" </w:instrText>
      </w:r>
      <w:r w:rsidRPr="00CF4F06">
        <w:fldChar w:fldCharType="end"/>
      </w:r>
      <w:r w:rsidRPr="00CF4F06">
        <w:t xml:space="preserve">), feature in-decision out (FEI-DEO) and decision in-decision out </w:t>
      </w:r>
      <w:r w:rsidRPr="006B43F4">
        <w:t>(DEI-DEO). The JDL data fusion classification is a concept proposed by the JDL and the American Department of Defense (DoD</w:t>
      </w:r>
      <w:r w:rsidRPr="00CF4F06">
        <w:fldChar w:fldCharType="begin"/>
      </w:r>
      <w:r w:rsidRPr="00CF4F06">
        <w:instrText xml:space="preserve"> XE "</w:instrText>
      </w:r>
      <w:r w:rsidRPr="006B43F4">
        <w:instrText>DoD</w:instrText>
      </w:r>
      <w:proofErr w:type="gramStart"/>
      <w:r w:rsidRPr="006B43F4">
        <w:instrText>:Department</w:instrText>
      </w:r>
      <w:proofErr w:type="gramEnd"/>
      <w:r w:rsidRPr="006B43F4">
        <w:instrText xml:space="preserve"> of Defense" </w:instrText>
      </w:r>
      <w:r w:rsidRPr="00CF4F06">
        <w:fldChar w:fldCharType="end"/>
      </w:r>
      <w:r w:rsidRPr="00CF4F06">
        <w:t>). It classifies the data fusion on five processing levels: Sub-Object Data Assessment, Object Asses</w:t>
      </w:r>
      <w:r w:rsidRPr="006B43F4">
        <w:t xml:space="preserve">sment, Situation Assessment, Impact Assessment, Process Refinement </w:t>
      </w:r>
      <w:sdt>
        <w:sdtPr>
          <w:id w:val="-567107986"/>
          <w:citation/>
        </w:sdtPr>
        <w:sdtContent>
          <w:r w:rsidRPr="00E36537">
            <w:fldChar w:fldCharType="begin"/>
          </w:r>
          <w:r w:rsidRPr="00CF4F06">
            <w:instrText xml:space="preserve"> CITATION Steinberg \l 1033 </w:instrText>
          </w:r>
          <w:r w:rsidRPr="00E36537">
            <w:rPr>
              <w:rPrChange w:id="770" w:author="Chancerel, Perrine" w:date="2015-04-01T12:09:00Z">
                <w:rPr/>
              </w:rPrChange>
            </w:rPr>
            <w:fldChar w:fldCharType="separate"/>
          </w:r>
          <w:r w:rsidR="00344F4E" w:rsidRPr="00CF4F06">
            <w:rPr>
              <w:noProof/>
            </w:rPr>
            <w:t>(Steinberg, et al.)</w:t>
          </w:r>
          <w:r w:rsidRPr="00E36537">
            <w:fldChar w:fldCharType="end"/>
          </w:r>
        </w:sdtContent>
      </w:sdt>
      <w:r w:rsidRPr="00CF4F06">
        <w:t>.</w:t>
      </w:r>
    </w:p>
    <w:p w14:paraId="4A8AFEE7" w14:textId="77777777" w:rsidR="00B90DE2" w:rsidRPr="00CF4F06" w:rsidRDefault="00B90DE2" w:rsidP="00B90DE2">
      <w:r w:rsidRPr="006B43F4">
        <w:t>The Data fusion classification model which is manly used in image processing and used in this approach is based on the following abstra</w:t>
      </w:r>
      <w:r w:rsidRPr="00CF4F06">
        <w:t>ction levels:</w:t>
      </w:r>
    </w:p>
    <w:p w14:paraId="5161BEBB" w14:textId="77777777" w:rsidR="00B90DE2" w:rsidRPr="00CF4F06" w:rsidRDefault="00B90DE2" w:rsidP="00883132">
      <w:pPr>
        <w:pStyle w:val="Listenabsatz"/>
        <w:numPr>
          <w:ilvl w:val="0"/>
          <w:numId w:val="6"/>
        </w:numPr>
      </w:pPr>
      <w:r w:rsidRPr="00CF4F06">
        <w:t>signal level: directly addresses the signals that are acquired from the sensors</w:t>
      </w:r>
    </w:p>
    <w:p w14:paraId="2DDEEB78" w14:textId="77777777" w:rsidR="00B90DE2" w:rsidRPr="00CF4F06" w:rsidRDefault="00B90DE2" w:rsidP="00883132">
      <w:pPr>
        <w:pStyle w:val="Listenabsatz"/>
        <w:numPr>
          <w:ilvl w:val="0"/>
          <w:numId w:val="6"/>
        </w:numPr>
      </w:pPr>
      <w:r w:rsidRPr="00CF4F06">
        <w:t>pixel level: operates at the image level and could be used to improve image processing tasks</w:t>
      </w:r>
    </w:p>
    <w:p w14:paraId="5BFC24C5" w14:textId="77777777" w:rsidR="00B90DE2" w:rsidRPr="00CF4F06" w:rsidRDefault="00B90DE2" w:rsidP="00883132">
      <w:pPr>
        <w:pStyle w:val="Listenabsatz"/>
        <w:numPr>
          <w:ilvl w:val="0"/>
          <w:numId w:val="6"/>
        </w:numPr>
      </w:pPr>
      <w:r w:rsidRPr="00CF4F06">
        <w:t>characteristic:  employs features that are extracted from the images or signals</w:t>
      </w:r>
    </w:p>
    <w:p w14:paraId="731B9306" w14:textId="77777777" w:rsidR="00B90DE2" w:rsidRPr="00CF4F06" w:rsidRDefault="00C16981" w:rsidP="00883132">
      <w:pPr>
        <w:pStyle w:val="Listenabsatz"/>
        <w:numPr>
          <w:ilvl w:val="0"/>
          <w:numId w:val="6"/>
        </w:numPr>
      </w:pPr>
      <w:r w:rsidRPr="00CF4F06">
        <w:t>symbols: at this level</w:t>
      </w:r>
      <w:r w:rsidR="00B90DE2" w:rsidRPr="00CF4F06">
        <w:t xml:space="preserve"> information is represented as symbols, this level is also known as the decision level</w:t>
      </w:r>
    </w:p>
    <w:p w14:paraId="03E437E2" w14:textId="77777777" w:rsidR="00AA0DBE" w:rsidRPr="00286FF8" w:rsidRDefault="00B90DE2" w:rsidP="00B90DE2">
      <w:r w:rsidRPr="00CF4F06">
        <w:t>The data fusion on</w:t>
      </w:r>
      <w:r w:rsidR="000832EB" w:rsidRPr="00CF4F06">
        <w:t xml:space="preserve"> characteristics level (feature-</w:t>
      </w:r>
      <w:r w:rsidRPr="00CF4F06">
        <w:t xml:space="preserve">level) and the data fusion on symbol level (decision level) are used in this approach to improve the recognition process of electronic components </w:t>
      </w:r>
      <w:sdt>
        <w:sdtPr>
          <w:id w:val="643631678"/>
          <w:citation/>
        </w:sdtPr>
        <w:sdtContent>
          <w:r w:rsidR="00D94ADF" w:rsidRPr="00E36537">
            <w:fldChar w:fldCharType="begin"/>
          </w:r>
          <w:r w:rsidR="00D94ADF" w:rsidRPr="00CF4F06">
            <w:instrText xml:space="preserve"> CITATION Castanedo2013 \l 1033 </w:instrText>
          </w:r>
          <w:r w:rsidR="00D94ADF" w:rsidRPr="00E36537">
            <w:rPr>
              <w:rPrChange w:id="771" w:author="Chancerel, Perrine" w:date="2015-04-01T12:09:00Z">
                <w:rPr/>
              </w:rPrChange>
            </w:rPr>
            <w:fldChar w:fldCharType="separate"/>
          </w:r>
          <w:r w:rsidR="00344F4E" w:rsidRPr="00CF4F06">
            <w:rPr>
              <w:noProof/>
            </w:rPr>
            <w:t>(Castanedo, 2013)</w:t>
          </w:r>
          <w:r w:rsidR="00D94ADF" w:rsidRPr="00E36537">
            <w:fldChar w:fldCharType="end"/>
          </w:r>
        </w:sdtContent>
      </w:sdt>
      <w:r w:rsidRPr="00CF4F06">
        <w:t xml:space="preserve">. A multi-sensor object recognition system for electronic components was already investigated by Erik Roeland van </w:t>
      </w:r>
      <w:proofErr w:type="spellStart"/>
      <w:r w:rsidRPr="00CF4F06">
        <w:t>Dop</w:t>
      </w:r>
      <w:proofErr w:type="spellEnd"/>
      <w:r w:rsidRPr="00CF4F06">
        <w:t xml:space="preserve"> in “Multi-sensor object </w:t>
      </w:r>
      <w:r w:rsidRPr="006B43F4">
        <w:t xml:space="preserve">recognition: The case of electronics recycling” </w:t>
      </w:r>
      <w:sdt>
        <w:sdtPr>
          <w:id w:val="-1847703168"/>
          <w:citation/>
        </w:sdtPr>
        <w:sdtContent>
          <w:r w:rsidR="00D94ADF" w:rsidRPr="00E36537">
            <w:fldChar w:fldCharType="begin"/>
          </w:r>
          <w:r w:rsidR="00D94ADF" w:rsidRPr="00CF4F06">
            <w:instrText xml:space="preserve"> CITATION raey \l 1033 </w:instrText>
          </w:r>
          <w:r w:rsidR="00D94ADF" w:rsidRPr="00E36537">
            <w:rPr>
              <w:rPrChange w:id="772" w:author="Chancerel, Perrine" w:date="2015-04-01T12:09:00Z">
                <w:rPr/>
              </w:rPrChange>
            </w:rPr>
            <w:fldChar w:fldCharType="separate"/>
          </w:r>
          <w:r w:rsidR="00344F4E" w:rsidRPr="00CF4F06">
            <w:rPr>
              <w:noProof/>
            </w:rPr>
            <w:t>(van Dop, et al., 2001)</w:t>
          </w:r>
          <w:r w:rsidR="00D94ADF" w:rsidRPr="00E36537">
            <w:fldChar w:fldCharType="end"/>
          </w:r>
        </w:sdtContent>
      </w:sdt>
      <w:r w:rsidR="00D94ADF" w:rsidRPr="00CF4F06">
        <w:t xml:space="preserve">. </w:t>
      </w:r>
      <w:r w:rsidRPr="006B43F4">
        <w:t xml:space="preserve">In this work the image data from a range image module, a color image module and a high-resolution image module are combined to improve the information for </w:t>
      </w:r>
      <w:r w:rsidRPr="00CF4F06">
        <w:t xml:space="preserve">object classification. In the experiments he used 448 modeled objects (electronic components) and reached a correctly classified rate of the combined sensor module </w:t>
      </w:r>
      <w:r w:rsidR="00C16981" w:rsidRPr="00CF4F06">
        <w:t>of</w:t>
      </w:r>
      <w:r w:rsidRPr="00CF4F06">
        <w:t xml:space="preserve"> 82% (369/448) </w:t>
      </w:r>
      <w:sdt>
        <w:sdtPr>
          <w:id w:val="476885860"/>
          <w:citation/>
        </w:sdtPr>
        <w:sdtContent>
          <w:r w:rsidR="00D94ADF" w:rsidRPr="006B43F4">
            <w:fldChar w:fldCharType="begin"/>
          </w:r>
          <w:r w:rsidR="00D94ADF" w:rsidRPr="00CF4F06">
            <w:instrText xml:space="preserve"> CITATION raey \l 1033 </w:instrText>
          </w:r>
          <w:r w:rsidR="00D94ADF" w:rsidRPr="006B43F4">
            <w:rPr>
              <w:rPrChange w:id="773" w:author="Chancerel, Perrine" w:date="2015-04-01T12:09:00Z">
                <w:rPr/>
              </w:rPrChange>
            </w:rPr>
            <w:fldChar w:fldCharType="separate"/>
          </w:r>
          <w:r w:rsidR="00344F4E" w:rsidRPr="006B43F4">
            <w:rPr>
              <w:noProof/>
            </w:rPr>
            <w:t>(van Dop, et al., 2001)</w:t>
          </w:r>
          <w:r w:rsidR="00D94ADF" w:rsidRPr="006B43F4">
            <w:fldChar w:fldCharType="end"/>
          </w:r>
        </w:sdtContent>
      </w:sdt>
      <w:r w:rsidR="00D94ADF" w:rsidRPr="00CF4F06">
        <w:t>.</w:t>
      </w:r>
    </w:p>
    <w:p w14:paraId="65407F63" w14:textId="77777777" w:rsidR="00AA0DBE" w:rsidRPr="00CF4F06" w:rsidRDefault="007E75BA" w:rsidP="00AA0DBE">
      <w:pPr>
        <w:pStyle w:val="berschrift3"/>
      </w:pPr>
      <w:bookmarkStart w:id="774" w:name="_Toc415436297"/>
      <w:r w:rsidRPr="006B43F4">
        <w:lastRenderedPageBreak/>
        <w:t>Data fusion</w:t>
      </w:r>
      <w:r w:rsidR="00AA0DBE" w:rsidRPr="00CF4F06">
        <w:t xml:space="preserve"> with </w:t>
      </w:r>
      <w:proofErr w:type="spellStart"/>
      <w:r w:rsidR="00AA0DBE" w:rsidRPr="00CF4F06">
        <w:t>Dempster</w:t>
      </w:r>
      <w:proofErr w:type="spellEnd"/>
      <w:r w:rsidR="00AA0DBE" w:rsidRPr="00CF4F06">
        <w:t>-Shafer theory</w:t>
      </w:r>
      <w:bookmarkEnd w:id="774"/>
    </w:p>
    <w:p w14:paraId="7663F232" w14:textId="77777777" w:rsidR="00AA0DBE" w:rsidRPr="00CF4F06" w:rsidRDefault="00AA0DBE" w:rsidP="00AA0DBE">
      <w:r w:rsidRPr="00CF4F06">
        <w:t>Decision-level fusion consists of merging information at higher level of abstraction. The fusion step combines multiple algorithms to yield a final fused decision.</w:t>
      </w:r>
    </w:p>
    <w:p w14:paraId="734F6451" w14:textId="77777777" w:rsidR="008378F8" w:rsidRPr="006B43F4" w:rsidRDefault="008378F8" w:rsidP="008378F8">
      <w:pPr>
        <w:rPr>
          <w:rFonts w:eastAsiaTheme="minorEastAsia"/>
        </w:rPr>
      </w:pPr>
      <w:r w:rsidRPr="00CF4F06">
        <w:t xml:space="preserve">The </w:t>
      </w:r>
      <w:proofErr w:type="spellStart"/>
      <w:r w:rsidRPr="00CF4F06">
        <w:t>Dempster</w:t>
      </w:r>
      <w:proofErr w:type="spellEnd"/>
      <w:r w:rsidRPr="00CF4F06">
        <w:t>-Shafer (DS</w:t>
      </w:r>
      <w:r w:rsidR="00AE615F" w:rsidRPr="00CF4F06">
        <w:fldChar w:fldCharType="begin"/>
      </w:r>
      <w:r w:rsidR="00AE615F" w:rsidRPr="00CF4F06">
        <w:instrText xml:space="preserve"> XE "</w:instrText>
      </w:r>
      <w:proofErr w:type="spellStart"/>
      <w:r w:rsidR="00AE615F" w:rsidRPr="00286FF8">
        <w:rPr>
          <w:rFonts w:eastAsiaTheme="minorEastAsia"/>
        </w:rPr>
        <w:instrText>DS</w:instrText>
      </w:r>
      <w:r w:rsidR="00AE615F" w:rsidRPr="006B43F4">
        <w:instrText>:Dempster-Shafer</w:instrText>
      </w:r>
      <w:proofErr w:type="spellEnd"/>
      <w:r w:rsidR="00AE615F" w:rsidRPr="006B43F4">
        <w:instrText xml:space="preserve">" </w:instrText>
      </w:r>
      <w:r w:rsidR="00AE615F" w:rsidRPr="00CF4F06">
        <w:fldChar w:fldCharType="end"/>
      </w:r>
      <w:r w:rsidRPr="00CF4F06">
        <w:t>) theory of evidence, al</w:t>
      </w:r>
      <w:r w:rsidRPr="00286FF8">
        <w:t>so known as theory of belief functions, is a tool for representing and combining evidence</w:t>
      </w:r>
      <w:ins w:id="775" w:author="Perrine Chancerel" w:date="2015-03-31T13:56:00Z">
        <w:r w:rsidR="003D2663" w:rsidRPr="006B43F4">
          <w:t xml:space="preserve"> [reference?]</w:t>
        </w:r>
      </w:ins>
      <w:r w:rsidRPr="00CF4F06">
        <w:t>. The DS</w:t>
      </w:r>
      <w:r w:rsidR="00AE615F" w:rsidRPr="00CF4F06">
        <w:fldChar w:fldCharType="begin"/>
      </w:r>
      <w:r w:rsidR="00AE615F" w:rsidRPr="00CF4F06">
        <w:instrText xml:space="preserve"> XE "</w:instrText>
      </w:r>
      <w:r w:rsidR="00AE615F" w:rsidRPr="00286FF8">
        <w:rPr>
          <w:rFonts w:eastAsiaTheme="minorEastAsia"/>
        </w:rPr>
        <w:instrText>DS</w:instrText>
      </w:r>
      <w:r w:rsidR="00AE615F" w:rsidRPr="006B43F4">
        <w:instrText xml:space="preserve">:Dempster-Shafer" </w:instrText>
      </w:r>
      <w:r w:rsidR="00AE615F" w:rsidRPr="00CF4F06">
        <w:fldChar w:fldCharType="end"/>
      </w:r>
      <w:r w:rsidRPr="00CF4F06">
        <w:t>-theory is a generalization of the Bayesian reasoning but does not require probabilities for each question of interest.</w:t>
      </w:r>
      <w:r w:rsidRPr="006B43F4">
        <w:t xml:space="preserve"> The </w:t>
      </w:r>
      <w:proofErr w:type="spellStart"/>
      <w:r w:rsidRPr="006B43F4">
        <w:t>Dempster</w:t>
      </w:r>
      <w:proofErr w:type="spellEnd"/>
      <w:r w:rsidRPr="006B43F4">
        <w:t>-Shafer theory starts by assuming a universe of discourse consisting of a finite set of mutual exclusive atomic hypotheses</w:t>
      </w:r>
      <m:oMath>
        <m:r>
          <w:rPr>
            <w:rFonts w:ascii="Cambria Math" w:hAnsi="Cambria Math"/>
          </w:rPr>
          <m:t xml:space="preserve"> h={</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w:r w:rsidRPr="00286FF8">
        <w:rPr>
          <w:rFonts w:eastAsiaTheme="minorEastAsia"/>
        </w:rPr>
        <w:t xml:space="preserve">. Let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w:r w:rsidRPr="00CF4F06">
        <w:rPr>
          <w:rFonts w:eastAsiaTheme="minorEastAsia"/>
        </w:rPr>
        <w:t xml:space="preserve"> donate the power set of all subsets of</w:t>
      </w:r>
      <m:oMath>
        <m:r>
          <w:rPr>
            <w:rFonts w:ascii="Cambria Math" w:eastAsiaTheme="minorEastAsia" w:hAnsi="Cambria Math"/>
          </w:rPr>
          <m:t xml:space="preserve"> h</m:t>
        </m:r>
      </m:oMath>
      <w:r w:rsidRPr="006B43F4">
        <w:rPr>
          <w:rFonts w:eastAsiaTheme="minorEastAsia"/>
        </w:rPr>
        <w:t xml:space="preserve">. The function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→[0,1]</m:t>
        </m:r>
      </m:oMath>
      <w:r w:rsidRPr="00286FF8">
        <w:rPr>
          <w:rFonts w:eastAsiaTheme="minorEastAsia"/>
        </w:rPr>
        <w:t xml:space="preserve"> is called a basic pr</w:t>
      </w:r>
      <w:r w:rsidRPr="006B43F4">
        <w:rPr>
          <w:rFonts w:eastAsiaTheme="minorEastAsia"/>
        </w:rPr>
        <w:t>obability assignment (masses) if it satisfies: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8378F8" w:rsidRPr="00CF4F06" w14:paraId="6CDD2B5C" w14:textId="77777777" w:rsidTr="004130A7">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CF4F06" w14:paraId="49EE143F" w14:textId="77777777" w:rsidTr="004130A7">
              <w:tc>
                <w:tcPr>
                  <w:tcW w:w="8086" w:type="dxa"/>
                </w:tcPr>
                <w:p w14:paraId="47C876E1" w14:textId="77777777" w:rsidR="008378F8" w:rsidRPr="00CF4F06" w:rsidRDefault="008378F8" w:rsidP="004130A7">
                  <m:oMathPara>
                    <m:oMathParaPr>
                      <m:jc m:val="center"/>
                    </m:oMathParaPr>
                    <m:oMath>
                      <m:r>
                        <w:rPr>
                          <w:rFonts w:ascii="Cambria Math" w:hAnsi="Cambria Math"/>
                        </w:rPr>
                        <m:t>m</m:t>
                      </m:r>
                      <m:d>
                        <m:dPr>
                          <m:ctrlPr>
                            <w:rPr>
                              <w:rFonts w:ascii="Cambria Math" w:hAnsi="Cambria Math"/>
                              <w:i/>
                            </w:rPr>
                          </m:ctrlPr>
                        </m:dPr>
                        <m:e>
                          <m:r>
                            <w:rPr>
                              <w:rFonts w:ascii="Cambria Math" w:hAnsi="Cambria Math"/>
                            </w:rPr>
                            <m:t>∅</m:t>
                          </m:r>
                        </m:e>
                      </m:d>
                      <m:r>
                        <w:rPr>
                          <w:rFonts w:ascii="Cambria Math" w:hAnsi="Cambria Math"/>
                        </w:rPr>
                        <m:t xml:space="preserve">=0     and    </m:t>
                      </m:r>
                      <m:nary>
                        <m:naryPr>
                          <m:chr m:val="∑"/>
                          <m:limLoc m:val="undOvr"/>
                          <m:supHide m:val="1"/>
                          <m:ctrlPr>
                            <w:rPr>
                              <w:rFonts w:ascii="Cambria Math" w:hAnsi="Cambria Math"/>
                              <w:i/>
                            </w:rPr>
                          </m:ctrlPr>
                        </m:naryPr>
                        <m:sub>
                          <m:r>
                            <w:rPr>
                              <w:rFonts w:ascii="Cambria Math" w:hAnsi="Cambria Math"/>
                            </w:rPr>
                            <m:t>A⊆h</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=1</m:t>
                          </m:r>
                        </m:e>
                      </m:nary>
                    </m:oMath>
                  </m:oMathPara>
                </w:p>
              </w:tc>
              <w:tc>
                <w:tcPr>
                  <w:tcW w:w="626" w:type="dxa"/>
                </w:tcPr>
                <w:p w14:paraId="70856E87" w14:textId="77777777" w:rsidR="008378F8" w:rsidRPr="00286FF8" w:rsidRDefault="008378F8" w:rsidP="004130A7">
                  <w:r w:rsidRPr="00286FF8">
                    <w:t>(</w:t>
                  </w:r>
                  <w:r w:rsidR="005E1750" w:rsidRPr="00286FF8">
                    <w:fldChar w:fldCharType="begin"/>
                  </w:r>
                  <w:r w:rsidR="005E1750" w:rsidRPr="00CF4F06">
                    <w:instrText xml:space="preserve"> SEQ Equation \* ARABIC </w:instrText>
                  </w:r>
                  <w:r w:rsidR="005E1750" w:rsidRPr="00286FF8">
                    <w:rPr>
                      <w:rPrChange w:id="776" w:author="Chancerel, Perrine" w:date="2015-04-01T12:09:00Z">
                        <w:rPr>
                          <w:noProof/>
                        </w:rPr>
                      </w:rPrChange>
                    </w:rPr>
                    <w:fldChar w:fldCharType="separate"/>
                  </w:r>
                  <w:r w:rsidR="00344F4E" w:rsidRPr="00286FF8">
                    <w:rPr>
                      <w:noProof/>
                    </w:rPr>
                    <w:t>35</w:t>
                  </w:r>
                  <w:r w:rsidR="005E1750" w:rsidRPr="00286FF8">
                    <w:rPr>
                      <w:noProof/>
                    </w:rPr>
                    <w:fldChar w:fldCharType="end"/>
                  </w:r>
                  <w:r w:rsidRPr="00CF4F06">
                    <w:t>)</w:t>
                  </w:r>
                </w:p>
              </w:tc>
            </w:tr>
          </w:tbl>
          <w:p w14:paraId="4D8BA19B" w14:textId="77777777" w:rsidR="008378F8" w:rsidRPr="00CF4F06" w:rsidRDefault="008378F8" w:rsidP="004130A7">
            <w:pPr>
              <w:rPr>
                <w:rFonts w:ascii="Calibri" w:eastAsia="Calibri" w:hAnsi="Calibri" w:cs="Times New Roman"/>
              </w:rPr>
            </w:pPr>
          </w:p>
        </w:tc>
        <w:tc>
          <w:tcPr>
            <w:tcW w:w="648" w:type="dxa"/>
          </w:tcPr>
          <w:p w14:paraId="00C3A6A8" w14:textId="77777777" w:rsidR="008378F8" w:rsidRPr="00CF4F06" w:rsidRDefault="008378F8" w:rsidP="004130A7"/>
        </w:tc>
      </w:tr>
    </w:tbl>
    <w:p w14:paraId="7BD54854" w14:textId="77777777" w:rsidR="008378F8" w:rsidRPr="00CF4F06" w:rsidRDefault="008378F8" w:rsidP="008378F8">
      <w:pPr>
        <w:rPr>
          <w:rFonts w:eastAsiaTheme="minorEastAsia"/>
        </w:rPr>
      </w:pPr>
      <w:r w:rsidRPr="00CF4F06">
        <w:t>The belief can not only be assigned to an atomic hypothesis, but some set</w:t>
      </w:r>
      <m:oMath>
        <m:r>
          <w:rPr>
            <w:rFonts w:ascii="Cambria Math" w:hAnsi="Cambria Math"/>
          </w:rPr>
          <m:t xml:space="preserve"> A={a1,…,</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}⊂h</m:t>
        </m:r>
      </m:oMath>
      <w:r w:rsidRPr="00286FF8">
        <w:rPr>
          <w:rFonts w:eastAsiaTheme="minorEastAsia"/>
        </w:rPr>
        <w:t xml:space="preserve">. The belief in </w:t>
      </w:r>
      <m:oMath>
        <m:r>
          <w:rPr>
            <w:rFonts w:ascii="Cambria Math" w:eastAsiaTheme="minorEastAsia" w:hAnsi="Cambria Math"/>
          </w:rPr>
          <m:t>m(A)</m:t>
        </m:r>
      </m:oMath>
      <w:r w:rsidRPr="00CF4F06">
        <w:rPr>
          <w:rFonts w:eastAsiaTheme="minorEastAsia"/>
        </w:rPr>
        <w:t xml:space="preserve"> represents our ignorance, which can be subdivided among the subsets of</w:t>
      </w:r>
      <m:oMath>
        <m:r>
          <w:rPr>
            <w:rFonts w:ascii="Cambria Math" w:eastAsiaTheme="minorEastAsia" w:hAnsi="Cambria Math"/>
          </w:rPr>
          <m:t xml:space="preserve"> A</m:t>
        </m:r>
      </m:oMath>
      <w:r w:rsidRPr="00CF4F06">
        <w:rPr>
          <w:rFonts w:eastAsiaTheme="minorEastAsia"/>
        </w:rPr>
        <w:t xml:space="preserve">. Each element </w:t>
      </w:r>
      <m:oMath>
        <m:r>
          <w:rPr>
            <w:rFonts w:ascii="Cambria Math" w:eastAsiaTheme="minorEastAsia" w:hAnsi="Cambria Math"/>
          </w:rPr>
          <m:t>B</m:t>
        </m:r>
      </m:oMath>
      <w:r w:rsidRPr="00CF4F06">
        <w:rPr>
          <w:rFonts w:eastAsiaTheme="minorEastAsia"/>
        </w:rPr>
        <w:t xml:space="preserve"> with </w:t>
      </w:r>
      <m:oMath>
        <m:r>
          <w:rPr>
            <w:rFonts w:ascii="Cambria Math" w:eastAsiaTheme="minorEastAsia" w:hAnsi="Cambria Math"/>
          </w:rPr>
          <m:t>m(B)≠0</m:t>
        </m:r>
      </m:oMath>
      <w:r w:rsidRPr="00CF4F06">
        <w:rPr>
          <w:rFonts w:eastAsiaTheme="minorEastAsia"/>
        </w:rPr>
        <w:t xml:space="preserve"> is called a focal element. The belief function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CF4F06" w14:paraId="7FD8D25D" w14:textId="77777777" w:rsidTr="004130A7">
        <w:tc>
          <w:tcPr>
            <w:tcW w:w="8086" w:type="dxa"/>
          </w:tcPr>
          <w:p w14:paraId="4044B713" w14:textId="77777777" w:rsidR="008378F8" w:rsidRPr="00CF4F06" w:rsidRDefault="008378F8" w:rsidP="004130A7">
            <m:oMathPara>
              <m:oMathParaPr>
                <m:jc m:val="center"/>
              </m:oMathParaPr>
              <m:oMath>
                <m:r>
                  <w:rPr>
                    <w:rFonts w:ascii="Cambria Math" w:hAnsi="Cambria Math"/>
                  </w:rPr>
                  <m:t>bel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14:paraId="273037C9" w14:textId="77777777" w:rsidR="008378F8" w:rsidRPr="00286FF8" w:rsidRDefault="008378F8" w:rsidP="004130A7">
            <w:bookmarkStart w:id="777" w:name="_Ref410919722"/>
            <w:r w:rsidRPr="00286FF8">
              <w:t>(</w:t>
            </w:r>
            <w:r w:rsidR="005E1750" w:rsidRPr="00286FF8">
              <w:fldChar w:fldCharType="begin"/>
            </w:r>
            <w:r w:rsidR="005E1750" w:rsidRPr="00CF4F06">
              <w:instrText xml:space="preserve"> SEQ Equation \* ARABIC </w:instrText>
            </w:r>
            <w:r w:rsidR="005E1750" w:rsidRPr="00286FF8">
              <w:rPr>
                <w:rPrChange w:id="778" w:author="Chancerel, Perrine" w:date="2015-04-01T12:09:00Z">
                  <w:rPr>
                    <w:noProof/>
                  </w:rPr>
                </w:rPrChange>
              </w:rPr>
              <w:fldChar w:fldCharType="separate"/>
            </w:r>
            <w:r w:rsidR="00344F4E" w:rsidRPr="00286FF8">
              <w:rPr>
                <w:noProof/>
              </w:rPr>
              <w:t>36</w:t>
            </w:r>
            <w:r w:rsidR="005E1750" w:rsidRPr="00286FF8">
              <w:rPr>
                <w:noProof/>
              </w:rPr>
              <w:fldChar w:fldCharType="end"/>
            </w:r>
            <w:r w:rsidRPr="00CF4F06">
              <w:t>)</w:t>
            </w:r>
            <w:bookmarkEnd w:id="777"/>
          </w:p>
        </w:tc>
      </w:tr>
    </w:tbl>
    <w:p w14:paraId="3C0B2A67" w14:textId="77777777" w:rsidR="008378F8" w:rsidRPr="00CF4F06" w:rsidRDefault="008378F8" w:rsidP="008378F8">
      <w:pPr>
        <w:rPr>
          <w:rFonts w:eastAsiaTheme="minorEastAsia"/>
        </w:rPr>
      </w:pPr>
      <w:r w:rsidRPr="00CF4F06">
        <w:t>It represents the minimal trust we can have in</w:t>
      </w:r>
      <m:oMath>
        <m:r>
          <w:rPr>
            <w:rFonts w:ascii="Cambria Math" w:hAnsi="Cambria Math"/>
          </w:rPr>
          <m:t xml:space="preserve"> B</m:t>
        </m:r>
      </m:oMath>
      <w:r w:rsidRPr="00CF4F06">
        <w:rPr>
          <w:rFonts w:eastAsiaTheme="minorEastAsia"/>
        </w:rPr>
        <w:t xml:space="preserve"> because of the supporting subset</w:t>
      </w:r>
      <m:oMath>
        <m:r>
          <w:rPr>
            <w:rFonts w:ascii="Cambria Math" w:eastAsiaTheme="minorEastAsia" w:hAnsi="Cambria Math"/>
          </w:rPr>
          <m:t xml:space="preserve"> A</m:t>
        </m:r>
      </m:oMath>
      <w:r w:rsidRPr="00CF4F06">
        <w:rPr>
          <w:rFonts w:eastAsiaTheme="minorEastAsia"/>
        </w:rPr>
        <w:t xml:space="preserve">. </w:t>
      </w:r>
      <w:r w:rsidR="0046337B" w:rsidRPr="00CF4F06">
        <w:rPr>
          <w:rFonts w:eastAsiaTheme="minorEastAsia"/>
        </w:rPr>
        <w:t xml:space="preserve">The complement of belief is doubt.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CF4F06" w14:paraId="2F7F4542" w14:textId="77777777" w:rsidTr="004130A7">
        <w:tc>
          <w:tcPr>
            <w:tcW w:w="8086" w:type="dxa"/>
          </w:tcPr>
          <w:p w14:paraId="13668B8F" w14:textId="77777777" w:rsidR="0046337B" w:rsidRPr="00CF4F06" w:rsidRDefault="0046337B" w:rsidP="004130A7">
            <m:oMathPara>
              <m:oMathParaPr>
                <m:jc m:val="center"/>
              </m:oMathParaPr>
              <m:oMath>
                <m:r>
                  <w:rPr>
                    <w:rFonts w:ascii="Cambria Math" w:hAnsi="Cambria Math"/>
                  </w:rPr>
                  <m:t>doubt(B)=1-bel(B)</m:t>
                </m:r>
              </m:oMath>
            </m:oMathPara>
          </w:p>
        </w:tc>
        <w:tc>
          <w:tcPr>
            <w:tcW w:w="626" w:type="dxa"/>
          </w:tcPr>
          <w:p w14:paraId="6004B421" w14:textId="77777777" w:rsidR="0046337B" w:rsidRPr="00286FF8" w:rsidRDefault="0046337B" w:rsidP="004130A7">
            <w:bookmarkStart w:id="779" w:name="_Ref410918996"/>
            <w:r w:rsidRPr="00CF4F06">
              <w:t>(</w:t>
            </w:r>
            <w:r w:rsidR="005E1750" w:rsidRPr="00286FF8">
              <w:fldChar w:fldCharType="begin"/>
            </w:r>
            <w:r w:rsidR="005E1750" w:rsidRPr="00CF4F06">
              <w:instrText xml:space="preserve"> SEQ Equation \* ARABIC </w:instrText>
            </w:r>
            <w:r w:rsidR="005E1750" w:rsidRPr="00286FF8">
              <w:rPr>
                <w:rPrChange w:id="780" w:author="Chancerel, Perrine" w:date="2015-04-01T12:09:00Z">
                  <w:rPr>
                    <w:noProof/>
                  </w:rPr>
                </w:rPrChange>
              </w:rPr>
              <w:fldChar w:fldCharType="separate"/>
            </w:r>
            <w:r w:rsidR="00344F4E" w:rsidRPr="00286FF8">
              <w:rPr>
                <w:noProof/>
              </w:rPr>
              <w:t>37</w:t>
            </w:r>
            <w:r w:rsidR="005E1750" w:rsidRPr="00286FF8">
              <w:rPr>
                <w:noProof/>
              </w:rPr>
              <w:fldChar w:fldCharType="end"/>
            </w:r>
            <w:r w:rsidRPr="00CF4F06">
              <w:t>)</w:t>
            </w:r>
            <w:bookmarkEnd w:id="779"/>
          </w:p>
        </w:tc>
      </w:tr>
    </w:tbl>
    <w:p w14:paraId="4090C4B3" w14:textId="77777777" w:rsidR="008378F8" w:rsidRPr="00CF4F06" w:rsidRDefault="008378F8" w:rsidP="008378F8">
      <w:pPr>
        <w:rPr>
          <w:rFonts w:eastAsiaTheme="minorEastAsia"/>
        </w:rPr>
      </w:pPr>
      <w:r w:rsidRPr="00CF4F06">
        <w:rPr>
          <w:rFonts w:eastAsiaTheme="minorEastAsia"/>
        </w:rPr>
        <w:t xml:space="preserve">The plausibility </w:t>
      </w:r>
      <m:oMath>
        <m:r>
          <w:rPr>
            <w:rFonts w:ascii="Cambria Math" w:eastAsiaTheme="minorEastAsia" w:hAnsi="Cambria Math"/>
          </w:rPr>
          <m:t>pl(A)</m:t>
        </m:r>
      </m:oMath>
      <w:r w:rsidRPr="00CF4F06">
        <w:rPr>
          <w:rFonts w:eastAsiaTheme="minorEastAsia"/>
        </w:rPr>
        <w:t xml:space="preserve"> is the sum of all masses of the subset of the set of interest.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CF4F06" w14:paraId="3F99424F" w14:textId="77777777" w:rsidTr="004130A7">
        <w:tc>
          <w:tcPr>
            <w:tcW w:w="8086" w:type="dxa"/>
          </w:tcPr>
          <w:p w14:paraId="0CD6EB0F" w14:textId="77777777" w:rsidR="008378F8" w:rsidRPr="00CF4F06"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14:paraId="2C0464BC" w14:textId="77777777" w:rsidR="008378F8" w:rsidRPr="00286FF8" w:rsidRDefault="008378F8" w:rsidP="004130A7">
            <w:bookmarkStart w:id="781" w:name="_Ref410919764"/>
            <w:r w:rsidRPr="00286FF8">
              <w:t>(</w:t>
            </w:r>
            <w:r w:rsidR="005E1750" w:rsidRPr="00286FF8">
              <w:fldChar w:fldCharType="begin"/>
            </w:r>
            <w:r w:rsidR="005E1750" w:rsidRPr="00CF4F06">
              <w:instrText xml:space="preserve"> SEQ Equation \* ARABIC </w:instrText>
            </w:r>
            <w:r w:rsidR="005E1750" w:rsidRPr="00286FF8">
              <w:rPr>
                <w:rPrChange w:id="782" w:author="Chancerel, Perrine" w:date="2015-04-01T12:09:00Z">
                  <w:rPr>
                    <w:noProof/>
                  </w:rPr>
                </w:rPrChange>
              </w:rPr>
              <w:fldChar w:fldCharType="separate"/>
            </w:r>
            <w:r w:rsidR="00344F4E" w:rsidRPr="00286FF8">
              <w:rPr>
                <w:noProof/>
              </w:rPr>
              <w:t>38</w:t>
            </w:r>
            <w:r w:rsidR="005E1750" w:rsidRPr="00286FF8">
              <w:rPr>
                <w:noProof/>
              </w:rPr>
              <w:fldChar w:fldCharType="end"/>
            </w:r>
            <w:r w:rsidRPr="00CF4F06">
              <w:t>)</w:t>
            </w:r>
            <w:bookmarkEnd w:id="781"/>
          </w:p>
        </w:tc>
      </w:tr>
    </w:tbl>
    <w:p w14:paraId="7591AB82" w14:textId="77777777" w:rsidR="008378F8" w:rsidRPr="00CF4F06" w:rsidRDefault="008378F8" w:rsidP="008378F8">
      <w:pPr>
        <w:rPr>
          <w:rFonts w:eastAsiaTheme="minorEastAsia"/>
        </w:rPr>
      </w:pPr>
      <w:r w:rsidRPr="00CF4F06">
        <w:rPr>
          <w:rFonts w:eastAsiaTheme="minorEastAsia"/>
        </w:rPr>
        <w:t xml:space="preserve">The plausibility </w:t>
      </w:r>
      <m:oMath>
        <m:r>
          <w:rPr>
            <w:rFonts w:ascii="Cambria Math" w:eastAsiaTheme="minorEastAsia" w:hAnsi="Cambria Math"/>
          </w:rPr>
          <m:t>pl(A)</m:t>
        </m:r>
      </m:oMath>
      <w:r w:rsidRPr="00CF4F06">
        <w:rPr>
          <w:rFonts w:eastAsiaTheme="minorEastAsia"/>
        </w:rPr>
        <w:t xml:space="preserve"> can be derived from the belief in the following way: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CF4F06" w14:paraId="21E252E1" w14:textId="77777777" w:rsidTr="004130A7">
        <w:tc>
          <w:tcPr>
            <w:tcW w:w="8086" w:type="dxa"/>
          </w:tcPr>
          <w:p w14:paraId="706DA01F" w14:textId="77777777" w:rsidR="008378F8" w:rsidRPr="00286FF8"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=1-bel(</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hAnsi="Cambria Math"/>
                  </w:rPr>
                  <m:t>)</m:t>
                </m:r>
              </m:oMath>
            </m:oMathPara>
          </w:p>
        </w:tc>
        <w:tc>
          <w:tcPr>
            <w:tcW w:w="626" w:type="dxa"/>
          </w:tcPr>
          <w:p w14:paraId="38A4B5E1" w14:textId="77777777" w:rsidR="008378F8" w:rsidRPr="00286FF8" w:rsidRDefault="008378F8" w:rsidP="004130A7">
            <w:r w:rsidRPr="006B43F4">
              <w:t>(</w:t>
            </w:r>
            <w:r w:rsidR="005E1750" w:rsidRPr="00286FF8">
              <w:fldChar w:fldCharType="begin"/>
            </w:r>
            <w:r w:rsidR="005E1750" w:rsidRPr="00CF4F06">
              <w:instrText xml:space="preserve"> SEQ Equation \* ARABIC </w:instrText>
            </w:r>
            <w:r w:rsidR="005E1750" w:rsidRPr="00286FF8">
              <w:rPr>
                <w:rPrChange w:id="783" w:author="Chancerel, Perrine" w:date="2015-04-01T12:09:00Z">
                  <w:rPr>
                    <w:noProof/>
                  </w:rPr>
                </w:rPrChange>
              </w:rPr>
              <w:fldChar w:fldCharType="separate"/>
            </w:r>
            <w:r w:rsidR="00344F4E" w:rsidRPr="00286FF8">
              <w:rPr>
                <w:noProof/>
              </w:rPr>
              <w:t>39</w:t>
            </w:r>
            <w:r w:rsidR="005E1750" w:rsidRPr="00286FF8">
              <w:rPr>
                <w:noProof/>
              </w:rPr>
              <w:fldChar w:fldCharType="end"/>
            </w:r>
            <w:r w:rsidRPr="00CF4F06">
              <w:t>)</w:t>
            </w:r>
          </w:p>
        </w:tc>
      </w:tr>
    </w:tbl>
    <w:p w14:paraId="029248ED" w14:textId="77777777" w:rsidR="0046337B" w:rsidRPr="00CF4F06" w:rsidRDefault="0046337B" w:rsidP="0046337B">
      <w:pPr>
        <w:rPr>
          <w:rFonts w:eastAsiaTheme="minorEastAsia"/>
        </w:rPr>
      </w:pPr>
      <w:r w:rsidRPr="00CF4F06">
        <w:rPr>
          <w:rFonts w:eastAsiaTheme="minorEastAsia"/>
        </w:rPr>
        <w:t xml:space="preserve">The complement of plausibility is disbelief.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CF4F06" w14:paraId="7056BA01" w14:textId="77777777" w:rsidTr="004130A7">
        <w:tc>
          <w:tcPr>
            <w:tcW w:w="8086" w:type="dxa"/>
          </w:tcPr>
          <w:p w14:paraId="41044EA4" w14:textId="77777777" w:rsidR="0046337B" w:rsidRPr="00CF4F06" w:rsidRDefault="0046337B" w:rsidP="0046337B">
            <m:oMathPara>
              <m:oMathParaPr>
                <m:jc m:val="center"/>
              </m:oMathParaPr>
              <m:oMath>
                <m:r>
                  <w:rPr>
                    <w:rFonts w:ascii="Cambria Math" w:hAnsi="Cambria Math"/>
                  </w:rPr>
                  <m:t>disbelief</m:t>
                </m:r>
                <m:d>
                  <m:dPr>
                    <m:ctrlPr>
                      <w:rPr>
                        <w:rFonts w:ascii="Cambria Math" w:hAnsi="Cambria Math"/>
                        <w:i/>
                      </w:rPr>
                    </m:ctrlPr>
                  </m:dPr>
                  <m:e>
                    <m:r>
                      <w:rPr>
                        <w:rFonts w:ascii="Cambria Math" w:hAnsi="Cambria Math"/>
                      </w:rPr>
                      <m:t>B</m:t>
                    </m:r>
                  </m:e>
                </m:d>
                <m:r>
                  <w:rPr>
                    <w:rFonts w:ascii="Cambria Math" w:hAnsi="Cambria Math"/>
                  </w:rPr>
                  <m:t>=1-pl(B)</m:t>
                </m:r>
              </m:oMath>
            </m:oMathPara>
          </w:p>
        </w:tc>
        <w:tc>
          <w:tcPr>
            <w:tcW w:w="626" w:type="dxa"/>
          </w:tcPr>
          <w:p w14:paraId="5D49B94D" w14:textId="77777777" w:rsidR="0046337B" w:rsidRPr="00286FF8" w:rsidRDefault="0046337B" w:rsidP="004130A7">
            <w:r w:rsidRPr="00CF4F06">
              <w:t>(</w:t>
            </w:r>
            <w:r w:rsidR="005E1750" w:rsidRPr="00286FF8">
              <w:fldChar w:fldCharType="begin"/>
            </w:r>
            <w:r w:rsidR="005E1750" w:rsidRPr="00CF4F06">
              <w:instrText xml:space="preserve"> SEQ Equation \* ARABIC </w:instrText>
            </w:r>
            <w:r w:rsidR="005E1750" w:rsidRPr="00286FF8">
              <w:rPr>
                <w:rPrChange w:id="784" w:author="Chancerel, Perrine" w:date="2015-04-01T12:09:00Z">
                  <w:rPr>
                    <w:noProof/>
                  </w:rPr>
                </w:rPrChange>
              </w:rPr>
              <w:fldChar w:fldCharType="separate"/>
            </w:r>
            <w:r w:rsidR="00344F4E" w:rsidRPr="00286FF8">
              <w:rPr>
                <w:noProof/>
              </w:rPr>
              <w:t>40</w:t>
            </w:r>
            <w:r w:rsidR="005E1750" w:rsidRPr="00286FF8">
              <w:rPr>
                <w:noProof/>
              </w:rPr>
              <w:fldChar w:fldCharType="end"/>
            </w:r>
            <w:r w:rsidRPr="00CF4F06">
              <w:t>)</w:t>
            </w:r>
          </w:p>
        </w:tc>
      </w:tr>
    </w:tbl>
    <w:p w14:paraId="4A2A9BF1" w14:textId="77777777" w:rsidR="008378F8" w:rsidRPr="00286FF8" w:rsidRDefault="008378F8" w:rsidP="008378F8">
      <w:pPr>
        <w:rPr>
          <w:rFonts w:eastAsiaTheme="minorEastAsia"/>
        </w:rPr>
      </w:pPr>
      <w:r w:rsidRPr="00CF4F06">
        <w:rPr>
          <w:rFonts w:eastAsiaTheme="minorEastAsia"/>
        </w:rPr>
        <w:lastRenderedPageBreak/>
        <w:t>The connection between b</w:t>
      </w:r>
      <w:r w:rsidR="002A5810" w:rsidRPr="00CF4F06">
        <w:rPr>
          <w:rFonts w:eastAsiaTheme="minorEastAsia"/>
        </w:rPr>
        <w:t>elief, disbelief, plausibility</w:t>
      </w:r>
      <w:r w:rsidR="0046337B" w:rsidRPr="00CF4F06">
        <w:rPr>
          <w:rFonts w:eastAsiaTheme="minorEastAsia"/>
        </w:rPr>
        <w:t xml:space="preserve"> and doubt is shown in </w:t>
      </w:r>
      <w:r w:rsidR="0046337B" w:rsidRPr="00286FF8">
        <w:rPr>
          <w:rFonts w:eastAsiaTheme="minorEastAsia"/>
        </w:rPr>
        <w:fldChar w:fldCharType="begin"/>
      </w:r>
      <w:r w:rsidR="0046337B" w:rsidRPr="00CF4F06">
        <w:rPr>
          <w:rFonts w:eastAsiaTheme="minorEastAsia"/>
        </w:rPr>
        <w:instrText xml:space="preserve"> REF _Ref410916394 \h </w:instrText>
      </w:r>
      <w:r w:rsidR="0046337B" w:rsidRPr="00286FF8">
        <w:rPr>
          <w:rFonts w:eastAsiaTheme="minorEastAsia"/>
        </w:rPr>
      </w:r>
      <w:r w:rsidR="0046337B" w:rsidRPr="00286FF8">
        <w:rPr>
          <w:rFonts w:eastAsiaTheme="minorEastAsia"/>
          <w:rPrChange w:id="785" w:author="Chancerel, Perrine" w:date="2015-04-01T12:09:00Z">
            <w:rPr>
              <w:rFonts w:eastAsiaTheme="minorEastAsia"/>
            </w:rPr>
          </w:rPrChange>
        </w:rPr>
        <w:fldChar w:fldCharType="separate"/>
      </w:r>
      <w:r w:rsidR="00344F4E" w:rsidRPr="00286FF8">
        <w:t xml:space="preserve">Figure </w:t>
      </w:r>
      <w:r w:rsidR="00344F4E" w:rsidRPr="006B43F4">
        <w:rPr>
          <w:noProof/>
        </w:rPr>
        <w:t>3</w:t>
      </w:r>
      <w:r w:rsidR="0046337B" w:rsidRPr="00286FF8">
        <w:rPr>
          <w:rFonts w:eastAsiaTheme="minorEastAsia"/>
        </w:rPr>
        <w:fldChar w:fldCharType="end"/>
      </w:r>
      <w:r w:rsidR="0046337B" w:rsidRPr="00CF4F06">
        <w:rPr>
          <w:rFonts w:eastAsiaTheme="minorEastAsia"/>
        </w:rPr>
        <w:t xml:space="preserve"> </w:t>
      </w:r>
      <w:sdt>
        <w:sdtPr>
          <w:rPr>
            <w:rFonts w:eastAsiaTheme="minorEastAsia"/>
          </w:rPr>
          <w:id w:val="1259793677"/>
          <w:citation/>
        </w:sdtPr>
        <w:sdtContent>
          <w:r w:rsidR="00D94ADF" w:rsidRPr="006B43F4">
            <w:rPr>
              <w:rFonts w:eastAsiaTheme="minorEastAsia"/>
              <w:rPrChange w:id="786" w:author="Chancerel, Perrine" w:date="2015-04-01T12:09:00Z">
                <w:rPr/>
              </w:rPrChange>
            </w:rPr>
            <w:fldChar w:fldCharType="begin"/>
          </w:r>
          <w:r w:rsidR="00D94ADF" w:rsidRPr="00CF4F06">
            <w:rPr>
              <w:rFonts w:eastAsiaTheme="minorEastAsia"/>
            </w:rPr>
            <w:instrText xml:space="preserve"> CITATION Kay2007 \l 1033 </w:instrText>
          </w:r>
          <w:r w:rsidR="00D94ADF" w:rsidRPr="006B43F4">
            <w:rPr>
              <w:rFonts w:eastAsiaTheme="minorEastAsia"/>
              <w:rPrChange w:id="787" w:author="Chancerel, Perrine" w:date="2015-04-01T12:09:00Z">
                <w:rPr>
                  <w:rFonts w:eastAsiaTheme="minorEastAsia"/>
                </w:rPr>
              </w:rPrChange>
            </w:rPr>
            <w:fldChar w:fldCharType="separate"/>
          </w:r>
          <w:r w:rsidR="00344F4E" w:rsidRPr="006B43F4">
            <w:rPr>
              <w:rFonts w:eastAsiaTheme="minorEastAsia"/>
              <w:noProof/>
            </w:rPr>
            <w:t>(Kay, 2007)</w:t>
          </w:r>
          <w:r w:rsidR="00D94ADF" w:rsidRPr="006B43F4">
            <w:rPr>
              <w:rFonts w:eastAsiaTheme="minorEastAsia"/>
            </w:rPr>
            <w:fldChar w:fldCharType="end"/>
          </w:r>
        </w:sdtContent>
      </w:sdt>
      <w:r w:rsidR="00D94ADF" w:rsidRPr="00CF4F06">
        <w:rPr>
          <w:rFonts w:eastAsiaTheme="minorEastAsia"/>
        </w:rPr>
        <w:t>.</w:t>
      </w:r>
    </w:p>
    <w:p w14:paraId="5FAD55D3" w14:textId="77777777" w:rsidR="0046337B" w:rsidRPr="00CF4F06" w:rsidRDefault="0046337B" w:rsidP="0046337B">
      <w:pPr>
        <w:keepNext/>
        <w:jc w:val="center"/>
      </w:pPr>
      <w:r w:rsidRPr="00F579C9">
        <w:rPr>
          <w:rFonts w:eastAsiaTheme="minorEastAsia"/>
          <w:noProof/>
          <w:lang w:val="de-DE" w:eastAsia="de-DE"/>
        </w:rPr>
        <w:drawing>
          <wp:inline distT="0" distB="0" distL="0" distR="0" wp14:anchorId="469E2359" wp14:editId="3BBEFAF4">
            <wp:extent cx="3576577" cy="1563376"/>
            <wp:effectExtent l="0" t="0" r="5080" b="0"/>
            <wp:docPr id="91" name="Picture 91" descr="C:\Users\WIN\Masterthesis\Masterthesis\Masterarbeit_daten\2.4\sha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shaf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87106" cy="1567978"/>
                    </a:xfrm>
                    <a:prstGeom prst="rect">
                      <a:avLst/>
                    </a:prstGeom>
                    <a:noFill/>
                    <a:ln>
                      <a:noFill/>
                    </a:ln>
                  </pic:spPr>
                </pic:pic>
              </a:graphicData>
            </a:graphic>
          </wp:inline>
        </w:drawing>
      </w:r>
    </w:p>
    <w:p w14:paraId="17C2615D" w14:textId="77777777" w:rsidR="0046337B" w:rsidRPr="00CF4F06" w:rsidRDefault="0046337B" w:rsidP="0046337B">
      <w:pPr>
        <w:pStyle w:val="Beschriftung"/>
        <w:jc w:val="center"/>
        <w:rPr>
          <w:rFonts w:eastAsiaTheme="minorEastAsia"/>
        </w:rPr>
      </w:pPr>
      <w:bookmarkStart w:id="788" w:name="_Ref410916394"/>
      <w:bookmarkStart w:id="789" w:name="_Toc415436383"/>
      <w:r w:rsidRPr="006B43F4">
        <w:t xml:space="preserve">Figure </w:t>
      </w:r>
      <w:r w:rsidR="005E1750" w:rsidRPr="00E36537">
        <w:fldChar w:fldCharType="begin"/>
      </w:r>
      <w:r w:rsidR="005E1750" w:rsidRPr="00CF4F06">
        <w:instrText xml:space="preserve"> SEQ Figure \* ARABIC </w:instrText>
      </w:r>
      <w:r w:rsidR="005E1750" w:rsidRPr="00E36537">
        <w:rPr>
          <w:rPrChange w:id="790" w:author="Chancerel, Perrine" w:date="2015-04-01T12:09:00Z">
            <w:rPr>
              <w:noProof/>
            </w:rPr>
          </w:rPrChange>
        </w:rPr>
        <w:fldChar w:fldCharType="separate"/>
      </w:r>
      <w:r w:rsidR="00344F4E" w:rsidRPr="00CF4F06">
        <w:rPr>
          <w:noProof/>
        </w:rPr>
        <w:t>3</w:t>
      </w:r>
      <w:r w:rsidR="005E1750" w:rsidRPr="00E36537">
        <w:rPr>
          <w:noProof/>
        </w:rPr>
        <w:fldChar w:fldCharType="end"/>
      </w:r>
      <w:bookmarkEnd w:id="788"/>
      <w:r w:rsidRPr="00CF4F06">
        <w:t xml:space="preserve">: Connection between belief, disbelief, plausibility and doubt </w:t>
      </w:r>
      <w:sdt>
        <w:sdtPr>
          <w:id w:val="-1353949645"/>
          <w:citation/>
        </w:sdtPr>
        <w:sdtContent>
          <w:r w:rsidRPr="00E36537">
            <w:fldChar w:fldCharType="begin"/>
          </w:r>
          <w:r w:rsidRPr="00CF4F06">
            <w:instrText xml:space="preserve"> CITATION Rak07 \l 1033 </w:instrText>
          </w:r>
          <w:r w:rsidRPr="00E36537">
            <w:rPr>
              <w:rPrChange w:id="791" w:author="Chancerel, Perrine" w:date="2015-04-01T12:09:00Z">
                <w:rPr/>
              </w:rPrChange>
            </w:rPr>
            <w:fldChar w:fldCharType="separate"/>
          </w:r>
          <w:r w:rsidR="00344F4E" w:rsidRPr="00CF4F06">
            <w:rPr>
              <w:noProof/>
            </w:rPr>
            <w:t>(Rakowsky, 2007)</w:t>
          </w:r>
          <w:r w:rsidRPr="00E36537">
            <w:fldChar w:fldCharType="end"/>
          </w:r>
        </w:sdtContent>
      </w:sdt>
      <w:bookmarkEnd w:id="789"/>
    </w:p>
    <w:p w14:paraId="171DDADE" w14:textId="77777777" w:rsidR="008378F8" w:rsidRPr="00CF4F06" w:rsidRDefault="008378F8" w:rsidP="008378F8">
      <w:pPr>
        <w:pStyle w:val="berschrift4"/>
        <w:rPr>
          <w:rFonts w:eastAsiaTheme="minorEastAsia"/>
        </w:rPr>
      </w:pPr>
      <w:proofErr w:type="spellStart"/>
      <w:r w:rsidRPr="00CF4F06">
        <w:rPr>
          <w:rFonts w:eastAsiaTheme="minorEastAsia"/>
        </w:rPr>
        <w:t>Dempster</w:t>
      </w:r>
      <w:proofErr w:type="spellEnd"/>
      <w:r w:rsidRPr="00CF4F06">
        <w:rPr>
          <w:rFonts w:eastAsiaTheme="minorEastAsia"/>
        </w:rPr>
        <w:t xml:space="preserve"> combination rule</w:t>
      </w:r>
    </w:p>
    <w:p w14:paraId="6F624552" w14:textId="77777777" w:rsidR="008378F8" w:rsidRPr="00286FF8" w:rsidRDefault="008378F8" w:rsidP="008378F8">
      <w:pPr>
        <w:rPr>
          <w:rFonts w:eastAsiaTheme="minorEastAsia"/>
        </w:rPr>
      </w:pPr>
      <w:r w:rsidRPr="00CF4F06">
        <w:rPr>
          <w:rFonts w:eastAsiaTheme="minorEastAsia"/>
        </w:rPr>
        <w:t xml:space="preserve">The </w:t>
      </w:r>
      <w:proofErr w:type="spellStart"/>
      <w:r w:rsidRPr="00CF4F06">
        <w:rPr>
          <w:rFonts w:eastAsiaTheme="minorEastAsia"/>
        </w:rPr>
        <w:t>Dempster</w:t>
      </w:r>
      <w:proofErr w:type="spellEnd"/>
      <w:r w:rsidRPr="00CF4F06">
        <w:rPr>
          <w:rFonts w:eastAsiaTheme="minorEastAsia"/>
        </w:rPr>
        <w:t xml:space="preserve"> combination rule is the possibility to combine masses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sidRPr="00CF4F06">
        <w:rPr>
          <w:rFonts w:eastAsiaTheme="minorEastAsia"/>
        </w:rPr>
        <w:t xml:space="preserve"> on </w:t>
      </w:r>
      <m:oMath>
        <m:r>
          <w:rPr>
            <w:rFonts w:ascii="Cambria Math" w:eastAsiaTheme="minorEastAsia" w:hAnsi="Cambria Math"/>
          </w:rPr>
          <m:t>h</m:t>
        </m:r>
      </m:oMath>
      <w:r w:rsidRPr="006B43F4">
        <w:rPr>
          <w:rFonts w:eastAsiaTheme="minorEastAsia"/>
        </w:rPr>
        <w:t xml:space="preserve"> with the orthogonal sum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sidRPr="00CF4F06">
        <w:rPr>
          <w:rFonts w:eastAsiaTheme="minorEastAsia"/>
        </w:rPr>
        <w:t xml:space="preserve"> which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CF4F06" w14:paraId="1999A7B4" w14:textId="77777777" w:rsidTr="004130A7">
        <w:tc>
          <w:tcPr>
            <w:tcW w:w="8086" w:type="dxa"/>
          </w:tcPr>
          <w:p w14:paraId="280A505A" w14:textId="77777777" w:rsidR="008378F8" w:rsidRPr="00CF4F06" w:rsidRDefault="00D0670B"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(C)=K</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=C</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14:paraId="2EB96663" w14:textId="77777777" w:rsidR="008378F8" w:rsidRPr="00286FF8" w:rsidRDefault="008378F8" w:rsidP="004130A7">
            <w:bookmarkStart w:id="792" w:name="_Ref410917975"/>
            <w:r w:rsidRPr="00286FF8">
              <w:t>(</w:t>
            </w:r>
            <w:r w:rsidR="005E1750" w:rsidRPr="00286FF8">
              <w:fldChar w:fldCharType="begin"/>
            </w:r>
            <w:r w:rsidR="005E1750" w:rsidRPr="00CF4F06">
              <w:instrText xml:space="preserve"> SEQ Equation \* ARABIC </w:instrText>
            </w:r>
            <w:r w:rsidR="005E1750" w:rsidRPr="00286FF8">
              <w:rPr>
                <w:rPrChange w:id="793" w:author="Chancerel, Perrine" w:date="2015-04-01T12:09:00Z">
                  <w:rPr>
                    <w:noProof/>
                  </w:rPr>
                </w:rPrChange>
              </w:rPr>
              <w:fldChar w:fldCharType="separate"/>
            </w:r>
            <w:r w:rsidR="00344F4E" w:rsidRPr="00286FF8">
              <w:rPr>
                <w:noProof/>
              </w:rPr>
              <w:t>41</w:t>
            </w:r>
            <w:r w:rsidR="005E1750" w:rsidRPr="00286FF8">
              <w:rPr>
                <w:noProof/>
              </w:rPr>
              <w:fldChar w:fldCharType="end"/>
            </w:r>
            <w:r w:rsidRPr="00CF4F06">
              <w:t>)</w:t>
            </w:r>
            <w:bookmarkEnd w:id="792"/>
          </w:p>
        </w:tc>
      </w:tr>
    </w:tbl>
    <w:p w14:paraId="36C35FA9" w14:textId="77777777" w:rsidR="008378F8" w:rsidRPr="00CF4F06" w:rsidRDefault="008F64B2" w:rsidP="008378F8">
      <w:r w:rsidRPr="00CF4F06">
        <w:t>In which</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CF4F06" w14:paraId="2F9DF807" w14:textId="77777777" w:rsidTr="004130A7">
        <w:tc>
          <w:tcPr>
            <w:tcW w:w="8086" w:type="dxa"/>
          </w:tcPr>
          <w:p w14:paraId="0039A3E0" w14:textId="77777777" w:rsidR="008378F8" w:rsidRPr="00286FF8" w:rsidRDefault="00D0670B" w:rsidP="008F64B2">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s</m:t>
                            </m:r>
                          </m:sub>
                        </m:sSub>
                      </m:e>
                    </m:d>
                  </m:e>
                </m:nary>
                <m:r>
                  <w:rPr>
                    <w:rFonts w:ascii="Cambria Math" w:eastAsiaTheme="minorEastAsia" w:hAnsi="Cambria Math"/>
                  </w:rPr>
                  <m:t xml:space="preserve"> .</m:t>
                </m:r>
              </m:oMath>
            </m:oMathPara>
          </w:p>
        </w:tc>
        <w:tc>
          <w:tcPr>
            <w:tcW w:w="626" w:type="dxa"/>
          </w:tcPr>
          <w:p w14:paraId="3E5074CF" w14:textId="77777777" w:rsidR="008378F8" w:rsidRPr="00286FF8" w:rsidRDefault="008378F8" w:rsidP="004130A7">
            <w:bookmarkStart w:id="794" w:name="_Ref410918892"/>
            <w:r w:rsidRPr="006B43F4">
              <w:t>(</w:t>
            </w:r>
            <w:r w:rsidR="005E1750" w:rsidRPr="00286FF8">
              <w:fldChar w:fldCharType="begin"/>
            </w:r>
            <w:r w:rsidR="005E1750" w:rsidRPr="00CF4F06">
              <w:instrText xml:space="preserve"> SEQ Equation \* ARABIC </w:instrText>
            </w:r>
            <w:r w:rsidR="005E1750" w:rsidRPr="00286FF8">
              <w:rPr>
                <w:rPrChange w:id="795" w:author="Chancerel, Perrine" w:date="2015-04-01T12:09:00Z">
                  <w:rPr>
                    <w:noProof/>
                  </w:rPr>
                </w:rPrChange>
              </w:rPr>
              <w:fldChar w:fldCharType="separate"/>
            </w:r>
            <w:r w:rsidR="00344F4E" w:rsidRPr="00286FF8">
              <w:rPr>
                <w:noProof/>
              </w:rPr>
              <w:t>42</w:t>
            </w:r>
            <w:r w:rsidR="005E1750" w:rsidRPr="00286FF8">
              <w:rPr>
                <w:noProof/>
              </w:rPr>
              <w:fldChar w:fldCharType="end"/>
            </w:r>
            <w:r w:rsidRPr="00CF4F06">
              <w:t>)</w:t>
            </w:r>
            <w:bookmarkEnd w:id="794"/>
          </w:p>
        </w:tc>
      </w:tr>
    </w:tbl>
    <w:p w14:paraId="5A40E9B3" w14:textId="77777777" w:rsidR="008378F8" w:rsidRPr="00CF4F06" w:rsidRDefault="008378F8" w:rsidP="008378F8">
      <w:pPr>
        <w:rPr>
          <w:rFonts w:eastAsiaTheme="minorEastAsia"/>
        </w:rPr>
      </w:pPr>
      <w:r w:rsidRPr="00CF4F06">
        <w:t>The factor K is measuring the conflict between</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oMath>
      <w:r w:rsidRPr="00CF4F06">
        <w:rPr>
          <w:rFonts w:eastAsiaTheme="minorEastAsia"/>
        </w:rPr>
        <w:t xml:space="preserve">. </w:t>
      </w:r>
    </w:p>
    <w:p w14:paraId="07526AF9" w14:textId="77777777" w:rsidR="008378F8" w:rsidRPr="00CF4F06" w:rsidRDefault="008378F8" w:rsidP="008378F8">
      <w:pPr>
        <w:rPr>
          <w:rFonts w:eastAsiaTheme="minorEastAsia"/>
        </w:rPr>
      </w:pPr>
      <w:r w:rsidRPr="006B43F4">
        <w:rPr>
          <w:rFonts w:eastAsiaTheme="minorEastAsia"/>
        </w:rPr>
        <w:t xml:space="preserve">After performing the combination, the decision associated to the most probable element </w:t>
      </w:r>
      <w:r w:rsidR="005338F1" w:rsidRPr="00CF4F06">
        <w:rPr>
          <w:rFonts w:eastAsiaTheme="minorEastAsia"/>
        </w:rPr>
        <w:t xml:space="preserve">in </w:t>
      </w:r>
      <m:oMath>
        <m:r>
          <w:rPr>
            <w:rFonts w:ascii="Cambria Math" w:eastAsiaTheme="minorEastAsia" w:hAnsi="Cambria Math"/>
          </w:rPr>
          <m:t>h</m:t>
        </m:r>
      </m:oMath>
      <w:r w:rsidRPr="00CF4F06">
        <w:rPr>
          <w:rFonts w:eastAsiaTheme="minorEastAsia"/>
        </w:rPr>
        <w:t xml:space="preserve"> has to be quantified.</w:t>
      </w:r>
      <w:r w:rsidR="005338F1" w:rsidRPr="00CF4F06">
        <w:rPr>
          <w:rFonts w:eastAsiaTheme="minorEastAsia"/>
        </w:rPr>
        <w:t xml:space="preserve"> The most common decision rule is the maximum of belief, where the element in </w:t>
      </w:r>
      <m:oMath>
        <m:r>
          <w:rPr>
            <w:rFonts w:ascii="Cambria Math" w:eastAsiaTheme="minorEastAsia" w:hAnsi="Cambria Math"/>
          </w:rPr>
          <m:t>h</m:t>
        </m:r>
      </m:oMath>
      <w:r w:rsidR="005338F1" w:rsidRPr="00CF4F06">
        <w:rPr>
          <w:rFonts w:eastAsiaTheme="minorEastAsia"/>
        </w:rPr>
        <w:t xml:space="preserve"> is quantified which corresponds to the element with the maximum belief. </w:t>
      </w:r>
      <w:r w:rsidR="007E75BA" w:rsidRPr="00CF4F06">
        <w:rPr>
          <w:rFonts w:eastAsiaTheme="minorEastAsia"/>
        </w:rPr>
        <w:t>In applications for safety and reliability modeling different decision rules are used.</w:t>
      </w:r>
    </w:p>
    <w:p w14:paraId="7FDE77FE" w14:textId="77777777" w:rsidR="003026E2" w:rsidRPr="00CF4F06" w:rsidRDefault="003026E2" w:rsidP="00883132">
      <w:pPr>
        <w:pStyle w:val="berschrift2"/>
        <w:numPr>
          <w:ilvl w:val="1"/>
          <w:numId w:val="1"/>
        </w:numPr>
      </w:pPr>
      <w:r w:rsidRPr="00CF4F06">
        <w:t xml:space="preserve"> </w:t>
      </w:r>
      <w:bookmarkStart w:id="796" w:name="_Toc415436298"/>
      <w:r w:rsidRPr="00CF4F06">
        <w:t>Optical character recognition</w:t>
      </w:r>
      <w:r w:rsidR="006D74F1" w:rsidRPr="00CF4F06">
        <w:t xml:space="preserve"> </w:t>
      </w:r>
      <w:r w:rsidR="00B348C9" w:rsidRPr="00CF4F06">
        <w:t xml:space="preserve">of </w:t>
      </w:r>
      <w:r w:rsidR="008E3952" w:rsidRPr="00CF4F06">
        <w:t>IC</w:t>
      </w:r>
      <w:r w:rsidR="004903B2" w:rsidRPr="00F579C9">
        <w:fldChar w:fldCharType="begin"/>
      </w:r>
      <w:r w:rsidR="004903B2" w:rsidRPr="00CF4F06">
        <w:instrText xml:space="preserve"> XE "IC:Integrated circuit" </w:instrText>
      </w:r>
      <w:r w:rsidR="004903B2" w:rsidRPr="00F579C9">
        <w:fldChar w:fldCharType="end"/>
      </w:r>
      <w:r w:rsidR="006D74F1" w:rsidRPr="00CF4F06">
        <w:t xml:space="preserve"> markings</w:t>
      </w:r>
      <w:r w:rsidR="008E3952" w:rsidRPr="00CF4F06">
        <w:t xml:space="preserve"> from electronic PCB scrap</w:t>
      </w:r>
      <w:bookmarkEnd w:id="796"/>
    </w:p>
    <w:p w14:paraId="14AE4B8E" w14:textId="77777777" w:rsidR="002A5810" w:rsidRPr="00CF4F06" w:rsidRDefault="002A5810" w:rsidP="002A5810">
      <w:bookmarkStart w:id="797" w:name="_Ref409437338"/>
      <w:r w:rsidRPr="00CF4F06">
        <w:t>Optical character recognition (OCR</w:t>
      </w:r>
      <w:r w:rsidRPr="00CF4F06">
        <w:fldChar w:fldCharType="begin"/>
      </w:r>
      <w:r w:rsidRPr="00CF4F06">
        <w:instrText xml:space="preserve"> XE "</w:instrText>
      </w:r>
      <w:r w:rsidRPr="00286FF8">
        <w:rPr>
          <w:rFonts w:eastAsiaTheme="minorEastAsia"/>
        </w:rPr>
        <w:instrText>OCR</w:instrText>
      </w:r>
      <w:r w:rsidRPr="006B43F4">
        <w:instrText xml:space="preserve">:Optical character recognition" </w:instrText>
      </w:r>
      <w:r w:rsidRPr="00CF4F06">
        <w:fldChar w:fldCharType="end"/>
      </w:r>
      <w:r w:rsidRPr="00CF4F06">
        <w:t>) is the conversation from images of typewritten or printed text into machine-encoded text. OCR</w:t>
      </w:r>
      <w:r w:rsidRPr="00CF4F06">
        <w:fldChar w:fldCharType="begin"/>
      </w:r>
      <w:r w:rsidRPr="00CF4F06">
        <w:instrText xml:space="preserve"> XE "</w:instrText>
      </w:r>
      <w:r w:rsidRPr="00286FF8">
        <w:rPr>
          <w:rFonts w:eastAsiaTheme="minorEastAsia"/>
        </w:rPr>
        <w:instrText>OCR</w:instrText>
      </w:r>
      <w:r w:rsidRPr="006B43F4">
        <w:instrText>:Optical char</w:instrText>
      </w:r>
      <w:r w:rsidRPr="00CF4F06">
        <w:instrText xml:space="preserve">acter recognition" </w:instrText>
      </w:r>
      <w:r w:rsidRPr="00CF4F06">
        <w:fldChar w:fldCharType="end"/>
      </w:r>
      <w:r w:rsidRPr="00CF4F06">
        <w:t xml:space="preserve"> is widely used in many applications for document digitalization, analyses of passports, bank statements, license plate character recognition or other documents. One kind of object-oriented OCR</w:t>
      </w:r>
      <w:r w:rsidRPr="00CF4F06">
        <w:fldChar w:fldCharType="begin"/>
      </w:r>
      <w:r w:rsidRPr="00CF4F06">
        <w:instrText xml:space="preserve"> XE "</w:instrText>
      </w:r>
      <w:r w:rsidRPr="006B43F4">
        <w:rPr>
          <w:rFonts w:eastAsiaTheme="minorEastAsia"/>
        </w:rPr>
        <w:instrText>OCR</w:instrText>
      </w:r>
      <w:r w:rsidRPr="00CF4F06">
        <w:instrText xml:space="preserve">:Optical character recognition" </w:instrText>
      </w:r>
      <w:r w:rsidRPr="00CF4F06">
        <w:fldChar w:fldCharType="end"/>
      </w:r>
      <w:r w:rsidRPr="00CF4F06">
        <w:t xml:space="preserve"> </w:t>
      </w:r>
      <w:r w:rsidRPr="006B43F4">
        <w:t xml:space="preserve">is the recognition of electronic component </w:t>
      </w:r>
      <w:r w:rsidRPr="006B43F4">
        <w:lastRenderedPageBreak/>
        <w:t>markings. The PCB production increases worldwide and quality control becomes more and more important. Therefore many OCR</w:t>
      </w:r>
      <w:r w:rsidRPr="00CF4F06">
        <w:fldChar w:fldCharType="begin"/>
      </w:r>
      <w:r w:rsidRPr="00CF4F06">
        <w:instrText xml:space="preserve"> XE "</w:instrText>
      </w:r>
      <w:r w:rsidRPr="006B43F4">
        <w:rPr>
          <w:rFonts w:eastAsiaTheme="minorEastAsia"/>
        </w:rPr>
        <w:instrText>OCR</w:instrText>
      </w:r>
      <w:r w:rsidRPr="00CF4F06">
        <w:instrText xml:space="preserve">:Optical character recognition" </w:instrText>
      </w:r>
      <w:r w:rsidRPr="00CF4F06">
        <w:fldChar w:fldCharType="end"/>
      </w:r>
      <w:r w:rsidRPr="00CF4F06">
        <w:t xml:space="preserve"> engines were developed to recognize character stri</w:t>
      </w:r>
      <w:r w:rsidRPr="006B43F4">
        <w:t>ngs on ICs or other electronic components. Most of the IC</w:t>
      </w:r>
      <w:r w:rsidRPr="00CF4F06">
        <w:fldChar w:fldCharType="begin"/>
      </w:r>
      <w:r w:rsidRPr="00CF4F06">
        <w:instrText xml:space="preserve"> XE "</w:instrText>
      </w:r>
      <w:r w:rsidRPr="006B43F4">
        <w:instrText xml:space="preserve">IC:Integrated circuit" </w:instrText>
      </w:r>
      <w:r w:rsidRPr="00CF4F06">
        <w:fldChar w:fldCharType="end"/>
      </w:r>
      <w:r w:rsidRPr="00CF4F06">
        <w:t xml:space="preserve">-marking recognition engines are developed for the inspection of chips and electronic components for assembly </w:t>
      </w:r>
      <w:sdt>
        <w:sdtPr>
          <w:id w:val="1656868587"/>
          <w:citation/>
        </w:sdtPr>
        <w:sdtContent>
          <w:r w:rsidRPr="00F579C9">
            <w:fldChar w:fldCharType="begin"/>
          </w:r>
          <w:r w:rsidRPr="00CF4F06">
            <w:instrText xml:space="preserve">CITATION Luo \l 1033 </w:instrText>
          </w:r>
          <w:r w:rsidRPr="00F579C9">
            <w:rPr>
              <w:rPrChange w:id="798" w:author="Chancerel, Perrine" w:date="2015-04-01T12:09:00Z">
                <w:rPr/>
              </w:rPrChange>
            </w:rPr>
            <w:fldChar w:fldCharType="separate"/>
          </w:r>
          <w:r w:rsidR="00344F4E" w:rsidRPr="00CF4F06">
            <w:rPr>
              <w:noProof/>
            </w:rPr>
            <w:t>(Luo, 2014)</w:t>
          </w:r>
          <w:r w:rsidRPr="00F579C9">
            <w:fldChar w:fldCharType="end"/>
          </w:r>
        </w:sdtContent>
      </w:sdt>
      <w:r w:rsidRPr="00CF4F06">
        <w:t>. Many applications us</w:t>
      </w:r>
      <w:r w:rsidRPr="006B43F4">
        <w:t>e optical character verification approaches (OCV</w:t>
      </w:r>
      <w:r w:rsidRPr="00CF4F06">
        <w:fldChar w:fldCharType="begin"/>
      </w:r>
      <w:r w:rsidRPr="00CF4F06">
        <w:instrText xml:space="preserve"> XE "</w:instrText>
      </w:r>
      <w:r w:rsidRPr="006B43F4">
        <w:instrText xml:space="preserve">OCV:Optical character verification" </w:instrText>
      </w:r>
      <w:r w:rsidRPr="00CF4F06">
        <w:fldChar w:fldCharType="end"/>
      </w:r>
      <w:r w:rsidRPr="00CF4F06">
        <w:t>) due to the fact that the expected IC</w:t>
      </w:r>
      <w:r w:rsidRPr="00CF4F06">
        <w:fldChar w:fldCharType="begin"/>
      </w:r>
      <w:r w:rsidRPr="00CF4F06">
        <w:instrText xml:space="preserve"> XE "</w:instrText>
      </w:r>
      <w:r w:rsidRPr="006B43F4">
        <w:instrText xml:space="preserve">IC:Integrated circuit" </w:instrText>
      </w:r>
      <w:r w:rsidRPr="00CF4F06">
        <w:fldChar w:fldCharType="end"/>
      </w:r>
      <w:r w:rsidRPr="00CF4F06">
        <w:t xml:space="preserve"> marking </w:t>
      </w:r>
      <w:r w:rsidR="00533AED" w:rsidRPr="006B43F4">
        <w:t>position and expected characters are</w:t>
      </w:r>
      <w:r w:rsidRPr="00CF4F06">
        <w:t xml:space="preserve"> well known. The quality of the string characters for assembly or quality control of the component production is sufficient for good character recognition results.</w:t>
      </w:r>
    </w:p>
    <w:p w14:paraId="7D9538DC" w14:textId="77777777" w:rsidR="002A5810" w:rsidRPr="00CF4F06" w:rsidRDefault="00E737CE" w:rsidP="002A5810">
      <w:r w:rsidRPr="00CF4F06">
        <w:t xml:space="preserve">The focus on IC marking recognition in this work lies in </w:t>
      </w:r>
      <w:r w:rsidR="002A5810" w:rsidRPr="00CF4F06">
        <w:t xml:space="preserve">the recognition </w:t>
      </w:r>
      <w:r w:rsidRPr="00CF4F06">
        <w:t>of</w:t>
      </w:r>
      <w:r w:rsidR="002A5810" w:rsidRPr="00CF4F06">
        <w:t xml:space="preserve"> electronic components from PCB scrap. The quality of IC</w:t>
      </w:r>
      <w:r w:rsidR="002A5810" w:rsidRPr="00CF4F06">
        <w:fldChar w:fldCharType="begin"/>
      </w:r>
      <w:r w:rsidR="002A5810" w:rsidRPr="00CF4F06">
        <w:instrText xml:space="preserve"> XE "</w:instrText>
      </w:r>
      <w:r w:rsidR="002A5810" w:rsidRPr="006B43F4">
        <w:instrText>IC:Inte</w:instrText>
      </w:r>
      <w:r w:rsidR="002A5810" w:rsidRPr="00CF4F06">
        <w:instrText xml:space="preserve">grated circuit" </w:instrText>
      </w:r>
      <w:r w:rsidR="002A5810" w:rsidRPr="00CF4F06">
        <w:fldChar w:fldCharType="end"/>
      </w:r>
      <w:r w:rsidR="002A5810" w:rsidRPr="00CF4F06">
        <w:t xml:space="preserve"> markings of used electronic components </w:t>
      </w:r>
      <w:r w:rsidRPr="006B43F4">
        <w:t xml:space="preserve">from scrap </w:t>
      </w:r>
      <w:r w:rsidR="002A5810" w:rsidRPr="00CF4F06">
        <w:t>is much worse compared to new IC</w:t>
      </w:r>
      <w:r w:rsidR="002A5810" w:rsidRPr="00CF4F06">
        <w:fldChar w:fldCharType="begin"/>
      </w:r>
      <w:r w:rsidR="002A5810" w:rsidRPr="00CF4F06">
        <w:instrText xml:space="preserve"> XE "</w:instrText>
      </w:r>
      <w:r w:rsidR="002A5810" w:rsidRPr="006B43F4">
        <w:instrText xml:space="preserve">IC:Integrated circuit" </w:instrText>
      </w:r>
      <w:r w:rsidR="002A5810" w:rsidRPr="00CF4F06">
        <w:fldChar w:fldCharType="end"/>
      </w:r>
      <w:r w:rsidR="002A5810" w:rsidRPr="00CF4F06">
        <w:t xml:space="preserve"> components. Dirt, scratches or faded markings decrease the recognition rate. Unknown character positions, font or size make i</w:t>
      </w:r>
      <w:r w:rsidR="002A5810" w:rsidRPr="006B43F4">
        <w:t>t more difficult to recognize characters. Just a few publications deal with the task of IC</w:t>
      </w:r>
      <w:r w:rsidR="002A5810" w:rsidRPr="00CF4F06">
        <w:fldChar w:fldCharType="begin"/>
      </w:r>
      <w:r w:rsidR="002A5810" w:rsidRPr="00CF4F06">
        <w:instrText xml:space="preserve"> XE "</w:instrText>
      </w:r>
      <w:r w:rsidR="002A5810" w:rsidRPr="006B43F4">
        <w:instrText xml:space="preserve">IC:Integrated circuit" </w:instrText>
      </w:r>
      <w:r w:rsidR="002A5810" w:rsidRPr="00CF4F06">
        <w:fldChar w:fldCharType="end"/>
      </w:r>
      <w:r w:rsidR="002A5810" w:rsidRPr="00CF4F06">
        <w:t xml:space="preserve"> marking recognition from electronic PCB waste </w:t>
      </w:r>
      <w:sdt>
        <w:sdtPr>
          <w:id w:val="-1790583470"/>
          <w:citation/>
        </w:sdtPr>
        <w:sdtContent>
          <w:r w:rsidR="002A5810" w:rsidRPr="00F579C9">
            <w:fldChar w:fldCharType="begin"/>
          </w:r>
          <w:r w:rsidR="002A5810" w:rsidRPr="00CF4F06">
            <w:instrText xml:space="preserve"> CITATION Li:460696 \l 1033 </w:instrText>
          </w:r>
          <w:r w:rsidR="002A5810" w:rsidRPr="00F579C9">
            <w:rPr>
              <w:rPrChange w:id="799" w:author="Chancerel, Perrine" w:date="2015-04-01T12:09:00Z">
                <w:rPr/>
              </w:rPrChange>
            </w:rPr>
            <w:fldChar w:fldCharType="separate"/>
          </w:r>
          <w:r w:rsidR="00344F4E" w:rsidRPr="00CF4F06">
            <w:rPr>
              <w:noProof/>
            </w:rPr>
            <w:t>(Li, et al., 2014)</w:t>
          </w:r>
          <w:r w:rsidR="002A5810" w:rsidRPr="00F579C9">
            <w:fldChar w:fldCharType="end"/>
          </w:r>
        </w:sdtContent>
      </w:sdt>
      <w:r w:rsidR="002A5810" w:rsidRPr="00CF4F06">
        <w:t>. An important measurement in OCR is t</w:t>
      </w:r>
      <w:r w:rsidR="002A5810" w:rsidRPr="006B43F4">
        <w:t xml:space="preserve">he </w:t>
      </w:r>
      <w:proofErr w:type="spellStart"/>
      <w:r w:rsidR="002A5810" w:rsidRPr="00CF4F06">
        <w:rPr>
          <w:rFonts w:eastAsiaTheme="minorEastAsia"/>
        </w:rPr>
        <w:t>Levenshtein</w:t>
      </w:r>
      <w:proofErr w:type="spellEnd"/>
      <w:r w:rsidR="002A5810" w:rsidRPr="00CF4F06">
        <w:rPr>
          <w:rFonts w:eastAsiaTheme="minorEastAsia"/>
        </w:rPr>
        <w:t xml:space="preserve"> distance, which is a distance measure between sequences of characters and used to compare recognition results.</w:t>
      </w:r>
    </w:p>
    <w:p w14:paraId="60B34B8D" w14:textId="77777777" w:rsidR="002A40D9" w:rsidRPr="00CF4F06" w:rsidRDefault="002A40D9" w:rsidP="00883132">
      <w:pPr>
        <w:pStyle w:val="berschrift3"/>
        <w:numPr>
          <w:ilvl w:val="2"/>
          <w:numId w:val="1"/>
        </w:numPr>
      </w:pPr>
      <w:bookmarkStart w:id="800" w:name="_Toc415436299"/>
      <w:proofErr w:type="spellStart"/>
      <w:r w:rsidRPr="00CF4F06">
        <w:t>Levenshtein</w:t>
      </w:r>
      <w:proofErr w:type="spellEnd"/>
      <w:r w:rsidRPr="00CF4F06">
        <w:t xml:space="preserve"> distance</w:t>
      </w:r>
      <w:bookmarkEnd w:id="797"/>
      <w:bookmarkEnd w:id="800"/>
    </w:p>
    <w:p w14:paraId="59665556" w14:textId="77777777" w:rsidR="002A40D9" w:rsidRPr="00CF4F06" w:rsidRDefault="002A40D9" w:rsidP="002A40D9">
      <w:pPr>
        <w:rPr>
          <w:rFonts w:eastAsiaTheme="minorEastAsia"/>
        </w:rPr>
      </w:pPr>
      <w:r w:rsidRPr="00CF4F06">
        <w:rPr>
          <w:rFonts w:eastAsiaTheme="minorEastAsia"/>
        </w:rPr>
        <w:t xml:space="preserve">The </w:t>
      </w:r>
      <w:proofErr w:type="spellStart"/>
      <w:r w:rsidRPr="00CF4F06">
        <w:rPr>
          <w:rFonts w:eastAsiaTheme="minorEastAsia"/>
        </w:rPr>
        <w:t>Levenshtein</w:t>
      </w:r>
      <w:proofErr w:type="spellEnd"/>
      <w:r w:rsidRPr="00CF4F06">
        <w:rPr>
          <w:rFonts w:eastAsiaTheme="minorEastAsia"/>
        </w:rPr>
        <w:t xml:space="preserve"> distance is a string metric for measuring the difference between t</w:t>
      </w:r>
      <w:r w:rsidR="002A5810" w:rsidRPr="00CF4F06">
        <w:rPr>
          <w:rFonts w:eastAsiaTheme="minorEastAsia"/>
        </w:rPr>
        <w:t>w</w:t>
      </w:r>
      <w:r w:rsidRPr="00CF4F06">
        <w:rPr>
          <w:rFonts w:eastAsiaTheme="minorEastAsia"/>
        </w:rPr>
        <w:t>o sequences</w:t>
      </w:r>
      <w:ins w:id="801" w:author="Perrine Chancerel" w:date="2015-03-31T13:56:00Z">
        <w:r w:rsidR="003D2663" w:rsidRPr="00CF4F06">
          <w:t xml:space="preserve"> [reference?]</w:t>
        </w:r>
      </w:ins>
      <w:r w:rsidRPr="00CF4F06">
        <w:rPr>
          <w:rFonts w:eastAsiaTheme="minorEastAsia"/>
        </w:rPr>
        <w:t xml:space="preserve">. The distance is the number of deletions, insertions, or substitutions required to transform a string </w:t>
      </w:r>
      <m:oMath>
        <m:r>
          <w:rPr>
            <w:rFonts w:ascii="Cambria Math" w:eastAsiaTheme="minorEastAsia" w:hAnsi="Cambria Math"/>
          </w:rPr>
          <m:t>string1</m:t>
        </m:r>
      </m:oMath>
      <w:r w:rsidRPr="00CF4F06">
        <w:rPr>
          <w:rFonts w:eastAsiaTheme="minorEastAsia"/>
        </w:rPr>
        <w:t xml:space="preserve"> into another </w:t>
      </w:r>
      <w:r w:rsidR="006663C3" w:rsidRPr="00CF4F06">
        <w:rPr>
          <w:rFonts w:eastAsiaTheme="minorEastAsia"/>
        </w:rPr>
        <w:t>string</w:t>
      </w:r>
      <m:oMath>
        <m:r>
          <w:rPr>
            <w:rFonts w:ascii="Cambria Math" w:eastAsiaTheme="minorEastAsia" w:hAnsi="Cambria Math"/>
          </w:rPr>
          <m:t xml:space="preserve">  string2</m:t>
        </m:r>
      </m:oMath>
      <w:r w:rsidRPr="00CF4F06">
        <w:rPr>
          <w:rFonts w:eastAsiaTheme="minorEastAsia"/>
        </w:rPr>
        <w:t xml:space="preserve">. </w:t>
      </w:r>
      <w:r w:rsidR="00E06AF3" w:rsidRPr="00CF4F06">
        <w:rPr>
          <w:rFonts w:eastAsiaTheme="minorEastAsia"/>
        </w:rPr>
        <w:t xml:space="preserve">The greater the </w:t>
      </w:r>
      <w:proofErr w:type="spellStart"/>
      <w:r w:rsidR="00191F8B" w:rsidRPr="00CF4F06">
        <w:rPr>
          <w:rFonts w:eastAsiaTheme="minorEastAsia"/>
        </w:rPr>
        <w:t>L</w:t>
      </w:r>
      <w:r w:rsidR="00E06AF3" w:rsidRPr="00CF4F06">
        <w:rPr>
          <w:rFonts w:eastAsiaTheme="minorEastAsia"/>
        </w:rPr>
        <w:t>evenshtein</w:t>
      </w:r>
      <w:proofErr w:type="spellEnd"/>
      <w:r w:rsidR="00E06AF3" w:rsidRPr="00CF4F06">
        <w:rPr>
          <w:rFonts w:eastAsiaTheme="minorEastAsia"/>
        </w:rPr>
        <w:t xml:space="preserve"> distance, the more different the strings are </w:t>
      </w:r>
      <w:sdt>
        <w:sdtPr>
          <w:rPr>
            <w:rFonts w:eastAsiaTheme="minorEastAsia"/>
          </w:rPr>
          <w:id w:val="293800220"/>
          <w:citation/>
        </w:sdtPr>
        <w:sdtContent>
          <w:r w:rsidR="006663C3" w:rsidRPr="00CF4F06">
            <w:rPr>
              <w:rFonts w:eastAsiaTheme="minorEastAsia"/>
              <w:rPrChange w:id="802" w:author="Chancerel, Perrine" w:date="2015-04-01T12:09:00Z">
                <w:rPr/>
              </w:rPrChange>
            </w:rPr>
            <w:fldChar w:fldCharType="begin"/>
          </w:r>
          <w:r w:rsidR="006663C3" w:rsidRPr="00CF4F06">
            <w:rPr>
              <w:rFonts w:eastAsiaTheme="minorEastAsia"/>
            </w:rPr>
            <w:instrText xml:space="preserve"> CITATION WikipediaLevenshteindistance \l 1033 </w:instrText>
          </w:r>
          <w:r w:rsidR="006663C3" w:rsidRPr="00CF4F06">
            <w:rPr>
              <w:rFonts w:eastAsiaTheme="minorEastAsia"/>
              <w:rPrChange w:id="803" w:author="Chancerel, Perrine" w:date="2015-04-01T12:09:00Z">
                <w:rPr>
                  <w:rFonts w:eastAsiaTheme="minorEastAsia"/>
                </w:rPr>
              </w:rPrChange>
            </w:rPr>
            <w:fldChar w:fldCharType="separate"/>
          </w:r>
          <w:r w:rsidR="00344F4E" w:rsidRPr="00CF4F06">
            <w:rPr>
              <w:rFonts w:eastAsiaTheme="minorEastAsia"/>
              <w:noProof/>
            </w:rPr>
            <w:t>(Wikipedia-Levenshtein, 2015)</w:t>
          </w:r>
          <w:r w:rsidR="006663C3" w:rsidRPr="00CF4F06">
            <w:rPr>
              <w:rFonts w:eastAsiaTheme="minorEastAsia"/>
              <w:rPrChange w:id="804" w:author="Chancerel, Perrine" w:date="2015-04-01T12:09:00Z">
                <w:rPr>
                  <w:rFonts w:eastAsiaTheme="minorEastAsia"/>
                </w:rPr>
              </w:rPrChange>
            </w:rPr>
            <w:fldChar w:fldCharType="end"/>
          </w:r>
        </w:sdtContent>
      </w:sdt>
      <w:r w:rsidR="006663C3" w:rsidRPr="00CF4F06">
        <w:rPr>
          <w:rFonts w:eastAsiaTheme="minorEastAsia"/>
        </w:rPr>
        <w:t xml:space="preserve">. </w:t>
      </w:r>
      <w:r w:rsidR="00E06AF3" w:rsidRPr="006B43F4">
        <w:rPr>
          <w:rFonts w:eastAsiaTheme="minorEastAsia"/>
        </w:rPr>
        <w:t xml:space="preserve">The </w:t>
      </w:r>
      <w:proofErr w:type="spellStart"/>
      <w:r w:rsidR="00E06AF3" w:rsidRPr="006B43F4">
        <w:rPr>
          <w:rFonts w:eastAsiaTheme="minorEastAsia"/>
        </w:rPr>
        <w:t>Levenshtein</w:t>
      </w:r>
      <w:proofErr w:type="spellEnd"/>
      <w:r w:rsidR="00E06AF3" w:rsidRPr="006B43F4">
        <w:rPr>
          <w:rFonts w:eastAsiaTheme="minorEastAsia"/>
        </w:rPr>
        <w:t xml:space="preserve"> distance between two strings </w:t>
      </w:r>
      <m:oMath>
        <m:r>
          <w:rPr>
            <w:rFonts w:ascii="Cambria Math" w:eastAsiaTheme="minorEastAsia" w:hAnsi="Cambria Math"/>
          </w:rPr>
          <m:t>a</m:t>
        </m:r>
      </m:oMath>
      <w:r w:rsidR="00191F8B" w:rsidRPr="00CF4F06">
        <w:rPr>
          <w:rFonts w:eastAsiaTheme="minorEastAsia"/>
        </w:rPr>
        <w:t xml:space="preserve"> and</w:t>
      </w:r>
      <w:r w:rsidR="00E06AF3" w:rsidRPr="00CF4F06">
        <w:rPr>
          <w:rFonts w:eastAsiaTheme="minorEastAsia"/>
        </w:rPr>
        <w:t xml:space="preserve"> </w:t>
      </w:r>
      <m:oMath>
        <m:r>
          <w:rPr>
            <w:rFonts w:ascii="Cambria Math" w:eastAsiaTheme="minorEastAsia" w:hAnsi="Cambria Math"/>
          </w:rPr>
          <m:t>b</m:t>
        </m:r>
      </m:oMath>
      <w:r w:rsidR="005123C5" w:rsidRPr="00CF4F06">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sidRPr="00CF4F06">
        <w:rPr>
          <w:rFonts w:eastAsiaTheme="minorEastAsia"/>
        </w:rPr>
        <w:t xml:space="preserve"> </w:t>
      </w:r>
      <w:r w:rsidR="008F64B2" w:rsidRPr="006B43F4">
        <w:rPr>
          <w:rFonts w:eastAsiaTheme="minorEastAsia"/>
        </w:rPr>
        <w:t>in which</w:t>
      </w:r>
    </w:p>
    <w:p w14:paraId="45E49A69" w14:textId="77777777" w:rsidR="006336D8" w:rsidRPr="00CF4F06" w:rsidRDefault="006336D8" w:rsidP="002A40D9">
      <w:pPr>
        <w:rPr>
          <w:rFonts w:eastAsiaTheme="minorEastAsia"/>
        </w:rPr>
      </w:pPr>
      <m:oMathPara>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14:paraId="6E0483A3" w14:textId="77777777" w:rsidR="00735ED3" w:rsidRPr="006B43F4" w:rsidRDefault="00D0670B" w:rsidP="002A40D9">
      <w:pPr>
        <w:rPr>
          <w:rFonts w:eastAsiaTheme="minorEastAsia"/>
        </w:rPr>
      </w:pP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sidR="00191F8B" w:rsidRPr="00CF4F06">
        <w:rPr>
          <w:rFonts w:eastAsiaTheme="minorEastAsia"/>
        </w:rPr>
        <w:t xml:space="preserve"> </w:t>
      </w:r>
      <w:proofErr w:type="gramStart"/>
      <w:r w:rsidR="00191F8B" w:rsidRPr="00CF4F06">
        <w:rPr>
          <w:rFonts w:eastAsiaTheme="minorEastAsia"/>
        </w:rPr>
        <w:t>is</w:t>
      </w:r>
      <w:proofErr w:type="gramEnd"/>
      <w:r w:rsidR="00191F8B" w:rsidRPr="00CF4F06">
        <w:rPr>
          <w:rFonts w:eastAsiaTheme="minorEastAsia"/>
        </w:rPr>
        <w:t xml:space="preserve">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sidR="00191F8B" w:rsidRPr="00CF4F06">
        <w:rPr>
          <w:rFonts w:eastAsiaTheme="minorEastAsia"/>
        </w:rPr>
        <w:t xml:space="preserve">and equal to 1 otherwise </w:t>
      </w:r>
      <w:sdt>
        <w:sdtPr>
          <w:rPr>
            <w:rFonts w:eastAsiaTheme="minorEastAsia"/>
          </w:rPr>
          <w:id w:val="60375297"/>
          <w:citation/>
        </w:sdtPr>
        <w:sdtContent>
          <w:r w:rsidR="006663C3" w:rsidRPr="00CF4F06">
            <w:rPr>
              <w:rFonts w:eastAsiaTheme="minorEastAsia"/>
              <w:rPrChange w:id="805" w:author="Chancerel, Perrine" w:date="2015-04-01T12:09:00Z">
                <w:rPr/>
              </w:rPrChange>
            </w:rPr>
            <w:fldChar w:fldCharType="begin"/>
          </w:r>
          <w:r w:rsidR="006663C3" w:rsidRPr="00CF4F06">
            <w:rPr>
              <w:rFonts w:eastAsiaTheme="minorEastAsia"/>
            </w:rPr>
            <w:instrText xml:space="preserve"> CITATION WikipediaLevenshteindistance \l 1033 </w:instrText>
          </w:r>
          <w:r w:rsidR="006663C3" w:rsidRPr="00CF4F06">
            <w:rPr>
              <w:rFonts w:eastAsiaTheme="minorEastAsia"/>
              <w:rPrChange w:id="806" w:author="Chancerel, Perrine" w:date="2015-04-01T12:09:00Z">
                <w:rPr>
                  <w:rFonts w:eastAsiaTheme="minorEastAsia"/>
                </w:rPr>
              </w:rPrChange>
            </w:rPr>
            <w:fldChar w:fldCharType="separate"/>
          </w:r>
          <w:r w:rsidR="00344F4E" w:rsidRPr="00CF4F06">
            <w:rPr>
              <w:rFonts w:eastAsiaTheme="minorEastAsia"/>
              <w:noProof/>
            </w:rPr>
            <w:t>(Wikipedia-Levenshtein, 2015)</w:t>
          </w:r>
          <w:r w:rsidR="006663C3" w:rsidRPr="00CF4F06">
            <w:rPr>
              <w:rFonts w:eastAsiaTheme="minorEastAsia"/>
              <w:rPrChange w:id="807" w:author="Chancerel, Perrine" w:date="2015-04-01T12:09:00Z">
                <w:rPr>
                  <w:rFonts w:eastAsiaTheme="minorEastAsia"/>
                </w:rPr>
              </w:rPrChange>
            </w:rPr>
            <w:fldChar w:fldCharType="end"/>
          </w:r>
        </w:sdtContent>
      </w:sdt>
      <w:r w:rsidR="006663C3" w:rsidRPr="00CF4F06">
        <w:rPr>
          <w:rFonts w:eastAsiaTheme="minorEastAsia"/>
        </w:rPr>
        <w:t>.</w:t>
      </w:r>
    </w:p>
    <w:p w14:paraId="3E3AE7B8" w14:textId="77777777" w:rsidR="00735ED3" w:rsidRPr="00CF4F06" w:rsidRDefault="00735ED3" w:rsidP="00735ED3">
      <w:pPr>
        <w:pStyle w:val="berschrift3"/>
        <w:numPr>
          <w:ilvl w:val="2"/>
          <w:numId w:val="1"/>
        </w:numPr>
      </w:pPr>
      <w:bookmarkStart w:id="808" w:name="_Ref411784750"/>
      <w:bookmarkStart w:id="809" w:name="_Toc415436300"/>
      <w:r w:rsidRPr="00CF4F06">
        <w:lastRenderedPageBreak/>
        <w:t>RANSAC</w:t>
      </w:r>
      <w:bookmarkEnd w:id="808"/>
      <w:r w:rsidR="00C97FE1" w:rsidRPr="00CF4F06">
        <w:t xml:space="preserve"> algorithm</w:t>
      </w:r>
      <w:bookmarkEnd w:id="809"/>
    </w:p>
    <w:p w14:paraId="74D86012" w14:textId="77777777" w:rsidR="00405B76" w:rsidRPr="00CF4F06" w:rsidRDefault="00735ED3" w:rsidP="00735ED3">
      <w:r w:rsidRPr="00CF4F06">
        <w:t>The RANSAC algorithm is an iterative method to estimate parameters of a mathematical model from a set of observed data which contain</w:t>
      </w:r>
      <w:r w:rsidR="002A5810" w:rsidRPr="00CF4F06">
        <w:t>s</w:t>
      </w:r>
      <w:r w:rsidRPr="00CF4F06">
        <w:t xml:space="preserve"> outliers</w:t>
      </w:r>
      <w:ins w:id="810" w:author="Perrine Chancerel" w:date="2015-03-31T13:56:00Z">
        <w:r w:rsidR="003D2663" w:rsidRPr="00CF4F06">
          <w:t xml:space="preserve"> [reference?]</w:t>
        </w:r>
      </w:ins>
      <w:r w:rsidRPr="00CF4F06">
        <w:t xml:space="preserve">. The </w:t>
      </w:r>
      <w:r w:rsidR="008725DD" w:rsidRPr="00CF4F06">
        <w:t>algorithm categorizes</w:t>
      </w:r>
      <w:r w:rsidRPr="00CF4F06">
        <w:t xml:space="preserve"> </w:t>
      </w:r>
      <w:r w:rsidR="008725DD" w:rsidRPr="00CF4F06">
        <w:t>all</w:t>
      </w:r>
      <w:r w:rsidRPr="00CF4F06">
        <w:t xml:space="preserve"> data samples between “inliers” and “outliers” </w:t>
      </w:r>
      <w:r w:rsidR="00425E46" w:rsidRPr="00CF4F06">
        <w:t>thereby</w:t>
      </w:r>
      <w:r w:rsidRPr="00CF4F06">
        <w:t xml:space="preserve"> inliers fit the model with a certain error and outliers do</w:t>
      </w:r>
      <w:r w:rsidR="008725DD" w:rsidRPr="00CF4F06">
        <w:t xml:space="preserve"> not fit the model. </w:t>
      </w:r>
    </w:p>
    <w:p w14:paraId="2BEA97C3" w14:textId="77777777" w:rsidR="00405B76" w:rsidRPr="00CF4F06" w:rsidRDefault="008725DD" w:rsidP="00405B76">
      <w:pPr>
        <w:pStyle w:val="Listenabsatz"/>
        <w:numPr>
          <w:ilvl w:val="0"/>
          <w:numId w:val="15"/>
        </w:numPr>
      </w:pPr>
      <w:r w:rsidRPr="00CF4F06">
        <w:t xml:space="preserve">The algorithm selects randomly a number of samples from the whole set to fit a model. The number of selected samples is the minimum number of data items which are necessary to estimate the model parameter. </w:t>
      </w:r>
    </w:p>
    <w:p w14:paraId="61CCEC2E" w14:textId="77777777" w:rsidR="00405B76" w:rsidRPr="00CF4F06" w:rsidRDefault="00405B76" w:rsidP="00405B76">
      <w:pPr>
        <w:pStyle w:val="Listenabsatz"/>
        <w:numPr>
          <w:ilvl w:val="0"/>
          <w:numId w:val="15"/>
        </w:numPr>
      </w:pPr>
      <w:r w:rsidRPr="00CF4F06">
        <w:t>A model is fitted by the selected data samples.</w:t>
      </w:r>
    </w:p>
    <w:p w14:paraId="0D8D8079" w14:textId="77777777" w:rsidR="00405B76" w:rsidRPr="00CF4F06" w:rsidRDefault="00405B76" w:rsidP="00405B76">
      <w:pPr>
        <w:pStyle w:val="Listenabsatz"/>
        <w:numPr>
          <w:ilvl w:val="0"/>
          <w:numId w:val="15"/>
        </w:numPr>
      </w:pPr>
      <w:r w:rsidRPr="00CF4F06">
        <w:t>T</w:t>
      </w:r>
      <w:r w:rsidR="008725DD" w:rsidRPr="00CF4F06">
        <w:t>he model is evaluated by the data samples which were not used to fit the model. The algorithm checks if the data samples are consistent with the model, therefore an error threshold is determined.</w:t>
      </w:r>
      <w:r w:rsidR="00A9110B" w:rsidRPr="00CF4F06">
        <w:t xml:space="preserve"> </w:t>
      </w:r>
      <w:r w:rsidR="001B30B8" w:rsidRPr="00CF4F06">
        <w:t>If</w:t>
      </w:r>
      <w:r w:rsidR="00A9110B" w:rsidRPr="00CF4F06">
        <w:t xml:space="preserve"> the error between the model and </w:t>
      </w:r>
      <w:r w:rsidR="001B30B8" w:rsidRPr="00CF4F06">
        <w:t>a</w:t>
      </w:r>
      <w:r w:rsidR="00A9110B" w:rsidRPr="00CF4F06">
        <w:t xml:space="preserve"> data sample </w:t>
      </w:r>
      <w:r w:rsidR="001B30B8" w:rsidRPr="00CF4F06">
        <w:t xml:space="preserve">is </w:t>
      </w:r>
      <w:r w:rsidR="00A9110B" w:rsidRPr="00CF4F06">
        <w:t xml:space="preserve">greater than the error threshold, the sample is classified as outlier. </w:t>
      </w:r>
      <w:r w:rsidR="00C715F6" w:rsidRPr="00CF4F06">
        <w:t>If</w:t>
      </w:r>
      <w:r w:rsidR="00A9110B" w:rsidRPr="00CF4F06">
        <w:t xml:space="preserve"> the </w:t>
      </w:r>
      <w:r w:rsidR="00C715F6" w:rsidRPr="00CF4F06">
        <w:t xml:space="preserve">error between the </w:t>
      </w:r>
      <w:r w:rsidR="00A9110B" w:rsidRPr="00CF4F06">
        <w:t xml:space="preserve">data sample </w:t>
      </w:r>
      <w:r w:rsidR="00C715F6" w:rsidRPr="00CF4F06">
        <w:t>and the model</w:t>
      </w:r>
      <w:r w:rsidR="00A9110B" w:rsidRPr="00CF4F06">
        <w:t xml:space="preserve"> </w:t>
      </w:r>
      <w:r w:rsidR="00C715F6" w:rsidRPr="00CF4F06">
        <w:t xml:space="preserve">is </w:t>
      </w:r>
      <w:r w:rsidR="00A9110B" w:rsidRPr="00CF4F06">
        <w:t>within the error threshold the data sample is classified as inlier</w:t>
      </w:r>
      <w:r w:rsidR="00C715F6" w:rsidRPr="00CF4F06">
        <w:t xml:space="preserve">. </w:t>
      </w:r>
    </w:p>
    <w:p w14:paraId="08865AAE" w14:textId="77777777" w:rsidR="00735ED3" w:rsidRPr="00CF4F06" w:rsidRDefault="00405B76" w:rsidP="00405B76">
      <w:pPr>
        <w:pStyle w:val="Listenabsatz"/>
        <w:numPr>
          <w:ilvl w:val="0"/>
          <w:numId w:val="15"/>
        </w:numPr>
      </w:pPr>
      <w:r w:rsidRPr="00CF4F06">
        <w:t xml:space="preserve">The </w:t>
      </w:r>
      <w:r w:rsidR="00417866" w:rsidRPr="00CF4F06">
        <w:t>quality</w:t>
      </w:r>
      <w:r w:rsidRPr="00CF4F06">
        <w:t xml:space="preserve"> of the model is estimated according to the number of outliers and inliers of the model.</w:t>
      </w:r>
    </w:p>
    <w:p w14:paraId="25518BF2" w14:textId="77777777" w:rsidR="00714B26" w:rsidRPr="00CF4F06" w:rsidRDefault="00714B26" w:rsidP="00714B26">
      <w:r w:rsidRPr="00CF4F06">
        <w:t xml:space="preserve">This procedure is repeated a fixed number of times and the most refined model parameters with the minimum number of outliers </w:t>
      </w:r>
      <w:r w:rsidR="007C5BDF" w:rsidRPr="00CF4F06">
        <w:t>are</w:t>
      </w:r>
      <w:r w:rsidRPr="00CF4F06">
        <w:t xml:space="preserve"> selected as parameters for the mathematical model</w:t>
      </w:r>
      <w:r w:rsidR="00823AD8" w:rsidRPr="00CF4F06">
        <w:t xml:space="preserve"> </w:t>
      </w:r>
      <w:sdt>
        <w:sdtPr>
          <w:id w:val="1921823038"/>
          <w:citation/>
        </w:sdtPr>
        <w:sdtContent>
          <w:r w:rsidR="006663C3" w:rsidRPr="00F579C9">
            <w:fldChar w:fldCharType="begin"/>
          </w:r>
          <w:r w:rsidR="006663C3" w:rsidRPr="00CF4F06">
            <w:instrText xml:space="preserve"> CITATION WikipediaRANSAC \l 1033 </w:instrText>
          </w:r>
          <w:r w:rsidR="006663C3" w:rsidRPr="00F579C9">
            <w:rPr>
              <w:rPrChange w:id="811" w:author="Chancerel, Perrine" w:date="2015-04-01T12:09:00Z">
                <w:rPr/>
              </w:rPrChange>
            </w:rPr>
            <w:fldChar w:fldCharType="separate"/>
          </w:r>
          <w:r w:rsidR="00344F4E" w:rsidRPr="00CF4F06">
            <w:rPr>
              <w:noProof/>
            </w:rPr>
            <w:t>(Wikipedia-RANSAC, 2015)</w:t>
          </w:r>
          <w:r w:rsidR="006663C3" w:rsidRPr="00F579C9">
            <w:fldChar w:fldCharType="end"/>
          </w:r>
        </w:sdtContent>
      </w:sdt>
      <w:r w:rsidR="006663C3" w:rsidRPr="00CF4F06">
        <w:t xml:space="preserve">. </w:t>
      </w:r>
      <w:r w:rsidRPr="006B43F4">
        <w:t>An example of a</w:t>
      </w:r>
      <w:r w:rsidR="007C5BDF" w:rsidRPr="00CF4F06">
        <w:t xml:space="preserve"> </w:t>
      </w:r>
      <w:r w:rsidRPr="00CF4F06">
        <w:t>linear model</w:t>
      </w:r>
      <w:r w:rsidR="007C5BDF" w:rsidRPr="00CF4F06">
        <w:t xml:space="preserve"> selected by the RANSAC algorithm compared with </w:t>
      </w:r>
      <w:r w:rsidR="001B30B8" w:rsidRPr="00CF4F06">
        <w:t xml:space="preserve">the fitted </w:t>
      </w:r>
      <w:r w:rsidR="007C5BDF" w:rsidRPr="00CF4F06">
        <w:t xml:space="preserve">least square error model </w:t>
      </w:r>
      <w:r w:rsidRPr="00CF4F06">
        <w:t xml:space="preserve">is shown in </w:t>
      </w:r>
      <w:r w:rsidR="007C5BDF" w:rsidRPr="006B43F4">
        <w:fldChar w:fldCharType="begin"/>
      </w:r>
      <w:r w:rsidR="007C5BDF" w:rsidRPr="00CF4F06">
        <w:instrText xml:space="preserve"> REF _Ref411771773 \h </w:instrText>
      </w:r>
      <w:r w:rsidR="007C5BDF" w:rsidRPr="006B43F4">
        <w:rPr>
          <w:rPrChange w:id="812" w:author="Chancerel, Perrine" w:date="2015-04-01T12:09:00Z">
            <w:rPr/>
          </w:rPrChange>
        </w:rPr>
        <w:fldChar w:fldCharType="separate"/>
      </w:r>
      <w:r w:rsidR="00344F4E" w:rsidRPr="006B43F4">
        <w:t xml:space="preserve">Figure </w:t>
      </w:r>
      <w:r w:rsidR="00344F4E" w:rsidRPr="00CF4F06">
        <w:rPr>
          <w:noProof/>
        </w:rPr>
        <w:t>4</w:t>
      </w:r>
      <w:r w:rsidR="007C5BDF" w:rsidRPr="006B43F4">
        <w:fldChar w:fldCharType="end"/>
      </w:r>
      <w:r w:rsidRPr="00CF4F06">
        <w:t>.</w:t>
      </w:r>
    </w:p>
    <w:p w14:paraId="4472885F" w14:textId="77777777" w:rsidR="007C5BDF" w:rsidRPr="00CF4F06" w:rsidRDefault="007C5BDF" w:rsidP="007C5BDF">
      <w:pPr>
        <w:keepNext/>
        <w:jc w:val="center"/>
      </w:pPr>
      <w:r w:rsidRPr="00F579C9">
        <w:rPr>
          <w:noProof/>
          <w:lang w:val="de-DE" w:eastAsia="de-DE"/>
        </w:rPr>
        <w:lastRenderedPageBreak/>
        <w:drawing>
          <wp:inline distT="0" distB="0" distL="0" distR="0" wp14:anchorId="28AE3284" wp14:editId="3DD4BD8E">
            <wp:extent cx="3953933" cy="2733007"/>
            <wp:effectExtent l="0" t="0" r="8890" b="0"/>
            <wp:docPr id="288" name="Picture 288" descr="C:\Users\WIN\Masterthesis\Masterthesis\Masterarbeit_daten\2.5.2\rans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5.2\ransa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6619" cy="2741776"/>
                    </a:xfrm>
                    <a:prstGeom prst="rect">
                      <a:avLst/>
                    </a:prstGeom>
                    <a:noFill/>
                    <a:ln>
                      <a:noFill/>
                    </a:ln>
                  </pic:spPr>
                </pic:pic>
              </a:graphicData>
            </a:graphic>
          </wp:inline>
        </w:drawing>
      </w:r>
    </w:p>
    <w:p w14:paraId="78E68CF5" w14:textId="77777777" w:rsidR="00714B26" w:rsidRPr="00CF4F06" w:rsidRDefault="007C5BDF" w:rsidP="007C5BDF">
      <w:pPr>
        <w:pStyle w:val="Beschriftung"/>
        <w:jc w:val="center"/>
      </w:pPr>
      <w:bookmarkStart w:id="813" w:name="_Ref411771773"/>
      <w:bookmarkStart w:id="814" w:name="_Toc415436384"/>
      <w:r w:rsidRPr="006B43F4">
        <w:t>Figur</w:t>
      </w:r>
      <w:r w:rsidRPr="00CF4F06">
        <w:t xml:space="preserve">e </w:t>
      </w:r>
      <w:r w:rsidR="005E1750" w:rsidRPr="00F579C9">
        <w:fldChar w:fldCharType="begin"/>
      </w:r>
      <w:r w:rsidR="005E1750" w:rsidRPr="00CF4F06">
        <w:instrText xml:space="preserve"> SEQ Figure \* ARABIC </w:instrText>
      </w:r>
      <w:r w:rsidR="005E1750" w:rsidRPr="00F579C9">
        <w:rPr>
          <w:rPrChange w:id="815" w:author="Chancerel, Perrine" w:date="2015-04-01T12:09:00Z">
            <w:rPr>
              <w:noProof/>
            </w:rPr>
          </w:rPrChange>
        </w:rPr>
        <w:fldChar w:fldCharType="separate"/>
      </w:r>
      <w:r w:rsidR="00344F4E" w:rsidRPr="00CF4F06">
        <w:rPr>
          <w:noProof/>
        </w:rPr>
        <w:t>4</w:t>
      </w:r>
      <w:r w:rsidR="005E1750" w:rsidRPr="00F579C9">
        <w:rPr>
          <w:noProof/>
        </w:rPr>
        <w:fldChar w:fldCharType="end"/>
      </w:r>
      <w:bookmarkEnd w:id="813"/>
      <w:r w:rsidRPr="00CF4F06">
        <w:t>: RANSAC example (http://www.codeproject.com/KB/recipes/automatic_panoramas/ransac.png)</w:t>
      </w:r>
      <w:bookmarkEnd w:id="814"/>
    </w:p>
    <w:p w14:paraId="3FBA9B26" w14:textId="77777777" w:rsidR="00955004" w:rsidRPr="00CF4F06" w:rsidRDefault="00955004" w:rsidP="002A40D9">
      <w:pPr>
        <w:rPr>
          <w:rFonts w:eastAsiaTheme="minorEastAsia"/>
        </w:rPr>
      </w:pPr>
    </w:p>
    <w:p w14:paraId="74DEDC4A" w14:textId="77777777" w:rsidR="00711ED6" w:rsidRPr="00CF4F06" w:rsidRDefault="00711ED6" w:rsidP="00735ED3">
      <w:pPr>
        <w:pStyle w:val="berschrift3"/>
        <w:numPr>
          <w:ilvl w:val="2"/>
          <w:numId w:val="1"/>
        </w:numPr>
      </w:pPr>
      <w:bookmarkStart w:id="816" w:name="_Toc415436301"/>
      <w:proofErr w:type="spellStart"/>
      <w:r w:rsidRPr="00CF4F06">
        <w:rPr>
          <w:i/>
        </w:rPr>
        <w:t>Octopart</w:t>
      </w:r>
      <w:proofErr w:type="spellEnd"/>
      <w:r w:rsidRPr="00CF4F06">
        <w:t xml:space="preserve"> database for </w:t>
      </w:r>
      <w:r w:rsidR="006663C3" w:rsidRPr="00CF4F06">
        <w:t>component</w:t>
      </w:r>
      <w:r w:rsidRPr="00CF4F06">
        <w:t>-name verification</w:t>
      </w:r>
      <w:bookmarkEnd w:id="816"/>
    </w:p>
    <w:p w14:paraId="24B5FAC5" w14:textId="77777777" w:rsidR="00760106" w:rsidRPr="00CF4F06" w:rsidRDefault="00760106" w:rsidP="00760106">
      <w:pPr>
        <w:rPr>
          <w:rFonts w:eastAsiaTheme="minorEastAsia"/>
        </w:rPr>
      </w:pPr>
      <w:r w:rsidRPr="00CF4F06">
        <w:rPr>
          <w:rFonts w:eastAsiaTheme="minorEastAsia"/>
        </w:rPr>
        <w:t xml:space="preserve">Potential component names are requested by the </w:t>
      </w:r>
      <w:proofErr w:type="spellStart"/>
      <w:r w:rsidRPr="00CF4F06">
        <w:rPr>
          <w:rFonts w:eastAsiaTheme="minorEastAsia"/>
          <w:i/>
        </w:rPr>
        <w:t>Octopart</w:t>
      </w:r>
      <w:proofErr w:type="spellEnd"/>
      <w:r w:rsidRPr="00CF4F06">
        <w:rPr>
          <w:rFonts w:eastAsiaTheme="minorEastAsia"/>
        </w:rPr>
        <w:t xml:space="preserve"> API</w:t>
      </w:r>
      <w:r w:rsidRPr="00CF4F06">
        <w:rPr>
          <w:rFonts w:eastAsiaTheme="minorEastAsia"/>
        </w:rPr>
        <w:fldChar w:fldCharType="begin"/>
      </w:r>
      <w:r w:rsidRPr="00CF4F06">
        <w:instrText xml:space="preserve"> XE "</w:instrText>
      </w:r>
      <w:proofErr w:type="spellStart"/>
      <w:r w:rsidRPr="006B43F4">
        <w:rPr>
          <w:rFonts w:eastAsiaTheme="minorEastAsia"/>
        </w:rPr>
        <w:instrText>API</w:instrText>
      </w:r>
      <w:proofErr w:type="gramStart"/>
      <w:r w:rsidRPr="00CF4F06">
        <w:instrText>:Application</w:instrText>
      </w:r>
      <w:proofErr w:type="spellEnd"/>
      <w:proofErr w:type="gramEnd"/>
      <w:r w:rsidRPr="00CF4F06">
        <w:instrText xml:space="preserve"> programming interface" </w:instrText>
      </w:r>
      <w:r w:rsidRPr="00CF4F06">
        <w:rPr>
          <w:rFonts w:eastAsiaTheme="minorEastAsia"/>
        </w:rPr>
        <w:fldChar w:fldCharType="end"/>
      </w:r>
      <w:r w:rsidRPr="00CF4F06">
        <w:rPr>
          <w:rFonts w:eastAsiaTheme="minorEastAsia"/>
        </w:rPr>
        <w:t xml:space="preserve"> (</w:t>
      </w:r>
      <w:r w:rsidR="00515023" w:rsidRPr="006B43F4">
        <w:fldChar w:fldCharType="begin"/>
      </w:r>
      <w:r w:rsidR="00515023" w:rsidRPr="00CF4F06">
        <w:instrText xml:space="preserve"> HYPERLINK "http://www.octopart.com" </w:instrText>
      </w:r>
      <w:r w:rsidR="00515023" w:rsidRPr="006B43F4">
        <w:rPr>
          <w:rPrChange w:id="817" w:author="Chancerel, Perrine" w:date="2015-04-01T12:09:00Z">
            <w:rPr>
              <w:rStyle w:val="Hyperlink"/>
              <w:rFonts w:eastAsiaTheme="minorEastAsia"/>
            </w:rPr>
          </w:rPrChange>
        </w:rPr>
        <w:fldChar w:fldCharType="separate"/>
      </w:r>
      <w:r w:rsidRPr="006B43F4">
        <w:rPr>
          <w:rStyle w:val="Hyperlink"/>
          <w:rFonts w:eastAsiaTheme="minorEastAsia"/>
        </w:rPr>
        <w:t>www.Octopart.com</w:t>
      </w:r>
      <w:r w:rsidR="00515023" w:rsidRPr="006B43F4">
        <w:rPr>
          <w:rStyle w:val="Hyperlink"/>
          <w:rFonts w:eastAsiaTheme="minorEastAsia"/>
        </w:rPr>
        <w:fldChar w:fldCharType="end"/>
      </w:r>
      <w:r w:rsidRPr="00CF4F06">
        <w:rPr>
          <w:rFonts w:eastAsiaTheme="minorEastAsia"/>
        </w:rPr>
        <w:t xml:space="preserve">) by sending the composed component labels. After making a label request, the </w:t>
      </w:r>
      <w:proofErr w:type="spellStart"/>
      <w:r w:rsidRPr="006B43F4">
        <w:rPr>
          <w:rFonts w:eastAsiaTheme="minorEastAsia"/>
          <w:i/>
        </w:rPr>
        <w:t>Octopart</w:t>
      </w:r>
      <w:proofErr w:type="spellEnd"/>
      <w:r w:rsidRPr="00CF4F06">
        <w:rPr>
          <w:rFonts w:eastAsiaTheme="minorEastAsia"/>
        </w:rPr>
        <w:t xml:space="preserve"> API</w:t>
      </w:r>
      <w:r w:rsidRPr="00CF4F06">
        <w:rPr>
          <w:rFonts w:eastAsiaTheme="minorEastAsia"/>
        </w:rPr>
        <w:fldChar w:fldCharType="begin"/>
      </w:r>
      <w:r w:rsidRPr="00CF4F06">
        <w:instrText xml:space="preserve"> XE "</w:instrText>
      </w:r>
      <w:proofErr w:type="spellStart"/>
      <w:r w:rsidRPr="006B43F4">
        <w:rPr>
          <w:rFonts w:eastAsiaTheme="minorEastAsia"/>
        </w:rPr>
        <w:instrText>API</w:instrText>
      </w:r>
      <w:r w:rsidRPr="00CF4F06">
        <w:instrText>:Application</w:instrText>
      </w:r>
      <w:proofErr w:type="spellEnd"/>
      <w:r w:rsidRPr="00CF4F06">
        <w:instrText xml:space="preserve"> programming interface" </w:instrText>
      </w:r>
      <w:r w:rsidRPr="00CF4F06">
        <w:rPr>
          <w:rFonts w:eastAsiaTheme="minorEastAsia"/>
        </w:rPr>
        <w:fldChar w:fldCharType="end"/>
      </w:r>
      <w:r w:rsidRPr="00CF4F06">
        <w:rPr>
          <w:rFonts w:eastAsiaTheme="minorEastAsia"/>
        </w:rPr>
        <w:t xml:space="preserve"> sends back a list of potential component name</w:t>
      </w:r>
      <w:r w:rsidRPr="006B43F4">
        <w:rPr>
          <w:rFonts w:eastAsiaTheme="minorEastAsia"/>
        </w:rPr>
        <w:t xml:space="preserve">s located in its database which could correspond to the requested label. The distance between the potential component names and the requested label is determined. The distance measure is the </w:t>
      </w:r>
      <w:proofErr w:type="spellStart"/>
      <w:r w:rsidRPr="006B43F4">
        <w:rPr>
          <w:rFonts w:eastAsiaTheme="minorEastAsia"/>
        </w:rPr>
        <w:t>Levenshtein</w:t>
      </w:r>
      <w:proofErr w:type="spellEnd"/>
      <w:r w:rsidRPr="006B43F4">
        <w:rPr>
          <w:rFonts w:eastAsiaTheme="minorEastAsia"/>
        </w:rPr>
        <w:t xml:space="preserve"> distance which assigns a distance to two words based </w:t>
      </w:r>
      <w:r w:rsidRPr="00CF4F06">
        <w:rPr>
          <w:rFonts w:eastAsiaTheme="minorEastAsia"/>
        </w:rPr>
        <w:t>on their similarity. This is done with all labels of the marking and the potential component name with the smallest distance to the requested label is assigned as component name.</w:t>
      </w:r>
    </w:p>
    <w:p w14:paraId="74622304" w14:textId="77777777" w:rsidR="00760106" w:rsidRPr="00CF4F06" w:rsidRDefault="00760106" w:rsidP="00760106">
      <w:proofErr w:type="spellStart"/>
      <w:r w:rsidRPr="00CF4F06">
        <w:rPr>
          <w:i/>
        </w:rPr>
        <w:t>Octopart</w:t>
      </w:r>
      <w:proofErr w:type="spellEnd"/>
      <w:r w:rsidRPr="00CF4F06">
        <w:t xml:space="preserve"> is a company that offers an electronic </w:t>
      </w:r>
      <w:r w:rsidRPr="00CF4F06">
        <w:rPr>
          <w:rFonts w:eastAsiaTheme="minorEastAsia"/>
        </w:rPr>
        <w:t xml:space="preserve">component </w:t>
      </w:r>
      <w:r w:rsidRPr="00CF4F06">
        <w:t>database with structured data for more than 30 million electronic components</w:t>
      </w:r>
      <w:r w:rsidR="00E560F0" w:rsidRPr="00CF4F06">
        <w:t xml:space="preserve">. The </w:t>
      </w:r>
      <w:proofErr w:type="spellStart"/>
      <w:r w:rsidR="00E560F0" w:rsidRPr="00CF4F06">
        <w:rPr>
          <w:i/>
        </w:rPr>
        <w:t>Octopart</w:t>
      </w:r>
      <w:proofErr w:type="spellEnd"/>
      <w:r w:rsidR="00E560F0" w:rsidRPr="00CF4F06">
        <w:t xml:space="preserve"> tools facilitate searching components</w:t>
      </w:r>
      <w:r w:rsidRPr="00CF4F06">
        <w:t xml:space="preserve"> across thousands of suppliers. An easy way to access the database is the </w:t>
      </w:r>
      <w:proofErr w:type="spellStart"/>
      <w:r w:rsidRPr="00CF4F06">
        <w:rPr>
          <w:i/>
        </w:rPr>
        <w:t>Octopart</w:t>
      </w:r>
      <w:proofErr w:type="spellEnd"/>
      <w:r w:rsidRPr="00CF4F06">
        <w:t xml:space="preserve"> API</w:t>
      </w:r>
      <w:r w:rsidRPr="00CF4F06">
        <w:fldChar w:fldCharType="begin"/>
      </w:r>
      <w:r w:rsidRPr="00CF4F06">
        <w:instrText xml:space="preserve"> XE "</w:instrText>
      </w:r>
      <w:proofErr w:type="spellStart"/>
      <w:r w:rsidRPr="006B43F4">
        <w:rPr>
          <w:rFonts w:eastAsiaTheme="minorEastAsia"/>
        </w:rPr>
        <w:instrText>API</w:instrText>
      </w:r>
      <w:r w:rsidRPr="00CF4F06">
        <w:instrText>:Application</w:instrText>
      </w:r>
      <w:proofErr w:type="spellEnd"/>
      <w:r w:rsidRPr="00CF4F06">
        <w:instrText xml:space="preserve"> programming interface" </w:instrText>
      </w:r>
      <w:r w:rsidRPr="00CF4F06">
        <w:fldChar w:fldCharType="end"/>
      </w:r>
      <w:r w:rsidRPr="00CF4F06">
        <w:t xml:space="preserve"> which provides</w:t>
      </w:r>
      <w:r w:rsidRPr="006B43F4">
        <w:t xml:space="preserve"> information about up-to-date pricing and availability information, datasheets, compliance documents and technical specs for electronic components from distributors and manufacturers. </w:t>
      </w:r>
      <w:proofErr w:type="spellStart"/>
      <w:r w:rsidRPr="00CF4F06">
        <w:rPr>
          <w:i/>
        </w:rPr>
        <w:t>Octopart</w:t>
      </w:r>
      <w:proofErr w:type="spellEnd"/>
      <w:r w:rsidRPr="00CF4F06">
        <w:t xml:space="preserve"> allows access to information from more than 100 </w:t>
      </w:r>
      <w:r w:rsidRPr="00CF4F06">
        <w:lastRenderedPageBreak/>
        <w:t xml:space="preserve">distributors including </w:t>
      </w:r>
      <w:r w:rsidRPr="00CF4F06">
        <w:rPr>
          <w:i/>
        </w:rPr>
        <w:t>Digi-Key</w:t>
      </w:r>
      <w:r w:rsidRPr="00CF4F06">
        <w:t xml:space="preserve">, </w:t>
      </w:r>
      <w:r w:rsidRPr="00CF4F06">
        <w:rPr>
          <w:i/>
        </w:rPr>
        <w:t>Mouser</w:t>
      </w:r>
      <w:r w:rsidRPr="00CF4F06">
        <w:t xml:space="preserve">, </w:t>
      </w:r>
      <w:r w:rsidRPr="00CF4F06">
        <w:rPr>
          <w:i/>
        </w:rPr>
        <w:t>Newark</w:t>
      </w:r>
      <w:r w:rsidRPr="00CF4F06">
        <w:t xml:space="preserve">, </w:t>
      </w:r>
      <w:r w:rsidRPr="00CF4F06">
        <w:rPr>
          <w:i/>
        </w:rPr>
        <w:t xml:space="preserve">Premier </w:t>
      </w:r>
      <w:proofErr w:type="spellStart"/>
      <w:proofErr w:type="gramStart"/>
      <w:r w:rsidRPr="00CF4F06">
        <w:rPr>
          <w:i/>
        </w:rPr>
        <w:t>farnell</w:t>
      </w:r>
      <w:proofErr w:type="spellEnd"/>
      <w:proofErr w:type="gramEnd"/>
      <w:r w:rsidRPr="00CF4F06">
        <w:t xml:space="preserve">, </w:t>
      </w:r>
      <w:r w:rsidRPr="00CF4F06">
        <w:rPr>
          <w:i/>
        </w:rPr>
        <w:t>Arrow</w:t>
      </w:r>
      <w:r w:rsidRPr="00CF4F06">
        <w:t xml:space="preserve">, </w:t>
      </w:r>
      <w:r w:rsidRPr="00CF4F06">
        <w:rPr>
          <w:i/>
        </w:rPr>
        <w:t>RS Component</w:t>
      </w:r>
      <w:r w:rsidRPr="00CF4F06">
        <w:t xml:space="preserve">, </w:t>
      </w:r>
      <w:r w:rsidRPr="00CF4F06">
        <w:rPr>
          <w:i/>
        </w:rPr>
        <w:t>Future electronics</w:t>
      </w:r>
      <w:r w:rsidRPr="00CF4F06">
        <w:t xml:space="preserve">, </w:t>
      </w:r>
      <w:r w:rsidRPr="00CF4F06">
        <w:rPr>
          <w:i/>
        </w:rPr>
        <w:t>Grainger</w:t>
      </w:r>
      <w:r w:rsidRPr="00CF4F06">
        <w:t xml:space="preserve"> and many others </w:t>
      </w:r>
      <w:sdt>
        <w:sdtPr>
          <w:id w:val="-690231289"/>
          <w:citation/>
        </w:sdtPr>
        <w:sdtContent>
          <w:r w:rsidRPr="00F579C9">
            <w:fldChar w:fldCharType="begin"/>
          </w:r>
          <w:r w:rsidRPr="00CF4F06">
            <w:instrText xml:space="preserve"> CITATION octopart \l 1033 </w:instrText>
          </w:r>
          <w:r w:rsidRPr="00F579C9">
            <w:rPr>
              <w:rPrChange w:id="818" w:author="Chancerel, Perrine" w:date="2015-04-01T12:09:00Z">
                <w:rPr/>
              </w:rPrChange>
            </w:rPr>
            <w:fldChar w:fldCharType="separate"/>
          </w:r>
          <w:r w:rsidR="00344F4E" w:rsidRPr="00CF4F06">
            <w:rPr>
              <w:noProof/>
            </w:rPr>
            <w:t>(octopart, 2014)</w:t>
          </w:r>
          <w:r w:rsidRPr="00F579C9">
            <w:fldChar w:fldCharType="end"/>
          </w:r>
        </w:sdtContent>
      </w:sdt>
      <w:r w:rsidRPr="00CF4F06">
        <w:t>.</w:t>
      </w:r>
    </w:p>
    <w:p w14:paraId="73E64D48" w14:textId="77777777" w:rsidR="00760106" w:rsidRPr="00CF4F06" w:rsidRDefault="00760106" w:rsidP="00760106">
      <w:pPr>
        <w:rPr>
          <w:rFonts w:eastAsiaTheme="minorEastAsia"/>
        </w:rPr>
      </w:pPr>
      <w:r w:rsidRPr="006B43F4">
        <w:t>This tool was used for component name verification in which the recognized labels from OC</w:t>
      </w:r>
      <w:r w:rsidRPr="00CF4F06">
        <w:t>R</w:t>
      </w:r>
      <w:r w:rsidRPr="00CF4F06">
        <w:fldChar w:fldCharType="begin"/>
      </w:r>
      <w:r w:rsidRPr="00CF4F06">
        <w:instrText xml:space="preserve"> XE "</w:instrText>
      </w:r>
      <w:r w:rsidRPr="006B43F4">
        <w:rPr>
          <w:rFonts w:eastAsiaTheme="minorEastAsia"/>
        </w:rPr>
        <w:instrText>OCR</w:instrText>
      </w:r>
      <w:r w:rsidRPr="00CF4F06">
        <w:instrText xml:space="preserve">:Optical character recognition" </w:instrText>
      </w:r>
      <w:r w:rsidRPr="00CF4F06">
        <w:fldChar w:fldCharType="end"/>
      </w:r>
      <w:r w:rsidRPr="00CF4F06">
        <w:t xml:space="preserve"> engines (Tesseract, </w:t>
      </w:r>
      <w:proofErr w:type="spellStart"/>
      <w:r w:rsidRPr="00CF4F06">
        <w:t>OCRMax</w:t>
      </w:r>
      <w:proofErr w:type="spellEnd"/>
      <w:r w:rsidRPr="00CF4F06">
        <w:t xml:space="preserve">) were requested to the </w:t>
      </w:r>
      <w:proofErr w:type="spellStart"/>
      <w:r w:rsidRPr="006B43F4">
        <w:rPr>
          <w:i/>
        </w:rPr>
        <w:t>Octopart</w:t>
      </w:r>
      <w:proofErr w:type="spellEnd"/>
      <w:r w:rsidRPr="00CF4F06">
        <w:t xml:space="preserve"> API</w:t>
      </w:r>
      <w:r w:rsidRPr="00CF4F06">
        <w:fldChar w:fldCharType="begin"/>
      </w:r>
      <w:r w:rsidRPr="00CF4F06">
        <w:instrText xml:space="preserve"> XE "</w:instrText>
      </w:r>
      <w:proofErr w:type="spellStart"/>
      <w:r w:rsidRPr="006B43F4">
        <w:rPr>
          <w:rFonts w:eastAsiaTheme="minorEastAsia"/>
        </w:rPr>
        <w:instrText>API</w:instrText>
      </w:r>
      <w:r w:rsidRPr="00CF4F06">
        <w:instrText>:Application</w:instrText>
      </w:r>
      <w:proofErr w:type="spellEnd"/>
      <w:r w:rsidRPr="00CF4F06">
        <w:instrText xml:space="preserve"> programming interface" </w:instrText>
      </w:r>
      <w:r w:rsidRPr="00CF4F06">
        <w:fldChar w:fldCharType="end"/>
      </w:r>
      <w:r w:rsidRPr="00CF4F06">
        <w:t>. The response of the API</w:t>
      </w:r>
      <w:r w:rsidRPr="00CF4F06">
        <w:fldChar w:fldCharType="begin"/>
      </w:r>
      <w:r w:rsidRPr="00CF4F06">
        <w:instrText xml:space="preserve"> XE "</w:instrText>
      </w:r>
      <w:r w:rsidRPr="006B43F4">
        <w:rPr>
          <w:rFonts w:eastAsiaTheme="minorEastAsia"/>
        </w:rPr>
        <w:instrText>API</w:instrText>
      </w:r>
      <w:r w:rsidRPr="00CF4F06">
        <w:instrText xml:space="preserve">:Application programming interface" </w:instrText>
      </w:r>
      <w:r w:rsidRPr="00CF4F06">
        <w:fldChar w:fldCharType="end"/>
      </w:r>
      <w:r w:rsidRPr="00CF4F06">
        <w:t xml:space="preserve"> is a list of equal or similar wr</w:t>
      </w:r>
      <w:r w:rsidRPr="006B43F4">
        <w:t xml:space="preserve">itten component names provided from different suppliers. To assign a component name from the obtained list to the recognized label, the </w:t>
      </w:r>
      <w:proofErr w:type="spellStart"/>
      <w:r w:rsidRPr="006B43F4">
        <w:t>Levenshtein</w:t>
      </w:r>
      <w:proofErr w:type="spellEnd"/>
      <w:r w:rsidRPr="006B43F4">
        <w:t xml:space="preserve"> distance between the component names and the requested label is computed. The component name with the smalle</w:t>
      </w:r>
      <w:r w:rsidRPr="00CF4F06">
        <w:t xml:space="preserve">st distance which is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sidRPr="006B43F4">
        <w:rPr>
          <w:rFonts w:eastAsiaTheme="minorEastAsia"/>
        </w:rPr>
        <w:t xml:space="preserve"> is assigned to the component. The requests were made with the data transfer tool </w:t>
      </w:r>
      <w:r w:rsidRPr="00CF4F06">
        <w:rPr>
          <w:rFonts w:eastAsiaTheme="minorEastAsia"/>
          <w:i/>
        </w:rPr>
        <w:t>curl</w:t>
      </w:r>
      <w:r w:rsidRPr="00CF4F06">
        <w:rPr>
          <w:rFonts w:eastAsiaTheme="minorEastAsia"/>
        </w:rPr>
        <w:t xml:space="preserve"> in </w:t>
      </w:r>
      <w:r w:rsidRPr="00CF4F06">
        <w:rPr>
          <w:rFonts w:eastAsiaTheme="minorEastAsia"/>
          <w:i/>
        </w:rPr>
        <w:t>MATLAB</w:t>
      </w:r>
      <w:r w:rsidRPr="00CF4F06">
        <w:rPr>
          <w:rFonts w:eastAsiaTheme="minorEastAsia"/>
        </w:rPr>
        <w:t>.</w:t>
      </w:r>
    </w:p>
    <w:p w14:paraId="652FB4AC" w14:textId="77777777" w:rsidR="00626E52" w:rsidRPr="00CF4F06" w:rsidRDefault="003069DD" w:rsidP="00735ED3">
      <w:pPr>
        <w:pStyle w:val="berschrift2"/>
        <w:numPr>
          <w:ilvl w:val="1"/>
          <w:numId w:val="1"/>
        </w:numPr>
        <w:rPr>
          <w:rStyle w:val="st"/>
          <w:rPrChange w:id="819" w:author="Chancerel, Perrine" w:date="2015-04-01T12:09:00Z">
            <w:rPr>
              <w:rStyle w:val="st"/>
              <w:rFonts w:asciiTheme="minorHAnsi" w:eastAsiaTheme="minorHAnsi" w:hAnsiTheme="minorHAnsi" w:cstheme="minorBidi"/>
              <w:b w:val="0"/>
              <w:bCs w:val="0"/>
              <w:color w:val="auto"/>
              <w:sz w:val="24"/>
              <w:szCs w:val="24"/>
            </w:rPr>
          </w:rPrChange>
        </w:rPr>
      </w:pPr>
      <w:r w:rsidRPr="00CF4F06">
        <w:rPr>
          <w:rStyle w:val="st"/>
        </w:rPr>
        <w:t xml:space="preserve"> </w:t>
      </w:r>
      <w:bookmarkStart w:id="820" w:name="_Toc415436302"/>
      <w:r w:rsidR="003026E2" w:rsidRPr="00CF4F06">
        <w:rPr>
          <w:rStyle w:val="st"/>
        </w:rPr>
        <w:t>Life Cycle Inventory (</w:t>
      </w:r>
      <w:r w:rsidR="003026E2" w:rsidRPr="00CF4F06">
        <w:rPr>
          <w:rStyle w:val="Hervorhebung"/>
          <w:i w:val="0"/>
        </w:rPr>
        <w:t>LCI</w:t>
      </w:r>
      <w:r w:rsidR="004903B2" w:rsidRPr="00F579C9">
        <w:rPr>
          <w:rStyle w:val="Hervorhebung"/>
          <w:i w:val="0"/>
        </w:rPr>
        <w:fldChar w:fldCharType="begin"/>
      </w:r>
      <w:r w:rsidR="004903B2" w:rsidRPr="00CF4F06">
        <w:instrText xml:space="preserve"> XE "LCI:Life cycle inventory" </w:instrText>
      </w:r>
      <w:r w:rsidR="004903B2" w:rsidRPr="00F579C9">
        <w:rPr>
          <w:rStyle w:val="Hervorhebung"/>
          <w:i w:val="0"/>
        </w:rPr>
        <w:fldChar w:fldCharType="end"/>
      </w:r>
      <w:r w:rsidR="003026E2" w:rsidRPr="00CF4F06">
        <w:rPr>
          <w:rStyle w:val="st"/>
        </w:rPr>
        <w:t>) analysis</w:t>
      </w:r>
      <w:bookmarkEnd w:id="820"/>
    </w:p>
    <w:p w14:paraId="72330B84" w14:textId="77777777" w:rsidR="00760106" w:rsidRPr="00CF4F06" w:rsidRDefault="00760106" w:rsidP="00760106">
      <w:r w:rsidRPr="00CF4F06">
        <w:t>Life cycle inventory (LCI</w:t>
      </w:r>
      <w:r w:rsidRPr="00CF4F06">
        <w:fldChar w:fldCharType="begin"/>
      </w:r>
      <w:r w:rsidRPr="00CF4F06">
        <w:instrText xml:space="preserve"> XE "</w:instrText>
      </w:r>
      <w:r w:rsidRPr="006B43F4">
        <w:instrText>LCI</w:instrText>
      </w:r>
      <w:r w:rsidRPr="00CF4F06">
        <w:instrText xml:space="preserve">:Life cycle inventory" </w:instrText>
      </w:r>
      <w:r w:rsidRPr="00CF4F06">
        <w:fldChar w:fldCharType="end"/>
      </w:r>
      <w:r w:rsidRPr="00CF4F06">
        <w:t xml:space="preserve">) is a process of quantifying energy and raw material requirements, atmospheric emissions, waterborne emissions, solid wastes and other releases for the entire life cycle of a product, process or activity </w:t>
      </w:r>
      <w:sdt>
        <w:sdtPr>
          <w:id w:val="-371083593"/>
          <w:citation/>
        </w:sdtPr>
        <w:sdtContent>
          <w:r w:rsidRPr="00F579C9">
            <w:fldChar w:fldCharType="begin"/>
          </w:r>
          <w:r w:rsidRPr="00CF4F06">
            <w:instrText xml:space="preserve"> CITATION scientific2006life \l 1033 </w:instrText>
          </w:r>
          <w:r w:rsidRPr="00F579C9">
            <w:rPr>
              <w:rPrChange w:id="821" w:author="Chancerel, Perrine" w:date="2015-04-01T12:09:00Z">
                <w:rPr/>
              </w:rPrChange>
            </w:rPr>
            <w:fldChar w:fldCharType="separate"/>
          </w:r>
          <w:r w:rsidR="00344F4E" w:rsidRPr="00CF4F06">
            <w:rPr>
              <w:noProof/>
            </w:rPr>
            <w:t>((SAIC), et al., 2006)</w:t>
          </w:r>
          <w:r w:rsidRPr="00F579C9">
            <w:fldChar w:fldCharType="end"/>
          </w:r>
        </w:sdtContent>
      </w:sdt>
      <w:r w:rsidRPr="00CF4F06">
        <w:t>. An LCI</w:t>
      </w:r>
      <w:r w:rsidRPr="00CF4F06">
        <w:fldChar w:fldCharType="begin"/>
      </w:r>
      <w:r w:rsidRPr="00CF4F06">
        <w:instrText xml:space="preserve"> XE "</w:instrText>
      </w:r>
      <w:r w:rsidRPr="006B43F4">
        <w:instrText xml:space="preserve">LCI:Life cycle inventory" </w:instrText>
      </w:r>
      <w:r w:rsidRPr="00CF4F06">
        <w:fldChar w:fldCharType="end"/>
      </w:r>
      <w:r w:rsidRPr="00CF4F06">
        <w:t xml:space="preserve"> is the basis of a </w:t>
      </w:r>
      <w:del w:id="822" w:author="Perrine Chancerel" w:date="2015-03-31T13:57:00Z">
        <w:r w:rsidRPr="006B43F4" w:rsidDel="003D2663">
          <w:delText xml:space="preserve">Life </w:delText>
        </w:r>
      </w:del>
      <w:ins w:id="823" w:author="Perrine Chancerel" w:date="2015-03-31T13:57:00Z">
        <w:r w:rsidR="003D2663" w:rsidRPr="00CF4F06">
          <w:t xml:space="preserve">life </w:t>
        </w:r>
      </w:ins>
      <w:r w:rsidRPr="00CF4F06">
        <w:t>cycle impact assessment (LCA</w:t>
      </w:r>
      <w:r w:rsidRPr="00CF4F06">
        <w:fldChar w:fldCharType="begin"/>
      </w:r>
      <w:r w:rsidRPr="00CF4F06">
        <w:instrText xml:space="preserve"> XE "</w:instrText>
      </w:r>
      <w:r w:rsidRPr="006B43F4">
        <w:instrText xml:space="preserve">LCA:Life-cycle assessment" </w:instrText>
      </w:r>
      <w:r w:rsidRPr="00CF4F06">
        <w:fldChar w:fldCharType="end"/>
      </w:r>
      <w:r w:rsidRPr="00CF4F06">
        <w:t>) to evaluate comparative environmental impacts or potential improvements. With respect</w:t>
      </w:r>
      <w:r w:rsidRPr="006B43F4">
        <w:t xml:space="preserve"> to reuse and recycling an LCI</w:t>
      </w:r>
      <w:r w:rsidRPr="00CF4F06">
        <w:fldChar w:fldCharType="begin"/>
      </w:r>
      <w:r w:rsidRPr="00CF4F06">
        <w:instrText xml:space="preserve"> XE "</w:instrText>
      </w:r>
      <w:r w:rsidRPr="006B43F4">
        <w:instrText xml:space="preserve">LCI:Life cycle inventory" </w:instrText>
      </w:r>
      <w:r w:rsidRPr="00CF4F06">
        <w:fldChar w:fldCharType="end"/>
      </w:r>
      <w:r w:rsidRPr="00CF4F06">
        <w:t xml:space="preserve"> can assist organizations in comparing products or processes and considering environmental factors in material recycling. The “Guidelines for Assessing the Quality of Life Cycle Inventory Analy</w:t>
      </w:r>
      <w:r w:rsidRPr="006B43F4">
        <w:t xml:space="preserve">sis” </w:t>
      </w:r>
      <w:sdt>
        <w:sdtPr>
          <w:id w:val="1133067128"/>
          <w:citation/>
        </w:sdtPr>
        <w:sdtContent>
          <w:r w:rsidRPr="00F579C9">
            <w:fldChar w:fldCharType="begin"/>
          </w:r>
          <w:r w:rsidRPr="00CF4F06">
            <w:instrText xml:space="preserve"> CITATION bakst1995guidelines \l 1033 </w:instrText>
          </w:r>
          <w:r w:rsidRPr="00F579C9">
            <w:rPr>
              <w:rPrChange w:id="824" w:author="Chancerel, Perrine" w:date="2015-04-01T12:09:00Z">
                <w:rPr/>
              </w:rPrChange>
            </w:rPr>
            <w:fldChar w:fldCharType="separate"/>
          </w:r>
          <w:r w:rsidR="00344F4E" w:rsidRPr="00CF4F06">
            <w:rPr>
              <w:noProof/>
            </w:rPr>
            <w:t>(Bakst, et al., 1995)</w:t>
          </w:r>
          <w:r w:rsidRPr="00F579C9">
            <w:fldChar w:fldCharType="end"/>
          </w:r>
        </w:sdtContent>
      </w:sdt>
      <w:r w:rsidRPr="00CF4F06">
        <w:t xml:space="preserve"> provides a framework for performing an inventory analysis. Four steps are defined for making a life cycle inventory:</w:t>
      </w:r>
    </w:p>
    <w:p w14:paraId="2B4DA969" w14:textId="77777777" w:rsidR="003069DD" w:rsidRPr="006B43F4" w:rsidRDefault="003069DD" w:rsidP="00883132">
      <w:pPr>
        <w:pStyle w:val="Listenabsatz"/>
        <w:numPr>
          <w:ilvl w:val="0"/>
          <w:numId w:val="4"/>
        </w:numPr>
      </w:pPr>
      <w:r w:rsidRPr="006B43F4">
        <w:t>Develop a flow diagram of the process being evaluated</w:t>
      </w:r>
    </w:p>
    <w:p w14:paraId="5D68EEB2" w14:textId="77777777" w:rsidR="003069DD" w:rsidRPr="00CF4F06" w:rsidRDefault="003069DD" w:rsidP="00883132">
      <w:pPr>
        <w:pStyle w:val="Listenabsatz"/>
        <w:numPr>
          <w:ilvl w:val="0"/>
          <w:numId w:val="4"/>
        </w:numPr>
      </w:pPr>
      <w:r w:rsidRPr="00CF4F06">
        <w:t>Develop a data collection plan</w:t>
      </w:r>
    </w:p>
    <w:p w14:paraId="1D99FC6E" w14:textId="77777777" w:rsidR="003069DD" w:rsidRPr="00CF4F06" w:rsidRDefault="003069DD" w:rsidP="00883132">
      <w:pPr>
        <w:pStyle w:val="Listenabsatz"/>
        <w:numPr>
          <w:ilvl w:val="0"/>
          <w:numId w:val="4"/>
        </w:numPr>
      </w:pPr>
      <w:r w:rsidRPr="00CF4F06">
        <w:t>Collect data</w:t>
      </w:r>
    </w:p>
    <w:p w14:paraId="3775D2AA" w14:textId="77777777" w:rsidR="000A37EB" w:rsidRPr="00CF4F06" w:rsidRDefault="003069DD" w:rsidP="000A37EB">
      <w:pPr>
        <w:pStyle w:val="Listenabsatz"/>
        <w:numPr>
          <w:ilvl w:val="0"/>
          <w:numId w:val="4"/>
        </w:numPr>
      </w:pPr>
      <w:r w:rsidRPr="00CF4F06">
        <w:t>Evaluate and report results</w:t>
      </w:r>
    </w:p>
    <w:p w14:paraId="3E1FA145" w14:textId="77777777" w:rsidR="003069DD" w:rsidRPr="00CF4F06" w:rsidRDefault="003069DD" w:rsidP="00735ED3">
      <w:pPr>
        <w:pStyle w:val="berschrift3"/>
        <w:numPr>
          <w:ilvl w:val="2"/>
          <w:numId w:val="1"/>
        </w:numPr>
      </w:pPr>
      <w:bookmarkStart w:id="825" w:name="_Toc415436303"/>
      <w:r w:rsidRPr="00CF4F06">
        <w:t>Categorization of WEEE</w:t>
      </w:r>
      <w:r w:rsidR="00011E7C" w:rsidRPr="00F579C9">
        <w:fldChar w:fldCharType="begin"/>
      </w:r>
      <w:r w:rsidR="00011E7C" w:rsidRPr="00CF4F06">
        <w:instrText xml:space="preserve"> XE "WEEE:waste electric and electronic waste" </w:instrText>
      </w:r>
      <w:r w:rsidR="00011E7C" w:rsidRPr="00F579C9">
        <w:fldChar w:fldCharType="end"/>
      </w:r>
      <w:r w:rsidRPr="00CF4F06">
        <w:t xml:space="preserve"> and PCB waste</w:t>
      </w:r>
      <w:bookmarkEnd w:id="825"/>
    </w:p>
    <w:p w14:paraId="5E7AA1EA" w14:textId="77777777" w:rsidR="001165FB" w:rsidRPr="00CF4F06" w:rsidRDefault="00515023" w:rsidP="001165FB">
      <w:r w:rsidRPr="006B43F4">
        <w:fldChar w:fldCharType="begin"/>
      </w:r>
      <w:r w:rsidRPr="00CF4F06">
        <w:instrText xml:space="preserve"> HYPERLINK "http://en.wikipedia.org/wiki/Electronic_waste" \o "Electronic waste" </w:instrText>
      </w:r>
      <w:r w:rsidRPr="006B43F4">
        <w:rPr>
          <w:rPrChange w:id="826" w:author="Chancerel, Perrine" w:date="2015-04-01T12:09:00Z">
            <w:rPr/>
          </w:rPrChange>
        </w:rPr>
        <w:fldChar w:fldCharType="separate"/>
      </w:r>
      <w:r w:rsidR="0077227F" w:rsidRPr="006B43F4">
        <w:t>Waste electrical and electroni</w:t>
      </w:r>
      <w:r w:rsidR="0077227F" w:rsidRPr="00CF4F06">
        <w:t>c equipment</w:t>
      </w:r>
      <w:r w:rsidRPr="006B43F4">
        <w:fldChar w:fldCharType="end"/>
      </w:r>
      <w:r w:rsidR="0077227F" w:rsidRPr="00CF4F06">
        <w:t xml:space="preserve"> (WEEE</w:t>
      </w:r>
      <w:r w:rsidR="00011E7C" w:rsidRPr="00CF4F06">
        <w:fldChar w:fldCharType="begin"/>
      </w:r>
      <w:r w:rsidR="00011E7C" w:rsidRPr="00CF4F06">
        <w:instrText xml:space="preserve"> XE "</w:instrText>
      </w:r>
      <w:proofErr w:type="spellStart"/>
      <w:r w:rsidR="00011E7C" w:rsidRPr="006B43F4">
        <w:instrText>WEEE</w:instrText>
      </w:r>
      <w:proofErr w:type="gramStart"/>
      <w:r w:rsidR="00011E7C" w:rsidRPr="006B43F4">
        <w:instrText>:waste</w:instrText>
      </w:r>
      <w:proofErr w:type="spellEnd"/>
      <w:proofErr w:type="gramEnd"/>
      <w:r w:rsidR="00011E7C" w:rsidRPr="006B43F4">
        <w:instrText xml:space="preserve"> electric and electronic waste" </w:instrText>
      </w:r>
      <w:r w:rsidR="00011E7C" w:rsidRPr="00CF4F06">
        <w:fldChar w:fldCharType="end"/>
      </w:r>
      <w:r w:rsidR="0077227F" w:rsidRPr="00CF4F06">
        <w:t>) describes discarded electrical or electronic devices. The WEEE</w:t>
      </w:r>
      <w:r w:rsidR="00011E7C" w:rsidRPr="00CF4F06">
        <w:fldChar w:fldCharType="begin"/>
      </w:r>
      <w:r w:rsidR="00011E7C" w:rsidRPr="00CF4F06">
        <w:instrText xml:space="preserve"> XE "</w:instrText>
      </w:r>
      <w:r w:rsidR="00011E7C" w:rsidRPr="006B43F4">
        <w:instrText xml:space="preserve">WEEE:waste electric and electronic waste" </w:instrText>
      </w:r>
      <w:r w:rsidR="00011E7C" w:rsidRPr="00CF4F06">
        <w:fldChar w:fldCharType="end"/>
      </w:r>
      <w:r w:rsidR="0077227F" w:rsidRPr="00CF4F06">
        <w:t xml:space="preserve"> directive sets targets for collection, recycling and recovery for WEEE</w:t>
      </w:r>
      <w:r w:rsidR="00011E7C" w:rsidRPr="00CF4F06">
        <w:fldChar w:fldCharType="begin"/>
      </w:r>
      <w:r w:rsidR="00011E7C" w:rsidRPr="00CF4F06">
        <w:instrText xml:space="preserve"> XE </w:instrText>
      </w:r>
      <w:r w:rsidR="00011E7C" w:rsidRPr="006B43F4">
        <w:instrText xml:space="preserve">"WEEE:waste electric and electronic waste" </w:instrText>
      </w:r>
      <w:r w:rsidR="00011E7C" w:rsidRPr="00CF4F06">
        <w:fldChar w:fldCharType="end"/>
      </w:r>
      <w:r w:rsidR="0077227F" w:rsidRPr="00CF4F06">
        <w:t xml:space="preserve"> and </w:t>
      </w:r>
      <w:r w:rsidR="0077227F" w:rsidRPr="00CF4F06">
        <w:lastRenderedPageBreak/>
        <w:t>became a European law in 2003</w:t>
      </w:r>
      <w:r w:rsidR="00F53CF4" w:rsidRPr="00CF4F06">
        <w:t xml:space="preserve"> </w:t>
      </w:r>
      <w:sdt>
        <w:sdtPr>
          <w:id w:val="1144394361"/>
          <w:citation/>
        </w:sdtPr>
        <w:sdtContent>
          <w:r w:rsidR="009E3E95" w:rsidRPr="00E36537">
            <w:fldChar w:fldCharType="begin"/>
          </w:r>
          <w:r w:rsidR="009E3E95" w:rsidRPr="00CF4F06">
            <w:instrText xml:space="preserve">CITATION WEEEDirective2002 \l 1033 </w:instrText>
          </w:r>
          <w:r w:rsidR="009E3E95" w:rsidRPr="00E36537">
            <w:rPr>
              <w:rPrChange w:id="827" w:author="Chancerel, Perrine" w:date="2015-04-01T12:09:00Z">
                <w:rPr/>
              </w:rPrChange>
            </w:rPr>
            <w:fldChar w:fldCharType="separate"/>
          </w:r>
          <w:r w:rsidR="00344F4E" w:rsidRPr="00CF4F06">
            <w:rPr>
              <w:noProof/>
            </w:rPr>
            <w:t>(Directive 2002/96/EC, 2002)</w:t>
          </w:r>
          <w:r w:rsidR="009E3E95" w:rsidRPr="00E36537">
            <w:fldChar w:fldCharType="end"/>
          </w:r>
        </w:sdtContent>
      </w:sdt>
      <w:r w:rsidR="00760106" w:rsidRPr="00CF4F06">
        <w:t>. The</w:t>
      </w:r>
      <w:r w:rsidR="009E3E95" w:rsidRPr="00CF4F06">
        <w:t xml:space="preserve"> </w:t>
      </w:r>
      <w:r w:rsidR="0077227F" w:rsidRPr="00CF4F06">
        <w:t>WE</w:t>
      </w:r>
      <w:r w:rsidR="00F53CF4" w:rsidRPr="00CF4F06">
        <w:t>E</w:t>
      </w:r>
      <w:r w:rsidR="0077227F" w:rsidRPr="00CF4F06">
        <w:t>E</w:t>
      </w:r>
      <w:r w:rsidR="00011E7C" w:rsidRPr="00F579C9">
        <w:fldChar w:fldCharType="begin"/>
      </w:r>
      <w:r w:rsidR="00011E7C" w:rsidRPr="00CF4F06">
        <w:instrText xml:space="preserve"> XE "WEEE:waste electric and electronic waste" </w:instrText>
      </w:r>
      <w:r w:rsidR="00011E7C" w:rsidRPr="00F579C9">
        <w:fldChar w:fldCharType="end"/>
      </w:r>
      <w:r w:rsidR="0077227F" w:rsidRPr="00CF4F06">
        <w:t xml:space="preserve"> directive sets a total of 10 categories of WEEE</w:t>
      </w:r>
      <w:r w:rsidR="00011E7C" w:rsidRPr="00F579C9">
        <w:fldChar w:fldCharType="begin"/>
      </w:r>
      <w:r w:rsidR="00011E7C" w:rsidRPr="00CF4F06">
        <w:instrText xml:space="preserve"> XE "WEEE:waste electric and electronic waste" </w:instrText>
      </w:r>
      <w:r w:rsidR="00011E7C" w:rsidRPr="00F579C9">
        <w:fldChar w:fldCharType="end"/>
      </w:r>
      <w:r w:rsidR="0077227F" w:rsidRPr="00CF4F06">
        <w:t>:</w:t>
      </w:r>
    </w:p>
    <w:p w14:paraId="21A283A6" w14:textId="77777777" w:rsidR="0077227F" w:rsidRPr="00CF4F06" w:rsidRDefault="00E560F0">
      <w:pPr>
        <w:pStyle w:val="Listenabsatz"/>
        <w:numPr>
          <w:ilvl w:val="0"/>
          <w:numId w:val="22"/>
        </w:numPr>
        <w:spacing w:before="100" w:beforeAutospacing="1" w:after="100" w:afterAutospacing="1"/>
        <w:jc w:val="left"/>
        <w:pPrChange w:id="828" w:author="Perrine Chancerel" w:date="2015-03-31T13:58:00Z">
          <w:pPr>
            <w:pStyle w:val="Listenabsatz"/>
            <w:numPr>
              <w:numId w:val="6"/>
            </w:numPr>
            <w:spacing w:before="100" w:beforeAutospacing="1" w:after="100" w:afterAutospacing="1"/>
            <w:ind w:hanging="360"/>
            <w:jc w:val="left"/>
          </w:pPr>
        </w:pPrChange>
      </w:pPr>
      <w:r w:rsidRPr="00CF4F06">
        <w:t>l</w:t>
      </w:r>
      <w:r w:rsidR="0077227F" w:rsidRPr="00CF4F06">
        <w:t xml:space="preserve">arge </w:t>
      </w:r>
      <w:r w:rsidR="005E1750" w:rsidRPr="006B43F4">
        <w:fldChar w:fldCharType="begin"/>
      </w:r>
      <w:r w:rsidR="005E1750" w:rsidRPr="00CF4F06">
        <w:instrText xml:space="preserve"> HYPERLINK "http://en.wikipedia.org/wiki/Household_appliance" \o "Household appliance" </w:instrText>
      </w:r>
      <w:r w:rsidR="005E1750" w:rsidRPr="006B43F4">
        <w:rPr>
          <w:rPrChange w:id="829" w:author="Chancerel, Perrine" w:date="2015-04-01T12:09:00Z">
            <w:rPr/>
          </w:rPrChange>
        </w:rPr>
        <w:fldChar w:fldCharType="separate"/>
      </w:r>
      <w:r w:rsidR="0077227F" w:rsidRPr="006B43F4">
        <w:t>household appliances</w:t>
      </w:r>
      <w:r w:rsidR="005E1750" w:rsidRPr="006B43F4">
        <w:fldChar w:fldCharType="end"/>
      </w:r>
    </w:p>
    <w:p w14:paraId="72A13185" w14:textId="77777777" w:rsidR="0077227F" w:rsidRPr="00CF4F06" w:rsidRDefault="00E560F0">
      <w:pPr>
        <w:pStyle w:val="Listenabsatz"/>
        <w:numPr>
          <w:ilvl w:val="0"/>
          <w:numId w:val="22"/>
        </w:numPr>
        <w:spacing w:before="100" w:beforeAutospacing="1" w:after="100" w:afterAutospacing="1"/>
        <w:jc w:val="left"/>
        <w:rPr>
          <w:ins w:id="830" w:author="Perrine Chancerel" w:date="2015-03-31T13:59:00Z"/>
        </w:rPr>
        <w:pPrChange w:id="831" w:author="Perrine Chancerel" w:date="2015-03-31T13:58:00Z">
          <w:pPr>
            <w:pStyle w:val="Listenabsatz"/>
            <w:numPr>
              <w:numId w:val="6"/>
            </w:numPr>
            <w:spacing w:before="100" w:beforeAutospacing="1" w:after="100" w:afterAutospacing="1"/>
            <w:ind w:hanging="360"/>
            <w:jc w:val="left"/>
          </w:pPr>
        </w:pPrChange>
      </w:pPr>
      <w:r w:rsidRPr="006B43F4">
        <w:t>s</w:t>
      </w:r>
      <w:r w:rsidR="0077227F" w:rsidRPr="00CF4F06">
        <w:t>mall household appliances</w:t>
      </w:r>
    </w:p>
    <w:p w14:paraId="2CF5C0B1" w14:textId="77777777" w:rsidR="003D2663" w:rsidRPr="00CF4F06" w:rsidRDefault="003D2663">
      <w:pPr>
        <w:pStyle w:val="Listenabsatz"/>
        <w:numPr>
          <w:ilvl w:val="0"/>
          <w:numId w:val="22"/>
        </w:numPr>
        <w:spacing w:before="100" w:beforeAutospacing="1" w:after="100" w:afterAutospacing="1"/>
        <w:jc w:val="left"/>
        <w:pPrChange w:id="832" w:author="Perrine Chancerel" w:date="2015-03-31T13:58:00Z">
          <w:pPr>
            <w:pStyle w:val="Listenabsatz"/>
            <w:numPr>
              <w:numId w:val="6"/>
            </w:numPr>
            <w:spacing w:before="100" w:beforeAutospacing="1" w:after="100" w:afterAutospacing="1"/>
            <w:ind w:hanging="360"/>
            <w:jc w:val="left"/>
          </w:pPr>
        </w:pPrChange>
      </w:pPr>
      <w:ins w:id="833" w:author="Perrine Chancerel" w:date="2015-03-31T13:59:00Z">
        <w:r w:rsidRPr="00CF4F06">
          <w:t>IT and telecommunications equipment</w:t>
        </w:r>
      </w:ins>
    </w:p>
    <w:p w14:paraId="6AEE0610" w14:textId="77777777" w:rsidR="0077227F" w:rsidRPr="00CF4F06" w:rsidRDefault="00E560F0">
      <w:pPr>
        <w:pStyle w:val="Listenabsatz"/>
        <w:numPr>
          <w:ilvl w:val="0"/>
          <w:numId w:val="22"/>
        </w:numPr>
        <w:spacing w:before="100" w:beforeAutospacing="1" w:after="100" w:afterAutospacing="1"/>
        <w:jc w:val="left"/>
        <w:pPrChange w:id="834" w:author="Perrine Chancerel" w:date="2015-03-31T13:58:00Z">
          <w:pPr>
            <w:pStyle w:val="Listenabsatz"/>
            <w:numPr>
              <w:numId w:val="6"/>
            </w:numPr>
            <w:spacing w:before="100" w:beforeAutospacing="1" w:after="100" w:afterAutospacing="1"/>
            <w:ind w:hanging="360"/>
            <w:jc w:val="left"/>
          </w:pPr>
        </w:pPrChange>
      </w:pPr>
      <w:r w:rsidRPr="00CF4F06">
        <w:t>c</w:t>
      </w:r>
      <w:r w:rsidR="0077227F" w:rsidRPr="00CF4F06">
        <w:t>onsumer equipment</w:t>
      </w:r>
    </w:p>
    <w:p w14:paraId="486B83C1" w14:textId="77777777" w:rsidR="0077227F" w:rsidRPr="00CF4F06" w:rsidRDefault="005E1750">
      <w:pPr>
        <w:pStyle w:val="Listenabsatz"/>
        <w:numPr>
          <w:ilvl w:val="0"/>
          <w:numId w:val="22"/>
        </w:numPr>
        <w:spacing w:before="100" w:beforeAutospacing="1" w:after="100" w:afterAutospacing="1"/>
        <w:jc w:val="left"/>
        <w:pPrChange w:id="835" w:author="Perrine Chancerel" w:date="2015-03-31T13:58:00Z">
          <w:pPr>
            <w:pStyle w:val="Listenabsatz"/>
            <w:numPr>
              <w:numId w:val="6"/>
            </w:numPr>
            <w:spacing w:before="100" w:beforeAutospacing="1" w:after="100" w:afterAutospacing="1"/>
            <w:ind w:hanging="360"/>
            <w:jc w:val="left"/>
          </w:pPr>
        </w:pPrChange>
      </w:pPr>
      <w:r w:rsidRPr="006B43F4">
        <w:fldChar w:fldCharType="begin"/>
      </w:r>
      <w:r w:rsidRPr="00CF4F06">
        <w:instrText xml:space="preserve"> HYPERLINK "http://en.wikipedia.org/wiki/Lighting" \o "Lighting" </w:instrText>
      </w:r>
      <w:r w:rsidRPr="006B43F4">
        <w:rPr>
          <w:rPrChange w:id="836" w:author="Chancerel, Perrine" w:date="2015-04-01T12:09:00Z">
            <w:rPr/>
          </w:rPrChange>
        </w:rPr>
        <w:fldChar w:fldCharType="separate"/>
      </w:r>
      <w:r w:rsidR="00E560F0" w:rsidRPr="006B43F4">
        <w:t>l</w:t>
      </w:r>
      <w:r w:rsidR="0077227F" w:rsidRPr="00CF4F06">
        <w:t>ighting</w:t>
      </w:r>
      <w:r w:rsidRPr="006B43F4">
        <w:fldChar w:fldCharType="end"/>
      </w:r>
      <w:r w:rsidR="0077227F" w:rsidRPr="00CF4F06">
        <w:t xml:space="preserve"> equipment</w:t>
      </w:r>
    </w:p>
    <w:p w14:paraId="5FAA6B56" w14:textId="77777777" w:rsidR="0077227F" w:rsidRPr="00CF4F06" w:rsidRDefault="005E1750">
      <w:pPr>
        <w:pStyle w:val="Listenabsatz"/>
        <w:numPr>
          <w:ilvl w:val="0"/>
          <w:numId w:val="22"/>
        </w:numPr>
        <w:spacing w:before="100" w:beforeAutospacing="1" w:after="100" w:afterAutospacing="1"/>
        <w:jc w:val="left"/>
        <w:pPrChange w:id="837" w:author="Perrine Chancerel" w:date="2015-03-31T13:58:00Z">
          <w:pPr>
            <w:pStyle w:val="Listenabsatz"/>
            <w:numPr>
              <w:numId w:val="6"/>
            </w:numPr>
            <w:spacing w:before="100" w:beforeAutospacing="1" w:after="100" w:afterAutospacing="1"/>
            <w:ind w:hanging="360"/>
            <w:jc w:val="left"/>
          </w:pPr>
        </w:pPrChange>
      </w:pPr>
      <w:r w:rsidRPr="006B43F4">
        <w:fldChar w:fldCharType="begin"/>
      </w:r>
      <w:r w:rsidRPr="00CF4F06">
        <w:instrText xml:space="preserve"> HYPERLINK "http://en.wikipedia.org/wiki/Electrical" \o "Electrical" </w:instrText>
      </w:r>
      <w:r w:rsidRPr="006B43F4">
        <w:rPr>
          <w:rPrChange w:id="838" w:author="Chancerel, Perrine" w:date="2015-04-01T12:09:00Z">
            <w:rPr/>
          </w:rPrChange>
        </w:rPr>
        <w:fldChar w:fldCharType="separate"/>
      </w:r>
      <w:r w:rsidR="00E560F0" w:rsidRPr="006B43F4">
        <w:t>e</w:t>
      </w:r>
      <w:r w:rsidR="0077227F" w:rsidRPr="00CF4F06">
        <w:t>lectrical</w:t>
      </w:r>
      <w:r w:rsidRPr="006B43F4">
        <w:fldChar w:fldCharType="end"/>
      </w:r>
      <w:r w:rsidR="0077227F" w:rsidRPr="00CF4F06">
        <w:t xml:space="preserve"> and electronic tools</w:t>
      </w:r>
    </w:p>
    <w:p w14:paraId="27E4B57C" w14:textId="77777777" w:rsidR="0077227F" w:rsidRPr="00CF4F06" w:rsidRDefault="005E1750">
      <w:pPr>
        <w:pStyle w:val="Listenabsatz"/>
        <w:numPr>
          <w:ilvl w:val="0"/>
          <w:numId w:val="22"/>
        </w:numPr>
        <w:spacing w:before="100" w:beforeAutospacing="1" w:after="100" w:afterAutospacing="1"/>
        <w:jc w:val="left"/>
        <w:pPrChange w:id="839" w:author="Perrine Chancerel" w:date="2015-03-31T13:58:00Z">
          <w:pPr>
            <w:pStyle w:val="Listenabsatz"/>
            <w:numPr>
              <w:numId w:val="6"/>
            </w:numPr>
            <w:spacing w:before="100" w:beforeAutospacing="1" w:after="100" w:afterAutospacing="1"/>
            <w:ind w:hanging="360"/>
            <w:jc w:val="left"/>
          </w:pPr>
        </w:pPrChange>
      </w:pPr>
      <w:r w:rsidRPr="006B43F4">
        <w:fldChar w:fldCharType="begin"/>
      </w:r>
      <w:r w:rsidRPr="00CF4F06">
        <w:instrText xml:space="preserve"> HYPERLINK "http://en.wikipedia.org/wiki/Toy" \o "Toy" </w:instrText>
      </w:r>
      <w:r w:rsidRPr="006B43F4">
        <w:rPr>
          <w:rPrChange w:id="840" w:author="Chancerel, Perrine" w:date="2015-04-01T12:09:00Z">
            <w:rPr/>
          </w:rPrChange>
        </w:rPr>
        <w:fldChar w:fldCharType="separate"/>
      </w:r>
      <w:r w:rsidR="00E560F0" w:rsidRPr="006B43F4">
        <w:t>t</w:t>
      </w:r>
      <w:r w:rsidR="0077227F" w:rsidRPr="00CF4F06">
        <w:t>oys</w:t>
      </w:r>
      <w:r w:rsidRPr="006B43F4">
        <w:fldChar w:fldCharType="end"/>
      </w:r>
      <w:r w:rsidR="0077227F" w:rsidRPr="00CF4F06">
        <w:t xml:space="preserve">, </w:t>
      </w:r>
      <w:r w:rsidRPr="006B43F4">
        <w:fldChar w:fldCharType="begin"/>
      </w:r>
      <w:r w:rsidRPr="00CF4F06">
        <w:instrText xml:space="preserve"> HYPERLINK "http://en.wikipedia.org/wiki/Leisure" \o "Leisure" </w:instrText>
      </w:r>
      <w:r w:rsidRPr="006B43F4">
        <w:rPr>
          <w:rPrChange w:id="841" w:author="Chancerel, Perrine" w:date="2015-04-01T12:09:00Z">
            <w:rPr/>
          </w:rPrChange>
        </w:rPr>
        <w:fldChar w:fldCharType="separate"/>
      </w:r>
      <w:r w:rsidR="0077227F" w:rsidRPr="006B43F4">
        <w:t>leisure</w:t>
      </w:r>
      <w:r w:rsidRPr="006B43F4">
        <w:fldChar w:fldCharType="end"/>
      </w:r>
      <w:r w:rsidR="0077227F" w:rsidRPr="00CF4F06">
        <w:t xml:space="preserve"> and </w:t>
      </w:r>
      <w:r w:rsidRPr="006B43F4">
        <w:fldChar w:fldCharType="begin"/>
      </w:r>
      <w:r w:rsidRPr="00CF4F06">
        <w:instrText xml:space="preserve"> HYPERLINK "http://en.wikipedia.org/wiki/Sports_equipment" \o "Sports equipment" </w:instrText>
      </w:r>
      <w:r w:rsidRPr="006B43F4">
        <w:rPr>
          <w:rPrChange w:id="842" w:author="Chancerel, Perrine" w:date="2015-04-01T12:09:00Z">
            <w:rPr/>
          </w:rPrChange>
        </w:rPr>
        <w:fldChar w:fldCharType="separate"/>
      </w:r>
      <w:r w:rsidR="0077227F" w:rsidRPr="006B43F4">
        <w:t>sports equipment</w:t>
      </w:r>
      <w:r w:rsidRPr="006B43F4">
        <w:fldChar w:fldCharType="end"/>
      </w:r>
    </w:p>
    <w:p w14:paraId="0C131776" w14:textId="77777777" w:rsidR="0077227F" w:rsidRPr="00CF4F06" w:rsidRDefault="005E1750">
      <w:pPr>
        <w:pStyle w:val="Listenabsatz"/>
        <w:numPr>
          <w:ilvl w:val="0"/>
          <w:numId w:val="22"/>
        </w:numPr>
        <w:spacing w:before="100" w:beforeAutospacing="1" w:after="100" w:afterAutospacing="1"/>
        <w:jc w:val="left"/>
        <w:pPrChange w:id="843" w:author="Perrine Chancerel" w:date="2015-03-31T13:58:00Z">
          <w:pPr>
            <w:pStyle w:val="Listenabsatz"/>
            <w:numPr>
              <w:numId w:val="6"/>
            </w:numPr>
            <w:spacing w:before="100" w:beforeAutospacing="1" w:after="100" w:afterAutospacing="1"/>
            <w:ind w:hanging="360"/>
            <w:jc w:val="left"/>
          </w:pPr>
        </w:pPrChange>
      </w:pPr>
      <w:r w:rsidRPr="006B43F4">
        <w:fldChar w:fldCharType="begin"/>
      </w:r>
      <w:r w:rsidRPr="00CF4F06">
        <w:instrText xml:space="preserve"> HYPERLINK "http://en.wikipedia.org/wiki/Medical_device" \o "Medical device" </w:instrText>
      </w:r>
      <w:r w:rsidRPr="006B43F4">
        <w:rPr>
          <w:rPrChange w:id="844" w:author="Chancerel, Perrine" w:date="2015-04-01T12:09:00Z">
            <w:rPr/>
          </w:rPrChange>
        </w:rPr>
        <w:fldChar w:fldCharType="separate"/>
      </w:r>
      <w:r w:rsidR="00E560F0" w:rsidRPr="006B43F4">
        <w:t>m</w:t>
      </w:r>
      <w:r w:rsidR="0077227F" w:rsidRPr="00CF4F06">
        <w:t>edical devices</w:t>
      </w:r>
      <w:r w:rsidRPr="006B43F4">
        <w:fldChar w:fldCharType="end"/>
      </w:r>
    </w:p>
    <w:p w14:paraId="5377D34C" w14:textId="77777777" w:rsidR="0077227F" w:rsidRPr="00CF4F06" w:rsidRDefault="005E1750">
      <w:pPr>
        <w:pStyle w:val="Listenabsatz"/>
        <w:numPr>
          <w:ilvl w:val="0"/>
          <w:numId w:val="22"/>
        </w:numPr>
        <w:spacing w:before="100" w:beforeAutospacing="1" w:after="100" w:afterAutospacing="1"/>
        <w:jc w:val="left"/>
        <w:pPrChange w:id="845" w:author="Perrine Chancerel" w:date="2015-03-31T13:58:00Z">
          <w:pPr>
            <w:pStyle w:val="Listenabsatz"/>
            <w:numPr>
              <w:numId w:val="6"/>
            </w:numPr>
            <w:spacing w:before="100" w:beforeAutospacing="1" w:after="100" w:afterAutospacing="1"/>
            <w:ind w:hanging="360"/>
            <w:jc w:val="left"/>
          </w:pPr>
        </w:pPrChange>
      </w:pPr>
      <w:r w:rsidRPr="006B43F4">
        <w:fldChar w:fldCharType="begin"/>
      </w:r>
      <w:r w:rsidRPr="00CF4F06">
        <w:instrText xml:space="preserve"> HYPERLINK "http://en.wikipedia.org/wiki/Measuring_instrument" \o "Measuring instrument" </w:instrText>
      </w:r>
      <w:r w:rsidRPr="006B43F4">
        <w:rPr>
          <w:rPrChange w:id="846" w:author="Chancerel, Perrine" w:date="2015-04-01T12:09:00Z">
            <w:rPr/>
          </w:rPrChange>
        </w:rPr>
        <w:fldChar w:fldCharType="separate"/>
      </w:r>
      <w:r w:rsidR="00E560F0" w:rsidRPr="006B43F4">
        <w:t>m</w:t>
      </w:r>
      <w:r w:rsidR="0077227F" w:rsidRPr="00CF4F06">
        <w:t>onitoring</w:t>
      </w:r>
      <w:r w:rsidRPr="006B43F4">
        <w:fldChar w:fldCharType="end"/>
      </w:r>
      <w:r w:rsidR="0077227F" w:rsidRPr="00CF4F06">
        <w:t xml:space="preserve"> and </w:t>
      </w:r>
      <w:r w:rsidRPr="006B43F4">
        <w:fldChar w:fldCharType="begin"/>
      </w:r>
      <w:r w:rsidRPr="00CF4F06">
        <w:instrText xml:space="preserve"> HYPERLINK "http://en.wikipedia.org/wiki/Control_system" \o "Control system" </w:instrText>
      </w:r>
      <w:r w:rsidRPr="006B43F4">
        <w:rPr>
          <w:rPrChange w:id="847" w:author="Chancerel, Perrine" w:date="2015-04-01T12:09:00Z">
            <w:rPr/>
          </w:rPrChange>
        </w:rPr>
        <w:fldChar w:fldCharType="separate"/>
      </w:r>
      <w:r w:rsidR="0077227F" w:rsidRPr="006B43F4">
        <w:t>control</w:t>
      </w:r>
      <w:r w:rsidRPr="006B43F4">
        <w:fldChar w:fldCharType="end"/>
      </w:r>
      <w:r w:rsidR="0077227F" w:rsidRPr="00CF4F06">
        <w:t xml:space="preserve"> instruments</w:t>
      </w:r>
    </w:p>
    <w:p w14:paraId="36F1E4C0" w14:textId="77777777" w:rsidR="0077227F" w:rsidRPr="00CF4F06" w:rsidRDefault="005E1750">
      <w:pPr>
        <w:pStyle w:val="Listenabsatz"/>
        <w:numPr>
          <w:ilvl w:val="0"/>
          <w:numId w:val="22"/>
        </w:numPr>
        <w:spacing w:before="100" w:beforeAutospacing="1" w:after="100" w:afterAutospacing="1"/>
        <w:jc w:val="left"/>
        <w:pPrChange w:id="848" w:author="Perrine Chancerel" w:date="2015-03-31T13:58:00Z">
          <w:pPr>
            <w:pStyle w:val="Listenabsatz"/>
            <w:numPr>
              <w:numId w:val="6"/>
            </w:numPr>
            <w:spacing w:before="100" w:beforeAutospacing="1" w:after="100" w:afterAutospacing="1"/>
            <w:ind w:hanging="360"/>
            <w:jc w:val="left"/>
          </w:pPr>
        </w:pPrChange>
      </w:pPr>
      <w:r w:rsidRPr="006B43F4">
        <w:fldChar w:fldCharType="begin"/>
      </w:r>
      <w:r w:rsidRPr="00CF4F06">
        <w:instrText xml:space="preserve"> HYPERLINK "http://en.wikipedia.org/w/index.php?title=Automatic_dispenser&amp;action=edit&amp;redlink=1" \o "Automatic dispenser (page does not exist)" </w:instrText>
      </w:r>
      <w:r w:rsidRPr="006B43F4">
        <w:rPr>
          <w:rPrChange w:id="849" w:author="Chancerel, Perrine" w:date="2015-04-01T12:09:00Z">
            <w:rPr/>
          </w:rPrChange>
        </w:rPr>
        <w:fldChar w:fldCharType="separate"/>
      </w:r>
      <w:r w:rsidR="00E560F0" w:rsidRPr="006B43F4">
        <w:t>a</w:t>
      </w:r>
      <w:r w:rsidR="0077227F" w:rsidRPr="00CF4F06">
        <w:t>utomatic dispensers</w:t>
      </w:r>
      <w:r w:rsidRPr="006B43F4">
        <w:fldChar w:fldCharType="end"/>
      </w:r>
    </w:p>
    <w:p w14:paraId="78E160EE" w14:textId="77777777" w:rsidR="00760106" w:rsidRPr="00CF4F06" w:rsidRDefault="00760106" w:rsidP="00760106">
      <w:pPr>
        <w:spacing w:before="100" w:beforeAutospacing="1" w:after="100" w:afterAutospacing="1"/>
        <w:jc w:val="left"/>
      </w:pPr>
      <w:r w:rsidRPr="006B43F4">
        <w:t>In this work the focus is set on the recycling and reuse of electronic components of PCBs</w:t>
      </w:r>
      <w:r w:rsidRPr="00F579C9">
        <w:fldChar w:fldCharType="begin"/>
      </w:r>
      <w:r w:rsidRPr="00CF4F06">
        <w:instrText xml:space="preserve"> XE "PCBs:Printed circuit boards" </w:instrText>
      </w:r>
      <w:r w:rsidRPr="00F579C9">
        <w:fldChar w:fldCharType="end"/>
      </w:r>
      <w:r w:rsidR="00E560F0" w:rsidRPr="00CF4F06">
        <w:t xml:space="preserve">. </w:t>
      </w:r>
      <w:r w:rsidRPr="00CF4F06">
        <w:t>Therefore the WEEE</w:t>
      </w:r>
      <w:r w:rsidRPr="00F579C9">
        <w:fldChar w:fldCharType="begin"/>
      </w:r>
      <w:r w:rsidRPr="00CF4F06">
        <w:instrText xml:space="preserve"> XE "WEEE:waste electric and electronic waste" </w:instrText>
      </w:r>
      <w:r w:rsidRPr="00F579C9">
        <w:fldChar w:fldCharType="end"/>
      </w:r>
      <w:r w:rsidRPr="00CF4F06">
        <w:t xml:space="preserve"> categories which contain a high amount of PCBs</w:t>
      </w:r>
      <w:r w:rsidRPr="00F579C9">
        <w:fldChar w:fldCharType="begin"/>
      </w:r>
      <w:r w:rsidRPr="00CF4F06">
        <w:instrText xml:space="preserve"> XE "PCBs:Printed circuit boards" </w:instrText>
      </w:r>
      <w:r w:rsidRPr="00F579C9">
        <w:fldChar w:fldCharType="end"/>
      </w:r>
      <w:r w:rsidRPr="00CF4F06">
        <w:t xml:space="preserve"> like </w:t>
      </w:r>
      <w:r w:rsidR="00515023" w:rsidRPr="00E36537">
        <w:fldChar w:fldCharType="begin"/>
      </w:r>
      <w:r w:rsidR="00515023" w:rsidRPr="00CF4F06">
        <w:instrText xml:space="preserve"> HYPERLINK "http://en.wikipedia.org/wiki/IT" \o "IT" </w:instrText>
      </w:r>
      <w:r w:rsidR="00515023" w:rsidRPr="00E36537">
        <w:rPr>
          <w:rPrChange w:id="850" w:author="Chancerel, Perrine" w:date="2015-04-01T12:09:00Z">
            <w:rPr/>
          </w:rPrChange>
        </w:rPr>
        <w:fldChar w:fldCharType="separate"/>
      </w:r>
      <w:r w:rsidRPr="00CF4F06">
        <w:t>IT</w:t>
      </w:r>
      <w:r w:rsidR="00515023" w:rsidRPr="00E36537">
        <w:fldChar w:fldCharType="end"/>
      </w:r>
      <w:r w:rsidRPr="00CF4F06">
        <w:t xml:space="preserve"> and </w:t>
      </w:r>
      <w:r w:rsidR="00515023" w:rsidRPr="00E36537">
        <w:fldChar w:fldCharType="begin"/>
      </w:r>
      <w:r w:rsidR="00515023" w:rsidRPr="00CF4F06">
        <w:instrText xml:space="preserve"> HYPERLINK "http://en.wikipedia.org/wiki/Telecommunication" \o "Telecommunication" </w:instrText>
      </w:r>
      <w:r w:rsidR="00515023" w:rsidRPr="00E36537">
        <w:rPr>
          <w:rPrChange w:id="851" w:author="Chancerel, Perrine" w:date="2015-04-01T12:09:00Z">
            <w:rPr/>
          </w:rPrChange>
        </w:rPr>
        <w:fldChar w:fldCharType="separate"/>
      </w:r>
      <w:r w:rsidRPr="00CF4F06">
        <w:t>telecommunication</w:t>
      </w:r>
      <w:r w:rsidR="00515023" w:rsidRPr="00E36537">
        <w:fldChar w:fldCharType="end"/>
      </w:r>
      <w:r w:rsidRPr="00CF4F06">
        <w:t xml:space="preserve"> equipment, consumer equipment, medical devices, monitoring and control instruments and automatic dispensers are of particular importance </w:t>
      </w:r>
      <w:commentRangeStart w:id="852"/>
      <w:sdt>
        <w:sdtPr>
          <w:id w:val="-134334454"/>
          <w:citation/>
        </w:sdtPr>
        <w:sdtContent>
          <w:r w:rsidRPr="00E36537">
            <w:fldChar w:fldCharType="begin"/>
          </w:r>
          <w:r w:rsidRPr="00CF4F06">
            <w:instrText xml:space="preserve"> CITATION Chancerel2009 \l 1033 </w:instrText>
          </w:r>
          <w:r w:rsidRPr="00E36537">
            <w:rPr>
              <w:rPrChange w:id="853" w:author="Chancerel, Perrine" w:date="2015-04-01T12:09:00Z">
                <w:rPr/>
              </w:rPrChange>
            </w:rPr>
            <w:fldChar w:fldCharType="separate"/>
          </w:r>
          <w:r w:rsidR="00344F4E" w:rsidRPr="00CF4F06">
            <w:rPr>
              <w:noProof/>
            </w:rPr>
            <w:t>(Chancerel, et al., 2009)</w:t>
          </w:r>
          <w:r w:rsidRPr="00E36537">
            <w:fldChar w:fldCharType="end"/>
          </w:r>
        </w:sdtContent>
      </w:sdt>
      <w:commentRangeEnd w:id="852"/>
      <w:r w:rsidR="003D2663" w:rsidRPr="00CF4F06">
        <w:rPr>
          <w:rStyle w:val="Kommentarzeichen"/>
        </w:rPr>
        <w:commentReference w:id="852"/>
      </w:r>
      <w:r w:rsidRPr="00CF4F06">
        <w:t>.</w:t>
      </w:r>
    </w:p>
    <w:p w14:paraId="795079BA" w14:textId="77777777" w:rsidR="0078131F" w:rsidRPr="00CF4F06" w:rsidRDefault="00417121" w:rsidP="000A37EB">
      <w:pPr>
        <w:spacing w:before="100" w:beforeAutospacing="1" w:after="100" w:afterAutospacing="1"/>
        <w:jc w:val="left"/>
      </w:pPr>
      <w:r w:rsidRPr="00CF4F06">
        <w:t>PCB wast</w:t>
      </w:r>
      <w:r w:rsidR="001F1AB0" w:rsidRPr="00CF4F06">
        <w:t>e</w:t>
      </w:r>
      <w:r w:rsidRPr="00CF4F06">
        <w:t xml:space="preserve"> </w:t>
      </w:r>
      <w:r w:rsidR="001F1AB0" w:rsidRPr="00CF4F06">
        <w:t>from WEEE</w:t>
      </w:r>
      <w:r w:rsidR="00011E7C" w:rsidRPr="00F579C9">
        <w:fldChar w:fldCharType="begin"/>
      </w:r>
      <w:r w:rsidR="00011E7C" w:rsidRPr="00CF4F06">
        <w:instrText xml:space="preserve"> XE "WEEE:waste electric and electronic waste" </w:instrText>
      </w:r>
      <w:r w:rsidR="00011E7C" w:rsidRPr="00F579C9">
        <w:fldChar w:fldCharType="end"/>
      </w:r>
      <w:r w:rsidR="001F1AB0" w:rsidRPr="00CF4F06">
        <w:t xml:space="preserve"> can be </w:t>
      </w:r>
      <w:del w:id="854" w:author="Perrine Chancerel" w:date="2015-03-31T13:58:00Z">
        <w:r w:rsidR="001F1AB0" w:rsidRPr="00CF4F06" w:rsidDel="003D2663">
          <w:delText xml:space="preserve">categorization </w:delText>
        </w:r>
      </w:del>
      <w:ins w:id="855" w:author="Perrine Chancerel" w:date="2015-03-31T13:58:00Z">
        <w:r w:rsidR="003D2663" w:rsidRPr="00CF4F06">
          <w:t xml:space="preserve">categorized </w:t>
        </w:r>
      </w:ins>
      <w:r w:rsidR="001F1AB0" w:rsidRPr="00CF4F06">
        <w:t>in the following categories</w:t>
      </w:r>
      <w:ins w:id="856" w:author="Perrine Chancerel" w:date="2015-03-31T13:58:00Z">
        <w:r w:rsidR="003D2663" w:rsidRPr="00CF4F06">
          <w:t xml:space="preserve"> [reference? Or did you make this classification??]</w:t>
        </w:r>
      </w:ins>
      <w:r w:rsidR="001F1AB0" w:rsidRPr="00CF4F06">
        <w:t>:</w:t>
      </w:r>
    </w:p>
    <w:p w14:paraId="1F5ACABC" w14:textId="77777777" w:rsidR="001F1AB0" w:rsidRPr="006B43F4" w:rsidRDefault="001F1AB0" w:rsidP="00883132">
      <w:pPr>
        <w:pStyle w:val="Listenabsatz"/>
        <w:numPr>
          <w:ilvl w:val="0"/>
          <w:numId w:val="6"/>
        </w:numPr>
        <w:spacing w:before="100" w:beforeAutospacing="1" w:after="100" w:afterAutospacing="1"/>
        <w:jc w:val="left"/>
      </w:pPr>
      <w:r w:rsidRPr="00CF4F06">
        <w:t>PCBs</w:t>
      </w:r>
      <w:r w:rsidR="00011E7C" w:rsidRPr="00CF4F06">
        <w:fldChar w:fldCharType="begin"/>
      </w:r>
      <w:r w:rsidR="00011E7C" w:rsidRPr="00CF4F06">
        <w:instrText xml:space="preserve"> XE "</w:instrText>
      </w:r>
      <w:r w:rsidR="00011E7C" w:rsidRPr="006B43F4">
        <w:instrText xml:space="preserve">PCBs:Printed circuit boards" </w:instrText>
      </w:r>
      <w:r w:rsidR="00011E7C" w:rsidRPr="00CF4F06">
        <w:fldChar w:fldCharType="end"/>
      </w:r>
      <w:r w:rsidRPr="00CF4F06">
        <w:t xml:space="preserve"> class 1 A: old PCBs</w:t>
      </w:r>
      <w:r w:rsidR="00011E7C" w:rsidRPr="00CF4F06">
        <w:fldChar w:fldCharType="begin"/>
      </w:r>
      <w:r w:rsidR="00011E7C" w:rsidRPr="00CF4F06">
        <w:instrText xml:space="preserve"> XE "</w:instrText>
      </w:r>
      <w:r w:rsidR="00011E7C" w:rsidRPr="006B43F4">
        <w:instrText xml:space="preserve">PCBs:Printed circuit boards" </w:instrText>
      </w:r>
      <w:r w:rsidR="00011E7C" w:rsidRPr="00CF4F06">
        <w:fldChar w:fldCharType="end"/>
      </w:r>
      <w:r w:rsidR="00760106" w:rsidRPr="00CF4F06">
        <w:t xml:space="preserve"> with golden contacts, high</w:t>
      </w:r>
      <w:r w:rsidRPr="006B43F4">
        <w:t xml:space="preserve"> chip density</w:t>
      </w:r>
    </w:p>
    <w:p w14:paraId="79205301" w14:textId="77777777" w:rsidR="001F1AB0" w:rsidRPr="00CF4F06" w:rsidRDefault="001F1AB0" w:rsidP="00883132">
      <w:pPr>
        <w:pStyle w:val="Listenabsatz"/>
        <w:numPr>
          <w:ilvl w:val="0"/>
          <w:numId w:val="6"/>
        </w:numPr>
        <w:spacing w:before="100" w:beforeAutospacing="1" w:after="100" w:afterAutospacing="1"/>
        <w:jc w:val="left"/>
      </w:pPr>
      <w:r w:rsidRPr="00CF4F06">
        <w:t>PCBs</w:t>
      </w:r>
      <w:r w:rsidR="00011E7C" w:rsidRPr="00CF4F06">
        <w:fldChar w:fldCharType="begin"/>
      </w:r>
      <w:r w:rsidR="00011E7C" w:rsidRPr="00CF4F06">
        <w:instrText xml:space="preserve"> XE "</w:instrText>
      </w:r>
      <w:r w:rsidR="00011E7C" w:rsidRPr="006B43F4">
        <w:instrText xml:space="preserve">PCBs:Printed circuit boards" </w:instrText>
      </w:r>
      <w:r w:rsidR="00011E7C" w:rsidRPr="00CF4F06">
        <w:fldChar w:fldCharType="end"/>
      </w:r>
      <w:r w:rsidRPr="00CF4F06">
        <w:t xml:space="preserve"> class 1 B: PCB</w:t>
      </w:r>
      <w:r w:rsidR="00760106" w:rsidRPr="006B43F4">
        <w:t>s</w:t>
      </w:r>
      <w:r w:rsidRPr="00CF4F06">
        <w:t xml:space="preserve"> from computers, industry equipment, many gildings and precious metal </w:t>
      </w:r>
      <w:r w:rsidR="00760106" w:rsidRPr="00CF4F06">
        <w:t>rich</w:t>
      </w:r>
      <w:r w:rsidR="005B33C6" w:rsidRPr="00CF4F06">
        <w:t xml:space="preserve"> </w:t>
      </w:r>
      <w:r w:rsidRPr="00CF4F06">
        <w:t>chips</w:t>
      </w:r>
    </w:p>
    <w:p w14:paraId="681D3CDB" w14:textId="77777777" w:rsidR="001F1AB0" w:rsidRPr="00CF4F06" w:rsidRDefault="001F1AB0" w:rsidP="00883132">
      <w:pPr>
        <w:pStyle w:val="Listenabsatz"/>
        <w:numPr>
          <w:ilvl w:val="0"/>
          <w:numId w:val="6"/>
        </w:numPr>
        <w:spacing w:before="100" w:beforeAutospacing="1" w:after="100" w:afterAutospacing="1"/>
        <w:jc w:val="left"/>
      </w:pPr>
      <w:r w:rsidRPr="00CF4F06">
        <w:t>PCBs</w:t>
      </w:r>
      <w:r w:rsidR="00011E7C" w:rsidRPr="00CF4F06">
        <w:fldChar w:fldCharType="begin"/>
      </w:r>
      <w:r w:rsidR="00011E7C" w:rsidRPr="00CF4F06">
        <w:instrText xml:space="preserve"> XE "</w:instrText>
      </w:r>
      <w:r w:rsidR="00011E7C" w:rsidRPr="006B43F4">
        <w:instrText xml:space="preserve">PCBs:Printed circuit boards" </w:instrText>
      </w:r>
      <w:r w:rsidR="00011E7C" w:rsidRPr="00CF4F06">
        <w:fldChar w:fldCharType="end"/>
      </w:r>
      <w:r w:rsidRPr="00CF4F06">
        <w:t xml:space="preserve"> c</w:t>
      </w:r>
      <w:r w:rsidRPr="006B43F4">
        <w:t>lass 1 C:</w:t>
      </w:r>
      <w:r w:rsidR="005B33C6" w:rsidRPr="00CF4F06">
        <w:t xml:space="preserve"> c</w:t>
      </w:r>
      <w:r w:rsidRPr="00CF4F06">
        <w:t>olored motherboards, graphic cards, sound cards</w:t>
      </w:r>
    </w:p>
    <w:p w14:paraId="44B48230" w14:textId="77777777" w:rsidR="005B33C6" w:rsidRPr="00CF4F06" w:rsidRDefault="005B33C6" w:rsidP="00883132">
      <w:pPr>
        <w:pStyle w:val="Listenabsatz"/>
        <w:numPr>
          <w:ilvl w:val="0"/>
          <w:numId w:val="6"/>
        </w:numPr>
        <w:spacing w:before="100" w:beforeAutospacing="1" w:after="100" w:afterAutospacing="1"/>
        <w:jc w:val="left"/>
      </w:pPr>
      <w:r w:rsidRPr="00CF4F06">
        <w:t>PCBs</w:t>
      </w:r>
      <w:r w:rsidR="00011E7C" w:rsidRPr="00CF4F06">
        <w:fldChar w:fldCharType="begin"/>
      </w:r>
      <w:r w:rsidR="00011E7C" w:rsidRPr="00CF4F06">
        <w:instrText xml:space="preserve"> XE "</w:instrText>
      </w:r>
      <w:r w:rsidR="00011E7C" w:rsidRPr="006B43F4">
        <w:instrText xml:space="preserve">PCBs:Printed circuit boards" </w:instrText>
      </w:r>
      <w:r w:rsidR="00011E7C" w:rsidRPr="00CF4F06">
        <w:fldChar w:fldCharType="end"/>
      </w:r>
      <w:r w:rsidRPr="00CF4F06">
        <w:t xml:space="preserve"> class 2 A: PCBs</w:t>
      </w:r>
      <w:r w:rsidR="00011E7C" w:rsidRPr="00CF4F06">
        <w:fldChar w:fldCharType="begin"/>
      </w:r>
      <w:r w:rsidR="00011E7C" w:rsidRPr="00CF4F06">
        <w:instrText xml:space="preserve"> XE "</w:instrText>
      </w:r>
      <w:r w:rsidR="00011E7C" w:rsidRPr="006B43F4">
        <w:instrText xml:space="preserve">PCBs:Printed circuit boards" </w:instrText>
      </w:r>
      <w:r w:rsidR="00011E7C" w:rsidRPr="00CF4F06">
        <w:fldChar w:fldCharType="end"/>
      </w:r>
      <w:r w:rsidRPr="00CF4F06">
        <w:t xml:space="preserve"> from industry equipment without golden contacts, small precious metal </w:t>
      </w:r>
      <w:r w:rsidR="00760106" w:rsidRPr="006B43F4">
        <w:t>rich</w:t>
      </w:r>
      <w:r w:rsidRPr="00CF4F06">
        <w:t xml:space="preserve"> chips</w:t>
      </w:r>
    </w:p>
    <w:p w14:paraId="5BF3431A" w14:textId="77777777" w:rsidR="005B33C6" w:rsidRPr="00CF4F06" w:rsidRDefault="005B33C6" w:rsidP="00883132">
      <w:pPr>
        <w:pStyle w:val="Listenabsatz"/>
        <w:numPr>
          <w:ilvl w:val="0"/>
          <w:numId w:val="6"/>
        </w:numPr>
        <w:spacing w:before="100" w:beforeAutospacing="1" w:after="100" w:afterAutospacing="1"/>
        <w:jc w:val="left"/>
      </w:pPr>
      <w:r w:rsidRPr="00CF4F06">
        <w:t>PCBs</w:t>
      </w:r>
      <w:r w:rsidR="00011E7C" w:rsidRPr="00CF4F06">
        <w:fldChar w:fldCharType="begin"/>
      </w:r>
      <w:r w:rsidR="00011E7C" w:rsidRPr="00CF4F06">
        <w:instrText xml:space="preserve"> XE "</w:instrText>
      </w:r>
      <w:r w:rsidR="00011E7C" w:rsidRPr="006B43F4">
        <w:instrText xml:space="preserve">PCBs:Printed </w:instrText>
      </w:r>
      <w:r w:rsidR="00011E7C" w:rsidRPr="00CF4F06">
        <w:instrText xml:space="preserve">circuit boards" </w:instrText>
      </w:r>
      <w:r w:rsidR="00011E7C" w:rsidRPr="00CF4F06">
        <w:fldChar w:fldCharType="end"/>
      </w:r>
      <w:r w:rsidRPr="00CF4F06">
        <w:t xml:space="preserve"> class 2 B: PCBs</w:t>
      </w:r>
      <w:r w:rsidR="00011E7C" w:rsidRPr="00CF4F06">
        <w:fldChar w:fldCharType="begin"/>
      </w:r>
      <w:r w:rsidR="00011E7C" w:rsidRPr="00CF4F06">
        <w:instrText xml:space="preserve"> XE "</w:instrText>
      </w:r>
      <w:r w:rsidR="00011E7C" w:rsidRPr="006B43F4">
        <w:instrText xml:space="preserve">PCBs:Printed circuit boards" </w:instrText>
      </w:r>
      <w:r w:rsidR="00011E7C" w:rsidRPr="00CF4F06">
        <w:fldChar w:fldCharType="end"/>
      </w:r>
      <w:r w:rsidRPr="00CF4F06">
        <w:t xml:space="preserve"> from industry equipment without golden contacts, without precious metal </w:t>
      </w:r>
      <w:r w:rsidR="00760106" w:rsidRPr="006B43F4">
        <w:t xml:space="preserve">rich </w:t>
      </w:r>
      <w:r w:rsidRPr="00CF4F06">
        <w:t>chips, contain small heat sinks or transformers</w:t>
      </w:r>
    </w:p>
    <w:p w14:paraId="1E622A38" w14:textId="77777777" w:rsidR="001F1AB0" w:rsidRPr="006B43F4" w:rsidRDefault="005B33C6" w:rsidP="00883132">
      <w:pPr>
        <w:pStyle w:val="Listenabsatz"/>
        <w:numPr>
          <w:ilvl w:val="0"/>
          <w:numId w:val="6"/>
        </w:numPr>
        <w:spacing w:before="100" w:beforeAutospacing="1" w:after="100" w:afterAutospacing="1"/>
        <w:jc w:val="left"/>
      </w:pPr>
      <w:r w:rsidRPr="00CF4F06">
        <w:lastRenderedPageBreak/>
        <w:t>PCBs</w:t>
      </w:r>
      <w:r w:rsidR="00011E7C" w:rsidRPr="00CF4F06">
        <w:fldChar w:fldCharType="begin"/>
      </w:r>
      <w:r w:rsidR="00011E7C" w:rsidRPr="00CF4F06">
        <w:instrText xml:space="preserve"> XE "</w:instrText>
      </w:r>
      <w:r w:rsidR="00011E7C" w:rsidRPr="006B43F4">
        <w:instrText xml:space="preserve">PCBs:Printed circuit boards" </w:instrText>
      </w:r>
      <w:r w:rsidR="00011E7C" w:rsidRPr="00CF4F06">
        <w:fldChar w:fldCharType="end"/>
      </w:r>
      <w:r w:rsidRPr="00CF4F06">
        <w:t xml:space="preserve"> class 3: PCBs</w:t>
      </w:r>
      <w:r w:rsidR="00011E7C" w:rsidRPr="00CF4F06">
        <w:fldChar w:fldCharType="begin"/>
      </w:r>
      <w:r w:rsidR="00011E7C" w:rsidRPr="00CF4F06">
        <w:instrText xml:space="preserve"> XE "</w:instrText>
      </w:r>
      <w:r w:rsidR="00011E7C" w:rsidRPr="006B43F4">
        <w:instrText>P</w:instrText>
      </w:r>
      <w:r w:rsidR="00011E7C" w:rsidRPr="00CF4F06">
        <w:instrText xml:space="preserve">CBs:Printed circuit boards" </w:instrText>
      </w:r>
      <w:r w:rsidR="00011E7C" w:rsidRPr="00CF4F06">
        <w:fldChar w:fldCharType="end"/>
      </w:r>
      <w:r w:rsidRPr="00CF4F06">
        <w:t xml:space="preserve"> with big capacitors, heat sinks or transformers (PCBs</w:t>
      </w:r>
      <w:r w:rsidR="00011E7C" w:rsidRPr="00CF4F06">
        <w:fldChar w:fldCharType="begin"/>
      </w:r>
      <w:r w:rsidR="00011E7C" w:rsidRPr="00CF4F06">
        <w:instrText xml:space="preserve"> XE "</w:instrText>
      </w:r>
      <w:r w:rsidR="00011E7C" w:rsidRPr="006B43F4">
        <w:instrText xml:space="preserve">PCBs:Printed circuit boards" </w:instrText>
      </w:r>
      <w:r w:rsidR="00011E7C" w:rsidRPr="00CF4F06">
        <w:fldChar w:fldCharType="end"/>
      </w:r>
      <w:r w:rsidRPr="00CF4F06">
        <w:t xml:space="preserve"> from old monitors or power supply controllers)</w:t>
      </w:r>
    </w:p>
    <w:p w14:paraId="36FA5DCB" w14:textId="77777777" w:rsidR="00760106" w:rsidRPr="00CF4F06" w:rsidRDefault="00760106" w:rsidP="00760106">
      <w:pPr>
        <w:spacing w:before="100" w:beforeAutospacing="1" w:after="100" w:afterAutospacing="1"/>
        <w:jc w:val="left"/>
      </w:pPr>
      <w:r w:rsidRPr="00CF4F06">
        <w:t xml:space="preserve">Valuable PCB </w:t>
      </w:r>
      <w:r w:rsidR="00E560F0" w:rsidRPr="00CF4F06">
        <w:t>modules and components</w:t>
      </w:r>
      <w:r w:rsidRPr="00CF4F06">
        <w:t xml:space="preserve"> can be categorized as gold connectors, mobile phone PCBs</w:t>
      </w:r>
      <w:r w:rsidRPr="00F579C9">
        <w:fldChar w:fldCharType="begin"/>
      </w:r>
      <w:r w:rsidRPr="00CF4F06">
        <w:instrText xml:space="preserve"> XE "PCBs:Printed circuit boards" </w:instrText>
      </w:r>
      <w:r w:rsidRPr="00F579C9">
        <w:fldChar w:fldCharType="end"/>
      </w:r>
      <w:r w:rsidRPr="00CF4F06">
        <w:t xml:space="preserve">, CPU ceramic gold caps, CPU ceramic Intel AMD, plastic CPU processors, CPU slot processors, RAM devices, chips (chips, ICs, </w:t>
      </w:r>
      <w:proofErr w:type="spellStart"/>
      <w:r w:rsidRPr="00CF4F06">
        <w:t>Eproms</w:t>
      </w:r>
      <w:proofErr w:type="spellEnd"/>
      <w:r w:rsidRPr="00CF4F06">
        <w:t xml:space="preserve">), hard drives, CD-/DVD-drives, transformers, cables, relays and precious metal rich components (quartz, transistors, capacitors, resistors,…) </w:t>
      </w:r>
      <w:sdt>
        <w:sdtPr>
          <w:id w:val="-716049381"/>
          <w:citation/>
        </w:sdtPr>
        <w:sdtContent>
          <w:r w:rsidRPr="00E36537">
            <w:fldChar w:fldCharType="begin"/>
          </w:r>
          <w:r w:rsidRPr="00CF4F06">
            <w:instrText xml:space="preserve"> CITATION Scheideanstalt \l 1033 </w:instrText>
          </w:r>
          <w:r w:rsidRPr="00E36537">
            <w:rPr>
              <w:rPrChange w:id="857" w:author="Chancerel, Perrine" w:date="2015-04-01T12:09:00Z">
                <w:rPr/>
              </w:rPrChange>
            </w:rPr>
            <w:fldChar w:fldCharType="separate"/>
          </w:r>
          <w:r w:rsidR="00344F4E" w:rsidRPr="00CF4F06">
            <w:rPr>
              <w:noProof/>
            </w:rPr>
            <w:t>(Scheideanstalt, 2015)</w:t>
          </w:r>
          <w:r w:rsidRPr="00E36537">
            <w:fldChar w:fldCharType="end"/>
          </w:r>
        </w:sdtContent>
      </w:sdt>
      <w:r w:rsidRPr="00CF4F06">
        <w:t xml:space="preserve">. The categorization became more detailed in the last years, what is associated with the increasing interest in recycling of electronic waste. Several recycling companies recycle tantalum capacitors due to the fact that tantalum recycling became more profitable in the last years </w:t>
      </w:r>
      <w:sdt>
        <w:sdtPr>
          <w:id w:val="-856273046"/>
          <w:citation/>
        </w:sdtPr>
        <w:sdtContent>
          <w:r w:rsidRPr="00E36537">
            <w:fldChar w:fldCharType="begin"/>
          </w:r>
          <w:r w:rsidRPr="00CF4F06">
            <w:instrText xml:space="preserve"> CITATION tantalumrecycling \l 1033 </w:instrText>
          </w:r>
          <w:r w:rsidRPr="00E36537">
            <w:rPr>
              <w:rPrChange w:id="858" w:author="Chancerel, Perrine" w:date="2015-04-01T12:09:00Z">
                <w:rPr/>
              </w:rPrChange>
            </w:rPr>
            <w:fldChar w:fldCharType="separate"/>
          </w:r>
          <w:r w:rsidR="00344F4E" w:rsidRPr="00CF4F06">
            <w:rPr>
              <w:noProof/>
            </w:rPr>
            <w:t>(Tantalumrecycling, 2015)</w:t>
          </w:r>
          <w:r w:rsidRPr="00E36537">
            <w:fldChar w:fldCharType="end"/>
          </w:r>
        </w:sdtContent>
      </w:sdt>
      <w:r w:rsidRPr="00CF4F06">
        <w:t>.</w:t>
      </w:r>
    </w:p>
    <w:p w14:paraId="3DECF81B" w14:textId="77777777" w:rsidR="004F2318" w:rsidRPr="00CF4F06" w:rsidRDefault="001165FB" w:rsidP="004F2318">
      <w:pPr>
        <w:pStyle w:val="berschrift3"/>
        <w:numPr>
          <w:ilvl w:val="2"/>
          <w:numId w:val="1"/>
        </w:numPr>
      </w:pPr>
      <w:bookmarkStart w:id="859" w:name="_Toc415436304"/>
      <w:r w:rsidRPr="00CF4F06">
        <w:t xml:space="preserve">Recycling </w:t>
      </w:r>
      <w:r w:rsidR="004F2318" w:rsidRPr="00CF4F06">
        <w:t xml:space="preserve">and reuse </w:t>
      </w:r>
      <w:r w:rsidRPr="00CF4F06">
        <w:t>potential of electronic PCB waste</w:t>
      </w:r>
      <w:bookmarkEnd w:id="859"/>
    </w:p>
    <w:p w14:paraId="46F708F6" w14:textId="77777777" w:rsidR="006A6A5E" w:rsidRPr="00CF4F06" w:rsidRDefault="006A6A5E" w:rsidP="006A6A5E">
      <w:r w:rsidRPr="00CF4F06">
        <w:t>The use of electronic equipment has increased worldwide in the past few years. Precious metals are an important raw material for EEE</w:t>
      </w:r>
      <w:r w:rsidRPr="00F579C9">
        <w:fldChar w:fldCharType="begin"/>
      </w:r>
      <w:r w:rsidRPr="00CF4F06">
        <w:instrText xml:space="preserve"> XE "EEE:electric and electronic equipment" </w:instrText>
      </w:r>
      <w:r w:rsidRPr="00F579C9">
        <w:fldChar w:fldCharType="end"/>
      </w:r>
      <w:r w:rsidRPr="00CF4F06">
        <w:t xml:space="preserve"> manufacturers and the demand is growing fast. After use phase the EEE</w:t>
      </w:r>
      <w:r w:rsidRPr="00F579C9">
        <w:fldChar w:fldCharType="begin"/>
      </w:r>
      <w:r w:rsidRPr="00CF4F06">
        <w:instrText xml:space="preserve"> XE "EEE:electric and electronic equipment" </w:instrText>
      </w:r>
      <w:r w:rsidRPr="00F579C9">
        <w:fldChar w:fldCharType="end"/>
      </w:r>
      <w:r w:rsidRPr="00CF4F06">
        <w:t xml:space="preserve"> becomes waste (WEEE</w:t>
      </w:r>
      <w:r w:rsidRPr="00F579C9">
        <w:fldChar w:fldCharType="begin"/>
      </w:r>
      <w:r w:rsidRPr="00CF4F06">
        <w:instrText xml:space="preserve"> XE "WEEE:waste electric and electronic waste" </w:instrText>
      </w:r>
      <w:r w:rsidRPr="00F579C9">
        <w:fldChar w:fldCharType="end"/>
      </w:r>
      <w:r w:rsidRPr="00CF4F06">
        <w:t>). The concentration of precious metals in WEEE</w:t>
      </w:r>
      <w:r w:rsidRPr="00F579C9">
        <w:fldChar w:fldCharType="begin"/>
      </w:r>
      <w:r w:rsidRPr="00CF4F06">
        <w:instrText xml:space="preserve"> XE "WEEE:waste electric and electronic waste" </w:instrText>
      </w:r>
      <w:r w:rsidRPr="00F579C9">
        <w:fldChar w:fldCharType="end"/>
      </w:r>
      <w:r w:rsidRPr="00CF4F06">
        <w:t xml:space="preserve"> is small, but the economic and ecological value of precious metals like gold, silver or palladium and special metals like tantalum or neodymium make recycling economically and ecologically relevant. Recycling of raw materials from end-of-life electronics is the most effective solution for solving the problem of growing e-waste. Recycling also protects from landfill of hazardous materials from PCBs</w:t>
      </w:r>
      <w:r w:rsidRPr="00F579C9">
        <w:fldChar w:fldCharType="begin"/>
      </w:r>
      <w:r w:rsidRPr="00CF4F06">
        <w:instrText xml:space="preserve"> XE "PCBs:Printed circuit boards" </w:instrText>
      </w:r>
      <w:r w:rsidRPr="00F579C9">
        <w:fldChar w:fldCharType="end"/>
      </w:r>
      <w:r w:rsidRPr="00CF4F06">
        <w:t>. The highest concentration of precious metals in WEEE</w:t>
      </w:r>
      <w:r w:rsidRPr="00F579C9">
        <w:fldChar w:fldCharType="begin"/>
      </w:r>
      <w:r w:rsidRPr="00CF4F06">
        <w:instrText xml:space="preserve"> XE "WEEE:waste electric and electronic waste" </w:instrText>
      </w:r>
      <w:r w:rsidRPr="00F579C9">
        <w:fldChar w:fldCharType="end"/>
      </w:r>
      <w:r w:rsidRPr="00CF4F06">
        <w:t xml:space="preserve"> is located in the PCBs</w:t>
      </w:r>
      <w:r w:rsidRPr="00F579C9">
        <w:fldChar w:fldCharType="begin"/>
      </w:r>
      <w:r w:rsidRPr="00CF4F06">
        <w:instrText xml:space="preserve"> XE "PCBs:Printed circuit boards" </w:instrText>
      </w:r>
      <w:r w:rsidRPr="00F579C9">
        <w:fldChar w:fldCharType="end"/>
      </w:r>
      <w:r w:rsidRPr="00CF4F06">
        <w:t>. One</w:t>
      </w:r>
      <w:ins w:id="860" w:author="Perrine Chancerel" w:date="2015-03-31T14:01:00Z">
        <w:r w:rsidR="003D2663" w:rsidRPr="00CF4F06">
          <w:t xml:space="preserve"> measurement showed that one</w:t>
        </w:r>
      </w:ins>
      <w:r w:rsidRPr="00CF4F06">
        <w:t xml:space="preserve"> ton of PCB waste contains around 135 g gold, 669 g silver and 50 g palladium which can be recycled. </w:t>
      </w:r>
      <w:ins w:id="861" w:author="Perrine Chancerel" w:date="2015-03-31T14:02:00Z">
        <w:r w:rsidR="003D2663" w:rsidRPr="00CF4F06">
          <w:t xml:space="preserve">As presented in </w:t>
        </w:r>
      </w:ins>
      <w:ins w:id="862" w:author="Perrine Chancerel" w:date="2015-03-31T14:03:00Z">
        <w:r w:rsidR="003D2663" w:rsidRPr="00CF4F06">
          <w:t xml:space="preserve">section </w:t>
        </w:r>
        <w:r w:rsidR="003D2663" w:rsidRPr="00E36537">
          <w:fldChar w:fldCharType="begin"/>
        </w:r>
        <w:r w:rsidR="003D2663" w:rsidRPr="00CF4F06">
          <w:instrText xml:space="preserve"> REF _Ref411182741 \r \h </w:instrText>
        </w:r>
      </w:ins>
      <w:r w:rsidR="003D2663" w:rsidRPr="00E36537">
        <w:rPr>
          <w:rPrChange w:id="863" w:author="Chancerel, Perrine" w:date="2015-04-01T12:09:00Z">
            <w:rPr/>
          </w:rPrChange>
        </w:rPr>
        <w:fldChar w:fldCharType="separate"/>
      </w:r>
      <w:ins w:id="864" w:author="Perrine Chancerel" w:date="2015-03-31T14:03:00Z">
        <w:r w:rsidR="003D2663" w:rsidRPr="00CF4F06">
          <w:t>1.1</w:t>
        </w:r>
        <w:r w:rsidR="003D2663" w:rsidRPr="00E36537">
          <w:fldChar w:fldCharType="end"/>
        </w:r>
        <w:r w:rsidR="003D2663" w:rsidRPr="00CF4F06">
          <w:t>,</w:t>
        </w:r>
      </w:ins>
      <w:ins w:id="865" w:author="Perrine Chancerel" w:date="2015-03-31T14:02:00Z">
        <w:r w:rsidR="003D2663" w:rsidRPr="00CF4F06">
          <w:t xml:space="preserve"> </w:t>
        </w:r>
      </w:ins>
      <w:del w:id="866" w:author="Perrine Chancerel" w:date="2015-03-31T14:03:00Z">
        <w:r w:rsidRPr="00CF4F06" w:rsidDel="003D2663">
          <w:delText xml:space="preserve">In </w:delText>
        </w:r>
      </w:del>
      <w:ins w:id="867" w:author="Perrine Chancerel" w:date="2015-03-31T14:03:00Z">
        <w:r w:rsidR="003D2663" w:rsidRPr="00CF4F06">
          <w:t xml:space="preserve">in </w:t>
        </w:r>
      </w:ins>
      <w:commentRangeStart w:id="868"/>
      <w:del w:id="869" w:author="Perrine Chancerel" w:date="2015-03-31T14:03:00Z">
        <w:r w:rsidRPr="00CF4F06" w:rsidDel="003D2663">
          <w:delText xml:space="preserve">several </w:delText>
        </w:r>
        <w:commentRangeEnd w:id="868"/>
        <w:r w:rsidR="003D2663" w:rsidRPr="00CF4F06" w:rsidDel="003D2663">
          <w:rPr>
            <w:rStyle w:val="Kommentarzeichen"/>
          </w:rPr>
          <w:commentReference w:id="868"/>
        </w:r>
        <w:r w:rsidRPr="00CF4F06" w:rsidDel="003D2663">
          <w:delText>recycling chains</w:delText>
        </w:r>
      </w:del>
      <w:ins w:id="870" w:author="Perrine Chancerel" w:date="2015-03-31T14:03:00Z">
        <w:r w:rsidR="003D2663" w:rsidRPr="00CF4F06">
          <w:t>a pre-processing facility</w:t>
        </w:r>
      </w:ins>
      <w:r w:rsidRPr="00CF4F06">
        <w:t xml:space="preserve"> only about a quarter of the gold and palladium and a tenth of silver </w:t>
      </w:r>
      <w:del w:id="871" w:author="Perrine Chancerel" w:date="2015-03-31T14:04:00Z">
        <w:r w:rsidRPr="00CF4F06" w:rsidDel="003D2663">
          <w:delText xml:space="preserve">are </w:delText>
        </w:r>
      </w:del>
      <w:ins w:id="872" w:author="Perrine Chancerel" w:date="2015-03-31T14:04:00Z">
        <w:r w:rsidR="003D2663" w:rsidRPr="00CF4F06">
          <w:t xml:space="preserve">were </w:t>
        </w:r>
      </w:ins>
      <w:r w:rsidRPr="00CF4F06">
        <w:t xml:space="preserve">sent to </w:t>
      </w:r>
      <w:del w:id="873" w:author="Perrine Chancerel" w:date="2015-03-31T14:04:00Z">
        <w:r w:rsidRPr="00CF4F06" w:rsidDel="003D2663">
          <w:delText xml:space="preserve">the </w:delText>
        </w:r>
      </w:del>
      <w:r w:rsidRPr="00CF4F06">
        <w:t>output fraction</w:t>
      </w:r>
      <w:ins w:id="874" w:author="Perrine Chancerel" w:date="2015-03-31T14:04:00Z">
        <w:r w:rsidR="003D2663" w:rsidRPr="00CF4F06">
          <w:t>s</w:t>
        </w:r>
      </w:ins>
      <w:r w:rsidRPr="00CF4F06">
        <w:t xml:space="preserve"> from which precious metals </w:t>
      </w:r>
      <w:del w:id="875" w:author="Perrine Chancerel" w:date="2015-03-31T14:04:00Z">
        <w:r w:rsidRPr="00CF4F06" w:rsidDel="003D2663">
          <w:delText>will be</w:delText>
        </w:r>
      </w:del>
      <w:ins w:id="876" w:author="Perrine Chancerel" w:date="2015-03-31T14:04:00Z">
        <w:r w:rsidR="003D2663" w:rsidRPr="00CF4F06">
          <w:t>were</w:t>
        </w:r>
      </w:ins>
      <w:r w:rsidRPr="00CF4F06">
        <w:t xml:space="preserve"> directly recovered </w:t>
      </w:r>
      <w:sdt>
        <w:sdtPr>
          <w:id w:val="-324363455"/>
          <w:citation/>
        </w:sdtPr>
        <w:sdtContent>
          <w:r w:rsidRPr="00E36537">
            <w:fldChar w:fldCharType="begin"/>
          </w:r>
          <w:r w:rsidRPr="00CF4F06">
            <w:instrText xml:space="preserve"> CITATION Chancerel2009 \l 1033 </w:instrText>
          </w:r>
          <w:r w:rsidRPr="00E36537">
            <w:rPr>
              <w:rPrChange w:id="877" w:author="Chancerel, Perrine" w:date="2015-04-01T12:09:00Z">
                <w:rPr/>
              </w:rPrChange>
            </w:rPr>
            <w:fldChar w:fldCharType="separate"/>
          </w:r>
          <w:r w:rsidR="00344F4E" w:rsidRPr="00CF4F06">
            <w:rPr>
              <w:noProof/>
            </w:rPr>
            <w:t>(Chancerel, et al., 2009)</w:t>
          </w:r>
          <w:r w:rsidRPr="00E36537">
            <w:fldChar w:fldCharType="end"/>
          </w:r>
        </w:sdtContent>
      </w:sdt>
      <w:r w:rsidRPr="00CF4F06">
        <w:t>.</w:t>
      </w:r>
    </w:p>
    <w:p w14:paraId="0E1FA774" w14:textId="77777777" w:rsidR="006A6A5E" w:rsidRPr="00CF4F06" w:rsidRDefault="006A6A5E" w:rsidP="006A6A5E">
      <w:r w:rsidRPr="00CF4F06">
        <w:t xml:space="preserve">Reuse of electronic components can help to prevent health problems, create jobs and reduce greenhouse-gas emissions. Unfortunately today’s market for reused electronic components is very small. Testing of unsoldered electronic components is very difficult caused by the height diversity and complexity of electronic components. Also low prices of electronic components in </w:t>
      </w:r>
      <w:r w:rsidRPr="00CF4F06">
        <w:lastRenderedPageBreak/>
        <w:t xml:space="preserve">consumer electronics is challenging for a growing reuse market. A system which determines the price of specific electronic components to estimate the revenue is necessary to increase the potential of reusing electronic components. </w:t>
      </w:r>
    </w:p>
    <w:p w14:paraId="6F67B7B3" w14:textId="77777777" w:rsidR="001165FB" w:rsidRPr="00CF4F06" w:rsidRDefault="006A6A5E" w:rsidP="00735ED3">
      <w:pPr>
        <w:pStyle w:val="berschrift3"/>
        <w:numPr>
          <w:ilvl w:val="2"/>
          <w:numId w:val="1"/>
        </w:numPr>
      </w:pPr>
      <w:bookmarkStart w:id="878" w:name="_Toc415436305"/>
      <w:r w:rsidRPr="00CF4F06">
        <w:t>International Reference Life C</w:t>
      </w:r>
      <w:r w:rsidR="00E802DF" w:rsidRPr="00CF4F06">
        <w:t>ycle Data System (ILCD</w:t>
      </w:r>
      <w:r w:rsidR="004903B2" w:rsidRPr="00F579C9">
        <w:fldChar w:fldCharType="begin"/>
      </w:r>
      <w:r w:rsidR="004903B2" w:rsidRPr="00CF4F06">
        <w:instrText xml:space="preserve"> XE "ILCD:International Life Cycle Data System" </w:instrText>
      </w:r>
      <w:r w:rsidR="004903B2" w:rsidRPr="00F579C9">
        <w:fldChar w:fldCharType="end"/>
      </w:r>
      <w:r w:rsidR="00E802DF" w:rsidRPr="00CF4F06">
        <w:t>) format</w:t>
      </w:r>
      <w:bookmarkEnd w:id="878"/>
    </w:p>
    <w:p w14:paraId="78FF2E75" w14:textId="77777777" w:rsidR="006A6A5E" w:rsidRPr="00CF4F06" w:rsidRDefault="006A6A5E" w:rsidP="006A6A5E">
      <w:r w:rsidRPr="00CF4F06">
        <w:t>The International Life Cycle Data System (ILCD</w:t>
      </w:r>
      <w:r w:rsidRPr="00F579C9">
        <w:fldChar w:fldCharType="begin"/>
      </w:r>
      <w:r w:rsidRPr="00CF4F06">
        <w:instrText xml:space="preserve"> XE "ILCD:International Life Cycle Data System" </w:instrText>
      </w:r>
      <w:r w:rsidRPr="00F579C9">
        <w:fldChar w:fldCharType="end"/>
      </w:r>
      <w:r w:rsidRPr="00CF4F06">
        <w:t xml:space="preserve">) has been developed by the Joint Research Centre - Institute for Environment and Sustainability (JRC-IES) of the European Commission to provide guidance for consistent and quality assured life cycle assessment data and </w:t>
      </w:r>
      <w:commentRangeStart w:id="879"/>
      <w:r w:rsidRPr="00CF4F06">
        <w:t xml:space="preserve">studies </w:t>
      </w:r>
      <w:sdt>
        <w:sdtPr>
          <w:id w:val="-170416561"/>
          <w:citation/>
        </w:sdtPr>
        <w:sdtContent>
          <w:r w:rsidRPr="00F579C9">
            <w:fldChar w:fldCharType="begin"/>
          </w:r>
          <w:r w:rsidRPr="00CF4F06">
            <w:instrText xml:space="preserve"> CITATION Commission2012 \l 1033 </w:instrText>
          </w:r>
          <w:r w:rsidRPr="00F579C9">
            <w:rPr>
              <w:rPrChange w:id="880" w:author="Chancerel, Perrine" w:date="2015-04-01T12:09:00Z">
                <w:rPr/>
              </w:rPrChange>
            </w:rPr>
            <w:fldChar w:fldCharType="separate"/>
          </w:r>
          <w:r w:rsidR="00344F4E" w:rsidRPr="00CF4F06">
            <w:rPr>
              <w:noProof/>
            </w:rPr>
            <w:t>(Commission, et al., 2012)</w:t>
          </w:r>
          <w:r w:rsidRPr="00F579C9">
            <w:fldChar w:fldCharType="end"/>
          </w:r>
        </w:sdtContent>
      </w:sdt>
      <w:commentRangeEnd w:id="879"/>
      <w:r w:rsidR="00515023" w:rsidRPr="00CF4F06">
        <w:rPr>
          <w:rStyle w:val="Kommentarzeichen"/>
        </w:rPr>
        <w:commentReference w:id="879"/>
      </w:r>
      <w:r w:rsidRPr="00CF4F06">
        <w:t>. The ILCD</w:t>
      </w:r>
      <w:r w:rsidRPr="00F579C9">
        <w:fldChar w:fldCharType="begin"/>
      </w:r>
      <w:r w:rsidRPr="00CF4F06">
        <w:instrText xml:space="preserve"> XE "ILCD:International Life Cycle Data System" </w:instrText>
      </w:r>
      <w:r w:rsidRPr="00F579C9">
        <w:fldChar w:fldCharType="end"/>
      </w:r>
      <w:r w:rsidRPr="00CF4F06">
        <w:t xml:space="preserve"> Data Format was developed for storing and structuring data set information within a data stream or file to enhance the availability of consistent and quality assured Life Cycle Inventory (LCI</w:t>
      </w:r>
      <w:r w:rsidRPr="00F579C9">
        <w:fldChar w:fldCharType="begin"/>
      </w:r>
      <w:r w:rsidRPr="00CF4F06">
        <w:instrText xml:space="preserve"> XE "LCI:Life cycle inventory" </w:instrText>
      </w:r>
      <w:r w:rsidRPr="00F579C9">
        <w:fldChar w:fldCharType="end"/>
      </w:r>
      <w:r w:rsidRPr="00CF4F06">
        <w:t>) data sets. It was designed to serve as reference format and for data exchange between varieties of Life Cycle Impact Assessment (LCA</w:t>
      </w:r>
      <w:r w:rsidRPr="00F579C9">
        <w:fldChar w:fldCharType="begin"/>
      </w:r>
      <w:r w:rsidRPr="00CF4F06">
        <w:instrText xml:space="preserve"> XE "LCA:Life-cycle assessment" </w:instrText>
      </w:r>
      <w:r w:rsidRPr="00F579C9">
        <w:fldChar w:fldCharType="end"/>
      </w:r>
      <w:r w:rsidRPr="00CF4F06">
        <w:t>) software. The ILCD</w:t>
      </w:r>
      <w:r w:rsidRPr="00F579C9">
        <w:fldChar w:fldCharType="begin"/>
      </w:r>
      <w:r w:rsidRPr="00CF4F06">
        <w:instrText xml:space="preserve"> XE "ILCD:International Life Cycle Data System" </w:instrText>
      </w:r>
      <w:r w:rsidRPr="00F579C9">
        <w:fldChar w:fldCharType="end"/>
      </w:r>
      <w:r w:rsidRPr="00CF4F06">
        <w:t xml:space="preserve"> data format has been released in 2009 and has already seen some adoption among tools like </w:t>
      </w:r>
      <w:proofErr w:type="spellStart"/>
      <w:r w:rsidRPr="00CF4F06">
        <w:t>GaBi</w:t>
      </w:r>
      <w:proofErr w:type="spellEnd"/>
      <w:r w:rsidRPr="00CF4F06">
        <w:t xml:space="preserve"> or </w:t>
      </w:r>
      <w:proofErr w:type="spellStart"/>
      <w:r w:rsidRPr="00CF4F06">
        <w:t>OpenLCA</w:t>
      </w:r>
      <w:proofErr w:type="spellEnd"/>
      <w:r w:rsidRPr="00CF4F06">
        <w:t xml:space="preserve"> and databases in the meantime. The ILCD</w:t>
      </w:r>
      <w:r w:rsidRPr="00F579C9">
        <w:fldChar w:fldCharType="begin"/>
      </w:r>
      <w:r w:rsidRPr="00CF4F06">
        <w:instrText xml:space="preserve"> XE "ILCD:International Life Cycle Data System" </w:instrText>
      </w:r>
      <w:r w:rsidRPr="00F579C9">
        <w:fldChar w:fldCharType="end"/>
      </w:r>
      <w:r w:rsidRPr="00CF4F06">
        <w:t xml:space="preserve"> format is based on an Internet-aware, linked data approach. The ILCD</w:t>
      </w:r>
      <w:r w:rsidRPr="00F579C9">
        <w:fldChar w:fldCharType="begin"/>
      </w:r>
      <w:r w:rsidRPr="00CF4F06">
        <w:instrText xml:space="preserve"> XE "ILCD:International Life Cycle Data System" </w:instrText>
      </w:r>
      <w:r w:rsidRPr="00F579C9">
        <w:fldChar w:fldCharType="end"/>
      </w:r>
      <w:r w:rsidRPr="00CF4F06">
        <w:t xml:space="preserve"> format provides currently seven data set types which identify different semantic concepts in LCA</w:t>
      </w:r>
      <w:r w:rsidRPr="00F579C9">
        <w:fldChar w:fldCharType="begin"/>
      </w:r>
      <w:r w:rsidRPr="00CF4F06">
        <w:instrText xml:space="preserve"> XE "LCA:Life-cycle assessment" </w:instrText>
      </w:r>
      <w:r w:rsidRPr="00F579C9">
        <w:fldChar w:fldCharType="end"/>
      </w:r>
      <w:r w:rsidRPr="00CF4F06">
        <w:t xml:space="preserve"> modeling that are linked together via typed links called global references </w:t>
      </w:r>
      <w:sdt>
        <w:sdtPr>
          <w:id w:val="-1651127650"/>
          <w:citation/>
        </w:sdtPr>
        <w:sdtContent>
          <w:r w:rsidRPr="00F579C9">
            <w:fldChar w:fldCharType="begin"/>
          </w:r>
          <w:r w:rsidRPr="00CF4F06">
            <w:instrText xml:space="preserve"> CITATION Wolf2011 \l 1033 </w:instrText>
          </w:r>
          <w:r w:rsidRPr="00F579C9">
            <w:rPr>
              <w:rPrChange w:id="881" w:author="Chancerel, Perrine" w:date="2015-04-01T12:09:00Z">
                <w:rPr/>
              </w:rPrChange>
            </w:rPr>
            <w:fldChar w:fldCharType="separate"/>
          </w:r>
          <w:r w:rsidR="00344F4E" w:rsidRPr="00CF4F06">
            <w:rPr>
              <w:noProof/>
            </w:rPr>
            <w:t>(Wolf, et al., 2011)</w:t>
          </w:r>
          <w:r w:rsidRPr="00F579C9">
            <w:fldChar w:fldCharType="end"/>
          </w:r>
        </w:sdtContent>
      </w:sdt>
      <w:r w:rsidRPr="00CF4F06">
        <w:t>. These types of data set concepts are:</w:t>
      </w:r>
    </w:p>
    <w:p w14:paraId="70A63603" w14:textId="77777777" w:rsidR="009C1B85" w:rsidRPr="00CF4F06" w:rsidRDefault="00002603" w:rsidP="00883132">
      <w:pPr>
        <w:pStyle w:val="Listenabsatz"/>
        <w:numPr>
          <w:ilvl w:val="0"/>
          <w:numId w:val="2"/>
        </w:numPr>
      </w:pPr>
      <w:r w:rsidRPr="00CF4F06">
        <w:t>Process: Mode</w:t>
      </w:r>
      <w:r w:rsidR="009C1B85" w:rsidRPr="00CF4F06">
        <w:t>ling unit and aggregated processes and result sets. Input and Output flows are modeled by global references to other datasets of type flow.</w:t>
      </w:r>
    </w:p>
    <w:p w14:paraId="33730681" w14:textId="77777777" w:rsidR="009C1B85" w:rsidRPr="00CF4F06" w:rsidRDefault="009C1B85" w:rsidP="00883132">
      <w:pPr>
        <w:pStyle w:val="Listenabsatz"/>
        <w:numPr>
          <w:ilvl w:val="0"/>
          <w:numId w:val="2"/>
        </w:numPr>
      </w:pPr>
      <w:r w:rsidRPr="00CF4F06">
        <w:t>Flow: Describes an elementary, product or waste flow. It reference</w:t>
      </w:r>
      <w:r w:rsidR="006A6A5E" w:rsidRPr="00CF4F06">
        <w:t>s</w:t>
      </w:r>
      <w:r w:rsidRPr="00CF4F06">
        <w:t xml:space="preserve"> one or more </w:t>
      </w:r>
      <w:r w:rsidR="006A6A5E" w:rsidRPr="00CF4F06">
        <w:t>f</w:t>
      </w:r>
      <w:r w:rsidRPr="00CF4F06">
        <w:t>low properties.</w:t>
      </w:r>
    </w:p>
    <w:p w14:paraId="5ECD4E9D" w14:textId="77777777" w:rsidR="009C1B85" w:rsidRPr="00CF4F06" w:rsidRDefault="009C1B85" w:rsidP="00883132">
      <w:pPr>
        <w:pStyle w:val="Listenabsatz"/>
        <w:numPr>
          <w:ilvl w:val="0"/>
          <w:numId w:val="2"/>
        </w:numPr>
      </w:pPr>
      <w:r w:rsidRPr="00CF4F06">
        <w:t>Flow Property: Describes physical or other properties of a flow that can be used to quantify it, for example mass. Each instance references one Unit Group data set.</w:t>
      </w:r>
    </w:p>
    <w:p w14:paraId="054DCF61" w14:textId="77777777" w:rsidR="009C1B85" w:rsidRPr="00CF4F06" w:rsidRDefault="009C1B85" w:rsidP="00883132">
      <w:pPr>
        <w:pStyle w:val="Listenabsatz"/>
        <w:numPr>
          <w:ilvl w:val="0"/>
          <w:numId w:val="2"/>
        </w:numPr>
      </w:pPr>
      <w:r w:rsidRPr="00CF4F06">
        <w:t>Unit Group: Describes a group of convertible units and the conversio</w:t>
      </w:r>
      <w:r w:rsidR="006A6A5E" w:rsidRPr="00CF4F06">
        <w:t>n factors to its reference unit.</w:t>
      </w:r>
    </w:p>
    <w:p w14:paraId="151976C3" w14:textId="77777777" w:rsidR="009C1B85" w:rsidRPr="00CF4F06" w:rsidRDefault="009C1B85" w:rsidP="00883132">
      <w:pPr>
        <w:pStyle w:val="Listenabsatz"/>
        <w:numPr>
          <w:ilvl w:val="0"/>
          <w:numId w:val="2"/>
        </w:numPr>
      </w:pPr>
      <w:r w:rsidRPr="00CF4F06">
        <w:t>LCIA</w:t>
      </w:r>
      <w:r w:rsidR="004903B2" w:rsidRPr="00CF4F06">
        <w:fldChar w:fldCharType="begin"/>
      </w:r>
      <w:r w:rsidR="004903B2" w:rsidRPr="00CF4F06">
        <w:instrText xml:space="preserve"> XE "</w:instrText>
      </w:r>
      <w:r w:rsidR="004903B2" w:rsidRPr="006B43F4">
        <w:instrText xml:space="preserve">LCIA:Life cycle impact assessment" </w:instrText>
      </w:r>
      <w:r w:rsidR="004903B2" w:rsidRPr="00CF4F06">
        <w:fldChar w:fldCharType="end"/>
      </w:r>
      <w:r w:rsidRPr="00CF4F06">
        <w:t xml:space="preserve"> Metho</w:t>
      </w:r>
      <w:r w:rsidRPr="006B43F4">
        <w:t>d: Describes an LCIA</w:t>
      </w:r>
      <w:r w:rsidR="004903B2" w:rsidRPr="00CF4F06">
        <w:fldChar w:fldCharType="begin"/>
      </w:r>
      <w:r w:rsidR="004903B2" w:rsidRPr="00CF4F06">
        <w:instrText xml:space="preserve"> XE "</w:instrText>
      </w:r>
      <w:r w:rsidR="004903B2" w:rsidRPr="006B43F4">
        <w:instrText xml:space="preserve">LCIA:Life cycle impact assessment" </w:instrText>
      </w:r>
      <w:r w:rsidR="004903B2" w:rsidRPr="00CF4F06">
        <w:fldChar w:fldCharType="end"/>
      </w:r>
      <w:r w:rsidRPr="00CF4F06">
        <w:t xml:space="preserve"> method and its characteristic factors</w:t>
      </w:r>
      <w:r w:rsidR="006A6A5E" w:rsidRPr="006B43F4">
        <w:t>.</w:t>
      </w:r>
    </w:p>
    <w:p w14:paraId="0CEDC500" w14:textId="77777777" w:rsidR="009C1B85" w:rsidRPr="00CF4F06" w:rsidRDefault="009C1B85" w:rsidP="00883132">
      <w:pPr>
        <w:pStyle w:val="Listenabsatz"/>
        <w:numPr>
          <w:ilvl w:val="0"/>
          <w:numId w:val="2"/>
        </w:numPr>
      </w:pPr>
      <w:r w:rsidRPr="00CF4F06">
        <w:t>Source: Represents an external source of information, such as literature or a database or data format. It can reference a contact it is related to.</w:t>
      </w:r>
    </w:p>
    <w:p w14:paraId="18AB4048" w14:textId="77777777" w:rsidR="008C6E04" w:rsidRPr="00CF4F06" w:rsidRDefault="009C1B85" w:rsidP="00883132">
      <w:pPr>
        <w:pStyle w:val="Listenabsatz"/>
        <w:numPr>
          <w:ilvl w:val="0"/>
          <w:numId w:val="2"/>
        </w:numPr>
      </w:pPr>
      <w:r w:rsidRPr="00CF4F06">
        <w:t>Contact: describes a person or organization.</w:t>
      </w:r>
    </w:p>
    <w:p w14:paraId="7CCDD53B" w14:textId="77777777" w:rsidR="009622D1" w:rsidRPr="00CF4F06" w:rsidRDefault="009622D1" w:rsidP="009622D1">
      <w:r w:rsidRPr="00CF4F06">
        <w:lastRenderedPageBreak/>
        <w:t>The ILCD</w:t>
      </w:r>
      <w:r w:rsidR="004903B2" w:rsidRPr="00F579C9">
        <w:fldChar w:fldCharType="begin"/>
      </w:r>
      <w:r w:rsidR="004903B2" w:rsidRPr="00CF4F06">
        <w:instrText xml:space="preserve"> XE "ILCD:International Life Cycle Data System" </w:instrText>
      </w:r>
      <w:r w:rsidR="004903B2" w:rsidRPr="00F579C9">
        <w:fldChar w:fldCharType="end"/>
      </w:r>
      <w:r w:rsidRPr="00CF4F06">
        <w:t xml:space="preserve"> format is used in this work to transfer LCI</w:t>
      </w:r>
      <w:r w:rsidR="004903B2" w:rsidRPr="00F579C9">
        <w:fldChar w:fldCharType="begin"/>
      </w:r>
      <w:r w:rsidR="004903B2" w:rsidRPr="00CF4F06">
        <w:instrText xml:space="preserve"> XE "LCI:Life cycle inventory" </w:instrText>
      </w:r>
      <w:r w:rsidR="004903B2" w:rsidRPr="00F579C9">
        <w:fldChar w:fldCharType="end"/>
      </w:r>
      <w:r w:rsidRPr="00CF4F06">
        <w:t xml:space="preserve"> models</w:t>
      </w:r>
      <w:r w:rsidR="00612D70" w:rsidRPr="00CF4F06">
        <w:t xml:space="preserve"> of PCBs</w:t>
      </w:r>
      <w:r w:rsidR="00011E7C" w:rsidRPr="00F579C9">
        <w:fldChar w:fldCharType="begin"/>
      </w:r>
      <w:r w:rsidR="00011E7C" w:rsidRPr="00CF4F06">
        <w:instrText xml:space="preserve"> XE "PCBs:Printed circuit boards" </w:instrText>
      </w:r>
      <w:r w:rsidR="00011E7C" w:rsidRPr="00F579C9">
        <w:fldChar w:fldCharType="end"/>
      </w:r>
      <w:r w:rsidRPr="00CF4F06">
        <w:t xml:space="preserve"> which are </w:t>
      </w:r>
      <w:r w:rsidR="00612D70" w:rsidRPr="00CF4F06">
        <w:t xml:space="preserve">automatically </w:t>
      </w:r>
      <w:r w:rsidRPr="00CF4F06">
        <w:t xml:space="preserve">created in </w:t>
      </w:r>
      <w:r w:rsidR="00A236B0" w:rsidRPr="00CF4F06">
        <w:rPr>
          <w:i/>
        </w:rPr>
        <w:t>MATLAB</w:t>
      </w:r>
      <w:r w:rsidRPr="00CF4F06">
        <w:t>. They can be imported in LCA</w:t>
      </w:r>
      <w:r w:rsidR="004903B2" w:rsidRPr="00F579C9">
        <w:fldChar w:fldCharType="begin"/>
      </w:r>
      <w:r w:rsidR="004903B2" w:rsidRPr="00CF4F06">
        <w:instrText xml:space="preserve"> XE "LCA:Life-cycle assessment" </w:instrText>
      </w:r>
      <w:r w:rsidR="004903B2" w:rsidRPr="00F579C9">
        <w:fldChar w:fldCharType="end"/>
      </w:r>
      <w:r w:rsidRPr="00CF4F06">
        <w:t xml:space="preserve"> software like </w:t>
      </w:r>
      <w:proofErr w:type="spellStart"/>
      <w:r w:rsidRPr="00CF4F06">
        <w:rPr>
          <w:i/>
        </w:rPr>
        <w:t>GaBi</w:t>
      </w:r>
      <w:proofErr w:type="spellEnd"/>
      <w:r w:rsidRPr="00CF4F06">
        <w:t xml:space="preserve"> or </w:t>
      </w:r>
      <w:proofErr w:type="spellStart"/>
      <w:r w:rsidRPr="00CF4F06">
        <w:rPr>
          <w:i/>
        </w:rPr>
        <w:t>OpenLCA</w:t>
      </w:r>
      <w:proofErr w:type="spellEnd"/>
      <w:r w:rsidRPr="00CF4F06">
        <w:t xml:space="preserve"> to </w:t>
      </w:r>
      <w:r w:rsidR="00506B9A" w:rsidRPr="00CF4F06">
        <w:t>analyze</w:t>
      </w:r>
      <w:r w:rsidRPr="00CF4F06">
        <w:t xml:space="preserve"> ecological</w:t>
      </w:r>
      <w:r w:rsidR="00506B9A" w:rsidRPr="00CF4F06">
        <w:t xml:space="preserve"> impacts</w:t>
      </w:r>
      <w:r w:rsidR="00612D70" w:rsidRPr="00CF4F06">
        <w:t>.</w:t>
      </w:r>
    </w:p>
    <w:p w14:paraId="7F7A38C8" w14:textId="77777777" w:rsidR="003026E2" w:rsidRPr="00CF4F06" w:rsidRDefault="0095152F" w:rsidP="00735ED3">
      <w:pPr>
        <w:pStyle w:val="berschrift1"/>
        <w:numPr>
          <w:ilvl w:val="0"/>
          <w:numId w:val="1"/>
        </w:numPr>
      </w:pPr>
      <w:bookmarkStart w:id="882" w:name="_Toc415436306"/>
      <w:r w:rsidRPr="00CF4F06">
        <w:t>Methods for e</w:t>
      </w:r>
      <w:r w:rsidR="003026E2" w:rsidRPr="00CF4F06">
        <w:t>lectronic component</w:t>
      </w:r>
      <w:r w:rsidR="005A6076" w:rsidRPr="00CF4F06">
        <w:t xml:space="preserve"> r</w:t>
      </w:r>
      <w:r w:rsidR="003026E2" w:rsidRPr="00CF4F06">
        <w:t>ecognition</w:t>
      </w:r>
      <w:bookmarkEnd w:id="882"/>
    </w:p>
    <w:p w14:paraId="0EE156B5" w14:textId="77777777" w:rsidR="00804A60" w:rsidRPr="00CF4F06" w:rsidRDefault="005D6C38" w:rsidP="00B5593D">
      <w:r w:rsidRPr="00CF4F06">
        <w:t>The methods for object recognition used in this work are</w:t>
      </w:r>
      <w:r w:rsidR="00341940" w:rsidRPr="00CF4F06">
        <w:t xml:space="preserve"> based on the</w:t>
      </w:r>
      <w:r w:rsidRPr="00CF4F06">
        <w:t xml:space="preserve"> data fusion model specified in</w:t>
      </w:r>
      <w:r w:rsidR="007D74D1" w:rsidRPr="00CF4F06">
        <w:t xml:space="preserve"> </w:t>
      </w:r>
      <w:r w:rsidR="00901292" w:rsidRPr="00CF4F06">
        <w:t>chapter</w:t>
      </w:r>
      <w:r w:rsidR="00393EE4" w:rsidRPr="00CF4F06">
        <w:t xml:space="preserve"> </w:t>
      </w:r>
      <w:r w:rsidR="00393EE4" w:rsidRPr="00F579C9">
        <w:fldChar w:fldCharType="begin"/>
      </w:r>
      <w:r w:rsidR="00393EE4" w:rsidRPr="00CF4F06">
        <w:instrText xml:space="preserve"> REF _Ref415400931 \r \h </w:instrText>
      </w:r>
      <w:r w:rsidR="00393EE4" w:rsidRPr="00F579C9">
        <w:rPr>
          <w:rPrChange w:id="883" w:author="Chancerel, Perrine" w:date="2015-04-01T12:09:00Z">
            <w:rPr/>
          </w:rPrChange>
        </w:rPr>
        <w:fldChar w:fldCharType="separate"/>
      </w:r>
      <w:r w:rsidR="00344F4E" w:rsidRPr="00CF4F06">
        <w:t>2.4</w:t>
      </w:r>
      <w:r w:rsidR="00393EE4" w:rsidRPr="00F579C9">
        <w:fldChar w:fldCharType="end"/>
      </w:r>
      <w:r w:rsidRPr="00CF4F06">
        <w:t>. At first</w:t>
      </w:r>
      <w:r w:rsidR="007D74D1" w:rsidRPr="00CF4F06">
        <w:t>,</w:t>
      </w:r>
      <w:r w:rsidRPr="00CF4F06">
        <w:t xml:space="preserve"> the acquired images are preprocessed </w:t>
      </w:r>
      <w:r w:rsidR="007D74D1" w:rsidRPr="00CF4F06">
        <w:t>through rotation correction and</w:t>
      </w:r>
      <w:r w:rsidRPr="00CF4F06">
        <w:t xml:space="preserve"> scaling determination. After preprocessing, the detection of electronic components is studied</w:t>
      </w:r>
      <w:r w:rsidR="007D74D1" w:rsidRPr="00CF4F06">
        <w:t>,</w:t>
      </w:r>
      <w:r w:rsidRPr="00CF4F06">
        <w:t xml:space="preserve"> which includes the determination of the component bounding boxes in the image. A detailed measurement of detection investigation </w:t>
      </w:r>
      <w:r w:rsidR="00341940" w:rsidRPr="00CF4F06">
        <w:t>is</w:t>
      </w:r>
      <w:r w:rsidRPr="00CF4F06">
        <w:t xml:space="preserve"> </w:t>
      </w:r>
      <w:r w:rsidR="00341940" w:rsidRPr="00CF4F06">
        <w:t>not performed. This work is</w:t>
      </w:r>
      <w:r w:rsidRPr="00CF4F06">
        <w:t xml:space="preserve"> focus</w:t>
      </w:r>
      <w:r w:rsidR="00341940" w:rsidRPr="00CF4F06">
        <w:t xml:space="preserve">ing on component classification based on the </w:t>
      </w:r>
      <w:r w:rsidR="009F267D" w:rsidRPr="00CF4F06">
        <w:t xml:space="preserve">previous </w:t>
      </w:r>
      <w:r w:rsidR="00341940" w:rsidRPr="00CF4F06">
        <w:t xml:space="preserve">component detection step. The classification step is based on feature extraction and the following feature selection (feature-fusion-level) of the most important features. The classification of the </w:t>
      </w:r>
      <w:r w:rsidR="007C56D9" w:rsidRPr="00CF4F06">
        <w:t>components</w:t>
      </w:r>
      <w:r w:rsidR="00341940" w:rsidRPr="00CF4F06">
        <w:t xml:space="preserve"> is examined with the random forest classifier and support vector machines (Linear-SVM</w:t>
      </w:r>
      <w:r w:rsidR="00011E7C" w:rsidRPr="00F579C9">
        <w:fldChar w:fldCharType="begin"/>
      </w:r>
      <w:r w:rsidR="00011E7C" w:rsidRPr="00CF4F06">
        <w:instrText xml:space="preserve"> XE "SVM:Support vector machine" </w:instrText>
      </w:r>
      <w:r w:rsidR="00011E7C" w:rsidRPr="00F579C9">
        <w:fldChar w:fldCharType="end"/>
      </w:r>
      <w:r w:rsidR="00341940" w:rsidRPr="00CF4F06">
        <w:t xml:space="preserve"> and RBF</w:t>
      </w:r>
      <w:r w:rsidR="00011E7C" w:rsidRPr="00F579C9">
        <w:fldChar w:fldCharType="begin"/>
      </w:r>
      <w:r w:rsidR="00011E7C" w:rsidRPr="00CF4F06">
        <w:instrText xml:space="preserve"> XE "RBF:Radial basis function" </w:instrText>
      </w:r>
      <w:r w:rsidR="00011E7C" w:rsidRPr="00F579C9">
        <w:fldChar w:fldCharType="end"/>
      </w:r>
      <w:r w:rsidR="00341940" w:rsidRPr="00CF4F06">
        <w:t>-SVM</w:t>
      </w:r>
      <w:r w:rsidR="00011E7C" w:rsidRPr="00F579C9">
        <w:fldChar w:fldCharType="begin"/>
      </w:r>
      <w:r w:rsidR="00011E7C" w:rsidRPr="00CF4F06">
        <w:instrText xml:space="preserve"> XE "SVM:Support vector machine" </w:instrText>
      </w:r>
      <w:r w:rsidR="00011E7C" w:rsidRPr="00F579C9">
        <w:fldChar w:fldCharType="end"/>
      </w:r>
      <w:r w:rsidR="00341940" w:rsidRPr="00CF4F06">
        <w:t>) (classifier-fusion-level). The component class</w:t>
      </w:r>
      <w:r w:rsidR="007D74D1" w:rsidRPr="00CF4F06">
        <w:t>,</w:t>
      </w:r>
      <w:r w:rsidR="00341940" w:rsidRPr="00CF4F06">
        <w:t xml:space="preserve"> which </w:t>
      </w:r>
      <w:r w:rsidR="00804A60" w:rsidRPr="00CF4F06">
        <w:t>can be o</w:t>
      </w:r>
      <w:r w:rsidR="00341940" w:rsidRPr="00CF4F06">
        <w:t>ne of the component</w:t>
      </w:r>
      <w:r w:rsidR="001E3122" w:rsidRPr="00CF4F06">
        <w:t>s</w:t>
      </w:r>
      <w:r w:rsidR="00341940" w:rsidRPr="00CF4F06">
        <w:t xml:space="preserve"> in the </w:t>
      </w:r>
      <w:r w:rsidR="009F267D" w:rsidRPr="00CF4F06">
        <w:t xml:space="preserve">recognition </w:t>
      </w:r>
      <w:r w:rsidR="00341940" w:rsidRPr="00CF4F06">
        <w:t>database or an unknown component</w:t>
      </w:r>
      <w:r w:rsidR="007D74D1" w:rsidRPr="00CF4F06">
        <w:t>,</w:t>
      </w:r>
      <w:r w:rsidR="00341940" w:rsidRPr="00CF4F06">
        <w:t xml:space="preserve"> is determined on</w:t>
      </w:r>
      <w:r w:rsidR="00804A60" w:rsidRPr="00CF4F06">
        <w:t xml:space="preserve"> decision-fusion-level</w:t>
      </w:r>
      <w:r w:rsidR="00341940" w:rsidRPr="00CF4F06">
        <w:t xml:space="preserve">. To assign </w:t>
      </w:r>
      <w:r w:rsidR="001E3122" w:rsidRPr="00CF4F06">
        <w:t>a</w:t>
      </w:r>
      <w:r w:rsidR="00341940" w:rsidRPr="00CF4F06">
        <w:t xml:space="preserve"> component to a </w:t>
      </w:r>
      <w:r w:rsidR="001E3122" w:rsidRPr="00CF4F06">
        <w:t>component</w:t>
      </w:r>
      <w:r w:rsidR="00341940" w:rsidRPr="00CF4F06">
        <w:t xml:space="preserve"> in the </w:t>
      </w:r>
      <w:proofErr w:type="spellStart"/>
      <w:r w:rsidR="00341940" w:rsidRPr="00CF4F06">
        <w:rPr>
          <w:i/>
        </w:rPr>
        <w:t>Octopart</w:t>
      </w:r>
      <w:proofErr w:type="spellEnd"/>
      <w:r w:rsidR="00341940" w:rsidRPr="00CF4F06">
        <w:t xml:space="preserve"> database, an OCR</w:t>
      </w:r>
      <w:r w:rsidR="00011E7C" w:rsidRPr="00F579C9">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fldChar w:fldCharType="end"/>
      </w:r>
      <w:r w:rsidR="00341940" w:rsidRPr="00CF4F06">
        <w:t xml:space="preserve"> approach is applied to identify the </w:t>
      </w:r>
      <w:r w:rsidR="001E3122" w:rsidRPr="00CF4F06">
        <w:t>component</w:t>
      </w:r>
      <w:r w:rsidR="00341940" w:rsidRPr="00CF4F06">
        <w:t xml:space="preserve"> name. The </w:t>
      </w:r>
      <w:proofErr w:type="spellStart"/>
      <w:r w:rsidR="00341940" w:rsidRPr="00CF4F06">
        <w:rPr>
          <w:i/>
        </w:rPr>
        <w:t>Octopart</w:t>
      </w:r>
      <w:proofErr w:type="spellEnd"/>
      <w:r w:rsidR="00341940" w:rsidRPr="00CF4F06">
        <w:t xml:space="preserve"> database is used to verify the electronic </w:t>
      </w:r>
      <w:r w:rsidR="001E3122" w:rsidRPr="00CF4F06">
        <w:t>component</w:t>
      </w:r>
      <w:r w:rsidR="00341940" w:rsidRPr="00CF4F06">
        <w:t xml:space="preserve"> name</w:t>
      </w:r>
      <w:r w:rsidR="00804A60" w:rsidRPr="00CF4F06">
        <w:t xml:space="preserve"> and receive additional information about </w:t>
      </w:r>
      <w:r w:rsidR="007D74D1" w:rsidRPr="00CF4F06">
        <w:t xml:space="preserve">its </w:t>
      </w:r>
      <w:r w:rsidR="00804A60" w:rsidRPr="00CF4F06">
        <w:t>availability and price</w:t>
      </w:r>
      <w:r w:rsidR="001E3122" w:rsidRPr="00CF4F06">
        <w:t>s</w:t>
      </w:r>
      <w:r w:rsidR="00804A60" w:rsidRPr="00CF4F06">
        <w:t>.</w:t>
      </w:r>
    </w:p>
    <w:p w14:paraId="75C80F94" w14:textId="77777777" w:rsidR="003F74AB" w:rsidRPr="00CF4F06" w:rsidRDefault="003F74AB" w:rsidP="00735ED3">
      <w:pPr>
        <w:pStyle w:val="berschrift2"/>
        <w:numPr>
          <w:ilvl w:val="1"/>
          <w:numId w:val="1"/>
        </w:numPr>
      </w:pPr>
      <w:bookmarkStart w:id="884" w:name="_Toc415436307"/>
      <w:r w:rsidRPr="00CF4F06">
        <w:t>Image preprocessing</w:t>
      </w:r>
      <w:bookmarkEnd w:id="884"/>
    </w:p>
    <w:p w14:paraId="170A98F4" w14:textId="77777777" w:rsidR="008D2D07" w:rsidRPr="00CF4F06" w:rsidRDefault="00820652" w:rsidP="008D2D07">
      <w:r w:rsidRPr="00CF4F06">
        <w:t xml:space="preserve">The image preprocessing is the first step after image acquisition. In this work the preprocessing consists of two steps, the image rotation correction and the determination of the image scale. </w:t>
      </w:r>
      <w:r w:rsidR="008D2D07" w:rsidRPr="00CF4F06">
        <w:t>The o</w:t>
      </w:r>
      <w:r w:rsidRPr="00CF4F06">
        <w:t>bject recognition is based on features which are extracted from the images. In many object recognition tasks</w:t>
      </w:r>
      <w:r w:rsidR="008D2D07" w:rsidRPr="00CF4F06">
        <w:t>,</w:t>
      </w:r>
      <w:r w:rsidRPr="00CF4F06">
        <w:t xml:space="preserve"> based on 2D image data</w:t>
      </w:r>
      <w:r w:rsidR="008D2D07" w:rsidRPr="00CF4F06">
        <w:t>,</w:t>
      </w:r>
      <w:r w:rsidRPr="00CF4F06">
        <w:t xml:space="preserve"> the object can be rotated or appear in different scales. </w:t>
      </w:r>
      <w:r w:rsidR="008D2D07" w:rsidRPr="00CF4F06">
        <w:t xml:space="preserve">Features which are invariant in scaling and rotation have to be found for object classification. </w:t>
      </w:r>
      <w:r w:rsidRPr="00CF4F06">
        <w:t xml:space="preserve">The advantage of this </w:t>
      </w:r>
      <w:r w:rsidR="008D2D07" w:rsidRPr="00CF4F06">
        <w:t>work is the fact</w:t>
      </w:r>
      <w:r w:rsidR="007D74D1" w:rsidRPr="00CF4F06">
        <w:t>,</w:t>
      </w:r>
      <w:r w:rsidR="008D2D07" w:rsidRPr="00CF4F06">
        <w:t xml:space="preserve"> that invariance against scaling and rotation of the object is determined in the preprocessing step. The rotation correction is applied on the whole PCB image</w:t>
      </w:r>
      <w:r w:rsidR="007D74D1" w:rsidRPr="00CF4F06">
        <w:t>,</w:t>
      </w:r>
      <w:r w:rsidR="008D2D07" w:rsidRPr="00CF4F06">
        <w:t xml:space="preserve"> which is specified in chapter </w:t>
      </w:r>
      <w:r w:rsidR="008D2D07" w:rsidRPr="00F579C9">
        <w:fldChar w:fldCharType="begin"/>
      </w:r>
      <w:r w:rsidR="008D2D07" w:rsidRPr="00CF4F06">
        <w:instrText xml:space="preserve"> REF _Ref411938067 \r \h </w:instrText>
      </w:r>
      <w:r w:rsidR="008D2D07" w:rsidRPr="00F579C9">
        <w:rPr>
          <w:rPrChange w:id="885" w:author="Chancerel, Perrine" w:date="2015-04-01T12:09:00Z">
            <w:rPr/>
          </w:rPrChange>
        </w:rPr>
        <w:fldChar w:fldCharType="separate"/>
      </w:r>
      <w:r w:rsidR="00344F4E" w:rsidRPr="00CF4F06">
        <w:t>3.1.1</w:t>
      </w:r>
      <w:r w:rsidR="008D2D07" w:rsidRPr="00F579C9">
        <w:fldChar w:fldCharType="end"/>
      </w:r>
      <w:r w:rsidR="008D2D07" w:rsidRPr="00CF4F06">
        <w:t xml:space="preserve">. The scaling is also applied on the whole image </w:t>
      </w:r>
      <w:r w:rsidR="00425E46" w:rsidRPr="00CF4F06">
        <w:t>at which</w:t>
      </w:r>
      <w:r w:rsidR="008D2D07" w:rsidRPr="00CF4F06">
        <w:t xml:space="preserve"> the </w:t>
      </w:r>
      <w:r w:rsidR="000D4E5B" w:rsidRPr="00CF4F06">
        <w:t>dimensions of the electronic component are</w:t>
      </w:r>
      <w:r w:rsidR="008D2D07" w:rsidRPr="00CF4F06">
        <w:t xml:space="preserve"> fixed and the scale of the </w:t>
      </w:r>
      <w:r w:rsidR="008D2D07" w:rsidRPr="00CF4F06">
        <w:lastRenderedPageBreak/>
        <w:t xml:space="preserve">image is determined based on a scaling symbol. The scaling estimation process is specified in chapter </w:t>
      </w:r>
      <w:r w:rsidR="008D2D07" w:rsidRPr="00E36537">
        <w:fldChar w:fldCharType="begin"/>
      </w:r>
      <w:r w:rsidR="008D2D07" w:rsidRPr="00CF4F06">
        <w:instrText xml:space="preserve"> REF _Ref411938192 \r \h </w:instrText>
      </w:r>
      <w:r w:rsidR="008D2D07" w:rsidRPr="00E36537">
        <w:rPr>
          <w:rPrChange w:id="886" w:author="Chancerel, Perrine" w:date="2015-04-01T12:09:00Z">
            <w:rPr/>
          </w:rPrChange>
        </w:rPr>
        <w:fldChar w:fldCharType="separate"/>
      </w:r>
      <w:r w:rsidR="00344F4E" w:rsidRPr="00CF4F06">
        <w:t>3.1.2</w:t>
      </w:r>
      <w:r w:rsidR="008D2D07" w:rsidRPr="00E36537">
        <w:fldChar w:fldCharType="end"/>
      </w:r>
      <w:r w:rsidR="008D2D07" w:rsidRPr="00CF4F06">
        <w:t>.</w:t>
      </w:r>
    </w:p>
    <w:p w14:paraId="0C9A899B" w14:textId="77777777" w:rsidR="003F74AB" w:rsidRPr="00CF4F06" w:rsidRDefault="003F74AB" w:rsidP="00B5593D">
      <w:pPr>
        <w:pStyle w:val="berschrift3"/>
        <w:numPr>
          <w:ilvl w:val="2"/>
          <w:numId w:val="1"/>
        </w:numPr>
      </w:pPr>
      <w:bookmarkStart w:id="887" w:name="_Ref411938067"/>
      <w:bookmarkStart w:id="888" w:name="_Toc415436308"/>
      <w:r w:rsidRPr="00CF4F06">
        <w:t>Image rotation correction</w:t>
      </w:r>
      <w:bookmarkEnd w:id="887"/>
      <w:bookmarkEnd w:id="888"/>
    </w:p>
    <w:p w14:paraId="1F9DC54B" w14:textId="77777777" w:rsidR="00C61007" w:rsidRPr="00CF4F06" w:rsidRDefault="00A819E1" w:rsidP="00B5593D">
      <w:r w:rsidRPr="00CF4F06">
        <w:t xml:space="preserve">To bypass the restriction of rotation invariant features for object recognition, the rotation </w:t>
      </w:r>
      <w:r w:rsidR="001638F5" w:rsidRPr="00CF4F06">
        <w:t xml:space="preserve">angle </w:t>
      </w:r>
      <w:r w:rsidRPr="00CF4F06">
        <w:t>of the printed circuit board images were determined.</w:t>
      </w:r>
      <w:r w:rsidR="001638F5" w:rsidRPr="00CF4F06">
        <w:t xml:space="preserve"> </w:t>
      </w:r>
      <w:r w:rsidR="00A535B2" w:rsidRPr="00CF4F06">
        <w:t xml:space="preserve">Since there is no fixed printed circuit board orientation, the orientation is set by invariants of 90 degree </w:t>
      </w:r>
      <w:r w:rsidR="00425E46" w:rsidRPr="00CF4F06">
        <w:t>due to the fact that</w:t>
      </w:r>
      <w:r w:rsidR="00A535B2" w:rsidRPr="00CF4F06">
        <w:t xml:space="preserve"> most of the electronic </w:t>
      </w:r>
      <w:r w:rsidR="003F3503" w:rsidRPr="00CF4F06">
        <w:rPr>
          <w:rFonts w:eastAsiaTheme="minorEastAsia"/>
        </w:rPr>
        <w:t>component</w:t>
      </w:r>
      <w:r w:rsidR="00425E46" w:rsidRPr="00CF4F06">
        <w:rPr>
          <w:rFonts w:eastAsiaTheme="minorEastAsia"/>
        </w:rPr>
        <w:t>s</w:t>
      </w:r>
      <w:r w:rsidR="003F3503" w:rsidRPr="00CF4F06">
        <w:rPr>
          <w:rFonts w:eastAsiaTheme="minorEastAsia"/>
        </w:rPr>
        <w:t xml:space="preserve"> </w:t>
      </w:r>
      <w:r w:rsidR="00A535B2" w:rsidRPr="00CF4F06">
        <w:t xml:space="preserve">are horizontal or vertical </w:t>
      </w:r>
      <w:r w:rsidR="00780C0B" w:rsidRPr="00CF4F06">
        <w:t>aligned</w:t>
      </w:r>
      <w:r w:rsidR="00A535B2" w:rsidRPr="00CF4F06">
        <w:t xml:space="preserve">. </w:t>
      </w:r>
      <w:r w:rsidR="0077797C" w:rsidRPr="00CF4F06">
        <w:t xml:space="preserve">The whole process is based </w:t>
      </w:r>
      <w:r w:rsidR="00A535B2" w:rsidRPr="00CF4F06">
        <w:t>on the assumption</w:t>
      </w:r>
      <w:r w:rsidR="004B5914" w:rsidRPr="00CF4F06">
        <w:t xml:space="preserve"> </w:t>
      </w:r>
      <w:r w:rsidR="00A535B2" w:rsidRPr="00CF4F06">
        <w:t xml:space="preserve">that </w:t>
      </w:r>
      <w:r w:rsidR="001E3122" w:rsidRPr="00CF4F06">
        <w:t>c</w:t>
      </w:r>
      <w:r w:rsidR="00780C0B" w:rsidRPr="00CF4F06">
        <w:t>onductor</w:t>
      </w:r>
      <w:r w:rsidR="004B5914" w:rsidRPr="00CF4F06">
        <w:t xml:space="preserve"> tracks and electronic </w:t>
      </w:r>
      <w:r w:rsidR="001E3122" w:rsidRPr="00CF4F06">
        <w:t>components</w:t>
      </w:r>
      <w:r w:rsidR="004B5914" w:rsidRPr="00CF4F06">
        <w:t xml:space="preserve"> are mostly horizontal or vertical aligned and </w:t>
      </w:r>
      <w:r w:rsidR="00EA5119" w:rsidRPr="00CF4F06">
        <w:t>their</w:t>
      </w:r>
      <w:r w:rsidR="004B5914" w:rsidRPr="00CF4F06">
        <w:t xml:space="preserve"> structure and borders producing more horizontal and vertical edges than edges with different orientation</w:t>
      </w:r>
      <w:r w:rsidR="00A535B2" w:rsidRPr="00CF4F06">
        <w:t>s</w:t>
      </w:r>
      <w:r w:rsidR="004B5914" w:rsidRPr="00CF4F06">
        <w:t xml:space="preserve">. </w:t>
      </w:r>
      <w:r w:rsidR="00306752" w:rsidRPr="00CF4F06">
        <w:t>The rotation angle estimation is based on the rotation property of a discrete Fourier transform. Th</w:t>
      </w:r>
      <w:r w:rsidR="00EA5119" w:rsidRPr="00CF4F06">
        <w:t>e DFT of an image rotated by an</w:t>
      </w:r>
      <w:r w:rsidR="00306752" w:rsidRPr="00CF4F06">
        <w:t xml:space="preserve"> angle </w:t>
      </w:r>
      <w:r w:rsidR="00306752" w:rsidRPr="00CF4F06">
        <w:rPr>
          <w:rFonts w:cstheme="minorHAnsi"/>
        </w:rPr>
        <w:t>Θ</w:t>
      </w:r>
      <w:r w:rsidR="00306752" w:rsidRPr="00CF4F06">
        <w:t xml:space="preserve"> is the DFT</w:t>
      </w:r>
      <w:r w:rsidR="0091194D" w:rsidRPr="00F579C9">
        <w:fldChar w:fldCharType="begin"/>
      </w:r>
      <w:r w:rsidR="0091194D" w:rsidRPr="00CF4F06">
        <w:instrText xml:space="preserve"> XE "DFT:Discrete fourier transform" </w:instrText>
      </w:r>
      <w:r w:rsidR="0091194D" w:rsidRPr="00F579C9">
        <w:fldChar w:fldCharType="end"/>
      </w:r>
      <w:r w:rsidR="00306752" w:rsidRPr="00CF4F06">
        <w:t xml:space="preserve"> of the </w:t>
      </w:r>
      <w:proofErr w:type="spellStart"/>
      <w:r w:rsidR="00306752" w:rsidRPr="00CF4F06">
        <w:t>unrotated</w:t>
      </w:r>
      <w:proofErr w:type="spellEnd"/>
      <w:r w:rsidR="00306752" w:rsidRPr="00CF4F06">
        <w:t xml:space="preserve"> image</w:t>
      </w:r>
      <w:r w:rsidR="001838E4" w:rsidRPr="00CF4F06">
        <w:t>,</w:t>
      </w:r>
      <w:r w:rsidR="00306752" w:rsidRPr="00CF4F06">
        <w:t xml:space="preserve"> rotated by the same angle </w:t>
      </w:r>
      <w:r w:rsidR="00306752" w:rsidRPr="00CF4F06">
        <w:rPr>
          <w:rFonts w:cstheme="minorHAnsi"/>
        </w:rPr>
        <w:t>Θ</w:t>
      </w:r>
      <w:r w:rsidR="00306752" w:rsidRPr="00CF4F06">
        <w:t xml:space="preserve">. The rotation property of a DFT is derived in </w:t>
      </w:r>
      <w:sdt>
        <w:sdtPr>
          <w:id w:val="-1919928150"/>
          <w:citation/>
        </w:sdtPr>
        <w:sdtContent>
          <w:r w:rsidR="00DC08EA" w:rsidRPr="00E36537">
            <w:fldChar w:fldCharType="begin"/>
          </w:r>
          <w:r w:rsidR="00DC08EA" w:rsidRPr="00CF4F06">
            <w:instrText xml:space="preserve"> CITATION Petrou99a \l 1033 </w:instrText>
          </w:r>
          <w:r w:rsidR="00DC08EA" w:rsidRPr="00E36537">
            <w:rPr>
              <w:rPrChange w:id="889" w:author="Chancerel, Perrine" w:date="2015-04-01T12:09:00Z">
                <w:rPr/>
              </w:rPrChange>
            </w:rPr>
            <w:fldChar w:fldCharType="separate"/>
          </w:r>
          <w:r w:rsidR="00344F4E" w:rsidRPr="00CF4F06">
            <w:rPr>
              <w:noProof/>
            </w:rPr>
            <w:t>(Petrou, et al., 1999)</w:t>
          </w:r>
          <w:r w:rsidR="00DC08EA" w:rsidRPr="00E36537">
            <w:fldChar w:fldCharType="end"/>
          </w:r>
        </w:sdtContent>
      </w:sdt>
      <w:r w:rsidR="00306752" w:rsidRPr="00CF4F06">
        <w:t xml:space="preserve"> and therefore omitted</w:t>
      </w:r>
      <w:r w:rsidR="00933453" w:rsidRPr="00CF4F06">
        <w:t xml:space="preserve"> here. </w:t>
      </w:r>
      <w:r w:rsidR="00C61007" w:rsidRPr="00CF4F06">
        <w:t>The approach is based on the property that lines (edges) in the image are transformed to points in the frequency domain. Horizontal lines in the image are transformed to points on the centered vertical line in the frequency domain and vertical lines in the image are transformed to points on the horizontal centered line in the frequency domain. An example is shown in</w:t>
      </w:r>
      <w:r w:rsidR="00904E2C" w:rsidRPr="00CF4F06">
        <w:t xml:space="preserve"> </w:t>
      </w:r>
      <w:r w:rsidR="00904E2C" w:rsidRPr="00E36537">
        <w:fldChar w:fldCharType="begin"/>
      </w:r>
      <w:r w:rsidR="00904E2C" w:rsidRPr="00CF4F06">
        <w:instrText xml:space="preserve"> REF _Ref411698555 \h </w:instrText>
      </w:r>
      <w:r w:rsidR="00904E2C" w:rsidRPr="00E36537">
        <w:rPr>
          <w:rPrChange w:id="890" w:author="Chancerel, Perrine" w:date="2015-04-01T12:09:00Z">
            <w:rPr/>
          </w:rPrChange>
        </w:rPr>
        <w:fldChar w:fldCharType="separate"/>
      </w:r>
      <w:r w:rsidR="00344F4E" w:rsidRPr="00CF4F06">
        <w:t xml:space="preserve">Figure </w:t>
      </w:r>
      <w:r w:rsidR="00344F4E" w:rsidRPr="00CF4F06">
        <w:rPr>
          <w:noProof/>
        </w:rPr>
        <w:t>5</w:t>
      </w:r>
      <w:r w:rsidR="00904E2C" w:rsidRPr="00E36537">
        <w:fldChar w:fldCharType="end"/>
      </w:r>
      <w:r w:rsidR="00904E2C" w:rsidRPr="00CF4F06">
        <w:t>.</w:t>
      </w:r>
    </w:p>
    <w:p w14:paraId="02A69AC0" w14:textId="77777777" w:rsidR="00C61007" w:rsidRPr="00CF4F06" w:rsidRDefault="00C61007" w:rsidP="00C61007">
      <w:pPr>
        <w:keepNext/>
        <w:jc w:val="center"/>
      </w:pPr>
      <w:r w:rsidRPr="00F579C9">
        <w:rPr>
          <w:noProof/>
          <w:lang w:val="de-DE" w:eastAsia="de-DE"/>
        </w:rPr>
        <w:drawing>
          <wp:inline distT="0" distB="0" distL="0" distR="0" wp14:anchorId="2578D4FE" wp14:editId="278FD709">
            <wp:extent cx="2441275" cy="2441275"/>
            <wp:effectExtent l="0" t="0" r="0" b="0"/>
            <wp:docPr id="95" name="Picture 95" descr="C:\Users\WIN\Masterthesis\Masterthesis\Masterarbeit_daten\3.1.1\FourierTransform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1.1\FourierTransforms_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8302" cy="2448302"/>
                    </a:xfrm>
                    <a:prstGeom prst="rect">
                      <a:avLst/>
                    </a:prstGeom>
                    <a:noFill/>
                    <a:ln>
                      <a:noFill/>
                    </a:ln>
                  </pic:spPr>
                </pic:pic>
              </a:graphicData>
            </a:graphic>
          </wp:inline>
        </w:drawing>
      </w:r>
    </w:p>
    <w:p w14:paraId="4C8B7CAF" w14:textId="77777777" w:rsidR="00C61007" w:rsidRPr="00CF4F06" w:rsidRDefault="00C61007" w:rsidP="00C61007">
      <w:pPr>
        <w:pStyle w:val="Beschriftung"/>
        <w:jc w:val="center"/>
      </w:pPr>
      <w:bookmarkStart w:id="891" w:name="_Ref411698555"/>
      <w:bookmarkStart w:id="892" w:name="_Toc415436385"/>
      <w:r w:rsidRPr="006B43F4">
        <w:t xml:space="preserve">Figure </w:t>
      </w:r>
      <w:r w:rsidR="005E1750" w:rsidRPr="00E36537">
        <w:fldChar w:fldCharType="begin"/>
      </w:r>
      <w:r w:rsidR="005E1750" w:rsidRPr="00CF4F06">
        <w:instrText xml:space="preserve"> SEQ Figure \* ARABIC </w:instrText>
      </w:r>
      <w:r w:rsidR="005E1750" w:rsidRPr="00E36537">
        <w:rPr>
          <w:rPrChange w:id="893" w:author="Chancerel, Perrine" w:date="2015-04-01T12:09:00Z">
            <w:rPr>
              <w:noProof/>
            </w:rPr>
          </w:rPrChange>
        </w:rPr>
        <w:fldChar w:fldCharType="separate"/>
      </w:r>
      <w:r w:rsidR="00344F4E" w:rsidRPr="00CF4F06">
        <w:rPr>
          <w:noProof/>
        </w:rPr>
        <w:t>5</w:t>
      </w:r>
      <w:r w:rsidR="005E1750" w:rsidRPr="00E36537">
        <w:rPr>
          <w:noProof/>
        </w:rPr>
        <w:fldChar w:fldCharType="end"/>
      </w:r>
      <w:bookmarkEnd w:id="891"/>
      <w:r w:rsidRPr="00CF4F06">
        <w:t>: Transformation from lines in the image to points in the frequency domain (www.svi.nl/FourierTransform)</w:t>
      </w:r>
      <w:bookmarkEnd w:id="892"/>
    </w:p>
    <w:p w14:paraId="1E3B239D" w14:textId="77777777" w:rsidR="0077797C" w:rsidRPr="00CF4F06" w:rsidRDefault="001638F5" w:rsidP="00B5593D">
      <w:r w:rsidRPr="00CF4F06">
        <w:t xml:space="preserve">The image rotation correction process is shown in </w:t>
      </w:r>
      <w:r w:rsidRPr="00E36537">
        <w:fldChar w:fldCharType="begin"/>
      </w:r>
      <w:r w:rsidRPr="00CF4F06">
        <w:instrText xml:space="preserve"> REF _Ref401903887 \h </w:instrText>
      </w:r>
      <w:r w:rsidRPr="00E36537">
        <w:rPr>
          <w:rPrChange w:id="894" w:author="Chancerel, Perrine" w:date="2015-04-01T12:09:00Z">
            <w:rPr/>
          </w:rPrChange>
        </w:rPr>
        <w:fldChar w:fldCharType="separate"/>
      </w:r>
      <w:r w:rsidR="00344F4E" w:rsidRPr="00CF4F06">
        <w:t xml:space="preserve">Figure </w:t>
      </w:r>
      <w:r w:rsidR="00344F4E" w:rsidRPr="00CF4F06">
        <w:rPr>
          <w:noProof/>
        </w:rPr>
        <w:t>6</w:t>
      </w:r>
      <w:r w:rsidRPr="00E36537">
        <w:fldChar w:fldCharType="end"/>
      </w:r>
      <w:r w:rsidRPr="00CF4F06">
        <w:t xml:space="preserve">. </w:t>
      </w:r>
    </w:p>
    <w:p w14:paraId="5DD206F0" w14:textId="77777777" w:rsidR="0077797C" w:rsidRPr="00CF4F06" w:rsidRDefault="0077797C" w:rsidP="007D1FA0">
      <w:pPr>
        <w:jc w:val="center"/>
      </w:pPr>
      <w:r w:rsidRPr="00F579C9">
        <w:rPr>
          <w:noProof/>
          <w:lang w:val="de-DE" w:eastAsia="de-DE"/>
        </w:rPr>
        <w:lastRenderedPageBreak/>
        <w:drawing>
          <wp:inline distT="0" distB="0" distL="0" distR="0" wp14:anchorId="5439480A" wp14:editId="348D8452">
            <wp:extent cx="2605204" cy="3387723"/>
            <wp:effectExtent l="0" t="0" r="508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606954" cy="3389998"/>
                    </a:xfrm>
                    <a:prstGeom prst="rect">
                      <a:avLst/>
                    </a:prstGeom>
                    <a:noFill/>
                    <a:ln>
                      <a:noFill/>
                    </a:ln>
                  </pic:spPr>
                </pic:pic>
              </a:graphicData>
            </a:graphic>
          </wp:inline>
        </w:drawing>
      </w:r>
    </w:p>
    <w:p w14:paraId="5D611B46" w14:textId="77777777" w:rsidR="0077797C" w:rsidRPr="00CF4F06" w:rsidRDefault="0077797C" w:rsidP="007D1FA0">
      <w:pPr>
        <w:pStyle w:val="Beschriftung"/>
        <w:jc w:val="center"/>
        <w:rPr>
          <w:szCs w:val="24"/>
        </w:rPr>
      </w:pPr>
      <w:bookmarkStart w:id="895" w:name="_Ref401903887"/>
      <w:bookmarkStart w:id="896" w:name="_Toc415436386"/>
      <w:r w:rsidRPr="006B43F4">
        <w:t xml:space="preserve">Figure </w:t>
      </w:r>
      <w:r w:rsidR="005E1750" w:rsidRPr="00E36537">
        <w:fldChar w:fldCharType="begin"/>
      </w:r>
      <w:r w:rsidR="005E1750" w:rsidRPr="00CF4F06">
        <w:instrText xml:space="preserve"> SEQ Figure \* ARABIC </w:instrText>
      </w:r>
      <w:r w:rsidR="005E1750" w:rsidRPr="00E36537">
        <w:rPr>
          <w:rPrChange w:id="897" w:author="Chancerel, Perrine" w:date="2015-04-01T12:09:00Z">
            <w:rPr>
              <w:noProof/>
            </w:rPr>
          </w:rPrChange>
        </w:rPr>
        <w:fldChar w:fldCharType="separate"/>
      </w:r>
      <w:r w:rsidR="00344F4E" w:rsidRPr="00CF4F06">
        <w:rPr>
          <w:noProof/>
        </w:rPr>
        <w:t>6</w:t>
      </w:r>
      <w:r w:rsidR="005E1750" w:rsidRPr="00E36537">
        <w:rPr>
          <w:noProof/>
        </w:rPr>
        <w:fldChar w:fldCharType="end"/>
      </w:r>
      <w:bookmarkEnd w:id="895"/>
      <w:r w:rsidRPr="00CF4F06">
        <w:t>: Image rotation correction process</w:t>
      </w:r>
      <w:bookmarkEnd w:id="896"/>
    </w:p>
    <w:p w14:paraId="71603075" w14:textId="77777777" w:rsidR="00A819E1" w:rsidRPr="00CF4F06" w:rsidRDefault="00143F17" w:rsidP="00B5593D">
      <w:r w:rsidRPr="00CF4F06">
        <w:t>At first</w:t>
      </w:r>
      <w:r w:rsidR="00741A69" w:rsidRPr="00CF4F06">
        <w:t>, the i</w:t>
      </w:r>
      <w:r w:rsidRPr="00CF4F06">
        <w:t xml:space="preserve">mage is cropped to a squared image </w:t>
      </w:r>
      <w:r w:rsidR="001E3122" w:rsidRPr="00CF4F06">
        <w:t>(</w:t>
      </w:r>
      <w:r w:rsidRPr="00CF4F06">
        <w:t>2000</w:t>
      </w:r>
      <w:r w:rsidR="001E3122" w:rsidRPr="00CF4F06">
        <w:t>p</w:t>
      </w:r>
      <w:r w:rsidR="00741A69" w:rsidRPr="00CF4F06">
        <w:t>x</w:t>
      </w:r>
      <w:r w:rsidR="00212C47" w:rsidRPr="00CF4F06">
        <w:t xml:space="preserve"> </w:t>
      </w:r>
      <w:r w:rsidRPr="00CF4F06">
        <w:t>x</w:t>
      </w:r>
      <w:r w:rsidR="00212C47" w:rsidRPr="00CF4F06">
        <w:t xml:space="preserve"> </w:t>
      </w:r>
      <w:r w:rsidRPr="00CF4F06">
        <w:t>2000</w:t>
      </w:r>
      <w:r w:rsidR="00741A69" w:rsidRPr="00CF4F06">
        <w:t>px</w:t>
      </w:r>
      <w:r w:rsidR="001E3122" w:rsidRPr="00CF4F06">
        <w:t>)</w:t>
      </w:r>
      <w:r w:rsidRPr="00CF4F06">
        <w:t xml:space="preserve"> to reduce </w:t>
      </w:r>
      <w:r w:rsidR="00212C47" w:rsidRPr="00CF4F06">
        <w:t xml:space="preserve">process </w:t>
      </w:r>
      <w:r w:rsidRPr="00CF4F06">
        <w:t>runtime</w:t>
      </w:r>
      <w:r w:rsidR="00212C47" w:rsidRPr="00CF4F06">
        <w:t xml:space="preserve">. The RGB image is converted to </w:t>
      </w:r>
      <w:r w:rsidR="001E3122" w:rsidRPr="00CF4F06">
        <w:t xml:space="preserve">a </w:t>
      </w:r>
      <w:r w:rsidR="00212C47" w:rsidRPr="00CF4F06">
        <w:t>gray</w:t>
      </w:r>
      <w:r w:rsidR="00293ABA" w:rsidRPr="00CF4F06">
        <w:t>scale</w:t>
      </w:r>
      <w:r w:rsidR="00212C47" w:rsidRPr="00CF4F06">
        <w:t xml:space="preserve"> image and canny edge detec</w:t>
      </w:r>
      <w:r w:rsidR="001E3122" w:rsidRPr="00CF4F06">
        <w:t>tion is applied. Afterward</w:t>
      </w:r>
      <w:r w:rsidR="00741A69" w:rsidRPr="00CF4F06">
        <w:t>s</w:t>
      </w:r>
      <w:r w:rsidR="001E3122" w:rsidRPr="00CF4F06">
        <w:t xml:space="preserve"> a 2D-</w:t>
      </w:r>
      <w:r w:rsidR="00212C47" w:rsidRPr="00CF4F06">
        <w:t>DFT</w:t>
      </w:r>
      <w:r w:rsidR="001E3122" w:rsidRPr="00CF4F06">
        <w:t xml:space="preserve"> (discrete Fourier transform</w:t>
      </w:r>
      <w:r w:rsidR="00741A69" w:rsidRPr="00CF4F06">
        <w:t>ation</w:t>
      </w:r>
      <w:r w:rsidR="001E3122" w:rsidRPr="00CF4F06">
        <w:t>)</w:t>
      </w:r>
      <w:r w:rsidR="00212C47" w:rsidRPr="00CF4F06">
        <w:t xml:space="preserve"> is computed from the edge image. To estimate the rotation angle, the amplitude of the shifted 2D FFT</w:t>
      </w:r>
      <w:r w:rsidR="0091194D" w:rsidRPr="00F579C9">
        <w:fldChar w:fldCharType="begin"/>
      </w:r>
      <w:r w:rsidR="0091194D" w:rsidRPr="00CF4F06">
        <w:instrText xml:space="preserve"> XE "FFT:Fast fourier transform" </w:instrText>
      </w:r>
      <w:r w:rsidR="0091194D" w:rsidRPr="00F579C9">
        <w:fldChar w:fldCharType="end"/>
      </w:r>
      <w:r w:rsidR="00212C47" w:rsidRPr="00CF4F06">
        <w:t xml:space="preserve"> image is summed up </w:t>
      </w:r>
      <w:r w:rsidR="00C96069" w:rsidRPr="00CF4F06">
        <w:t>over discretized angles</w:t>
      </w:r>
      <w:r w:rsidR="00C85289" w:rsidRPr="00CF4F06">
        <w:t xml:space="preserve"> and normalized by </w:t>
      </w:r>
      <w:r w:rsidR="00741A69" w:rsidRPr="00CF4F06">
        <w:t xml:space="preserve">the </w:t>
      </w:r>
      <w:r w:rsidR="00C85289" w:rsidRPr="00CF4F06">
        <w:t>number of amplitudes per angle step</w:t>
      </w:r>
      <w:r w:rsidR="00C96069" w:rsidRPr="00CF4F06">
        <w:t>. The discretization is done in steps of 0.25 degree</w:t>
      </w:r>
      <w:r w:rsidR="00741A69" w:rsidRPr="00CF4F06">
        <w:t>s</w:t>
      </w:r>
      <w:r w:rsidR="00C96069" w:rsidRPr="00CF4F06">
        <w:t xml:space="preserve"> from 0 t</w:t>
      </w:r>
      <w:r w:rsidR="00C85289" w:rsidRPr="00CF4F06">
        <w:t>o 360 degree which results in a</w:t>
      </w:r>
      <w:r w:rsidR="00C96069" w:rsidRPr="00CF4F06">
        <w:t xml:space="preserve"> discr</w:t>
      </w:r>
      <w:r w:rsidR="00741A69" w:rsidRPr="00CF4F06">
        <w:t>etization error of 0.125 degrees</w:t>
      </w:r>
      <w:r w:rsidR="00293ABA" w:rsidRPr="00CF4F06">
        <w:t>.</w:t>
      </w:r>
      <w:r w:rsidR="00C85289" w:rsidRPr="00CF4F06">
        <w:t xml:space="preserve"> The maximum of the normalized sum of amplitudes over the angle corresponds to the </w:t>
      </w:r>
      <w:r w:rsidR="001838E4" w:rsidRPr="00CF4F06">
        <w:t xml:space="preserve">image </w:t>
      </w:r>
      <w:r w:rsidR="00C85289" w:rsidRPr="00CF4F06">
        <w:t>rotation</w:t>
      </w:r>
      <w:r w:rsidR="001838E4" w:rsidRPr="00CF4F06">
        <w:t xml:space="preserve"> angle</w:t>
      </w:r>
      <w:r w:rsidR="00C85289" w:rsidRPr="00CF4F06">
        <w:t>.</w:t>
      </w:r>
      <w:r w:rsidR="001838E4" w:rsidRPr="00CF4F06">
        <w:t xml:space="preserve"> With this process the rotation angle can be estimated</w:t>
      </w:r>
      <w:r w:rsidR="00A535B2" w:rsidRPr="00CF4F06">
        <w:t xml:space="preserve"> with invariants of 90 degree image rotation. An example of a</w:t>
      </w:r>
      <w:r w:rsidR="00741A69" w:rsidRPr="00CF4F06">
        <w:t>n</w:t>
      </w:r>
      <w:r w:rsidR="00A535B2" w:rsidRPr="00CF4F06">
        <w:t xml:space="preserve"> </w:t>
      </w:r>
      <w:r w:rsidR="00741A69" w:rsidRPr="00CF4F06">
        <w:t xml:space="preserve">image </w:t>
      </w:r>
      <w:r w:rsidR="00A535B2" w:rsidRPr="00CF4F06">
        <w:t>rotated by 3</w:t>
      </w:r>
      <w:r w:rsidR="001E3122" w:rsidRPr="00CF4F06">
        <w:t>.0</w:t>
      </w:r>
      <w:r w:rsidR="00A535B2" w:rsidRPr="00CF4F06">
        <w:t xml:space="preserve"> degree, the </w:t>
      </w:r>
      <w:r w:rsidR="00293ABA" w:rsidRPr="00CF4F06">
        <w:t xml:space="preserve">corresponding </w:t>
      </w:r>
      <w:r w:rsidR="00A535B2" w:rsidRPr="00CF4F06">
        <w:t>edge image</w:t>
      </w:r>
      <w:r w:rsidR="00741A69" w:rsidRPr="00CF4F06">
        <w:t xml:space="preserve">, amplitude of the DFT </w:t>
      </w:r>
      <w:r w:rsidR="00904E2C" w:rsidRPr="00CF4F06">
        <w:t>image</w:t>
      </w:r>
      <w:r w:rsidR="00A535B2" w:rsidRPr="00CF4F06">
        <w:t xml:space="preserve"> and </w:t>
      </w:r>
      <w:r w:rsidR="00904E2C" w:rsidRPr="00CF4F06">
        <w:t xml:space="preserve">summed up </w:t>
      </w:r>
      <w:r w:rsidR="00A535B2" w:rsidRPr="00CF4F06">
        <w:t xml:space="preserve">amplitude </w:t>
      </w:r>
      <w:r w:rsidR="00904E2C" w:rsidRPr="00CF4F06">
        <w:t xml:space="preserve">over the angle is </w:t>
      </w:r>
      <w:r w:rsidR="00A535B2" w:rsidRPr="00CF4F06">
        <w:t xml:space="preserve">shown in </w:t>
      </w:r>
      <w:r w:rsidR="00A535B2" w:rsidRPr="00E36537">
        <w:fldChar w:fldCharType="begin"/>
      </w:r>
      <w:r w:rsidR="00A535B2" w:rsidRPr="00CF4F06">
        <w:instrText xml:space="preserve"> REF _Ref401910317 \h </w:instrText>
      </w:r>
      <w:r w:rsidR="00A535B2" w:rsidRPr="00E36537">
        <w:rPr>
          <w:rPrChange w:id="898" w:author="Chancerel, Perrine" w:date="2015-04-01T12:09:00Z">
            <w:rPr/>
          </w:rPrChange>
        </w:rPr>
        <w:fldChar w:fldCharType="separate"/>
      </w:r>
      <w:r w:rsidR="00344F4E" w:rsidRPr="00CF4F06">
        <w:t xml:space="preserve">Figure </w:t>
      </w:r>
      <w:r w:rsidR="00344F4E" w:rsidRPr="00CF4F06">
        <w:rPr>
          <w:noProof/>
        </w:rPr>
        <w:t>7</w:t>
      </w:r>
      <w:r w:rsidR="00A535B2" w:rsidRPr="00E36537">
        <w:fldChar w:fldCharType="end"/>
      </w:r>
      <w:r w:rsidR="00A535B2" w:rsidRPr="00CF4F06">
        <w:t xml:space="preserve">, </w:t>
      </w:r>
      <w:r w:rsidR="00A535B2" w:rsidRPr="00E36537">
        <w:fldChar w:fldCharType="begin"/>
      </w:r>
      <w:r w:rsidR="00A535B2" w:rsidRPr="00CF4F06">
        <w:instrText xml:space="preserve"> REF _Ref401909217 \h </w:instrText>
      </w:r>
      <w:r w:rsidR="00A535B2" w:rsidRPr="00E36537">
        <w:rPr>
          <w:rPrChange w:id="899" w:author="Chancerel, Perrine" w:date="2015-04-01T12:09:00Z">
            <w:rPr/>
          </w:rPrChange>
        </w:rPr>
        <w:fldChar w:fldCharType="separate"/>
      </w:r>
      <w:r w:rsidR="00344F4E" w:rsidRPr="00CF4F06">
        <w:t xml:space="preserve">Figure </w:t>
      </w:r>
      <w:r w:rsidR="00344F4E" w:rsidRPr="00CF4F06">
        <w:rPr>
          <w:noProof/>
        </w:rPr>
        <w:t>8</w:t>
      </w:r>
      <w:r w:rsidR="00A535B2" w:rsidRPr="00E36537">
        <w:fldChar w:fldCharType="end"/>
      </w:r>
      <w:r w:rsidR="00904E2C" w:rsidRPr="00CF4F06">
        <w:t xml:space="preserve">, </w:t>
      </w:r>
      <w:r w:rsidR="00A535B2" w:rsidRPr="00E36537">
        <w:fldChar w:fldCharType="begin"/>
      </w:r>
      <w:r w:rsidR="00A535B2" w:rsidRPr="00CF4F06">
        <w:instrText xml:space="preserve"> REF _Ref401910290 \h </w:instrText>
      </w:r>
      <w:r w:rsidR="00A535B2" w:rsidRPr="00E36537">
        <w:rPr>
          <w:rPrChange w:id="900" w:author="Chancerel, Perrine" w:date="2015-04-01T12:09:00Z">
            <w:rPr/>
          </w:rPrChange>
        </w:rPr>
        <w:fldChar w:fldCharType="separate"/>
      </w:r>
      <w:r w:rsidR="00344F4E" w:rsidRPr="00CF4F06">
        <w:t xml:space="preserve">Figure </w:t>
      </w:r>
      <w:r w:rsidR="00344F4E" w:rsidRPr="00CF4F06">
        <w:rPr>
          <w:noProof/>
        </w:rPr>
        <w:t>9</w:t>
      </w:r>
      <w:r w:rsidR="00A535B2" w:rsidRPr="00E36537">
        <w:fldChar w:fldCharType="end"/>
      </w:r>
      <w:r w:rsidR="00904E2C" w:rsidRPr="00CF4F06">
        <w:t xml:space="preserve"> and </w:t>
      </w:r>
      <w:r w:rsidR="00904E2C" w:rsidRPr="00E36537">
        <w:fldChar w:fldCharType="begin"/>
      </w:r>
      <w:r w:rsidR="00904E2C" w:rsidRPr="00CF4F06">
        <w:instrText xml:space="preserve"> REF _Ref411698728 \h </w:instrText>
      </w:r>
      <w:r w:rsidR="00904E2C" w:rsidRPr="00E36537">
        <w:rPr>
          <w:rPrChange w:id="901" w:author="Chancerel, Perrine" w:date="2015-04-01T12:09:00Z">
            <w:rPr/>
          </w:rPrChange>
        </w:rPr>
        <w:fldChar w:fldCharType="separate"/>
      </w:r>
      <w:r w:rsidR="00344F4E" w:rsidRPr="00CF4F06">
        <w:t xml:space="preserve">Figure </w:t>
      </w:r>
      <w:r w:rsidR="00344F4E" w:rsidRPr="00CF4F06">
        <w:rPr>
          <w:noProof/>
        </w:rPr>
        <w:t>10</w:t>
      </w:r>
      <w:r w:rsidR="00904E2C" w:rsidRPr="00E36537">
        <w:fldChar w:fldCharType="end"/>
      </w:r>
      <w:r w:rsidR="00A535B2" w:rsidRPr="00CF4F06">
        <w:t xml:space="preserve">. The </w:t>
      </w:r>
      <w:r w:rsidR="001E3122" w:rsidRPr="00CF4F06">
        <w:t>precision</w:t>
      </w:r>
      <w:r w:rsidR="00A535B2" w:rsidRPr="00CF4F06">
        <w:t xml:space="preserve"> of angle est</w:t>
      </w:r>
      <w:r w:rsidR="00BE32E6" w:rsidRPr="00CF4F06">
        <w:t>imation was not investigated in detail</w:t>
      </w:r>
      <w:r w:rsidR="001E3122" w:rsidRPr="00CF4F06">
        <w:t xml:space="preserve"> but inaccuracies</w:t>
      </w:r>
      <w:r w:rsidR="00BE32E6" w:rsidRPr="00CF4F06">
        <w:t xml:space="preserve"> could not be determined by eye.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836"/>
      </w:tblGrid>
      <w:tr w:rsidR="00933453" w:rsidRPr="00CF4F06" w14:paraId="744C3A90" w14:textId="77777777" w:rsidTr="007C20B7">
        <w:trPr>
          <w:trHeight w:val="1610"/>
        </w:trPr>
        <w:tc>
          <w:tcPr>
            <w:tcW w:w="4596" w:type="dxa"/>
          </w:tcPr>
          <w:p w14:paraId="122FE527" w14:textId="77777777" w:rsidR="0077797C" w:rsidRPr="00CF4F06" w:rsidRDefault="00933453" w:rsidP="00B5593D">
            <w:r w:rsidRPr="00F579C9">
              <w:rPr>
                <w:noProof/>
                <w:lang w:val="de-DE" w:eastAsia="de-DE"/>
              </w:rPr>
              <w:lastRenderedPageBreak/>
              <w:drawing>
                <wp:inline distT="0" distB="0" distL="0" distR="0" wp14:anchorId="341A0BB7" wp14:editId="664041B9">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14:paraId="5276CB54" w14:textId="77777777" w:rsidR="00933453" w:rsidRPr="00CF4F06" w:rsidRDefault="0077797C" w:rsidP="00B5593D">
            <w:pPr>
              <w:pStyle w:val="Beschriftung"/>
            </w:pPr>
            <w:bookmarkStart w:id="902" w:name="_Ref401910317"/>
            <w:bookmarkStart w:id="903" w:name="_Toc415436387"/>
            <w:r w:rsidRPr="00286FF8">
              <w:t xml:space="preserve">Figure </w:t>
            </w:r>
            <w:fldSimple w:instr=" SEQ Figure \* ARABIC ">
              <w:r w:rsidR="00344F4E" w:rsidRPr="00CF4F06">
                <w:rPr>
                  <w:noProof/>
                </w:rPr>
                <w:t>7</w:t>
              </w:r>
            </w:fldSimple>
            <w:bookmarkEnd w:id="902"/>
            <w:r w:rsidRPr="00CF4F06">
              <w:t>: Image rotated by 3.0 degree</w:t>
            </w:r>
            <w:bookmarkEnd w:id="903"/>
          </w:p>
        </w:tc>
        <w:tc>
          <w:tcPr>
            <w:tcW w:w="4665" w:type="dxa"/>
          </w:tcPr>
          <w:p w14:paraId="32633E44" w14:textId="77777777" w:rsidR="0077797C" w:rsidRPr="00CF4F06" w:rsidRDefault="00933453" w:rsidP="00B5593D">
            <w:r w:rsidRPr="00F579C9">
              <w:rPr>
                <w:noProof/>
                <w:lang w:val="de-DE" w:eastAsia="de-DE"/>
              </w:rPr>
              <w:drawing>
                <wp:inline distT="0" distB="0" distL="0" distR="0" wp14:anchorId="4A2632AB" wp14:editId="3672A981">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14:paraId="24588DFF" w14:textId="77777777" w:rsidR="00933453" w:rsidRPr="00CF4F06" w:rsidRDefault="0077797C" w:rsidP="00B5593D">
            <w:pPr>
              <w:pStyle w:val="Beschriftung"/>
            </w:pPr>
            <w:bookmarkStart w:id="904" w:name="_Ref401909217"/>
            <w:bookmarkStart w:id="905" w:name="_Toc415436388"/>
            <w:r w:rsidRPr="00286FF8">
              <w:t xml:space="preserve">Figure </w:t>
            </w:r>
            <w:fldSimple w:instr=" SEQ Figure \* ARABIC ">
              <w:r w:rsidR="00344F4E" w:rsidRPr="00CF4F06">
                <w:rPr>
                  <w:noProof/>
                </w:rPr>
                <w:t>8</w:t>
              </w:r>
            </w:fldSimple>
            <w:bookmarkEnd w:id="904"/>
            <w:r w:rsidRPr="00CF4F06">
              <w:t>: Canny edge image of the rotated image</w:t>
            </w:r>
            <w:bookmarkEnd w:id="905"/>
          </w:p>
        </w:tc>
      </w:tr>
      <w:tr w:rsidR="00933453" w:rsidRPr="00CF4F06" w14:paraId="19F4BBEC" w14:textId="77777777" w:rsidTr="007C20B7">
        <w:trPr>
          <w:trHeight w:val="1610"/>
        </w:trPr>
        <w:tc>
          <w:tcPr>
            <w:tcW w:w="4596" w:type="dxa"/>
          </w:tcPr>
          <w:p w14:paraId="2B6F98BB" w14:textId="77777777" w:rsidR="0077797C" w:rsidRPr="00CF4F06" w:rsidRDefault="00933453" w:rsidP="001E4DB1">
            <w:pPr>
              <w:jc w:val="center"/>
            </w:pPr>
            <w:r w:rsidRPr="00F579C9">
              <w:rPr>
                <w:noProof/>
                <w:lang w:val="de-DE" w:eastAsia="de-DE"/>
              </w:rPr>
              <w:drawing>
                <wp:inline distT="0" distB="0" distL="0" distR="0" wp14:anchorId="67DD9C78" wp14:editId="3BC882EF">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81300" cy="2633030"/>
                          </a:xfrm>
                          <a:prstGeom prst="rect">
                            <a:avLst/>
                          </a:prstGeom>
                          <a:noFill/>
                          <a:ln>
                            <a:noFill/>
                          </a:ln>
                        </pic:spPr>
                      </pic:pic>
                    </a:graphicData>
                  </a:graphic>
                </wp:inline>
              </w:drawing>
            </w:r>
          </w:p>
          <w:p w14:paraId="7342FF7E" w14:textId="77777777" w:rsidR="00933453" w:rsidRPr="00CF4F06" w:rsidRDefault="0077797C" w:rsidP="001E4DB1">
            <w:pPr>
              <w:pStyle w:val="Beschriftung"/>
              <w:jc w:val="center"/>
              <w:rPr>
                <w:noProof/>
              </w:rPr>
            </w:pPr>
            <w:bookmarkStart w:id="906" w:name="_Ref401910290"/>
            <w:bookmarkStart w:id="907" w:name="_Toc415436389"/>
            <w:r w:rsidRPr="00286FF8">
              <w:t xml:space="preserve">Figure </w:t>
            </w:r>
            <w:fldSimple w:instr=" SEQ Figure \* ARABIC ">
              <w:r w:rsidR="00344F4E" w:rsidRPr="00CF4F06">
                <w:rPr>
                  <w:noProof/>
                </w:rPr>
                <w:t>9</w:t>
              </w:r>
            </w:fldSimple>
            <w:bookmarkEnd w:id="906"/>
            <w:r w:rsidRPr="00CF4F06">
              <w:t>: Shifted DFT of the rotated image</w:t>
            </w:r>
            <w:r w:rsidRPr="00CF4F06">
              <w:rPr>
                <w:noProof/>
              </w:rPr>
              <w:t xml:space="preserve"> (logarithmic</w:t>
            </w:r>
            <w:r w:rsidR="0007281C" w:rsidRPr="00CF4F06">
              <w:rPr>
                <w:noProof/>
              </w:rPr>
              <w:t xml:space="preserve"> </w:t>
            </w:r>
            <w:r w:rsidRPr="00CF4F06">
              <w:rPr>
                <w:noProof/>
              </w:rPr>
              <w:t>representation)</w:t>
            </w:r>
            <w:bookmarkEnd w:id="907"/>
          </w:p>
        </w:tc>
        <w:tc>
          <w:tcPr>
            <w:tcW w:w="4665" w:type="dxa"/>
          </w:tcPr>
          <w:p w14:paraId="6C508280" w14:textId="77777777" w:rsidR="007C20B7" w:rsidRPr="00CF4F06" w:rsidRDefault="007C20B7" w:rsidP="007C20B7">
            <w:pPr>
              <w:jc w:val="center"/>
            </w:pPr>
          </w:p>
          <w:p w14:paraId="67AB60E8" w14:textId="77777777" w:rsidR="007C20B7" w:rsidRPr="00CF4F06" w:rsidRDefault="007C20B7" w:rsidP="007C20B7">
            <w:pPr>
              <w:jc w:val="center"/>
            </w:pPr>
            <w:r w:rsidRPr="00F579C9">
              <w:rPr>
                <w:noProof/>
                <w:lang w:val="de-DE" w:eastAsia="de-DE"/>
              </w:rPr>
              <w:drawing>
                <wp:inline distT="0" distB="0" distL="0" distR="0" wp14:anchorId="1653CE6A" wp14:editId="282265D7">
                  <wp:extent cx="2928395" cy="2280212"/>
                  <wp:effectExtent l="0" t="0" r="5715" b="635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8395" cy="2280212"/>
                          </a:xfrm>
                          <a:prstGeom prst="rect">
                            <a:avLst/>
                          </a:prstGeom>
                          <a:noFill/>
                          <a:ln>
                            <a:noFill/>
                          </a:ln>
                        </pic:spPr>
                      </pic:pic>
                    </a:graphicData>
                  </a:graphic>
                </wp:inline>
              </w:drawing>
            </w:r>
          </w:p>
          <w:p w14:paraId="34B1A097" w14:textId="77777777" w:rsidR="007C20B7" w:rsidRPr="00CF4F06" w:rsidRDefault="007C20B7" w:rsidP="007C20B7">
            <w:pPr>
              <w:pStyle w:val="Beschriftung"/>
              <w:jc w:val="center"/>
            </w:pPr>
            <w:bookmarkStart w:id="908" w:name="_Ref411698728"/>
            <w:bookmarkStart w:id="909" w:name="_Toc415436390"/>
            <w:r w:rsidRPr="00286FF8">
              <w:t xml:space="preserve">Figure </w:t>
            </w:r>
            <w:fldSimple w:instr=" SEQ Figure \* ARABIC ">
              <w:r w:rsidR="00344F4E" w:rsidRPr="00CF4F06">
                <w:rPr>
                  <w:noProof/>
                </w:rPr>
                <w:t>10</w:t>
              </w:r>
            </w:fldSimple>
            <w:bookmarkEnd w:id="908"/>
            <w:r w:rsidRPr="00CF4F06">
              <w:t>: Summed amplitude over angle (invariants by 90 degree)</w:t>
            </w:r>
            <w:bookmarkEnd w:id="909"/>
          </w:p>
          <w:p w14:paraId="1D6A8172" w14:textId="77777777" w:rsidR="00933453" w:rsidRPr="00CF4F06" w:rsidRDefault="00933453" w:rsidP="001E4DB1">
            <w:pPr>
              <w:jc w:val="center"/>
              <w:rPr>
                <w:noProof/>
              </w:rPr>
            </w:pPr>
          </w:p>
        </w:tc>
      </w:tr>
    </w:tbl>
    <w:p w14:paraId="5CDA077A" w14:textId="77777777" w:rsidR="003F74AB" w:rsidRPr="00CF4F06" w:rsidRDefault="003F74AB" w:rsidP="00735ED3">
      <w:pPr>
        <w:pStyle w:val="berschrift3"/>
        <w:numPr>
          <w:ilvl w:val="2"/>
          <w:numId w:val="1"/>
        </w:numPr>
      </w:pPr>
      <w:bookmarkStart w:id="910" w:name="_Ref411938192"/>
      <w:bookmarkStart w:id="911" w:name="_Toc415436309"/>
      <w:r w:rsidRPr="00CF4F06">
        <w:t>Scaling determination based on scaling symbol</w:t>
      </w:r>
      <w:bookmarkEnd w:id="910"/>
      <w:bookmarkEnd w:id="911"/>
      <w:r w:rsidRPr="00CF4F06">
        <w:t xml:space="preserve"> </w:t>
      </w:r>
    </w:p>
    <w:p w14:paraId="335DBCBF" w14:textId="77777777" w:rsidR="003D660B" w:rsidRPr="00CF4F06" w:rsidRDefault="00DB344B" w:rsidP="003D660B">
      <w:r w:rsidRPr="00CF4F06">
        <w:t xml:space="preserve">To bypass the </w:t>
      </w:r>
      <w:r w:rsidR="0041595A" w:rsidRPr="00CF4F06">
        <w:t>restriction</w:t>
      </w:r>
      <w:r w:rsidRPr="00CF4F06">
        <w:t xml:space="preserve"> of </w:t>
      </w:r>
      <w:r w:rsidR="003A6FB9" w:rsidRPr="00CF4F06">
        <w:t xml:space="preserve">scale </w:t>
      </w:r>
      <w:r w:rsidRPr="00CF4F06">
        <w:t>invariant features for object recognition, the</w:t>
      </w:r>
      <w:r w:rsidR="0041595A" w:rsidRPr="00CF4F06">
        <w:t xml:space="preserve"> </w:t>
      </w:r>
      <w:r w:rsidR="00A819E1" w:rsidRPr="00CF4F06">
        <w:t>scaling of</w:t>
      </w:r>
      <w:r w:rsidRPr="00CF4F06">
        <w:t xml:space="preserve"> the pr</w:t>
      </w:r>
      <w:r w:rsidR="0041595A" w:rsidRPr="00CF4F06">
        <w:t>i</w:t>
      </w:r>
      <w:r w:rsidRPr="00CF4F06">
        <w:t>nted circuit board images were determined using a scaling symbol</w:t>
      </w:r>
      <w:r w:rsidR="003A6FB9" w:rsidRPr="00CF4F06">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3D660B" w:rsidRPr="00CF4F06" w14:paraId="1B4B88C7" w14:textId="77777777" w:rsidTr="003D660B">
        <w:tc>
          <w:tcPr>
            <w:tcW w:w="4788" w:type="dxa"/>
          </w:tcPr>
          <w:p w14:paraId="2E1EB4AB" w14:textId="77777777" w:rsidR="003D660B" w:rsidRPr="00CF4F06" w:rsidRDefault="003D660B" w:rsidP="003D660B">
            <w:pPr>
              <w:keepNext/>
              <w:jc w:val="center"/>
            </w:pPr>
          </w:p>
          <w:p w14:paraId="6B05D052" w14:textId="77777777" w:rsidR="003D660B" w:rsidRPr="00CF4F06" w:rsidRDefault="003D660B" w:rsidP="003D660B">
            <w:pPr>
              <w:keepNext/>
              <w:jc w:val="center"/>
            </w:pPr>
          </w:p>
          <w:p w14:paraId="5915CF93" w14:textId="77777777" w:rsidR="003D660B" w:rsidRPr="00CF4F06" w:rsidRDefault="003D660B" w:rsidP="003D660B">
            <w:pPr>
              <w:keepNext/>
              <w:jc w:val="center"/>
            </w:pPr>
            <w:r w:rsidRPr="00F579C9">
              <w:rPr>
                <w:rFonts w:eastAsiaTheme="minorEastAsia"/>
                <w:noProof/>
                <w:lang w:val="de-DE" w:eastAsia="de-DE"/>
              </w:rPr>
              <w:drawing>
                <wp:inline distT="0" distB="0" distL="0" distR="0" wp14:anchorId="4AA9BED3" wp14:editId="6D0A76B2">
                  <wp:extent cx="1414027" cy="135423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16019" cy="1356146"/>
                          </a:xfrm>
                          <a:prstGeom prst="rect">
                            <a:avLst/>
                          </a:prstGeom>
                        </pic:spPr>
                      </pic:pic>
                    </a:graphicData>
                  </a:graphic>
                </wp:inline>
              </w:drawing>
            </w:r>
          </w:p>
          <w:p w14:paraId="34C928EC" w14:textId="77777777" w:rsidR="003D660B" w:rsidRPr="00CF4F06" w:rsidRDefault="003D660B" w:rsidP="00000FB0">
            <w:pPr>
              <w:pStyle w:val="Beschriftung"/>
              <w:jc w:val="center"/>
              <w:rPr>
                <w:rFonts w:eastAsiaTheme="minorEastAsia"/>
              </w:rPr>
            </w:pPr>
            <w:bookmarkStart w:id="912" w:name="_Ref412982580"/>
            <w:bookmarkStart w:id="913" w:name="_Toc415436391"/>
            <w:r w:rsidRPr="00286FF8">
              <w:t xml:space="preserve">Figure </w:t>
            </w:r>
            <w:fldSimple w:instr=" SEQ Figure \* ARABIC ">
              <w:r w:rsidR="00344F4E" w:rsidRPr="00CF4F06">
                <w:rPr>
                  <w:noProof/>
                </w:rPr>
                <w:t>11</w:t>
              </w:r>
            </w:fldSimple>
            <w:bookmarkEnd w:id="912"/>
            <w:r w:rsidRPr="00CF4F06">
              <w:t>: Scale symbol</w:t>
            </w:r>
            <w:bookmarkEnd w:id="913"/>
          </w:p>
        </w:tc>
        <w:tc>
          <w:tcPr>
            <w:tcW w:w="4788" w:type="dxa"/>
          </w:tcPr>
          <w:p w14:paraId="2433BC81" w14:textId="77777777" w:rsidR="003D660B" w:rsidRPr="00CF4F06" w:rsidRDefault="003D660B" w:rsidP="003D660B">
            <w:pPr>
              <w:keepNext/>
              <w:jc w:val="center"/>
            </w:pPr>
            <w:r w:rsidRPr="00F579C9">
              <w:rPr>
                <w:rFonts w:eastAsiaTheme="minorEastAsia"/>
                <w:noProof/>
                <w:lang w:val="de-DE" w:eastAsia="de-DE"/>
              </w:rPr>
              <w:drawing>
                <wp:inline distT="0" distB="0" distL="0" distR="0" wp14:anchorId="457886E5" wp14:editId="3BDBDF53">
                  <wp:extent cx="2622686" cy="1967696"/>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25702" cy="1969959"/>
                          </a:xfrm>
                          <a:prstGeom prst="rect">
                            <a:avLst/>
                          </a:prstGeom>
                        </pic:spPr>
                      </pic:pic>
                    </a:graphicData>
                  </a:graphic>
                </wp:inline>
              </w:drawing>
            </w:r>
          </w:p>
          <w:p w14:paraId="6FD36160" w14:textId="77777777" w:rsidR="003D660B" w:rsidRPr="00CF4F06" w:rsidRDefault="003D660B" w:rsidP="003D660B">
            <w:pPr>
              <w:pStyle w:val="Beschriftung"/>
              <w:jc w:val="center"/>
              <w:rPr>
                <w:rFonts w:eastAsiaTheme="minorEastAsia"/>
              </w:rPr>
            </w:pPr>
            <w:bookmarkStart w:id="914" w:name="_Ref413172705"/>
            <w:bookmarkStart w:id="915" w:name="_Toc415436392"/>
            <w:r w:rsidRPr="00286FF8">
              <w:t xml:space="preserve">Figure </w:t>
            </w:r>
            <w:fldSimple w:instr=" SEQ Figure \* ARABIC ">
              <w:r w:rsidR="00344F4E" w:rsidRPr="00CF4F06">
                <w:rPr>
                  <w:noProof/>
                </w:rPr>
                <w:t>12</w:t>
              </w:r>
            </w:fldSimple>
            <w:bookmarkEnd w:id="914"/>
            <w:r w:rsidRPr="00CF4F06">
              <w:t>: Scale symbol placed on the board</w:t>
            </w:r>
            <w:bookmarkEnd w:id="915"/>
          </w:p>
        </w:tc>
      </w:tr>
    </w:tbl>
    <w:p w14:paraId="3BCAF929" w14:textId="77777777" w:rsidR="003D660B" w:rsidRPr="00CF4F06" w:rsidRDefault="003D660B" w:rsidP="00B5593D"/>
    <w:p w14:paraId="74C55C94" w14:textId="77777777" w:rsidR="005E0D4F" w:rsidRPr="00286FF8" w:rsidRDefault="003A6FB9" w:rsidP="00B5593D">
      <w:r w:rsidRPr="00CF4F06">
        <w:t>The scaling symbol</w:t>
      </w:r>
      <w:r w:rsidR="00A819E1" w:rsidRPr="00CF4F06">
        <w:t xml:space="preserve"> </w:t>
      </w:r>
      <w:r w:rsidR="00DB344B" w:rsidRPr="00CF4F06">
        <w:t>is shown in</w:t>
      </w:r>
      <w:r w:rsidR="0041595A" w:rsidRPr="00CF4F06">
        <w:t xml:space="preserve"> </w:t>
      </w:r>
      <w:r w:rsidR="003D660B" w:rsidRPr="00286FF8">
        <w:fldChar w:fldCharType="begin"/>
      </w:r>
      <w:r w:rsidR="003D660B" w:rsidRPr="00CF4F06">
        <w:instrText xml:space="preserve"> REF _Ref412982580 \h </w:instrText>
      </w:r>
      <w:r w:rsidR="003D660B" w:rsidRPr="00286FF8">
        <w:rPr>
          <w:rPrChange w:id="916" w:author="Chancerel, Perrine" w:date="2015-04-01T12:09:00Z">
            <w:rPr/>
          </w:rPrChange>
        </w:rPr>
        <w:fldChar w:fldCharType="separate"/>
      </w:r>
      <w:r w:rsidR="00344F4E" w:rsidRPr="00286FF8">
        <w:t xml:space="preserve">Figure </w:t>
      </w:r>
      <w:r w:rsidR="00344F4E" w:rsidRPr="006B43F4">
        <w:rPr>
          <w:noProof/>
        </w:rPr>
        <w:t>11</w:t>
      </w:r>
      <w:r w:rsidR="003D660B" w:rsidRPr="00286FF8">
        <w:fldChar w:fldCharType="end"/>
      </w:r>
      <w:r w:rsidR="00654861" w:rsidRPr="00CF4F06">
        <w:t xml:space="preserve"> and </w:t>
      </w:r>
      <w:r w:rsidR="00654861" w:rsidRPr="00286FF8">
        <w:fldChar w:fldCharType="begin"/>
      </w:r>
      <w:r w:rsidR="00654861" w:rsidRPr="00CF4F06">
        <w:instrText xml:space="preserve"> REF _Ref413172705 \h </w:instrText>
      </w:r>
      <w:r w:rsidR="00654861" w:rsidRPr="00286FF8">
        <w:rPr>
          <w:rPrChange w:id="917" w:author="Chancerel, Perrine" w:date="2015-04-01T12:09:00Z">
            <w:rPr/>
          </w:rPrChange>
        </w:rPr>
        <w:fldChar w:fldCharType="separate"/>
      </w:r>
      <w:r w:rsidR="00344F4E" w:rsidRPr="00286FF8">
        <w:t xml:space="preserve">Figure </w:t>
      </w:r>
      <w:r w:rsidR="00344F4E" w:rsidRPr="006B43F4">
        <w:rPr>
          <w:noProof/>
        </w:rPr>
        <w:t>12</w:t>
      </w:r>
      <w:r w:rsidR="00654861" w:rsidRPr="00286FF8">
        <w:fldChar w:fldCharType="end"/>
      </w:r>
      <w:r w:rsidR="003D660B" w:rsidRPr="00CF4F06">
        <w:t>.</w:t>
      </w:r>
      <w:r w:rsidR="0041595A" w:rsidRPr="00286FF8">
        <w:t xml:space="preserve"> The whole scaling </w:t>
      </w:r>
      <w:r w:rsidR="00F83BB6" w:rsidRPr="006B43F4">
        <w:t>determination process is</w:t>
      </w:r>
      <w:r w:rsidR="00F83BB6" w:rsidRPr="00CF4F06">
        <w:t xml:space="preserve"> show</w:t>
      </w:r>
      <w:r w:rsidR="0041595A" w:rsidRPr="00CF4F06">
        <w:t xml:space="preserve">n in </w:t>
      </w:r>
      <w:r w:rsidR="00F83BB6" w:rsidRPr="00286FF8">
        <w:fldChar w:fldCharType="begin"/>
      </w:r>
      <w:r w:rsidR="00F83BB6" w:rsidRPr="00CF4F06">
        <w:instrText xml:space="preserve"> REF _Ref401692683 \h </w:instrText>
      </w:r>
      <w:r w:rsidR="00776061" w:rsidRPr="00CF4F06">
        <w:instrText xml:space="preserve"> \* MERGEFORMAT </w:instrText>
      </w:r>
      <w:r w:rsidR="00F83BB6" w:rsidRPr="00286FF8">
        <w:rPr>
          <w:rPrChange w:id="918" w:author="Chancerel, Perrine" w:date="2015-04-01T12:09:00Z">
            <w:rPr/>
          </w:rPrChange>
        </w:rPr>
        <w:fldChar w:fldCharType="separate"/>
      </w:r>
      <w:r w:rsidR="00344F4E" w:rsidRPr="00286FF8">
        <w:t xml:space="preserve">Figure </w:t>
      </w:r>
      <w:r w:rsidR="00344F4E" w:rsidRPr="006B43F4">
        <w:rPr>
          <w:noProof/>
        </w:rPr>
        <w:t>13</w:t>
      </w:r>
      <w:r w:rsidR="00F83BB6" w:rsidRPr="00286FF8">
        <w:fldChar w:fldCharType="end"/>
      </w:r>
      <w:r w:rsidR="0041595A" w:rsidRPr="00CF4F06">
        <w:t xml:space="preserve">. </w:t>
      </w:r>
    </w:p>
    <w:p w14:paraId="527D8CEE" w14:textId="77777777" w:rsidR="00F83BB6" w:rsidRPr="00CF4F06" w:rsidRDefault="00F83BB6" w:rsidP="001E4DB1">
      <w:pPr>
        <w:jc w:val="center"/>
      </w:pPr>
      <w:r w:rsidRPr="00F579C9">
        <w:rPr>
          <w:noProof/>
          <w:lang w:val="de-DE" w:eastAsia="de-DE"/>
        </w:rPr>
        <w:drawing>
          <wp:inline distT="0" distB="0" distL="0" distR="0" wp14:anchorId="7D134EB6" wp14:editId="68BF9AF8">
            <wp:extent cx="2257425" cy="457149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258038" cy="4572737"/>
                    </a:xfrm>
                    <a:prstGeom prst="rect">
                      <a:avLst/>
                    </a:prstGeom>
                    <a:noFill/>
                    <a:ln>
                      <a:noFill/>
                    </a:ln>
                  </pic:spPr>
                </pic:pic>
              </a:graphicData>
            </a:graphic>
          </wp:inline>
        </w:drawing>
      </w:r>
    </w:p>
    <w:p w14:paraId="35946758" w14:textId="77777777" w:rsidR="00F83BB6" w:rsidRPr="00CF4F06" w:rsidRDefault="00F83BB6" w:rsidP="001E4DB1">
      <w:pPr>
        <w:pStyle w:val="Beschriftung"/>
        <w:jc w:val="center"/>
      </w:pPr>
      <w:bookmarkStart w:id="919" w:name="_Ref401692683"/>
      <w:bookmarkStart w:id="920" w:name="_Toc415436393"/>
      <w:r w:rsidRPr="006B43F4">
        <w:t xml:space="preserve">Figure </w:t>
      </w:r>
      <w:r w:rsidR="005E1750" w:rsidRPr="00F579C9">
        <w:fldChar w:fldCharType="begin"/>
      </w:r>
      <w:r w:rsidR="005E1750" w:rsidRPr="00CF4F06">
        <w:instrText xml:space="preserve"> SEQ Figure \* ARABIC </w:instrText>
      </w:r>
      <w:r w:rsidR="005E1750" w:rsidRPr="00F579C9">
        <w:rPr>
          <w:rPrChange w:id="921" w:author="Chancerel, Perrine" w:date="2015-04-01T12:09:00Z">
            <w:rPr>
              <w:noProof/>
            </w:rPr>
          </w:rPrChange>
        </w:rPr>
        <w:fldChar w:fldCharType="separate"/>
      </w:r>
      <w:r w:rsidR="00344F4E" w:rsidRPr="00CF4F06">
        <w:rPr>
          <w:noProof/>
        </w:rPr>
        <w:t>13</w:t>
      </w:r>
      <w:r w:rsidR="005E1750" w:rsidRPr="00F579C9">
        <w:rPr>
          <w:noProof/>
        </w:rPr>
        <w:fldChar w:fldCharType="end"/>
      </w:r>
      <w:bookmarkEnd w:id="919"/>
      <w:r w:rsidRPr="00CF4F06">
        <w:t>: Scaling determination</w:t>
      </w:r>
      <w:r w:rsidR="00DF1F86" w:rsidRPr="00CF4F06">
        <w:t xml:space="preserve"> process</w:t>
      </w:r>
      <w:bookmarkEnd w:id="920"/>
    </w:p>
    <w:p w14:paraId="194D6F7E" w14:textId="77777777" w:rsidR="00FF360C" w:rsidRPr="00286FF8" w:rsidRDefault="0041595A" w:rsidP="00B5593D">
      <w:r w:rsidRPr="00CF4F06">
        <w:lastRenderedPageBreak/>
        <w:t xml:space="preserve">At first the image is converted from the RGB color model to the HSV color model and the brightness channel (value channel) is used </w:t>
      </w:r>
      <w:r w:rsidR="00A21C3E" w:rsidRPr="00CF4F06">
        <w:t xml:space="preserve">to make a discrete cosine </w:t>
      </w:r>
      <w:r w:rsidR="005E0D4F" w:rsidRPr="00CF4F06">
        <w:t xml:space="preserve">transform. </w:t>
      </w:r>
      <w:r w:rsidR="00C4093A" w:rsidRPr="00CF4F06">
        <w:t xml:space="preserve">The </w:t>
      </w:r>
      <w:r w:rsidR="00776061" w:rsidRPr="00CF4F06">
        <w:t>discrete cosine transform is frequently used in image compression such as the JPEG format. The discrete cosine transform is similar to the discrete Fourier transform but uses only cosine functions as kernels</w:t>
      </w:r>
      <w:r w:rsidR="00FF360C" w:rsidRPr="00CF4F06">
        <w:t>.</w:t>
      </w:r>
      <w:r w:rsidR="007B724B" w:rsidRPr="00CF4F06">
        <w:t xml:space="preserve"> The </w:t>
      </w:r>
      <w:r w:rsidR="00531834" w:rsidRPr="00CF4F06">
        <w:t xml:space="preserve">discrete cosine </w:t>
      </w:r>
      <w:r w:rsidR="008463D5" w:rsidRPr="00CF4F06">
        <w:t>transform is shown in e</w:t>
      </w:r>
      <w:r w:rsidR="007B724B" w:rsidRPr="00CF4F06">
        <w:t>q</w:t>
      </w:r>
      <w:r w:rsidR="00531834" w:rsidRPr="00CF4F06">
        <w:t>uation</w:t>
      </w:r>
      <w:r w:rsidR="008463D5" w:rsidRPr="00CF4F06">
        <w:t>s</w:t>
      </w:r>
      <w:r w:rsidR="007B724B" w:rsidRPr="00CF4F06">
        <w:t xml:space="preserve"> </w:t>
      </w:r>
      <w:r w:rsidR="007B724B" w:rsidRPr="00286FF8">
        <w:fldChar w:fldCharType="begin"/>
      </w:r>
      <w:r w:rsidR="007B724B" w:rsidRPr="00CF4F06">
        <w:instrText xml:space="preserve"> REF _Ref401695387 \h </w:instrText>
      </w:r>
      <w:r w:rsidR="00FA40A2" w:rsidRPr="00CF4F06">
        <w:instrText xml:space="preserve"> \* MERGEFORMAT </w:instrText>
      </w:r>
      <w:r w:rsidR="007B724B" w:rsidRPr="00286FF8">
        <w:rPr>
          <w:rPrChange w:id="922" w:author="Chancerel, Perrine" w:date="2015-04-01T12:09:00Z">
            <w:rPr/>
          </w:rPrChange>
        </w:rPr>
        <w:fldChar w:fldCharType="separate"/>
      </w:r>
      <w:r w:rsidR="00344F4E" w:rsidRPr="00286FF8">
        <w:t>(</w:t>
      </w:r>
      <w:r w:rsidR="00344F4E" w:rsidRPr="006B43F4">
        <w:rPr>
          <w:noProof/>
        </w:rPr>
        <w:t>43</w:t>
      </w:r>
      <w:r w:rsidR="00344F4E" w:rsidRPr="00CF4F06">
        <w:t>)</w:t>
      </w:r>
      <w:r w:rsidR="007B724B" w:rsidRPr="00286FF8">
        <w:fldChar w:fldCharType="end"/>
      </w:r>
      <w:r w:rsidR="007B724B" w:rsidRPr="00CF4F06">
        <w:t xml:space="preserve"> and </w:t>
      </w:r>
      <w:r w:rsidR="007B724B" w:rsidRPr="00286FF8">
        <w:fldChar w:fldCharType="begin"/>
      </w:r>
      <w:r w:rsidR="007B724B" w:rsidRPr="00CF4F06">
        <w:instrText xml:space="preserve"> REF _Ref401695392 \h </w:instrText>
      </w:r>
      <w:r w:rsidR="00FA40A2" w:rsidRPr="00CF4F06">
        <w:instrText xml:space="preserve"> \* MERGEFORMAT </w:instrText>
      </w:r>
      <w:r w:rsidR="007B724B" w:rsidRPr="00286FF8">
        <w:rPr>
          <w:rPrChange w:id="923" w:author="Chancerel, Perrine" w:date="2015-04-01T12:09:00Z">
            <w:rPr/>
          </w:rPrChange>
        </w:rPr>
        <w:fldChar w:fldCharType="separate"/>
      </w:r>
      <w:r w:rsidR="00344F4E" w:rsidRPr="00286FF8">
        <w:t>(</w:t>
      </w:r>
      <w:r w:rsidR="00344F4E" w:rsidRPr="006B43F4">
        <w:rPr>
          <w:noProof/>
        </w:rPr>
        <w:t>44</w:t>
      </w:r>
      <w:r w:rsidR="00344F4E" w:rsidRPr="00CF4F06">
        <w:t>)</w:t>
      </w:r>
      <w:r w:rsidR="007B724B" w:rsidRPr="00286FF8">
        <w:fldChar w:fldCharType="end"/>
      </w:r>
      <w:r w:rsidR="00AE08AB" w:rsidRPr="00CF4F06">
        <w:t xml:space="preserve"> </w:t>
      </w:r>
      <w:sdt>
        <w:sdtPr>
          <w:id w:val="-1211948572"/>
          <w:citation/>
        </w:sdtPr>
        <w:sdtContent>
          <w:r w:rsidR="00AE08AB" w:rsidRPr="006B43F4">
            <w:fldChar w:fldCharType="begin"/>
          </w:r>
          <w:r w:rsidR="00AE08AB" w:rsidRPr="00CF4F06">
            <w:instrText xml:space="preserve"> CITATION Gonzalez:2006:DIP:1076432 \l 1033 </w:instrText>
          </w:r>
          <w:r w:rsidR="00AE08AB" w:rsidRPr="006B43F4">
            <w:rPr>
              <w:rPrChange w:id="924" w:author="Chancerel, Perrine" w:date="2015-04-01T12:09:00Z">
                <w:rPr/>
              </w:rPrChange>
            </w:rPr>
            <w:fldChar w:fldCharType="separate"/>
          </w:r>
          <w:r w:rsidR="00344F4E" w:rsidRPr="006B43F4">
            <w:rPr>
              <w:noProof/>
            </w:rPr>
            <w:t>(Gonzalez, et al., 2006)</w:t>
          </w:r>
          <w:r w:rsidR="00AE08AB" w:rsidRPr="006B43F4">
            <w:fldChar w:fldCharType="end"/>
          </w:r>
        </w:sdtContent>
      </w:sdt>
      <w:r w:rsidR="00A819E1" w:rsidRPr="00CF4F06">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CF4F06" w14:paraId="6864FD3F" w14:textId="77777777" w:rsidTr="00CC6742">
        <w:tc>
          <w:tcPr>
            <w:tcW w:w="8748" w:type="dxa"/>
          </w:tcPr>
          <w:p w14:paraId="4ABAE40E" w14:textId="77777777" w:rsidR="00FF360C" w:rsidRPr="00CF4F06"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14:paraId="7ECBB829" w14:textId="77777777" w:rsidR="00FF360C" w:rsidRPr="00286FF8" w:rsidRDefault="00CC6742" w:rsidP="00B5593D">
            <w:bookmarkStart w:id="925" w:name="_Ref401695387"/>
            <w:r w:rsidRPr="00286FF8">
              <w:t>(</w:t>
            </w:r>
            <w:r w:rsidR="005E1750" w:rsidRPr="00286FF8">
              <w:fldChar w:fldCharType="begin"/>
            </w:r>
            <w:r w:rsidR="005E1750" w:rsidRPr="00CF4F06">
              <w:instrText xml:space="preserve"> SEQ Equation \* ARABIC </w:instrText>
            </w:r>
            <w:r w:rsidR="005E1750" w:rsidRPr="00286FF8">
              <w:rPr>
                <w:rPrChange w:id="926" w:author="Chancerel, Perrine" w:date="2015-04-01T12:09:00Z">
                  <w:rPr>
                    <w:noProof/>
                  </w:rPr>
                </w:rPrChange>
              </w:rPr>
              <w:fldChar w:fldCharType="separate"/>
            </w:r>
            <w:r w:rsidR="00344F4E" w:rsidRPr="00286FF8">
              <w:rPr>
                <w:noProof/>
              </w:rPr>
              <w:t>43</w:t>
            </w:r>
            <w:r w:rsidR="005E1750" w:rsidRPr="00286FF8">
              <w:rPr>
                <w:noProof/>
              </w:rPr>
              <w:fldChar w:fldCharType="end"/>
            </w:r>
            <w:r w:rsidRPr="00CF4F06">
              <w:t>)</w:t>
            </w:r>
            <w:bookmarkEnd w:id="925"/>
          </w:p>
        </w:tc>
      </w:tr>
      <w:tr w:rsidR="007B724B" w:rsidRPr="00CF4F06" w14:paraId="14C9FE0D" w14:textId="77777777" w:rsidTr="007B724B">
        <w:tc>
          <w:tcPr>
            <w:tcW w:w="8748" w:type="dxa"/>
          </w:tcPr>
          <w:p w14:paraId="05543993" w14:textId="77777777" w:rsidR="007B724B" w:rsidRPr="00CF4F06"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14:paraId="0B316E29" w14:textId="77777777" w:rsidR="007B724B" w:rsidRPr="00286FF8" w:rsidRDefault="007B724B" w:rsidP="00B5593D"/>
          <w:p w14:paraId="025BBF64" w14:textId="77777777" w:rsidR="007B724B" w:rsidRPr="00286FF8" w:rsidRDefault="007B724B" w:rsidP="00B5593D">
            <w:bookmarkStart w:id="927" w:name="_Ref401695392"/>
            <w:r w:rsidRPr="006B43F4">
              <w:t>(</w:t>
            </w:r>
            <w:r w:rsidR="005E1750" w:rsidRPr="00286FF8">
              <w:fldChar w:fldCharType="begin"/>
            </w:r>
            <w:r w:rsidR="005E1750" w:rsidRPr="00CF4F06">
              <w:instrText xml:space="preserve"> SEQ Equation \* ARABIC </w:instrText>
            </w:r>
            <w:r w:rsidR="005E1750" w:rsidRPr="00286FF8">
              <w:rPr>
                <w:rPrChange w:id="928" w:author="Chancerel, Perrine" w:date="2015-04-01T12:09:00Z">
                  <w:rPr>
                    <w:noProof/>
                  </w:rPr>
                </w:rPrChange>
              </w:rPr>
              <w:fldChar w:fldCharType="separate"/>
            </w:r>
            <w:r w:rsidR="00344F4E" w:rsidRPr="00286FF8">
              <w:rPr>
                <w:noProof/>
              </w:rPr>
              <w:t>44</w:t>
            </w:r>
            <w:r w:rsidR="005E1750" w:rsidRPr="00286FF8">
              <w:rPr>
                <w:noProof/>
              </w:rPr>
              <w:fldChar w:fldCharType="end"/>
            </w:r>
            <w:r w:rsidRPr="00CF4F06">
              <w:t>)</w:t>
            </w:r>
            <w:bookmarkEnd w:id="927"/>
          </w:p>
        </w:tc>
      </w:tr>
    </w:tbl>
    <w:p w14:paraId="2423FE56" w14:textId="77777777" w:rsidR="007B724B" w:rsidRPr="00CF4F06" w:rsidRDefault="007B724B" w:rsidP="00B5593D"/>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CF4F06" w14:paraId="36206EE2" w14:textId="77777777" w:rsidTr="008861B8">
        <w:tc>
          <w:tcPr>
            <w:tcW w:w="8748" w:type="dxa"/>
          </w:tcPr>
          <w:p w14:paraId="13E0E9E9" w14:textId="77777777" w:rsidR="00B82AB8" w:rsidRPr="00CF4F06" w:rsidRDefault="00B82AB8"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14:paraId="367A39C1" w14:textId="77777777" w:rsidR="00B82AB8" w:rsidRPr="00286FF8" w:rsidRDefault="00B82AB8" w:rsidP="00B5593D"/>
          <w:p w14:paraId="0A067E1A" w14:textId="77777777" w:rsidR="00B82AB8" w:rsidRPr="00286FF8" w:rsidRDefault="00B82AB8" w:rsidP="00B5593D">
            <w:r w:rsidRPr="006B43F4">
              <w:t>(</w:t>
            </w:r>
            <w:r w:rsidR="005E1750" w:rsidRPr="00286FF8">
              <w:fldChar w:fldCharType="begin"/>
            </w:r>
            <w:r w:rsidR="005E1750" w:rsidRPr="00CF4F06">
              <w:instrText xml:space="preserve"> SEQ Equation \* ARABIC </w:instrText>
            </w:r>
            <w:r w:rsidR="005E1750" w:rsidRPr="00286FF8">
              <w:rPr>
                <w:rPrChange w:id="929" w:author="Chancerel, Perrine" w:date="2015-04-01T12:09:00Z">
                  <w:rPr>
                    <w:noProof/>
                  </w:rPr>
                </w:rPrChange>
              </w:rPr>
              <w:fldChar w:fldCharType="separate"/>
            </w:r>
            <w:r w:rsidR="00344F4E" w:rsidRPr="00286FF8">
              <w:rPr>
                <w:noProof/>
              </w:rPr>
              <w:t>45</w:t>
            </w:r>
            <w:r w:rsidR="005E1750" w:rsidRPr="00286FF8">
              <w:rPr>
                <w:noProof/>
              </w:rPr>
              <w:fldChar w:fldCharType="end"/>
            </w:r>
            <w:r w:rsidRPr="00CF4F06">
              <w:t>)</w:t>
            </w:r>
          </w:p>
        </w:tc>
      </w:tr>
    </w:tbl>
    <w:p w14:paraId="154A99DD" w14:textId="77777777" w:rsidR="00AF27F5" w:rsidRPr="00CF4F06" w:rsidRDefault="00D715C3" w:rsidP="00B5593D">
      <w:r w:rsidRPr="00CF4F06">
        <w:t>To suppress illumination changes</w:t>
      </w:r>
      <w:r w:rsidR="00A26026" w:rsidRPr="00CF4F06">
        <w:t>,</w:t>
      </w:r>
      <w:r w:rsidRPr="00CF4F06">
        <w:t xml:space="preserve"> an ideal low pass filter is applied in the frequency d</w:t>
      </w:r>
      <w:r w:rsidR="00527E48" w:rsidRPr="00CF4F06">
        <w:t>omain in which the</w:t>
      </w:r>
      <w:r w:rsidRPr="00CF4F06">
        <w:t xml:space="preserve"> </w:t>
      </w:r>
      <w:r w:rsidR="00527E48" w:rsidRPr="00CF4F06">
        <w:t>first 10</w:t>
      </w:r>
      <w:r w:rsidR="00A26026" w:rsidRPr="00CF4F06">
        <w:t xml:space="preserve"> </w:t>
      </w:r>
      <w:r w:rsidR="00527E48" w:rsidRPr="00CF4F06">
        <w:t>x</w:t>
      </w:r>
      <w:r w:rsidR="00A26026" w:rsidRPr="00CF4F06">
        <w:t xml:space="preserve"> </w:t>
      </w:r>
      <w:r w:rsidR="00527E48" w:rsidRPr="00CF4F06">
        <w:t>10 cosine coefficients were discarded.</w:t>
      </w:r>
      <w:r w:rsidR="00A26026" w:rsidRPr="00CF4F06">
        <w:t xml:space="preserve"> Afterwards the inverse cosine transform is a</w:t>
      </w:r>
      <w:r w:rsidR="008463D5" w:rsidRPr="00CF4F06">
        <w:t xml:space="preserve">pplied to get the image in time </w:t>
      </w:r>
      <w:r w:rsidR="00A26026" w:rsidRPr="00CF4F06">
        <w:t>domain. To extract the two dark circles of the scaling symbol, Otsu’s</w:t>
      </w:r>
      <w:r w:rsidR="00FA40A2" w:rsidRPr="00CF4F06">
        <w:t xml:space="preserve"> method is used to automatically perform</w:t>
      </w:r>
      <w:r w:rsidR="00A26026" w:rsidRPr="00CF4F06">
        <w:t xml:space="preserve"> </w:t>
      </w:r>
      <w:proofErr w:type="spellStart"/>
      <w:r w:rsidR="00FA40A2" w:rsidRPr="00CF4F06">
        <w:t>thresholding</w:t>
      </w:r>
      <w:proofErr w:type="spellEnd"/>
      <w:r w:rsidR="00FA40A2" w:rsidRPr="00CF4F06">
        <w:t xml:space="preserve">. </w:t>
      </w:r>
      <w:r w:rsidR="00AA06D2" w:rsidRPr="00CF4F06">
        <w:t xml:space="preserve">To avoid salt and pepper noise, a morphological closing operator (5x5) is applied. </w:t>
      </w:r>
      <w:r w:rsidR="007D619B" w:rsidRPr="00CF4F06">
        <w:t xml:space="preserve">The image is inverted and the eccentricity and bounding boxes are determined </w:t>
      </w:r>
      <w:r w:rsidR="008463D5" w:rsidRPr="00CF4F06">
        <w:t>from</w:t>
      </w:r>
      <w:r w:rsidR="007D619B" w:rsidRPr="00CF4F06">
        <w:t xml:space="preserve"> the blobs. All blobs</w:t>
      </w:r>
      <w:r w:rsidR="00C66677" w:rsidRPr="00CF4F06">
        <w:t xml:space="preserve"> </w:t>
      </w:r>
      <w:r w:rsidR="00DA35C9" w:rsidRPr="00CF4F06">
        <w:t>inside</w:t>
      </w:r>
      <w:r w:rsidR="00C66677" w:rsidRPr="00CF4F06">
        <w:t xml:space="preserve"> the eccentricity </w:t>
      </w:r>
      <w:r w:rsidR="00DA35C9" w:rsidRPr="00CF4F06">
        <w:t>interval and inside</w:t>
      </w:r>
      <w:r w:rsidR="00C66677" w:rsidRPr="00CF4F06">
        <w:t xml:space="preserve"> the </w:t>
      </w:r>
      <w:r w:rsidR="00DA35C9" w:rsidRPr="00CF4F06">
        <w:t>diameter interval are maintained, others are discarded.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CF4F06" w14:paraId="4E45F2F7" w14:textId="77777777" w:rsidTr="00DA35C9">
        <w:tc>
          <w:tcPr>
            <w:tcW w:w="8928" w:type="dxa"/>
          </w:tcPr>
          <w:p w14:paraId="69FD6AE1" w14:textId="77777777" w:rsidR="00DA35C9" w:rsidRPr="00286FF8" w:rsidRDefault="007D59A8" w:rsidP="00917028">
            <w:pPr>
              <w:jc w:val="center"/>
            </w:pPr>
            <m:oMath>
              <m:r>
                <w:rPr>
                  <w:rFonts w:ascii="Cambria Math" w:hAnsi="Cambria Math"/>
                </w:rPr>
                <m:t>blob</m:t>
              </m:r>
              <m:sSub>
                <m:sSubPr>
                  <m:ctrlPr>
                    <w:rPr>
                      <w:rFonts w:ascii="Cambria Math" w:hAnsi="Cambria Math"/>
                      <w:i/>
                    </w:rPr>
                  </m:ctrlPr>
                </m:sSubPr>
                <m:e>
                  <m:r>
                    <w:rPr>
                      <w:rFonts w:ascii="Cambria Math" w:hAnsi="Cambria Math"/>
                    </w:rPr>
                    <m:t>s</m:t>
                  </m:r>
                </m:e>
                <m:sub>
                  <m:r>
                    <w:rPr>
                      <w:rFonts w:ascii="Cambria Math" w:hAnsi="Cambria Math"/>
                    </w:rPr>
                    <m:t>scale</m:t>
                  </m:r>
                </m:sub>
              </m:sSub>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m:rPr>
                  <m:sty m:val="p"/>
                </m:rPr>
                <w:rPr>
                  <w:rFonts w:ascii="Cambria Math" w:hAnsi="Cambria Math"/>
                </w:rPr>
                <m:t>&lt;</m:t>
              </m:r>
              <m:r>
                <w:rPr>
                  <w:rFonts w:ascii="Cambria Math" w:hAnsi="Cambria Math"/>
                </w:rPr>
                <m:t>ecc</m:t>
              </m:r>
              <m:r>
                <m:rPr>
                  <m:sty m:val="p"/>
                </m:rPr>
                <w:rPr>
                  <w:rFonts w:ascii="Cambria Math" w:hAnsi="Cambria Math"/>
                </w:rPr>
                <m:t xml:space="preserve"> ∧ </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min</m:t>
                  </m:r>
                </m:sub>
              </m:sSub>
              <m:r>
                <m:rPr>
                  <m:sty m:val="p"/>
                </m:rPr>
                <w:rPr>
                  <w:rFonts w:ascii="Cambria Math" w:hAnsi="Cambria Math"/>
                </w:rPr>
                <m:t>&lt;</m:t>
              </m:r>
              <m:r>
                <w:rPr>
                  <w:rFonts w:ascii="Cambria Math" w:hAnsi="Cambria Math"/>
                </w:rPr>
                <m:t>d</m:t>
              </m:r>
              <m:r>
                <m:rPr>
                  <m:sty m:val="p"/>
                </m:rPr>
                <w:rPr>
                  <w:rFonts w:ascii="Cambria Math" w:hAnsi="Cambria Math"/>
                </w:rPr>
                <m:t>&lt;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oMath>
            <w:r w:rsidR="00DA35C9" w:rsidRPr="00CF4F06">
              <w:rPr>
                <w:rFonts w:eastAsiaTheme="minorEastAsia"/>
              </w:rPr>
              <w:t>}</w:t>
            </w:r>
          </w:p>
        </w:tc>
        <w:tc>
          <w:tcPr>
            <w:tcW w:w="648" w:type="dxa"/>
          </w:tcPr>
          <w:p w14:paraId="39FA3166" w14:textId="77777777" w:rsidR="00DA35C9" w:rsidRPr="00286FF8" w:rsidRDefault="00DA35C9" w:rsidP="00B5593D">
            <w:r w:rsidRPr="006B43F4">
              <w:t>(</w:t>
            </w:r>
            <w:r w:rsidR="005E1750" w:rsidRPr="00286FF8">
              <w:fldChar w:fldCharType="begin"/>
            </w:r>
            <w:r w:rsidR="005E1750" w:rsidRPr="00CF4F06">
              <w:instrText xml:space="preserve"> SEQ Equation \* ARABIC </w:instrText>
            </w:r>
            <w:r w:rsidR="005E1750" w:rsidRPr="00286FF8">
              <w:rPr>
                <w:rPrChange w:id="930" w:author="Chancerel, Perrine" w:date="2015-04-01T12:09:00Z">
                  <w:rPr>
                    <w:noProof/>
                  </w:rPr>
                </w:rPrChange>
              </w:rPr>
              <w:fldChar w:fldCharType="separate"/>
            </w:r>
            <w:r w:rsidR="00344F4E" w:rsidRPr="00286FF8">
              <w:rPr>
                <w:noProof/>
              </w:rPr>
              <w:t>46</w:t>
            </w:r>
            <w:r w:rsidR="005E1750" w:rsidRPr="00286FF8">
              <w:rPr>
                <w:noProof/>
              </w:rPr>
              <w:fldChar w:fldCharType="end"/>
            </w:r>
            <w:r w:rsidRPr="00CF4F06">
              <w:t>)</w:t>
            </w:r>
          </w:p>
        </w:tc>
      </w:tr>
    </w:tbl>
    <w:p w14:paraId="6C86D08F" w14:textId="77777777" w:rsidR="00107EAD" w:rsidRPr="00CF4F06" w:rsidRDefault="00107EAD" w:rsidP="003C1EA1"/>
    <w:p w14:paraId="0AFBEE32" w14:textId="77777777" w:rsidR="003C1EA1" w:rsidRPr="00CF4F06" w:rsidRDefault="007D59A8" w:rsidP="003C1EA1">
      <m:oMath>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=0.7</m:t>
        </m:r>
        <m:sSub>
          <m:sSubPr>
            <m:ctrlPr>
              <w:rPr>
                <w:rFonts w:ascii="Cambria Math" w:hAnsi="Cambria Math"/>
              </w:rPr>
            </m:ctrlPr>
          </m:sSubPr>
          <m:e>
            <m:r>
              <w:rPr>
                <w:rFonts w:ascii="Cambria Math" w:hAnsi="Cambria Math"/>
              </w:rPr>
              <m:t>, d</m:t>
            </m:r>
          </m:e>
          <m:sub>
            <m:r>
              <m:rPr>
                <m:sty m:val="p"/>
              </m:rPr>
              <w:rPr>
                <w:rFonts w:ascii="Cambria Math" w:hAnsi="Cambria Math"/>
              </w:rPr>
              <m:t>min</m:t>
            </m:r>
          </m:sub>
        </m:sSub>
        <m:r>
          <w:rPr>
            <w:rFonts w:ascii="Cambria Math" w:hAnsi="Cambria Math"/>
          </w:rPr>
          <m:t>=25</m:t>
        </m:r>
        <m:r>
          <w:rPr>
            <w:rFonts w:ascii="Cambria Math" w:eastAsiaTheme="minorEastAsia" w:hAnsi="Cambria Math"/>
          </w:rPr>
          <m:t xml:space="preserve"> px </m:t>
        </m:r>
        <m:sSub>
          <m:sSubPr>
            <m:ctrlPr>
              <w:rPr>
                <w:rFonts w:ascii="Cambria Math" w:hAnsi="Cambria Math"/>
              </w:rPr>
            </m:ctrlPr>
          </m:sSubPr>
          <m:e>
            <m:r>
              <w:rPr>
                <w:rFonts w:ascii="Cambria Math" w:hAnsi="Cambria Math"/>
              </w:rPr>
              <m:t>, d</m:t>
            </m:r>
          </m:e>
          <m:sub>
            <m:r>
              <m:rPr>
                <m:sty m:val="p"/>
              </m:rPr>
              <w:rPr>
                <w:rFonts w:ascii="Cambria Math" w:hAnsi="Cambria Math"/>
              </w:rPr>
              <m:t>max</m:t>
            </m:r>
          </m:sub>
        </m:sSub>
        <m:r>
          <w:rPr>
            <w:rFonts w:ascii="Cambria Math" w:hAnsi="Cambria Math"/>
          </w:rPr>
          <m:t>=500 px</m:t>
        </m:r>
      </m:oMath>
      <w:r w:rsidR="003C1EA1" w:rsidRPr="006B43F4">
        <w:rPr>
          <w:rFonts w:eastAsiaTheme="minorEastAsia"/>
        </w:rPr>
        <w:t xml:space="preserve"> </w:t>
      </w:r>
    </w:p>
    <w:p w14:paraId="7DEDAB88" w14:textId="77777777" w:rsidR="00A26026" w:rsidRPr="00CF4F06" w:rsidRDefault="00AF27F5" w:rsidP="003C1EA1">
      <w:r w:rsidRPr="00CF4F06">
        <w:lastRenderedPageBreak/>
        <w:t xml:space="preserve">To find the center of the scaling symbol, the distances between the centers of all blobs are calculated and the two blobs with the smallest distance are the inner and outer dark rings of the scaling symbol. The outer diameter of the larger blob is used as reference </w:t>
      </w:r>
      <w:r w:rsidR="008463D5" w:rsidRPr="00CF4F06">
        <w:t>for</w:t>
      </w:r>
      <w:r w:rsidRPr="00CF4F06">
        <w:t xml:space="preserve"> </w:t>
      </w:r>
      <w:r w:rsidR="008463D5" w:rsidRPr="00CF4F06">
        <w:t>calculating</w:t>
      </w:r>
      <w:r w:rsidRPr="00CF4F06">
        <w:t xml:space="preserve"> the image scale.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CF4F06" w14:paraId="7E7BAC16" w14:textId="77777777" w:rsidTr="008861B8">
        <w:tc>
          <w:tcPr>
            <w:tcW w:w="8928" w:type="dxa"/>
          </w:tcPr>
          <w:p w14:paraId="21DA8987" w14:textId="77777777" w:rsidR="00AF27F5" w:rsidRPr="00CF4F06"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7.7 mm</m:t>
                    </m:r>
                  </m:den>
                </m:f>
              </m:oMath>
            </m:oMathPara>
          </w:p>
        </w:tc>
        <w:tc>
          <w:tcPr>
            <w:tcW w:w="648" w:type="dxa"/>
          </w:tcPr>
          <w:p w14:paraId="57DAC31A" w14:textId="77777777" w:rsidR="00AF27F5" w:rsidRPr="00286FF8" w:rsidRDefault="00AF27F5" w:rsidP="00B5593D">
            <w:r w:rsidRPr="00286FF8">
              <w:t>(</w:t>
            </w:r>
            <w:r w:rsidR="005E1750" w:rsidRPr="00286FF8">
              <w:fldChar w:fldCharType="begin"/>
            </w:r>
            <w:r w:rsidR="005E1750" w:rsidRPr="00CF4F06">
              <w:instrText xml:space="preserve"> SEQ Equation \* ARABIC </w:instrText>
            </w:r>
            <w:r w:rsidR="005E1750" w:rsidRPr="00286FF8">
              <w:rPr>
                <w:rPrChange w:id="931" w:author="Chancerel, Perrine" w:date="2015-04-01T12:09:00Z">
                  <w:rPr>
                    <w:noProof/>
                  </w:rPr>
                </w:rPrChange>
              </w:rPr>
              <w:fldChar w:fldCharType="separate"/>
            </w:r>
            <w:r w:rsidR="00344F4E" w:rsidRPr="00286FF8">
              <w:rPr>
                <w:noProof/>
              </w:rPr>
              <w:t>47</w:t>
            </w:r>
            <w:r w:rsidR="005E1750" w:rsidRPr="00286FF8">
              <w:rPr>
                <w:noProof/>
              </w:rPr>
              <w:fldChar w:fldCharType="end"/>
            </w:r>
            <w:r w:rsidRPr="00CF4F06">
              <w:t>)</w:t>
            </w:r>
          </w:p>
        </w:tc>
      </w:tr>
    </w:tbl>
    <w:p w14:paraId="6985BA8E" w14:textId="77777777" w:rsidR="00AF27F5" w:rsidRPr="00CF4F06" w:rsidRDefault="00AF27F5" w:rsidP="00B5593D"/>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RPr="00CF4F06" w14:paraId="4E2BDBEC" w14:textId="77777777" w:rsidTr="00A70047">
        <w:tc>
          <w:tcPr>
            <w:tcW w:w="4788" w:type="dxa"/>
          </w:tcPr>
          <w:p w14:paraId="4A52CF73" w14:textId="77777777" w:rsidR="00F83E4A" w:rsidRPr="00CF4F06" w:rsidRDefault="00F83E4A" w:rsidP="00A70047">
            <w:pPr>
              <w:jc w:val="center"/>
            </w:pPr>
            <w:r w:rsidRPr="00F579C9">
              <w:rPr>
                <w:noProof/>
                <w:lang w:val="de-DE" w:eastAsia="de-DE"/>
              </w:rPr>
              <w:drawing>
                <wp:inline distT="0" distB="0" distL="0" distR="0" wp14:anchorId="19A909DE" wp14:editId="04EC4119">
                  <wp:extent cx="3083732" cy="2314936"/>
                  <wp:effectExtent l="0" t="0" r="2540" b="9525"/>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89319" cy="2319130"/>
                          </a:xfrm>
                          <a:prstGeom prst="rect">
                            <a:avLst/>
                          </a:prstGeom>
                          <a:noFill/>
                          <a:ln>
                            <a:noFill/>
                          </a:ln>
                        </pic:spPr>
                      </pic:pic>
                    </a:graphicData>
                  </a:graphic>
                </wp:inline>
              </w:drawing>
            </w:r>
          </w:p>
          <w:p w14:paraId="65ED3DE6" w14:textId="77777777" w:rsidR="00F83E4A" w:rsidRPr="00CF4F06" w:rsidRDefault="00F83E4A" w:rsidP="00A70047">
            <w:pPr>
              <w:pStyle w:val="Beschriftung"/>
              <w:jc w:val="center"/>
            </w:pPr>
            <w:bookmarkStart w:id="932" w:name="_Toc415436394"/>
            <w:r w:rsidRPr="00286FF8">
              <w:t xml:space="preserve">Figure </w:t>
            </w:r>
            <w:fldSimple w:instr=" SEQ Figure \* ARABIC ">
              <w:r w:rsidR="00344F4E" w:rsidRPr="00CF4F06">
                <w:rPr>
                  <w:noProof/>
                </w:rPr>
                <w:t>14</w:t>
              </w:r>
            </w:fldSimple>
            <w:r w:rsidRPr="00CF4F06">
              <w:t>: Value channel (brightness) of HSV color image</w:t>
            </w:r>
            <w:bookmarkEnd w:id="932"/>
          </w:p>
          <w:p w14:paraId="596C9990" w14:textId="77777777" w:rsidR="00A40CA9" w:rsidRPr="00CF4F06" w:rsidRDefault="00A40CA9" w:rsidP="00B5593D">
            <w:pPr>
              <w:pStyle w:val="Beschriftung"/>
            </w:pPr>
          </w:p>
        </w:tc>
        <w:tc>
          <w:tcPr>
            <w:tcW w:w="4788" w:type="dxa"/>
          </w:tcPr>
          <w:p w14:paraId="364C1091" w14:textId="77777777" w:rsidR="00A40CA9" w:rsidRPr="00CF4F06" w:rsidRDefault="00A40CA9" w:rsidP="00A70047">
            <w:pPr>
              <w:jc w:val="center"/>
            </w:pPr>
            <w:r w:rsidRPr="00F579C9">
              <w:rPr>
                <w:noProof/>
                <w:lang w:val="de-DE" w:eastAsia="de-DE"/>
              </w:rPr>
              <w:drawing>
                <wp:inline distT="0" distB="0" distL="0" distR="0" wp14:anchorId="768A1F71" wp14:editId="2BE51735">
                  <wp:extent cx="3083734" cy="2314936"/>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092252" cy="2321330"/>
                          </a:xfrm>
                          <a:prstGeom prst="rect">
                            <a:avLst/>
                          </a:prstGeom>
                          <a:noFill/>
                          <a:ln>
                            <a:noFill/>
                          </a:ln>
                        </pic:spPr>
                      </pic:pic>
                    </a:graphicData>
                  </a:graphic>
                </wp:inline>
              </w:drawing>
            </w:r>
          </w:p>
          <w:p w14:paraId="1F2449B1" w14:textId="77777777" w:rsidR="00A40CA9" w:rsidRPr="00CF4F06" w:rsidRDefault="00A40CA9" w:rsidP="00A70047">
            <w:pPr>
              <w:pStyle w:val="Beschriftung"/>
              <w:jc w:val="center"/>
            </w:pPr>
            <w:bookmarkStart w:id="933" w:name="_Toc415436395"/>
            <w:r w:rsidRPr="00286FF8">
              <w:t xml:space="preserve">Figure </w:t>
            </w:r>
            <w:fldSimple w:instr=" SEQ Figure \* ARABIC ">
              <w:r w:rsidR="00344F4E" w:rsidRPr="00CF4F06">
                <w:rPr>
                  <w:noProof/>
                </w:rPr>
                <w:t>15</w:t>
              </w:r>
            </w:fldSimple>
            <w:r w:rsidRPr="00CF4F06">
              <w:t>: Cosine transform filtered image</w:t>
            </w:r>
            <w:bookmarkEnd w:id="933"/>
          </w:p>
        </w:tc>
      </w:tr>
      <w:tr w:rsidR="00A40CA9" w:rsidRPr="00CF4F06" w14:paraId="119B61D8" w14:textId="77777777" w:rsidTr="00A70047">
        <w:tc>
          <w:tcPr>
            <w:tcW w:w="4788" w:type="dxa"/>
          </w:tcPr>
          <w:p w14:paraId="03A0D7A9" w14:textId="77777777" w:rsidR="00A40CA9" w:rsidRPr="00CF4F06" w:rsidRDefault="00A40CA9" w:rsidP="00A70047">
            <w:pPr>
              <w:jc w:val="center"/>
            </w:pPr>
            <w:r w:rsidRPr="00F579C9">
              <w:rPr>
                <w:noProof/>
                <w:lang w:val="de-DE" w:eastAsia="de-DE"/>
              </w:rPr>
              <w:drawing>
                <wp:inline distT="0" distB="0" distL="0" distR="0" wp14:anchorId="0EB80820" wp14:editId="451C6C1F">
                  <wp:extent cx="3252486" cy="244161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261723" cy="2448551"/>
                          </a:xfrm>
                          <a:prstGeom prst="rect">
                            <a:avLst/>
                          </a:prstGeom>
                          <a:noFill/>
                          <a:ln>
                            <a:noFill/>
                          </a:ln>
                        </pic:spPr>
                      </pic:pic>
                    </a:graphicData>
                  </a:graphic>
                </wp:inline>
              </w:drawing>
            </w:r>
          </w:p>
          <w:p w14:paraId="4C7E2996" w14:textId="77777777" w:rsidR="00A40CA9" w:rsidRPr="00CF4F06" w:rsidRDefault="00A40CA9" w:rsidP="00A70047">
            <w:pPr>
              <w:pStyle w:val="Beschriftung"/>
              <w:jc w:val="center"/>
            </w:pPr>
            <w:bookmarkStart w:id="934" w:name="_Toc415436396"/>
            <w:r w:rsidRPr="00286FF8">
              <w:t xml:space="preserve">Figure </w:t>
            </w:r>
            <w:fldSimple w:instr=" SEQ Figure \* ARABIC ">
              <w:r w:rsidR="00344F4E" w:rsidRPr="00CF4F06">
                <w:rPr>
                  <w:noProof/>
                </w:rPr>
                <w:t>16</w:t>
              </w:r>
            </w:fldSimple>
            <w:r w:rsidRPr="00CF4F06">
              <w:t xml:space="preserve">: Otsu </w:t>
            </w:r>
            <w:proofErr w:type="spellStart"/>
            <w:r w:rsidRPr="00CF4F06">
              <w:t>thresholding</w:t>
            </w:r>
            <w:bookmarkEnd w:id="934"/>
            <w:proofErr w:type="spellEnd"/>
          </w:p>
        </w:tc>
        <w:tc>
          <w:tcPr>
            <w:tcW w:w="4788" w:type="dxa"/>
          </w:tcPr>
          <w:p w14:paraId="1F0E4C5E" w14:textId="77777777" w:rsidR="00F83E4A" w:rsidRPr="00CF4F06" w:rsidRDefault="00F83E4A" w:rsidP="00A70047">
            <w:pPr>
              <w:jc w:val="center"/>
            </w:pPr>
            <w:r w:rsidRPr="00F579C9">
              <w:rPr>
                <w:noProof/>
                <w:lang w:val="de-DE" w:eastAsia="de-DE"/>
              </w:rPr>
              <w:drawing>
                <wp:inline distT="0" distB="0" distL="0" distR="0" wp14:anchorId="6E6CB973" wp14:editId="5C1368F6">
                  <wp:extent cx="3252815" cy="2441863"/>
                  <wp:effectExtent l="0" t="0" r="508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55958" cy="2444222"/>
                          </a:xfrm>
                          <a:prstGeom prst="rect">
                            <a:avLst/>
                          </a:prstGeom>
                          <a:noFill/>
                          <a:ln>
                            <a:noFill/>
                          </a:ln>
                        </pic:spPr>
                      </pic:pic>
                    </a:graphicData>
                  </a:graphic>
                </wp:inline>
              </w:drawing>
            </w:r>
          </w:p>
          <w:p w14:paraId="029462B5" w14:textId="77777777" w:rsidR="00A40CA9" w:rsidRPr="00CF4F06" w:rsidRDefault="00F83E4A" w:rsidP="00A70047">
            <w:pPr>
              <w:pStyle w:val="Beschriftung"/>
              <w:jc w:val="center"/>
            </w:pPr>
            <w:bookmarkStart w:id="935" w:name="_Toc415436397"/>
            <w:r w:rsidRPr="00286FF8">
              <w:t xml:space="preserve">Figure </w:t>
            </w:r>
            <w:fldSimple w:instr=" SEQ Figure \* ARABIC ">
              <w:r w:rsidR="00344F4E" w:rsidRPr="00CF4F06">
                <w:rPr>
                  <w:noProof/>
                </w:rPr>
                <w:t>17</w:t>
              </w:r>
            </w:fldSimple>
            <w:r w:rsidRPr="00CF4F06">
              <w:t>: Blobs of the scaling symbol</w:t>
            </w:r>
            <w:bookmarkEnd w:id="935"/>
          </w:p>
        </w:tc>
      </w:tr>
    </w:tbl>
    <w:p w14:paraId="110555C5" w14:textId="77777777" w:rsidR="00F06D97" w:rsidRPr="00CF4F06" w:rsidRDefault="00F06D97" w:rsidP="00B5593D"/>
    <w:p w14:paraId="14B816D3" w14:textId="77777777" w:rsidR="00BC1C3E" w:rsidRPr="00CF4F06" w:rsidRDefault="00BC1C3E" w:rsidP="00735ED3">
      <w:pPr>
        <w:pStyle w:val="berschrift3"/>
        <w:numPr>
          <w:ilvl w:val="2"/>
          <w:numId w:val="1"/>
        </w:numPr>
      </w:pPr>
      <w:bookmarkStart w:id="936" w:name="_Ref411778014"/>
      <w:bookmarkStart w:id="937" w:name="_Toc415436310"/>
      <w:r w:rsidRPr="00CF4F06">
        <w:lastRenderedPageBreak/>
        <w:t>Image resolution for feature extraction</w:t>
      </w:r>
      <w:bookmarkEnd w:id="936"/>
      <w:bookmarkEnd w:id="937"/>
    </w:p>
    <w:p w14:paraId="75504F3A" w14:textId="77777777" w:rsidR="00BC1C3E" w:rsidRPr="00CF4F06" w:rsidRDefault="00BC1C3E" w:rsidP="00BC1C3E">
      <w:r w:rsidRPr="00CF4F06">
        <w:t>The resulting features quality of feature extraction algorithms depend on the resolutions of the images. In general higher image resolutions improve the feature precision but also increase the run time and memory</w:t>
      </w:r>
      <w:r w:rsidR="00293ABA" w:rsidRPr="00CF4F06">
        <w:t xml:space="preserve"> usage</w:t>
      </w:r>
      <w:r w:rsidRPr="00CF4F06">
        <w:t xml:space="preserve">. Therefore a </w:t>
      </w:r>
      <w:r w:rsidR="00630689" w:rsidRPr="00CF4F06">
        <w:t>trade</w:t>
      </w:r>
      <w:r w:rsidR="00395AB2" w:rsidRPr="00CF4F06">
        <w:t>-</w:t>
      </w:r>
      <w:r w:rsidR="00630689" w:rsidRPr="00CF4F06">
        <w:t>off</w:t>
      </w:r>
      <w:r w:rsidRPr="00CF4F06">
        <w:t xml:space="preserve"> between a high image resolution on one hand and memory usage and runtime on the other must be found. In this approach the image resolution depends on the size of the component. Smaller components require a higher resolution than larger ones because the</w:t>
      </w:r>
      <w:r w:rsidR="00630689" w:rsidRPr="00CF4F06">
        <w:t>re images contain more details.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CF4F06" w14:paraId="73C02C48" w14:textId="77777777" w:rsidTr="00FF12FA">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CF4F06" w14:paraId="4EFD918D" w14:textId="77777777" w:rsidTr="00FF12FA">
              <w:tc>
                <w:tcPr>
                  <w:tcW w:w="8086" w:type="dxa"/>
                </w:tcPr>
                <w:p w14:paraId="24FC5537" w14:textId="77777777" w:rsidR="00BC1C3E" w:rsidRPr="00CF4F06"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14:paraId="7F5DDD3E" w14:textId="77777777" w:rsidR="00BC1C3E" w:rsidRPr="00286FF8" w:rsidRDefault="00BC1C3E" w:rsidP="00FF12FA">
                  <w:r w:rsidRPr="00CF4F06">
                    <w:t>(</w:t>
                  </w:r>
                  <w:r w:rsidR="005E1750" w:rsidRPr="00286FF8">
                    <w:fldChar w:fldCharType="begin"/>
                  </w:r>
                  <w:r w:rsidR="005E1750" w:rsidRPr="00CF4F06">
                    <w:instrText xml:space="preserve"> SEQ Equation \* ARABIC </w:instrText>
                  </w:r>
                  <w:r w:rsidR="005E1750" w:rsidRPr="00286FF8">
                    <w:rPr>
                      <w:rPrChange w:id="938" w:author="Chancerel, Perrine" w:date="2015-04-01T12:09:00Z">
                        <w:rPr>
                          <w:noProof/>
                        </w:rPr>
                      </w:rPrChange>
                    </w:rPr>
                    <w:fldChar w:fldCharType="separate"/>
                  </w:r>
                  <w:r w:rsidR="00344F4E" w:rsidRPr="00286FF8">
                    <w:rPr>
                      <w:noProof/>
                    </w:rPr>
                    <w:t>48</w:t>
                  </w:r>
                  <w:r w:rsidR="005E1750" w:rsidRPr="00286FF8">
                    <w:rPr>
                      <w:noProof/>
                    </w:rPr>
                    <w:fldChar w:fldCharType="end"/>
                  </w:r>
                  <w:r w:rsidRPr="00CF4F06">
                    <w:t>)</w:t>
                  </w:r>
                </w:p>
              </w:tc>
            </w:tr>
          </w:tbl>
          <w:p w14:paraId="70C5BC24" w14:textId="77777777" w:rsidR="00BC1C3E" w:rsidRPr="00CF4F06" w:rsidRDefault="00BC1C3E" w:rsidP="00FF12FA">
            <w:pPr>
              <w:rPr>
                <w:rFonts w:ascii="Calibri" w:eastAsia="Calibri" w:hAnsi="Calibri" w:cs="Times New Roman"/>
              </w:rPr>
            </w:pPr>
          </w:p>
        </w:tc>
        <w:tc>
          <w:tcPr>
            <w:tcW w:w="648" w:type="dxa"/>
          </w:tcPr>
          <w:p w14:paraId="6CCF9CD3" w14:textId="77777777" w:rsidR="00BC1C3E" w:rsidRPr="00CF4F06" w:rsidRDefault="00BC1C3E" w:rsidP="00FF12FA"/>
        </w:tc>
      </w:tr>
      <w:tr w:rsidR="00BC1C3E" w:rsidRPr="00CF4F06" w14:paraId="4115BAB2" w14:textId="77777777" w:rsidTr="00FF12FA">
        <w:tc>
          <w:tcPr>
            <w:tcW w:w="8928" w:type="dxa"/>
          </w:tcPr>
          <w:p w14:paraId="2E6FBA12" w14:textId="77777777" w:rsidR="00BC1C3E" w:rsidRPr="00CF4F06" w:rsidRDefault="00BC1C3E" w:rsidP="00FF12FA">
            <w:pPr>
              <w:rPr>
                <w:rFonts w:ascii="Calibri" w:eastAsia="Calibri" w:hAnsi="Calibri" w:cs="Times New Roman"/>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CF4F06" w14:paraId="308B0409" w14:textId="77777777" w:rsidTr="00FF12FA">
              <w:tc>
                <w:tcPr>
                  <w:tcW w:w="8928" w:type="dxa"/>
                </w:tcPr>
                <w:p w14:paraId="0F421E62" w14:textId="77777777" w:rsidR="00BC1C3E" w:rsidRPr="00CF4F06"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m:t>
                          </m:r>
                        </m:e>
                      </m:d>
                    </m:oMath>
                  </m:oMathPara>
                </w:p>
              </w:tc>
              <w:tc>
                <w:tcPr>
                  <w:tcW w:w="648" w:type="dxa"/>
                </w:tcPr>
                <w:p w14:paraId="769440E8" w14:textId="77777777" w:rsidR="00BC1C3E" w:rsidRPr="00286FF8" w:rsidRDefault="00BC1C3E" w:rsidP="00FF12FA">
                  <w:bookmarkStart w:id="939" w:name="_Ref410917720"/>
                  <w:r w:rsidRPr="00286FF8">
                    <w:t>(</w:t>
                  </w:r>
                  <w:r w:rsidR="005E1750" w:rsidRPr="00286FF8">
                    <w:fldChar w:fldCharType="begin"/>
                  </w:r>
                  <w:r w:rsidR="005E1750" w:rsidRPr="00CF4F06">
                    <w:instrText xml:space="preserve"> SEQ Equation \* ARABIC </w:instrText>
                  </w:r>
                  <w:r w:rsidR="005E1750" w:rsidRPr="00286FF8">
                    <w:rPr>
                      <w:rPrChange w:id="940" w:author="Chancerel, Perrine" w:date="2015-04-01T12:09:00Z">
                        <w:rPr>
                          <w:noProof/>
                        </w:rPr>
                      </w:rPrChange>
                    </w:rPr>
                    <w:fldChar w:fldCharType="separate"/>
                  </w:r>
                  <w:r w:rsidR="00344F4E" w:rsidRPr="00286FF8">
                    <w:rPr>
                      <w:noProof/>
                    </w:rPr>
                    <w:t>49</w:t>
                  </w:r>
                  <w:r w:rsidR="005E1750" w:rsidRPr="00286FF8">
                    <w:rPr>
                      <w:noProof/>
                    </w:rPr>
                    <w:fldChar w:fldCharType="end"/>
                  </w:r>
                  <w:r w:rsidRPr="00CF4F06">
                    <w:t>)</w:t>
                  </w:r>
                  <w:bookmarkEnd w:id="939"/>
                </w:p>
              </w:tc>
            </w:tr>
          </w:tbl>
          <w:p w14:paraId="60269B91" w14:textId="77777777" w:rsidR="00BC1C3E" w:rsidRPr="00CF4F06" w:rsidRDefault="00BC1C3E" w:rsidP="00FF12FA">
            <w:pPr>
              <w:rPr>
                <w:rFonts w:ascii="Calibri" w:eastAsia="Calibri" w:hAnsi="Calibri" w:cs="Times New Roman"/>
              </w:rPr>
            </w:pPr>
          </w:p>
        </w:tc>
        <w:tc>
          <w:tcPr>
            <w:tcW w:w="648" w:type="dxa"/>
          </w:tcPr>
          <w:p w14:paraId="442B02C3" w14:textId="77777777" w:rsidR="00BC1C3E" w:rsidRPr="00CF4F06" w:rsidRDefault="00BC1C3E" w:rsidP="00FF12FA"/>
        </w:tc>
      </w:tr>
    </w:tbl>
    <w:p w14:paraId="79A81FEB" w14:textId="77777777" w:rsidR="00BC1C3E" w:rsidRPr="00286FF8" w:rsidRDefault="00BC1C3E" w:rsidP="00BC1C3E">
      <w:r w:rsidRPr="00CF4F06">
        <w:t xml:space="preserve">The algorithm dependent resolution parameters are defined in </w:t>
      </w:r>
      <w:r w:rsidRPr="00286FF8">
        <w:fldChar w:fldCharType="begin"/>
      </w:r>
      <w:r w:rsidRPr="00CF4F06">
        <w:instrText xml:space="preserve"> REF _Ref402670875 \h </w:instrText>
      </w:r>
      <w:r w:rsidRPr="00286FF8">
        <w:rPr>
          <w:rPrChange w:id="941" w:author="Chancerel, Perrine" w:date="2015-04-01T12:09:00Z">
            <w:rPr/>
          </w:rPrChange>
        </w:rPr>
        <w:fldChar w:fldCharType="separate"/>
      </w:r>
      <w:r w:rsidR="00344F4E" w:rsidRPr="00286FF8">
        <w:t xml:space="preserve">Table </w:t>
      </w:r>
      <w:r w:rsidR="00344F4E" w:rsidRPr="006B43F4">
        <w:rPr>
          <w:noProof/>
        </w:rPr>
        <w:t>1</w:t>
      </w:r>
      <w:r w:rsidRPr="00286FF8">
        <w:fldChar w:fldCharType="end"/>
      </w:r>
      <w:r w:rsidRPr="00CF4F06">
        <w:t>.</w:t>
      </w:r>
    </w:p>
    <w:p w14:paraId="41DD71BB" w14:textId="77777777" w:rsidR="00BC1C3E" w:rsidRPr="00CF4F06" w:rsidRDefault="00BC1C3E" w:rsidP="00BC1C3E">
      <w:pPr>
        <w:pStyle w:val="Beschriftung"/>
        <w:keepNext/>
      </w:pPr>
      <w:bookmarkStart w:id="942" w:name="_Ref402670875"/>
      <w:bookmarkStart w:id="943" w:name="_Toc415436461"/>
      <w:r w:rsidRPr="006B43F4">
        <w:t xml:space="preserve">Table </w:t>
      </w:r>
      <w:r w:rsidR="005E1750" w:rsidRPr="00E36537">
        <w:fldChar w:fldCharType="begin"/>
      </w:r>
      <w:r w:rsidR="005E1750" w:rsidRPr="00CF4F06">
        <w:instrText xml:space="preserve"> SEQ Table \* ARABIC </w:instrText>
      </w:r>
      <w:r w:rsidR="005E1750" w:rsidRPr="00E36537">
        <w:rPr>
          <w:rPrChange w:id="944" w:author="Chancerel, Perrine" w:date="2015-04-01T12:09:00Z">
            <w:rPr>
              <w:noProof/>
            </w:rPr>
          </w:rPrChange>
        </w:rPr>
        <w:fldChar w:fldCharType="separate"/>
      </w:r>
      <w:r w:rsidR="00344F4E" w:rsidRPr="00CF4F06">
        <w:rPr>
          <w:noProof/>
        </w:rPr>
        <w:t>1</w:t>
      </w:r>
      <w:r w:rsidR="005E1750" w:rsidRPr="00E36537">
        <w:rPr>
          <w:noProof/>
        </w:rPr>
        <w:fldChar w:fldCharType="end"/>
      </w:r>
      <w:bookmarkEnd w:id="942"/>
      <w:r w:rsidRPr="00CF4F06">
        <w:t>: Feature extraction algorithm based resolution parameter</w:t>
      </w:r>
      <w:bookmarkEnd w:id="943"/>
    </w:p>
    <w:tbl>
      <w:tblPr>
        <w:tblStyle w:val="MittleresRaster3-Akzent1"/>
        <w:tblW w:w="0" w:type="auto"/>
        <w:tblLook w:val="04A0" w:firstRow="1" w:lastRow="0" w:firstColumn="1" w:lastColumn="0" w:noHBand="0" w:noVBand="1"/>
      </w:tblPr>
      <w:tblGrid>
        <w:gridCol w:w="3168"/>
        <w:gridCol w:w="2070"/>
        <w:gridCol w:w="2160"/>
        <w:gridCol w:w="2178"/>
      </w:tblGrid>
      <w:tr w:rsidR="00BC1C3E" w:rsidRPr="00CF4F06" w14:paraId="47D263A7" w14:textId="77777777"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6760FA68" w14:textId="77777777" w:rsidR="00BC1C3E" w:rsidRPr="00CF4F06" w:rsidRDefault="00BC1C3E" w:rsidP="00E62CC2">
            <w:pPr>
              <w:spacing w:line="240" w:lineRule="auto"/>
              <w:rPr>
                <w:sz w:val="22"/>
                <w:szCs w:val="22"/>
              </w:rPr>
            </w:pPr>
          </w:p>
        </w:tc>
        <w:tc>
          <w:tcPr>
            <w:tcW w:w="2070" w:type="dxa"/>
          </w:tcPr>
          <w:p w14:paraId="0E736211" w14:textId="77777777" w:rsidR="00BC1C3E" w:rsidRPr="00CF4F06" w:rsidRDefault="00BC1C3E" w:rsidP="00E62CC2">
            <w:pPr>
              <w:spacing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CF4F06">
              <w:rPr>
                <w:sz w:val="22"/>
                <w:szCs w:val="22"/>
              </w:rPr>
              <w:t>a</w:t>
            </w:r>
          </w:p>
        </w:tc>
        <w:tc>
          <w:tcPr>
            <w:tcW w:w="2160" w:type="dxa"/>
          </w:tcPr>
          <w:p w14:paraId="7B85EA6F" w14:textId="77777777" w:rsidR="00BC1C3E" w:rsidRPr="00CF4F06" w:rsidRDefault="00BC1C3E" w:rsidP="00E62CC2">
            <w:pPr>
              <w:spacing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CF4F06">
              <w:rPr>
                <w:sz w:val="22"/>
                <w:szCs w:val="22"/>
              </w:rPr>
              <w:t>b</w:t>
            </w:r>
          </w:p>
        </w:tc>
        <w:tc>
          <w:tcPr>
            <w:tcW w:w="2178" w:type="dxa"/>
          </w:tcPr>
          <w:p w14:paraId="5B7F905F" w14:textId="77777777" w:rsidR="00BC1C3E" w:rsidRPr="00CF4F06" w:rsidRDefault="00BC1C3E" w:rsidP="00E62CC2">
            <w:pPr>
              <w:spacing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CF4F06">
              <w:rPr>
                <w:sz w:val="22"/>
                <w:szCs w:val="22"/>
              </w:rPr>
              <w:t>c</w:t>
            </w:r>
          </w:p>
        </w:tc>
      </w:tr>
      <w:tr w:rsidR="00BC1C3E" w:rsidRPr="00CF4F06" w14:paraId="095FCF96" w14:textId="77777777"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6D45E105" w14:textId="77777777" w:rsidR="00BC1C3E" w:rsidRPr="00CF4F06" w:rsidRDefault="00BC1C3E" w:rsidP="00E62CC2">
            <w:pPr>
              <w:spacing w:line="240" w:lineRule="auto"/>
              <w:jc w:val="left"/>
              <w:rPr>
                <w:sz w:val="22"/>
                <w:szCs w:val="22"/>
              </w:rPr>
            </w:pPr>
            <w:r w:rsidRPr="00CF4F06">
              <w:rPr>
                <w:sz w:val="22"/>
                <w:szCs w:val="22"/>
              </w:rPr>
              <w:t>Fourier coefficients based feature extraction</w:t>
            </w:r>
          </w:p>
        </w:tc>
        <w:tc>
          <w:tcPr>
            <w:tcW w:w="2070" w:type="dxa"/>
          </w:tcPr>
          <w:p w14:paraId="2CD6777A" w14:textId="77777777" w:rsidR="00BC1C3E" w:rsidRPr="00CF4F06"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CF4F06">
              <w:rPr>
                <w:sz w:val="22"/>
                <w:szCs w:val="22"/>
              </w:rPr>
              <w:t>5</w:t>
            </w:r>
          </w:p>
        </w:tc>
        <w:tc>
          <w:tcPr>
            <w:tcW w:w="2160" w:type="dxa"/>
          </w:tcPr>
          <w:p w14:paraId="3AB24422" w14:textId="77777777" w:rsidR="00BC1C3E" w:rsidRPr="00CF4F06"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CF4F06">
              <w:rPr>
                <w:sz w:val="22"/>
                <w:szCs w:val="22"/>
              </w:rPr>
              <w:t>0.003</w:t>
            </w:r>
          </w:p>
        </w:tc>
        <w:tc>
          <w:tcPr>
            <w:tcW w:w="2178" w:type="dxa"/>
          </w:tcPr>
          <w:p w14:paraId="63ECAAC2" w14:textId="77777777" w:rsidR="00BC1C3E" w:rsidRPr="00CF4F06"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CF4F06">
              <w:rPr>
                <w:sz w:val="22"/>
                <w:szCs w:val="22"/>
              </w:rPr>
              <w:t>15</w:t>
            </w:r>
          </w:p>
        </w:tc>
      </w:tr>
      <w:tr w:rsidR="00BC1C3E" w:rsidRPr="00CF4F06" w14:paraId="6C5DDC86" w14:textId="77777777" w:rsidTr="00FF12FA">
        <w:tc>
          <w:tcPr>
            <w:cnfStyle w:val="001000000000" w:firstRow="0" w:lastRow="0" w:firstColumn="1" w:lastColumn="0" w:oddVBand="0" w:evenVBand="0" w:oddHBand="0" w:evenHBand="0" w:firstRowFirstColumn="0" w:firstRowLastColumn="0" w:lastRowFirstColumn="0" w:lastRowLastColumn="0"/>
            <w:tcW w:w="3168" w:type="dxa"/>
          </w:tcPr>
          <w:p w14:paraId="3BAB71AD" w14:textId="77777777" w:rsidR="00BC1C3E" w:rsidRPr="00CF4F06" w:rsidRDefault="00BC1C3E" w:rsidP="00E62CC2">
            <w:pPr>
              <w:spacing w:line="240" w:lineRule="auto"/>
              <w:jc w:val="left"/>
              <w:rPr>
                <w:sz w:val="22"/>
                <w:szCs w:val="22"/>
              </w:rPr>
            </w:pPr>
            <w:r w:rsidRPr="00CF4F06">
              <w:rPr>
                <w:sz w:val="22"/>
                <w:szCs w:val="22"/>
              </w:rPr>
              <w:t>Histogram based feature extraction</w:t>
            </w:r>
          </w:p>
        </w:tc>
        <w:tc>
          <w:tcPr>
            <w:tcW w:w="2070" w:type="dxa"/>
          </w:tcPr>
          <w:p w14:paraId="3B34DEED" w14:textId="77777777" w:rsidR="00BC1C3E" w:rsidRPr="00CF4F06"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CF4F06">
              <w:rPr>
                <w:sz w:val="22"/>
                <w:szCs w:val="22"/>
              </w:rPr>
              <w:t>10</w:t>
            </w:r>
          </w:p>
        </w:tc>
        <w:tc>
          <w:tcPr>
            <w:tcW w:w="2160" w:type="dxa"/>
          </w:tcPr>
          <w:p w14:paraId="76590535" w14:textId="77777777" w:rsidR="00BC1C3E" w:rsidRPr="00CF4F06"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CF4F06">
              <w:rPr>
                <w:sz w:val="22"/>
                <w:szCs w:val="22"/>
              </w:rPr>
              <w:t>0.003</w:t>
            </w:r>
          </w:p>
        </w:tc>
        <w:tc>
          <w:tcPr>
            <w:tcW w:w="2178" w:type="dxa"/>
          </w:tcPr>
          <w:p w14:paraId="5029BDA9" w14:textId="77777777" w:rsidR="00BC1C3E" w:rsidRPr="00CF4F06"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CF4F06">
              <w:rPr>
                <w:sz w:val="22"/>
                <w:szCs w:val="22"/>
              </w:rPr>
              <w:t>10</w:t>
            </w:r>
          </w:p>
        </w:tc>
      </w:tr>
      <w:tr w:rsidR="00BC1C3E" w:rsidRPr="00CF4F06" w14:paraId="3A7DEF19" w14:textId="77777777"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67E2029A" w14:textId="77777777" w:rsidR="00BC1C3E" w:rsidRPr="00CF4F06" w:rsidRDefault="00BC1C3E" w:rsidP="00E62CC2">
            <w:pPr>
              <w:spacing w:line="240" w:lineRule="auto"/>
              <w:jc w:val="left"/>
              <w:rPr>
                <w:sz w:val="22"/>
                <w:szCs w:val="22"/>
              </w:rPr>
            </w:pPr>
            <w:r w:rsidRPr="00CF4F06">
              <w:rPr>
                <w:sz w:val="22"/>
                <w:szCs w:val="22"/>
              </w:rPr>
              <w:t>Segment based feature extraction</w:t>
            </w:r>
          </w:p>
        </w:tc>
        <w:tc>
          <w:tcPr>
            <w:tcW w:w="2070" w:type="dxa"/>
          </w:tcPr>
          <w:p w14:paraId="648ACCF2" w14:textId="77777777" w:rsidR="00BC1C3E" w:rsidRPr="00CF4F06"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CF4F06">
              <w:rPr>
                <w:sz w:val="22"/>
                <w:szCs w:val="22"/>
              </w:rPr>
              <w:t>19</w:t>
            </w:r>
          </w:p>
        </w:tc>
        <w:tc>
          <w:tcPr>
            <w:tcW w:w="2160" w:type="dxa"/>
          </w:tcPr>
          <w:p w14:paraId="3BE55B8C" w14:textId="77777777" w:rsidR="00BC1C3E" w:rsidRPr="00CF4F06"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CF4F06">
              <w:rPr>
                <w:sz w:val="22"/>
                <w:szCs w:val="22"/>
              </w:rPr>
              <w:t>0.005</w:t>
            </w:r>
          </w:p>
        </w:tc>
        <w:tc>
          <w:tcPr>
            <w:tcW w:w="2178" w:type="dxa"/>
          </w:tcPr>
          <w:p w14:paraId="68F5D875" w14:textId="77777777" w:rsidR="00BC1C3E" w:rsidRPr="00CF4F06"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CF4F06">
              <w:rPr>
                <w:sz w:val="22"/>
                <w:szCs w:val="22"/>
              </w:rPr>
              <w:t>1</w:t>
            </w:r>
          </w:p>
        </w:tc>
      </w:tr>
      <w:tr w:rsidR="00BC1C3E" w:rsidRPr="00CF4F06" w14:paraId="06AE1D90" w14:textId="77777777" w:rsidTr="00FF12FA">
        <w:tc>
          <w:tcPr>
            <w:cnfStyle w:val="001000000000" w:firstRow="0" w:lastRow="0" w:firstColumn="1" w:lastColumn="0" w:oddVBand="0" w:evenVBand="0" w:oddHBand="0" w:evenHBand="0" w:firstRowFirstColumn="0" w:firstRowLastColumn="0" w:lastRowFirstColumn="0" w:lastRowLastColumn="0"/>
            <w:tcW w:w="3168" w:type="dxa"/>
          </w:tcPr>
          <w:p w14:paraId="0C4A6FD2" w14:textId="77777777" w:rsidR="00BC1C3E" w:rsidRPr="00CF4F06" w:rsidRDefault="00BC1C3E" w:rsidP="00E62CC2">
            <w:pPr>
              <w:spacing w:line="240" w:lineRule="auto"/>
              <w:jc w:val="left"/>
              <w:rPr>
                <w:sz w:val="22"/>
                <w:szCs w:val="22"/>
              </w:rPr>
            </w:pPr>
            <w:r w:rsidRPr="00CF4F06">
              <w:rPr>
                <w:sz w:val="22"/>
                <w:szCs w:val="22"/>
              </w:rPr>
              <w:t>PCA</w:t>
            </w:r>
            <w:r w:rsidR="004903B2" w:rsidRPr="00CF4F06">
              <w:rPr>
                <w:sz w:val="22"/>
                <w:szCs w:val="22"/>
              </w:rPr>
              <w:fldChar w:fldCharType="begin"/>
            </w:r>
            <w:r w:rsidR="004903B2" w:rsidRPr="00CF4F06">
              <w:rPr>
                <w:sz w:val="22"/>
                <w:szCs w:val="22"/>
              </w:rPr>
              <w:instrText xml:space="preserve"> XE "PCA:Principal component analysis" </w:instrText>
            </w:r>
            <w:r w:rsidR="004903B2" w:rsidRPr="00CF4F06">
              <w:rPr>
                <w:sz w:val="22"/>
                <w:szCs w:val="22"/>
              </w:rPr>
              <w:fldChar w:fldCharType="end"/>
            </w:r>
            <w:r w:rsidRPr="00CF4F06">
              <w:rPr>
                <w:sz w:val="22"/>
                <w:szCs w:val="22"/>
              </w:rPr>
              <w:t xml:space="preserve"> reconstruction based feature extraction</w:t>
            </w:r>
          </w:p>
        </w:tc>
        <w:tc>
          <w:tcPr>
            <w:tcW w:w="2070" w:type="dxa"/>
          </w:tcPr>
          <w:p w14:paraId="1EB087AF" w14:textId="77777777" w:rsidR="00BC1C3E" w:rsidRPr="00286FF8"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t>18</w:t>
            </w:r>
          </w:p>
        </w:tc>
        <w:tc>
          <w:tcPr>
            <w:tcW w:w="2160" w:type="dxa"/>
          </w:tcPr>
          <w:p w14:paraId="7552077B" w14:textId="77777777" w:rsidR="00BC1C3E" w:rsidRPr="006B43F4"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6B43F4">
              <w:rPr>
                <w:sz w:val="22"/>
                <w:szCs w:val="22"/>
              </w:rPr>
              <w:t>0.005</w:t>
            </w:r>
          </w:p>
        </w:tc>
        <w:tc>
          <w:tcPr>
            <w:tcW w:w="2178" w:type="dxa"/>
          </w:tcPr>
          <w:p w14:paraId="66F601C0" w14:textId="77777777" w:rsidR="00BC1C3E" w:rsidRPr="00CF4F06"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CF4F06">
              <w:rPr>
                <w:sz w:val="22"/>
                <w:szCs w:val="22"/>
              </w:rPr>
              <w:t>2</w:t>
            </w:r>
          </w:p>
        </w:tc>
      </w:tr>
    </w:tbl>
    <w:p w14:paraId="60B0C59F" w14:textId="77777777" w:rsidR="00BC1C3E" w:rsidRPr="00CF4F06" w:rsidRDefault="00BC1C3E" w:rsidP="00BC1C3E">
      <w:r w:rsidRPr="00CF4F06">
        <w:t xml:space="preserve">The area and algorithm dependent resolution is plotted in </w:t>
      </w:r>
      <w:r w:rsidRPr="00286FF8">
        <w:fldChar w:fldCharType="begin"/>
      </w:r>
      <w:r w:rsidRPr="00CF4F06">
        <w:instrText xml:space="preserve"> REF _Ref402707000 \h </w:instrText>
      </w:r>
      <w:r w:rsidRPr="00286FF8">
        <w:rPr>
          <w:rPrChange w:id="945" w:author="Chancerel, Perrine" w:date="2015-04-01T12:09:00Z">
            <w:rPr/>
          </w:rPrChange>
        </w:rPr>
        <w:fldChar w:fldCharType="separate"/>
      </w:r>
      <w:r w:rsidR="00344F4E" w:rsidRPr="00286FF8">
        <w:t>Figur</w:t>
      </w:r>
      <w:r w:rsidR="00344F4E" w:rsidRPr="006B43F4">
        <w:t xml:space="preserve">e </w:t>
      </w:r>
      <w:r w:rsidR="00344F4E" w:rsidRPr="00CF4F06">
        <w:rPr>
          <w:noProof/>
        </w:rPr>
        <w:t>18</w:t>
      </w:r>
      <w:r w:rsidRPr="00286FF8">
        <w:fldChar w:fldCharType="end"/>
      </w:r>
      <w:r w:rsidRPr="00CF4F06">
        <w:t>.</w:t>
      </w:r>
    </w:p>
    <w:p w14:paraId="789A5A52" w14:textId="77777777" w:rsidR="00BC1C3E" w:rsidRPr="00CF4F06" w:rsidRDefault="00BC1C3E" w:rsidP="00BC1C3E">
      <w:pPr>
        <w:keepNext/>
        <w:jc w:val="center"/>
      </w:pPr>
      <w:r w:rsidRPr="00F579C9">
        <w:rPr>
          <w:noProof/>
          <w:lang w:val="de-DE" w:eastAsia="de-DE"/>
        </w:rPr>
        <w:lastRenderedPageBreak/>
        <w:drawing>
          <wp:inline distT="0" distB="0" distL="0" distR="0" wp14:anchorId="6FAE8CB1" wp14:editId="16584EA6">
            <wp:extent cx="4771293"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770645" cy="3047586"/>
                    </a:xfrm>
                    <a:prstGeom prst="rect">
                      <a:avLst/>
                    </a:prstGeom>
                    <a:noFill/>
                    <a:ln>
                      <a:noFill/>
                    </a:ln>
                  </pic:spPr>
                </pic:pic>
              </a:graphicData>
            </a:graphic>
          </wp:inline>
        </w:drawing>
      </w:r>
    </w:p>
    <w:p w14:paraId="5487FBC4" w14:textId="77777777" w:rsidR="00BC1C3E" w:rsidRPr="00CF4F06" w:rsidRDefault="00BC1C3E" w:rsidP="00BC1C3E">
      <w:pPr>
        <w:pStyle w:val="Beschriftung"/>
        <w:jc w:val="center"/>
      </w:pPr>
      <w:bookmarkStart w:id="946" w:name="_Ref402707000"/>
      <w:bookmarkStart w:id="947" w:name="_Toc415436398"/>
      <w:r w:rsidRPr="006B43F4">
        <w:t xml:space="preserve">Figure </w:t>
      </w:r>
      <w:r w:rsidR="005E1750" w:rsidRPr="00E36537">
        <w:fldChar w:fldCharType="begin"/>
      </w:r>
      <w:r w:rsidR="005E1750" w:rsidRPr="00CF4F06">
        <w:instrText xml:space="preserve"> SEQ Figure \* ARABIC </w:instrText>
      </w:r>
      <w:r w:rsidR="005E1750" w:rsidRPr="00E36537">
        <w:rPr>
          <w:rPrChange w:id="948" w:author="Chancerel, Perrine" w:date="2015-04-01T12:09:00Z">
            <w:rPr>
              <w:noProof/>
            </w:rPr>
          </w:rPrChange>
        </w:rPr>
        <w:fldChar w:fldCharType="separate"/>
      </w:r>
      <w:r w:rsidR="00344F4E" w:rsidRPr="00CF4F06">
        <w:rPr>
          <w:noProof/>
        </w:rPr>
        <w:t>18</w:t>
      </w:r>
      <w:r w:rsidR="005E1750" w:rsidRPr="00E36537">
        <w:rPr>
          <w:noProof/>
        </w:rPr>
        <w:fldChar w:fldCharType="end"/>
      </w:r>
      <w:bookmarkEnd w:id="946"/>
      <w:r w:rsidRPr="00CF4F06">
        <w:t xml:space="preserve">: </w:t>
      </w:r>
      <w:r w:rsidR="00425E46" w:rsidRPr="00CF4F06">
        <w:t>Dependence</w:t>
      </w:r>
      <w:r w:rsidR="00CC4D99" w:rsidRPr="00CF4F06">
        <w:t xml:space="preserve"> </w:t>
      </w:r>
      <w:r w:rsidR="00425E46" w:rsidRPr="00CF4F06">
        <w:t xml:space="preserve">of the resolution </w:t>
      </w:r>
      <w:r w:rsidR="00CC4D99" w:rsidRPr="00CF4F06">
        <w:t>from component area and feature extraction algorithm</w:t>
      </w:r>
      <w:bookmarkEnd w:id="947"/>
    </w:p>
    <w:p w14:paraId="7FD27154" w14:textId="77777777" w:rsidR="00BC1C3E" w:rsidRPr="00CF4F06" w:rsidRDefault="00BC1C3E" w:rsidP="00BC1C3E">
      <w:pPr>
        <w:rPr>
          <w:rFonts w:eastAsiaTheme="minorEastAsia" w:cstheme="minorHAnsi"/>
        </w:rPr>
      </w:pPr>
    </w:p>
    <w:p w14:paraId="4752AFA2" w14:textId="77777777" w:rsidR="003F74AB" w:rsidRPr="00CF4F06" w:rsidRDefault="00630689" w:rsidP="00735ED3">
      <w:pPr>
        <w:pStyle w:val="berschrift2"/>
        <w:numPr>
          <w:ilvl w:val="1"/>
          <w:numId w:val="1"/>
        </w:numPr>
      </w:pPr>
      <w:bookmarkStart w:id="949" w:name="_Ref410564369"/>
      <w:bookmarkStart w:id="950" w:name="_Ref410564384"/>
      <w:r w:rsidRPr="00CF4F06">
        <w:t xml:space="preserve"> </w:t>
      </w:r>
      <w:bookmarkStart w:id="951" w:name="_Toc415436311"/>
      <w:r w:rsidR="003F74AB" w:rsidRPr="00CF4F06">
        <w:t>Electronic component detection</w:t>
      </w:r>
      <w:bookmarkEnd w:id="949"/>
      <w:bookmarkEnd w:id="950"/>
      <w:bookmarkEnd w:id="951"/>
    </w:p>
    <w:p w14:paraId="4A28A71A" w14:textId="77777777" w:rsidR="00FE1AC9" w:rsidRPr="00CF4F06" w:rsidRDefault="00517117" w:rsidP="00B5593D">
      <w:r w:rsidRPr="00CF4F06">
        <w:t>A necessary</w:t>
      </w:r>
      <w:r w:rsidR="00BD1553" w:rsidRPr="00CF4F06">
        <w:t xml:space="preserve"> </w:t>
      </w:r>
      <w:r w:rsidR="00293ABA" w:rsidRPr="00CF4F06">
        <w:t>processing ste</w:t>
      </w:r>
      <w:r w:rsidR="008505FC" w:rsidRPr="00CF4F06">
        <w:t>p f</w:t>
      </w:r>
      <w:r w:rsidRPr="00CF4F06">
        <w:t>or component classification is c</w:t>
      </w:r>
      <w:r w:rsidR="008505FC" w:rsidRPr="00CF4F06">
        <w:t xml:space="preserve">omponent detection. </w:t>
      </w:r>
      <w:r w:rsidRPr="00CF4F06">
        <w:t>The detection includes the determination of component positions without knowing</w:t>
      </w:r>
      <w:r w:rsidR="009D79A2" w:rsidRPr="00CF4F06">
        <w:t xml:space="preserve"> </w:t>
      </w:r>
      <w:r w:rsidRPr="00CF4F06">
        <w:t xml:space="preserve">which component class </w:t>
      </w:r>
      <w:r w:rsidR="00BD1553" w:rsidRPr="00CF4F06">
        <w:t>the detected component</w:t>
      </w:r>
      <w:r w:rsidRPr="00CF4F06">
        <w:t xml:space="preserve"> belongs</w:t>
      </w:r>
      <w:r w:rsidR="009D79A2" w:rsidRPr="00CF4F06">
        <w:t xml:space="preserve"> to</w:t>
      </w:r>
      <w:r w:rsidRPr="00CF4F06">
        <w:t xml:space="preserve">. </w:t>
      </w:r>
      <w:r w:rsidR="009D79A2" w:rsidRPr="00CF4F06">
        <w:t>C</w:t>
      </w:r>
      <w:r w:rsidRPr="00CF4F06">
        <w:t>omponent detection is necessary</w:t>
      </w:r>
      <w:r w:rsidR="009D79A2" w:rsidRPr="00CF4F06">
        <w:t>,</w:t>
      </w:r>
      <w:r w:rsidRPr="00CF4F06">
        <w:t xml:space="preserve"> because component classification is time consuming </w:t>
      </w:r>
      <w:r w:rsidR="00BD1553" w:rsidRPr="00CF4F06">
        <w:t>and a</w:t>
      </w:r>
      <w:r w:rsidRPr="00CF4F06">
        <w:t xml:space="preserve"> classification of every possible component position in the image is </w:t>
      </w:r>
      <w:r w:rsidR="00BD1553" w:rsidRPr="00CF4F06">
        <w:t>impossible</w:t>
      </w:r>
      <w:r w:rsidRPr="00CF4F06">
        <w:t xml:space="preserve">. The goal of component detection is to narrow the search </w:t>
      </w:r>
      <w:r w:rsidR="009D79A2" w:rsidRPr="00CF4F06">
        <w:t>area</w:t>
      </w:r>
      <w:r w:rsidRPr="00CF4F06">
        <w:t xml:space="preserve">. </w:t>
      </w:r>
      <w:r w:rsidR="009D79A2" w:rsidRPr="00CF4F06">
        <w:t>Incorrect</w:t>
      </w:r>
      <w:r w:rsidRPr="00CF4F06">
        <w:t xml:space="preserve"> positive detections (component detections at positions where no component is located) can be corrected by the </w:t>
      </w:r>
      <w:r w:rsidR="003568A9" w:rsidRPr="00CF4F06">
        <w:t xml:space="preserve">component </w:t>
      </w:r>
      <w:r w:rsidRPr="00CF4F06">
        <w:t xml:space="preserve">classification step. </w:t>
      </w:r>
      <w:r w:rsidR="009D79A2" w:rsidRPr="00CF4F06">
        <w:t>Incorrect</w:t>
      </w:r>
      <w:r w:rsidRPr="00CF4F06">
        <w:t xml:space="preserve"> negative detections (component detections where no component is located)</w:t>
      </w:r>
      <w:r w:rsidR="00606395" w:rsidRPr="00CF4F06">
        <w:t xml:space="preserve"> cannot be corrected by the </w:t>
      </w:r>
      <w:r w:rsidR="003568A9" w:rsidRPr="00CF4F06">
        <w:t xml:space="preserve">component </w:t>
      </w:r>
      <w:r w:rsidR="00606395" w:rsidRPr="00CF4F06">
        <w:t xml:space="preserve">classification step. Several component detection </w:t>
      </w:r>
      <w:r w:rsidR="00BD1553" w:rsidRPr="00CF4F06">
        <w:t>approaches</w:t>
      </w:r>
      <w:r w:rsidR="00606395" w:rsidRPr="00CF4F06">
        <w:t xml:space="preserve"> where studied</w:t>
      </w:r>
      <w:r w:rsidR="00BD1553" w:rsidRPr="00CF4F06">
        <w:t>. Approaches based on the</w:t>
      </w:r>
      <w:r w:rsidR="00606395" w:rsidRPr="00CF4F06">
        <w:t xml:space="preserve"> </w:t>
      </w:r>
      <w:r w:rsidR="00BD1553" w:rsidRPr="00CF4F06">
        <w:t xml:space="preserve">PCB surface color (chapter </w:t>
      </w:r>
      <w:r w:rsidR="00BD1553" w:rsidRPr="006B43F4">
        <w:fldChar w:fldCharType="begin"/>
      </w:r>
      <w:r w:rsidR="00BD1553" w:rsidRPr="00CF4F06">
        <w:instrText xml:space="preserve"> REF _Ref408144430 \r \h </w:instrText>
      </w:r>
      <w:r w:rsidR="00BD1553" w:rsidRPr="006B43F4">
        <w:rPr>
          <w:rPrChange w:id="952" w:author="Chancerel, Perrine" w:date="2015-04-01T12:09:00Z">
            <w:rPr/>
          </w:rPrChange>
        </w:rPr>
        <w:fldChar w:fldCharType="separate"/>
      </w:r>
      <w:r w:rsidR="00344F4E" w:rsidRPr="006B43F4">
        <w:t>3.2.2</w:t>
      </w:r>
      <w:r w:rsidR="00BD1553" w:rsidRPr="006B43F4">
        <w:fldChar w:fldCharType="end"/>
      </w:r>
      <w:r w:rsidR="00BD1553" w:rsidRPr="00CF4F06">
        <w:t xml:space="preserve">) </w:t>
      </w:r>
      <w:r w:rsidR="003568A9" w:rsidRPr="006B43F4">
        <w:t>and</w:t>
      </w:r>
      <w:r w:rsidR="00BD1553" w:rsidRPr="00CF4F06">
        <w:t xml:space="preserve"> </w:t>
      </w:r>
      <w:r w:rsidR="00C95304" w:rsidRPr="00CF4F06">
        <w:t>2D</w:t>
      </w:r>
      <w:r w:rsidR="00BD1553" w:rsidRPr="00CF4F06">
        <w:t xml:space="preserve"> normalized cross correlation (chapter </w:t>
      </w:r>
      <w:r w:rsidR="00BD1553" w:rsidRPr="006B43F4">
        <w:fldChar w:fldCharType="begin"/>
      </w:r>
      <w:r w:rsidR="00BD1553" w:rsidRPr="00CF4F06">
        <w:instrText xml:space="preserve"> REF _Ref411082770 \r \h </w:instrText>
      </w:r>
      <w:r w:rsidR="00BD1553" w:rsidRPr="006B43F4">
        <w:rPr>
          <w:rPrChange w:id="953" w:author="Chancerel, Perrine" w:date="2015-04-01T12:09:00Z">
            <w:rPr/>
          </w:rPrChange>
        </w:rPr>
        <w:fldChar w:fldCharType="separate"/>
      </w:r>
      <w:r w:rsidR="00344F4E" w:rsidRPr="006B43F4">
        <w:t>3.2.3</w:t>
      </w:r>
      <w:r w:rsidR="00BD1553" w:rsidRPr="006B43F4">
        <w:fldChar w:fldCharType="end"/>
      </w:r>
      <w:r w:rsidR="00BD1553" w:rsidRPr="00CF4F06">
        <w:t>) are specified</w:t>
      </w:r>
      <w:r w:rsidR="003568A9" w:rsidRPr="006B43F4">
        <w:t xml:space="preserve"> in this work</w:t>
      </w:r>
      <w:r w:rsidR="00BD1553" w:rsidRPr="00CF4F06">
        <w:t xml:space="preserve">. Component detection approaches based on </w:t>
      </w:r>
      <w:r w:rsidR="00606395" w:rsidRPr="00CF4F06">
        <w:t xml:space="preserve">laser triangulation (chapter </w:t>
      </w:r>
      <w:r w:rsidR="00BD1553" w:rsidRPr="006B43F4">
        <w:fldChar w:fldCharType="begin"/>
      </w:r>
      <w:r w:rsidR="00BD1553" w:rsidRPr="00CF4F06">
        <w:instrText xml:space="preserve"> REF _Ref411082666 \r \h </w:instrText>
      </w:r>
      <w:r w:rsidR="00BD1553" w:rsidRPr="006B43F4">
        <w:rPr>
          <w:rPrChange w:id="954" w:author="Chancerel, Perrine" w:date="2015-04-01T12:09:00Z">
            <w:rPr/>
          </w:rPrChange>
        </w:rPr>
        <w:fldChar w:fldCharType="separate"/>
      </w:r>
      <w:r w:rsidR="00344F4E" w:rsidRPr="006B43F4">
        <w:t>6.1.2</w:t>
      </w:r>
      <w:r w:rsidR="00BD1553" w:rsidRPr="006B43F4">
        <w:fldChar w:fldCharType="end"/>
      </w:r>
      <w:r w:rsidR="00BD1553" w:rsidRPr="00CF4F06">
        <w:t>) or PCB 3D models (chap</w:t>
      </w:r>
      <w:r w:rsidR="00BD1553" w:rsidRPr="006B43F4">
        <w:t xml:space="preserve">ter </w:t>
      </w:r>
      <w:r w:rsidR="00BD1553" w:rsidRPr="006B43F4">
        <w:fldChar w:fldCharType="begin"/>
      </w:r>
      <w:r w:rsidR="00BD1553" w:rsidRPr="00CF4F06">
        <w:instrText xml:space="preserve"> REF _Ref411082811 \r \h </w:instrText>
      </w:r>
      <w:r w:rsidR="00BD1553" w:rsidRPr="006B43F4">
        <w:rPr>
          <w:rPrChange w:id="955" w:author="Chancerel, Perrine" w:date="2015-04-01T12:09:00Z">
            <w:rPr/>
          </w:rPrChange>
        </w:rPr>
        <w:fldChar w:fldCharType="separate"/>
      </w:r>
      <w:r w:rsidR="00344F4E" w:rsidRPr="006B43F4">
        <w:t>0</w:t>
      </w:r>
      <w:r w:rsidR="00BD1553" w:rsidRPr="006B43F4">
        <w:fldChar w:fldCharType="end"/>
      </w:r>
      <w:r w:rsidR="00BD1553" w:rsidRPr="00CF4F06">
        <w:t xml:space="preserve">) were </w:t>
      </w:r>
      <w:r w:rsidR="003568A9" w:rsidRPr="006B43F4">
        <w:t>already</w:t>
      </w:r>
      <w:r w:rsidR="00BD1553" w:rsidRPr="00CF4F06">
        <w:t xml:space="preserve"> specified in several papers.</w:t>
      </w:r>
    </w:p>
    <w:p w14:paraId="149F74B4" w14:textId="77777777" w:rsidR="00FF12FA" w:rsidRPr="00CF4F06" w:rsidRDefault="00FF12FA" w:rsidP="00735ED3">
      <w:pPr>
        <w:pStyle w:val="berschrift3"/>
        <w:numPr>
          <w:ilvl w:val="2"/>
          <w:numId w:val="1"/>
        </w:numPr>
      </w:pPr>
      <w:bookmarkStart w:id="956" w:name="_Toc415436312"/>
      <w:r w:rsidRPr="00CF4F06">
        <w:lastRenderedPageBreak/>
        <w:t>PCB board segmentation</w:t>
      </w:r>
      <w:bookmarkEnd w:id="956"/>
    </w:p>
    <w:p w14:paraId="444CD237" w14:textId="77777777" w:rsidR="00FE1AC9" w:rsidRPr="006B43F4" w:rsidRDefault="0083411A" w:rsidP="0083411A">
      <w:r w:rsidRPr="00CF4F06">
        <w:t xml:space="preserve">One of the steps before </w:t>
      </w:r>
      <w:r w:rsidR="000F4B56" w:rsidRPr="00CF4F06">
        <w:t>detecting</w:t>
      </w:r>
      <w:r w:rsidRPr="00CF4F06">
        <w:t xml:space="preserve"> electronic </w:t>
      </w:r>
      <w:r w:rsidR="000F4B56" w:rsidRPr="00CF4F06">
        <w:t>components</w:t>
      </w:r>
      <w:r w:rsidRPr="00CF4F06">
        <w:t xml:space="preserve"> is the segmentation of the PCB board</w:t>
      </w:r>
      <w:r w:rsidR="00A24BDF" w:rsidRPr="00CF4F06">
        <w:t xml:space="preserve"> to reduce</w:t>
      </w:r>
      <w:r w:rsidR="00253EC2" w:rsidRPr="00CF4F06">
        <w:t xml:space="preserve"> the</w:t>
      </w:r>
      <w:r w:rsidR="00A24BDF" w:rsidRPr="00CF4F06">
        <w:t xml:space="preserve"> search area for electronic components</w:t>
      </w:r>
      <w:r w:rsidR="00FE00B3" w:rsidRPr="00CF4F06">
        <w:t>. In this approach</w:t>
      </w:r>
      <w:r w:rsidRPr="00CF4F06">
        <w:t xml:space="preserve"> the PC</w:t>
      </w:r>
      <w:r w:rsidR="00A24BDF" w:rsidRPr="00CF4F06">
        <w:t>B</w:t>
      </w:r>
      <w:r w:rsidR="00FE00B3" w:rsidRPr="00CF4F06">
        <w:t>s</w:t>
      </w:r>
      <w:r w:rsidRPr="00CF4F06">
        <w:t xml:space="preserve"> </w:t>
      </w:r>
      <w:r w:rsidR="009D79A2" w:rsidRPr="00CF4F06">
        <w:t>are</w:t>
      </w:r>
      <w:r w:rsidR="00483573" w:rsidRPr="00CF4F06">
        <w:t xml:space="preserve"> placed on a</w:t>
      </w:r>
      <w:r w:rsidRPr="00CF4F06">
        <w:t xml:space="preserve"> white sheet </w:t>
      </w:r>
      <w:r w:rsidR="00FE00B3" w:rsidRPr="00CF4F06">
        <w:t xml:space="preserve">and images are </w:t>
      </w:r>
      <w:r w:rsidR="009D79A2" w:rsidRPr="00CF4F06">
        <w:t>taken</w:t>
      </w:r>
      <w:r w:rsidR="00FE00B3" w:rsidRPr="00CF4F06">
        <w:t xml:space="preserve">, </w:t>
      </w:r>
      <w:r w:rsidR="009D79A2" w:rsidRPr="00CF4F06">
        <w:t>which</w:t>
      </w:r>
      <w:r w:rsidRPr="00CF4F06">
        <w:t xml:space="preserve"> result</w:t>
      </w:r>
      <w:r w:rsidR="00A24BDF" w:rsidRPr="00CF4F06">
        <w:t xml:space="preserve">s in a bright background. </w:t>
      </w:r>
      <w:r w:rsidR="009D79A2" w:rsidRPr="00CF4F06">
        <w:t>The</w:t>
      </w:r>
      <w:r w:rsidR="00A24BDF" w:rsidRPr="00CF4F06">
        <w:t xml:space="preserve"> process </w:t>
      </w:r>
      <w:r w:rsidR="00FE1AC9" w:rsidRPr="00CF4F06">
        <w:t xml:space="preserve">flow shown in </w:t>
      </w:r>
      <w:r w:rsidR="00FE1AC9" w:rsidRPr="00286FF8">
        <w:fldChar w:fldCharType="begin"/>
      </w:r>
      <w:r w:rsidR="00FE1AC9" w:rsidRPr="00CF4F06">
        <w:instrText xml:space="preserve"> REF _Ref405813682 \h </w:instrText>
      </w:r>
      <w:r w:rsidR="00FE1AC9" w:rsidRPr="00286FF8">
        <w:rPr>
          <w:rPrChange w:id="957" w:author="Chancerel, Perrine" w:date="2015-04-01T12:09:00Z">
            <w:rPr/>
          </w:rPrChange>
        </w:rPr>
        <w:fldChar w:fldCharType="separate"/>
      </w:r>
      <w:r w:rsidR="00344F4E" w:rsidRPr="00286FF8">
        <w:t xml:space="preserve">Figure </w:t>
      </w:r>
      <w:r w:rsidR="00344F4E" w:rsidRPr="006B43F4">
        <w:rPr>
          <w:noProof/>
        </w:rPr>
        <w:t>19</w:t>
      </w:r>
      <w:r w:rsidR="00FE1AC9" w:rsidRPr="00286FF8">
        <w:fldChar w:fldCharType="end"/>
      </w:r>
      <w:r w:rsidR="00FE1AC9" w:rsidRPr="00CF4F06">
        <w:t xml:space="preserve"> </w:t>
      </w:r>
      <w:r w:rsidR="00A24BDF" w:rsidRPr="00286FF8">
        <w:t xml:space="preserve">is applied. </w:t>
      </w:r>
    </w:p>
    <w:p w14:paraId="522963FE" w14:textId="77777777" w:rsidR="00FE1AC9" w:rsidRPr="00CF4F06" w:rsidRDefault="00FE1AC9" w:rsidP="00FE1AC9">
      <w:pPr>
        <w:keepNext/>
        <w:jc w:val="center"/>
      </w:pPr>
      <w:r w:rsidRPr="00F579C9">
        <w:rPr>
          <w:noProof/>
          <w:lang w:val="de-DE" w:eastAsia="de-DE"/>
        </w:rPr>
        <w:drawing>
          <wp:inline distT="0" distB="0" distL="0" distR="0" wp14:anchorId="54CE02F5" wp14:editId="7E5443DF">
            <wp:extent cx="2145530" cy="2397437"/>
            <wp:effectExtent l="0" t="0" r="7620" b="3175"/>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4536" cy="2418674"/>
                    </a:xfrm>
                    <a:prstGeom prst="rect">
                      <a:avLst/>
                    </a:prstGeom>
                    <a:noFill/>
                    <a:ln>
                      <a:noFill/>
                    </a:ln>
                  </pic:spPr>
                </pic:pic>
              </a:graphicData>
            </a:graphic>
          </wp:inline>
        </w:drawing>
      </w:r>
    </w:p>
    <w:p w14:paraId="18EDE337" w14:textId="77777777" w:rsidR="00FE1AC9" w:rsidRPr="00CF4F06" w:rsidRDefault="00FE1AC9" w:rsidP="00FE1AC9">
      <w:pPr>
        <w:pStyle w:val="Beschriftung"/>
        <w:jc w:val="center"/>
      </w:pPr>
      <w:bookmarkStart w:id="958" w:name="_Ref405813682"/>
      <w:bookmarkStart w:id="959" w:name="_Toc415436399"/>
      <w:r w:rsidRPr="006B43F4">
        <w:t xml:space="preserve">Figure </w:t>
      </w:r>
      <w:r w:rsidR="005E1750" w:rsidRPr="00E36537">
        <w:fldChar w:fldCharType="begin"/>
      </w:r>
      <w:r w:rsidR="005E1750" w:rsidRPr="00CF4F06">
        <w:instrText xml:space="preserve"> SEQ Figure \* ARABIC </w:instrText>
      </w:r>
      <w:r w:rsidR="005E1750" w:rsidRPr="00E36537">
        <w:rPr>
          <w:rPrChange w:id="960" w:author="Chancerel, Perrine" w:date="2015-04-01T12:09:00Z">
            <w:rPr>
              <w:noProof/>
            </w:rPr>
          </w:rPrChange>
        </w:rPr>
        <w:fldChar w:fldCharType="separate"/>
      </w:r>
      <w:r w:rsidR="00344F4E" w:rsidRPr="00CF4F06">
        <w:rPr>
          <w:noProof/>
        </w:rPr>
        <w:t>19</w:t>
      </w:r>
      <w:r w:rsidR="005E1750" w:rsidRPr="00E36537">
        <w:rPr>
          <w:noProof/>
        </w:rPr>
        <w:fldChar w:fldCharType="end"/>
      </w:r>
      <w:bookmarkEnd w:id="958"/>
      <w:r w:rsidRPr="00CF4F06">
        <w:t>: PCB board segmentation process flow</w:t>
      </w:r>
      <w:bookmarkEnd w:id="959"/>
    </w:p>
    <w:p w14:paraId="79326395" w14:textId="77777777" w:rsidR="0083411A" w:rsidRPr="00CF4F06" w:rsidRDefault="00A24BDF" w:rsidP="0083411A">
      <w:r w:rsidRPr="00CF4F06">
        <w:t xml:space="preserve">At first the minimum </w:t>
      </w:r>
      <w:r w:rsidR="009D79A2" w:rsidRPr="00CF4F06">
        <w:t xml:space="preserve">number </w:t>
      </w:r>
      <w:r w:rsidRPr="00CF4F06">
        <w:t xml:space="preserve">of background pixel is defined </w:t>
      </w:r>
      <w:r w:rsidR="009D79A2" w:rsidRPr="00CF4F06">
        <w:t>as</w:t>
      </w:r>
      <w:r w:rsidRPr="00CF4F06">
        <w:t xml:space="preserve"> 5% of the image pixel to not cut </w:t>
      </w:r>
      <w:r w:rsidR="009D79A2" w:rsidRPr="00CF4F06">
        <w:t>out</w:t>
      </w:r>
      <w:r w:rsidRPr="00CF4F06">
        <w:t xml:space="preserve"> white regions from the PCB board.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CF4F06" w14:paraId="3DC35900" w14:textId="77777777" w:rsidTr="000F5EC2">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CF4F06" w14:paraId="53D63093" w14:textId="77777777" w:rsidTr="00FE00B3">
              <w:tc>
                <w:tcPr>
                  <w:tcW w:w="8086" w:type="dxa"/>
                </w:tcPr>
                <w:p w14:paraId="1D234A96" w14:textId="77777777" w:rsidR="00A24BDF" w:rsidRPr="006B43F4"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14:paraId="6DF10EEB" w14:textId="77777777" w:rsidR="00A24BDF" w:rsidRPr="00286FF8" w:rsidRDefault="00A24BDF" w:rsidP="000F5EC2">
                  <w:r w:rsidRPr="00CF4F06">
                    <w:t>(</w:t>
                  </w:r>
                  <w:r w:rsidR="005E1750" w:rsidRPr="00286FF8">
                    <w:fldChar w:fldCharType="begin"/>
                  </w:r>
                  <w:r w:rsidR="005E1750" w:rsidRPr="00CF4F06">
                    <w:instrText xml:space="preserve"> SEQ Equation \* ARABIC </w:instrText>
                  </w:r>
                  <w:r w:rsidR="005E1750" w:rsidRPr="00286FF8">
                    <w:rPr>
                      <w:rPrChange w:id="961" w:author="Chancerel, Perrine" w:date="2015-04-01T12:09:00Z">
                        <w:rPr>
                          <w:noProof/>
                        </w:rPr>
                      </w:rPrChange>
                    </w:rPr>
                    <w:fldChar w:fldCharType="separate"/>
                  </w:r>
                  <w:r w:rsidR="00344F4E" w:rsidRPr="00286FF8">
                    <w:rPr>
                      <w:noProof/>
                    </w:rPr>
                    <w:t>50</w:t>
                  </w:r>
                  <w:r w:rsidR="005E1750" w:rsidRPr="00286FF8">
                    <w:rPr>
                      <w:noProof/>
                    </w:rPr>
                    <w:fldChar w:fldCharType="end"/>
                  </w:r>
                  <w:r w:rsidRPr="00CF4F06">
                    <w:t>)</w:t>
                  </w:r>
                </w:p>
              </w:tc>
            </w:tr>
          </w:tbl>
          <w:p w14:paraId="5B12641F" w14:textId="77777777" w:rsidR="00A24BDF" w:rsidRPr="00CF4F06" w:rsidRDefault="00A24BDF" w:rsidP="000F5EC2">
            <w:pPr>
              <w:rPr>
                <w:rFonts w:ascii="Calibri" w:eastAsia="Calibri" w:hAnsi="Calibri" w:cs="Times New Roman"/>
              </w:rPr>
            </w:pPr>
          </w:p>
        </w:tc>
        <w:tc>
          <w:tcPr>
            <w:tcW w:w="648" w:type="dxa"/>
          </w:tcPr>
          <w:p w14:paraId="6B97E89A" w14:textId="77777777" w:rsidR="00A24BDF" w:rsidRPr="00CF4F06" w:rsidRDefault="00A24BDF" w:rsidP="000F5EC2"/>
        </w:tc>
      </w:tr>
      <w:tr w:rsidR="00FE1AC9" w:rsidRPr="00CF4F06" w14:paraId="4A0EF9B7" w14:textId="77777777" w:rsidTr="000F5EC2">
        <w:tc>
          <w:tcPr>
            <w:tcW w:w="8928" w:type="dxa"/>
          </w:tcPr>
          <w:p w14:paraId="0A3A34FD" w14:textId="77777777" w:rsidR="00FE1AC9" w:rsidRPr="00CF4F06" w:rsidRDefault="00FE1AC9" w:rsidP="004F39FD">
            <w:pPr>
              <w:rPr>
                <w:rFonts w:ascii="Calibri" w:eastAsia="Calibri" w:hAnsi="Calibri" w:cs="Times New Roman"/>
              </w:rPr>
            </w:pPr>
          </w:p>
        </w:tc>
        <w:tc>
          <w:tcPr>
            <w:tcW w:w="648" w:type="dxa"/>
          </w:tcPr>
          <w:p w14:paraId="760F752B" w14:textId="77777777" w:rsidR="00FE1AC9" w:rsidRPr="00CF4F06" w:rsidRDefault="00FE1AC9" w:rsidP="000F5EC2"/>
        </w:tc>
      </w:tr>
    </w:tbl>
    <w:p w14:paraId="3B8ECE80" w14:textId="77777777" w:rsidR="00A24BDF" w:rsidRPr="00286FF8" w:rsidRDefault="009D79A2" w:rsidP="0083411A">
      <w:pPr>
        <w:rPr>
          <w:rFonts w:eastAsiaTheme="minorEastAsia"/>
        </w:rPr>
      </w:pPr>
      <w:r w:rsidRPr="00CF4F06">
        <w:t>Afterwards</w:t>
      </w:r>
      <w:r w:rsidR="00A24BDF" w:rsidRPr="00CF4F06">
        <w:t xml:space="preserve"> Otsu segmentation is applied, followed by a</w:t>
      </w:r>
      <w:r w:rsidR="004F39FD" w:rsidRPr="00CF4F06">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sidRPr="00286FF8">
        <w:rPr>
          <w:rFonts w:eastAsiaTheme="minorEastAsia"/>
        </w:rPr>
        <w:t>are cut off whereby all remaining regions are mainly PCB regions.</w:t>
      </w:r>
      <w:r w:rsidR="00FE00B3" w:rsidRPr="006B43F4">
        <w:rPr>
          <w:rFonts w:eastAsiaTheme="minorEastAsia"/>
        </w:rPr>
        <w:t xml:space="preserve"> An example f</w:t>
      </w:r>
      <w:r w:rsidR="00FE00B3" w:rsidRPr="00CF4F06">
        <w:rPr>
          <w:rFonts w:eastAsiaTheme="minorEastAsia"/>
        </w:rPr>
        <w:t xml:space="preserve">or the PCB board segmentation is shown in </w:t>
      </w:r>
      <w:r w:rsidR="00FE00B3" w:rsidRPr="00286FF8">
        <w:rPr>
          <w:rFonts w:eastAsiaTheme="minorEastAsia"/>
        </w:rPr>
        <w:fldChar w:fldCharType="begin"/>
      </w:r>
      <w:r w:rsidR="00FE00B3" w:rsidRPr="00CF4F06">
        <w:rPr>
          <w:rFonts w:eastAsiaTheme="minorEastAsia"/>
        </w:rPr>
        <w:instrText xml:space="preserve"> REF _Ref405910641 \h </w:instrText>
      </w:r>
      <w:r w:rsidR="00FE00B3" w:rsidRPr="00286FF8">
        <w:rPr>
          <w:rFonts w:eastAsiaTheme="minorEastAsia"/>
        </w:rPr>
      </w:r>
      <w:r w:rsidR="00FE00B3" w:rsidRPr="00286FF8">
        <w:rPr>
          <w:rFonts w:eastAsiaTheme="minorEastAsia"/>
          <w:rPrChange w:id="962" w:author="Chancerel, Perrine" w:date="2015-04-01T12:09:00Z">
            <w:rPr>
              <w:rFonts w:eastAsiaTheme="minorEastAsia"/>
            </w:rPr>
          </w:rPrChange>
        </w:rPr>
        <w:fldChar w:fldCharType="separate"/>
      </w:r>
      <w:r w:rsidR="00344F4E" w:rsidRPr="00286FF8">
        <w:t xml:space="preserve">Figure </w:t>
      </w:r>
      <w:r w:rsidR="00344F4E" w:rsidRPr="006B43F4">
        <w:rPr>
          <w:noProof/>
        </w:rPr>
        <w:t>20</w:t>
      </w:r>
      <w:r w:rsidR="00FE00B3" w:rsidRPr="00286FF8">
        <w:rPr>
          <w:rFonts w:eastAsiaTheme="minorEastAsia"/>
        </w:rPr>
        <w:fldChar w:fldCharType="end"/>
      </w:r>
      <w:r w:rsidR="00FE00B3" w:rsidRPr="00CF4F06">
        <w:rPr>
          <w:rFonts w:eastAsiaTheme="minorEastAsia"/>
        </w:rPr>
        <w:t xml:space="preserve">, </w:t>
      </w:r>
      <w:r w:rsidR="00FE00B3" w:rsidRPr="00286FF8">
        <w:rPr>
          <w:rFonts w:eastAsiaTheme="minorEastAsia"/>
        </w:rPr>
        <w:fldChar w:fldCharType="begin"/>
      </w:r>
      <w:r w:rsidR="00FE00B3" w:rsidRPr="00CF4F06">
        <w:rPr>
          <w:rFonts w:eastAsiaTheme="minorEastAsia"/>
        </w:rPr>
        <w:instrText xml:space="preserve"> REF _Ref413173389 \h </w:instrText>
      </w:r>
      <w:r w:rsidR="00FE00B3" w:rsidRPr="00286FF8">
        <w:rPr>
          <w:rFonts w:eastAsiaTheme="minorEastAsia"/>
        </w:rPr>
      </w:r>
      <w:r w:rsidR="00FE00B3" w:rsidRPr="00286FF8">
        <w:rPr>
          <w:rFonts w:eastAsiaTheme="minorEastAsia"/>
          <w:rPrChange w:id="963" w:author="Chancerel, Perrine" w:date="2015-04-01T12:09:00Z">
            <w:rPr>
              <w:rFonts w:eastAsiaTheme="minorEastAsia"/>
            </w:rPr>
          </w:rPrChange>
        </w:rPr>
        <w:fldChar w:fldCharType="separate"/>
      </w:r>
      <w:r w:rsidR="00344F4E" w:rsidRPr="00286FF8">
        <w:t xml:space="preserve">Figure </w:t>
      </w:r>
      <w:r w:rsidR="00344F4E" w:rsidRPr="006B43F4">
        <w:rPr>
          <w:noProof/>
        </w:rPr>
        <w:t>21</w:t>
      </w:r>
      <w:r w:rsidR="00FE00B3" w:rsidRPr="00286FF8">
        <w:rPr>
          <w:rFonts w:eastAsiaTheme="minorEastAsia"/>
        </w:rPr>
        <w:fldChar w:fldCharType="end"/>
      </w:r>
      <w:r w:rsidR="00FE00B3" w:rsidRPr="00CF4F06">
        <w:rPr>
          <w:rFonts w:eastAsiaTheme="minorEastAsia"/>
        </w:rPr>
        <w:t xml:space="preserve">, </w:t>
      </w:r>
      <w:r w:rsidR="00FE00B3" w:rsidRPr="00286FF8">
        <w:rPr>
          <w:rFonts w:eastAsiaTheme="minorEastAsia"/>
        </w:rPr>
        <w:fldChar w:fldCharType="begin"/>
      </w:r>
      <w:r w:rsidR="00FE00B3" w:rsidRPr="00CF4F06">
        <w:rPr>
          <w:rFonts w:eastAsiaTheme="minorEastAsia"/>
        </w:rPr>
        <w:instrText xml:space="preserve"> REF _Ref413173390 \h </w:instrText>
      </w:r>
      <w:r w:rsidR="00FE00B3" w:rsidRPr="00286FF8">
        <w:rPr>
          <w:rFonts w:eastAsiaTheme="minorEastAsia"/>
        </w:rPr>
      </w:r>
      <w:r w:rsidR="00FE00B3" w:rsidRPr="00286FF8">
        <w:rPr>
          <w:rFonts w:eastAsiaTheme="minorEastAsia"/>
          <w:rPrChange w:id="964" w:author="Chancerel, Perrine" w:date="2015-04-01T12:09:00Z">
            <w:rPr>
              <w:rFonts w:eastAsiaTheme="minorEastAsia"/>
            </w:rPr>
          </w:rPrChange>
        </w:rPr>
        <w:fldChar w:fldCharType="separate"/>
      </w:r>
      <w:r w:rsidR="00344F4E" w:rsidRPr="00286FF8">
        <w:t xml:space="preserve">Figure </w:t>
      </w:r>
      <w:r w:rsidR="00344F4E" w:rsidRPr="006B43F4">
        <w:rPr>
          <w:noProof/>
        </w:rPr>
        <w:t>22</w:t>
      </w:r>
      <w:r w:rsidR="00FE00B3" w:rsidRPr="00286FF8">
        <w:rPr>
          <w:rFonts w:eastAsiaTheme="minorEastAsia"/>
        </w:rPr>
        <w:fldChar w:fldCharType="end"/>
      </w:r>
      <w:r w:rsidR="00FE00B3" w:rsidRPr="00CF4F06">
        <w:rPr>
          <w:rFonts w:eastAsiaTheme="minorEastAsia"/>
        </w:rPr>
        <w:t xml:space="preserve">and </w:t>
      </w:r>
      <w:r w:rsidR="00FE00B3" w:rsidRPr="00286FF8">
        <w:rPr>
          <w:rFonts w:eastAsiaTheme="minorEastAsia"/>
        </w:rPr>
        <w:fldChar w:fldCharType="begin"/>
      </w:r>
      <w:r w:rsidR="00FE00B3" w:rsidRPr="00CF4F06">
        <w:rPr>
          <w:rFonts w:eastAsiaTheme="minorEastAsia"/>
        </w:rPr>
        <w:instrText xml:space="preserve"> REF _Ref413173391 \h </w:instrText>
      </w:r>
      <w:r w:rsidR="00FE00B3" w:rsidRPr="00286FF8">
        <w:rPr>
          <w:rFonts w:eastAsiaTheme="minorEastAsia"/>
        </w:rPr>
      </w:r>
      <w:r w:rsidR="00FE00B3" w:rsidRPr="00286FF8">
        <w:rPr>
          <w:rFonts w:eastAsiaTheme="minorEastAsia"/>
          <w:rPrChange w:id="965" w:author="Chancerel, Perrine" w:date="2015-04-01T12:09:00Z">
            <w:rPr>
              <w:rFonts w:eastAsiaTheme="minorEastAsia"/>
            </w:rPr>
          </w:rPrChange>
        </w:rPr>
        <w:fldChar w:fldCharType="separate"/>
      </w:r>
      <w:r w:rsidR="00344F4E" w:rsidRPr="00286FF8">
        <w:t xml:space="preserve">Figure </w:t>
      </w:r>
      <w:r w:rsidR="00344F4E" w:rsidRPr="006B43F4">
        <w:rPr>
          <w:noProof/>
        </w:rPr>
        <w:t>23</w:t>
      </w:r>
      <w:r w:rsidR="00FE00B3" w:rsidRPr="00286FF8">
        <w:rPr>
          <w:rFonts w:eastAsiaTheme="minorEastAsia"/>
        </w:rPr>
        <w:fldChar w:fldCharType="end"/>
      </w:r>
      <w:r w:rsidR="00FE00B3" w:rsidRPr="00CF4F06">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RPr="00CF4F06" w14:paraId="4A54E9DC" w14:textId="77777777" w:rsidTr="00AE63A0">
        <w:tc>
          <w:tcPr>
            <w:tcW w:w="4788" w:type="dxa"/>
          </w:tcPr>
          <w:p w14:paraId="7094E95A" w14:textId="77777777" w:rsidR="00EC62FC" w:rsidRPr="00CF4F06" w:rsidRDefault="00FE1AC9" w:rsidP="00EC62FC">
            <w:pPr>
              <w:keepNext/>
            </w:pPr>
            <w:r w:rsidRPr="00F579C9">
              <w:rPr>
                <w:rFonts w:eastAsiaTheme="minorEastAsia"/>
                <w:noProof/>
                <w:lang w:val="de-DE" w:eastAsia="de-DE"/>
              </w:rPr>
              <w:lastRenderedPageBreak/>
              <w:drawing>
                <wp:inline distT="0" distB="0" distL="0" distR="0" wp14:anchorId="01BCBE2C" wp14:editId="40D850B6">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14:paraId="1BC90E45" w14:textId="77777777" w:rsidR="00FE1AC9" w:rsidRPr="00CF4F06" w:rsidRDefault="00EC62FC" w:rsidP="00EC62FC">
            <w:pPr>
              <w:pStyle w:val="Beschriftung"/>
              <w:jc w:val="center"/>
              <w:rPr>
                <w:rFonts w:eastAsiaTheme="minorEastAsia"/>
              </w:rPr>
            </w:pPr>
            <w:bookmarkStart w:id="966" w:name="_Ref405910641"/>
            <w:bookmarkStart w:id="967" w:name="_Toc415436400"/>
            <w:r w:rsidRPr="00286FF8">
              <w:t xml:space="preserve">Figure </w:t>
            </w:r>
            <w:fldSimple w:instr=" SEQ Figure \* ARABIC ">
              <w:r w:rsidR="00344F4E" w:rsidRPr="00CF4F06">
                <w:rPr>
                  <w:noProof/>
                </w:rPr>
                <w:t>20</w:t>
              </w:r>
            </w:fldSimple>
            <w:bookmarkEnd w:id="966"/>
            <w:r w:rsidRPr="00CF4F06">
              <w:t>: Acquired PCB image</w:t>
            </w:r>
            <w:bookmarkEnd w:id="967"/>
          </w:p>
        </w:tc>
        <w:tc>
          <w:tcPr>
            <w:tcW w:w="4788" w:type="dxa"/>
          </w:tcPr>
          <w:p w14:paraId="0B352830" w14:textId="77777777" w:rsidR="00EC62FC" w:rsidRPr="00CF4F06" w:rsidRDefault="00FE1AC9" w:rsidP="00EC62FC">
            <w:pPr>
              <w:keepNext/>
            </w:pPr>
            <w:r w:rsidRPr="00F579C9">
              <w:rPr>
                <w:rFonts w:eastAsiaTheme="minorEastAsia"/>
                <w:noProof/>
                <w:lang w:val="de-DE" w:eastAsia="de-DE"/>
              </w:rPr>
              <w:drawing>
                <wp:inline distT="0" distB="0" distL="0" distR="0" wp14:anchorId="459D2ED6" wp14:editId="3A1A949F">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14:paraId="115378FB" w14:textId="77777777" w:rsidR="00FE1AC9" w:rsidRPr="00CF4F06" w:rsidRDefault="00EC62FC" w:rsidP="00EC62FC">
            <w:pPr>
              <w:pStyle w:val="Beschriftung"/>
              <w:jc w:val="center"/>
              <w:rPr>
                <w:rFonts w:eastAsiaTheme="minorEastAsia"/>
              </w:rPr>
            </w:pPr>
            <w:bookmarkStart w:id="968" w:name="_Ref413173389"/>
            <w:bookmarkStart w:id="969" w:name="_Toc415436401"/>
            <w:r w:rsidRPr="00286FF8">
              <w:t>Figur</w:t>
            </w:r>
            <w:r w:rsidRPr="006B43F4">
              <w:t xml:space="preserve">e </w:t>
            </w:r>
            <w:r w:rsidR="005E1750" w:rsidRPr="00E36537">
              <w:fldChar w:fldCharType="begin"/>
            </w:r>
            <w:r w:rsidR="005E1750" w:rsidRPr="00CF4F06">
              <w:instrText xml:space="preserve"> SEQ Figure \* ARABIC </w:instrText>
            </w:r>
            <w:r w:rsidR="005E1750" w:rsidRPr="00E36537">
              <w:rPr>
                <w:rPrChange w:id="970" w:author="Chancerel, Perrine" w:date="2015-04-01T12:09:00Z">
                  <w:rPr>
                    <w:noProof/>
                  </w:rPr>
                </w:rPrChange>
              </w:rPr>
              <w:fldChar w:fldCharType="separate"/>
            </w:r>
            <w:r w:rsidR="00344F4E" w:rsidRPr="00CF4F06">
              <w:rPr>
                <w:noProof/>
              </w:rPr>
              <w:t>21</w:t>
            </w:r>
            <w:r w:rsidR="005E1750" w:rsidRPr="00E36537">
              <w:rPr>
                <w:noProof/>
              </w:rPr>
              <w:fldChar w:fldCharType="end"/>
            </w:r>
            <w:bookmarkEnd w:id="968"/>
            <w:r w:rsidRPr="00CF4F06">
              <w:t>: Otsu segmentation</w:t>
            </w:r>
            <w:bookmarkEnd w:id="969"/>
          </w:p>
        </w:tc>
      </w:tr>
      <w:tr w:rsidR="00FE1AC9" w:rsidRPr="00CF4F06" w14:paraId="1B15A3F8" w14:textId="77777777" w:rsidTr="00AE63A0">
        <w:tc>
          <w:tcPr>
            <w:tcW w:w="4788" w:type="dxa"/>
          </w:tcPr>
          <w:p w14:paraId="369C6B00" w14:textId="77777777" w:rsidR="00EC62FC" w:rsidRPr="00CF4F06" w:rsidRDefault="00FE1AC9" w:rsidP="00EC62FC">
            <w:pPr>
              <w:keepNext/>
            </w:pPr>
            <w:r w:rsidRPr="00F579C9">
              <w:rPr>
                <w:rFonts w:eastAsiaTheme="minorEastAsia"/>
                <w:noProof/>
                <w:lang w:val="de-DE" w:eastAsia="de-DE"/>
              </w:rPr>
              <w:drawing>
                <wp:inline distT="0" distB="0" distL="0" distR="0" wp14:anchorId="28C4592D" wp14:editId="0F9DDCC8">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14:paraId="29C19CD1" w14:textId="77777777" w:rsidR="00FE1AC9" w:rsidRPr="00CF4F06" w:rsidRDefault="00EC62FC" w:rsidP="00EC62FC">
            <w:pPr>
              <w:pStyle w:val="Beschriftung"/>
              <w:jc w:val="center"/>
              <w:rPr>
                <w:rFonts w:eastAsiaTheme="minorEastAsia"/>
              </w:rPr>
            </w:pPr>
            <w:bookmarkStart w:id="971" w:name="_Ref413173390"/>
            <w:bookmarkStart w:id="972" w:name="_Toc415436402"/>
            <w:r w:rsidRPr="00286FF8">
              <w:t xml:space="preserve">Figure </w:t>
            </w:r>
            <w:fldSimple w:instr=" SEQ Figure \* ARABIC ">
              <w:r w:rsidR="00344F4E" w:rsidRPr="00CF4F06">
                <w:rPr>
                  <w:noProof/>
                </w:rPr>
                <w:t>22</w:t>
              </w:r>
            </w:fldSimple>
            <w:bookmarkEnd w:id="971"/>
            <w:r w:rsidRPr="00CF4F06">
              <w:t>: Morphological eroded image with 10x10 kernel</w:t>
            </w:r>
            <w:bookmarkEnd w:id="972"/>
          </w:p>
        </w:tc>
        <w:tc>
          <w:tcPr>
            <w:tcW w:w="4788" w:type="dxa"/>
          </w:tcPr>
          <w:p w14:paraId="03A9D226" w14:textId="77777777" w:rsidR="00EC62FC" w:rsidRPr="00CF4F06" w:rsidRDefault="00EC62FC" w:rsidP="00EC62FC">
            <w:pPr>
              <w:keepNext/>
            </w:pPr>
            <w:r w:rsidRPr="00F579C9">
              <w:rPr>
                <w:rFonts w:eastAsiaTheme="minorEastAsia"/>
                <w:noProof/>
                <w:lang w:val="de-DE" w:eastAsia="de-DE"/>
              </w:rPr>
              <w:drawing>
                <wp:inline distT="0" distB="0" distL="0" distR="0" wp14:anchorId="362B986F" wp14:editId="4183A182">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14:paraId="24EFB594" w14:textId="77777777" w:rsidR="00FE1AC9" w:rsidRPr="00CF4F06" w:rsidRDefault="00EC62FC" w:rsidP="00EC62FC">
            <w:pPr>
              <w:pStyle w:val="Beschriftung"/>
              <w:jc w:val="center"/>
              <w:rPr>
                <w:rFonts w:eastAsiaTheme="minorEastAsia"/>
              </w:rPr>
            </w:pPr>
            <w:bookmarkStart w:id="973" w:name="_Ref413173391"/>
            <w:bookmarkStart w:id="974" w:name="_Toc415436403"/>
            <w:r w:rsidRPr="00286FF8">
              <w:t xml:space="preserve">Figure </w:t>
            </w:r>
            <w:fldSimple w:instr=" SEQ Figure \* ARABIC ">
              <w:r w:rsidR="00344F4E" w:rsidRPr="00CF4F06">
                <w:rPr>
                  <w:noProof/>
                </w:rPr>
                <w:t>23</w:t>
              </w:r>
            </w:fldSimple>
            <w:bookmarkEnd w:id="973"/>
            <w:r w:rsidRPr="00CF4F06">
              <w:t>: Segmented PCB board image</w:t>
            </w:r>
            <w:bookmarkEnd w:id="974"/>
          </w:p>
        </w:tc>
      </w:tr>
    </w:tbl>
    <w:p w14:paraId="28401339" w14:textId="77777777" w:rsidR="00FE1AC9" w:rsidRPr="00CF4F06" w:rsidRDefault="00FE1AC9" w:rsidP="0083411A">
      <w:pPr>
        <w:rPr>
          <w:rFonts w:eastAsiaTheme="minorEastAsia"/>
        </w:rPr>
      </w:pPr>
    </w:p>
    <w:p w14:paraId="3D2E390A" w14:textId="77777777" w:rsidR="003F74AB" w:rsidRPr="00CF4F06" w:rsidRDefault="00A74A51" w:rsidP="00735ED3">
      <w:pPr>
        <w:pStyle w:val="berschrift3"/>
        <w:numPr>
          <w:ilvl w:val="2"/>
          <w:numId w:val="1"/>
        </w:numPr>
      </w:pPr>
      <w:bookmarkStart w:id="975" w:name="_Ref408144430"/>
      <w:bookmarkStart w:id="976" w:name="_Ref408144433"/>
      <w:bookmarkStart w:id="977" w:name="_Ref408154273"/>
      <w:bookmarkStart w:id="978" w:name="_Toc415436313"/>
      <w:r w:rsidRPr="00CF4F06">
        <w:t>Color</w:t>
      </w:r>
      <w:r w:rsidR="003F74AB" w:rsidRPr="00CF4F06">
        <w:t xml:space="preserve"> based </w:t>
      </w:r>
      <w:r w:rsidR="0035145E" w:rsidRPr="00CF4F06">
        <w:t>PCB surface</w:t>
      </w:r>
      <w:r w:rsidR="003F74AB" w:rsidRPr="00CF4F06">
        <w:t xml:space="preserve"> detection</w:t>
      </w:r>
      <w:bookmarkEnd w:id="975"/>
      <w:bookmarkEnd w:id="976"/>
      <w:bookmarkEnd w:id="977"/>
      <w:bookmarkEnd w:id="978"/>
    </w:p>
    <w:p w14:paraId="314F0B7A" w14:textId="77777777" w:rsidR="00DB638E" w:rsidRPr="00CF4F06" w:rsidRDefault="00130BD5" w:rsidP="0083411A">
      <w:r w:rsidRPr="00CF4F06">
        <w:t xml:space="preserve">To </w:t>
      </w:r>
      <w:r w:rsidR="00A94C67" w:rsidRPr="00CF4F06">
        <w:t>classify</w:t>
      </w:r>
      <w:r w:rsidRPr="00CF4F06">
        <w:t xml:space="preserve"> a</w:t>
      </w:r>
      <w:r w:rsidR="00A94C67" w:rsidRPr="00CF4F06">
        <w:t>n</w:t>
      </w:r>
      <w:r w:rsidRPr="00CF4F06">
        <w:t xml:space="preserve"> electronic </w:t>
      </w:r>
      <w:r w:rsidR="0035145E" w:rsidRPr="00CF4F06">
        <w:t xml:space="preserve">component it is necessary to know </w:t>
      </w:r>
      <w:r w:rsidR="009D79A2" w:rsidRPr="00CF4F06">
        <w:t>its</w:t>
      </w:r>
      <w:r w:rsidR="0035145E" w:rsidRPr="00CF4F06">
        <w:t xml:space="preserve"> position on the PCB board. One possib</w:t>
      </w:r>
      <w:r w:rsidR="009D79A2" w:rsidRPr="00CF4F06">
        <w:t>le</w:t>
      </w:r>
      <w:r w:rsidR="0035145E" w:rsidRPr="00CF4F06">
        <w:t xml:space="preserve"> process step is the segmentation of the PCB surface based on the color and distribution of the surface pixel</w:t>
      </w:r>
      <w:r w:rsidR="009D79A2" w:rsidRPr="00CF4F06">
        <w:t>s</w:t>
      </w:r>
      <w:r w:rsidR="0035145E" w:rsidRPr="00CF4F06">
        <w:t xml:space="preserve"> </w:t>
      </w:r>
      <w:r w:rsidR="009D79A2" w:rsidRPr="00CF4F06">
        <w:t>across</w:t>
      </w:r>
      <w:r w:rsidR="0035145E" w:rsidRPr="00CF4F06">
        <w:t xml:space="preserve"> the PCB image. </w:t>
      </w:r>
    </w:p>
    <w:p w14:paraId="40780ECD" w14:textId="77777777" w:rsidR="00DB638E" w:rsidRPr="00CF4F06" w:rsidRDefault="00DB638E" w:rsidP="00DB638E">
      <w:r w:rsidRPr="00CF4F06">
        <w:t xml:space="preserve">This approach is based on the following assumption of PCB surfaces: </w:t>
      </w:r>
    </w:p>
    <w:p w14:paraId="58DCB340" w14:textId="77777777" w:rsidR="00DB638E" w:rsidRPr="00CF4F06" w:rsidRDefault="00DB638E" w:rsidP="00883132">
      <w:pPr>
        <w:pStyle w:val="Listenabsatz"/>
        <w:numPr>
          <w:ilvl w:val="0"/>
          <w:numId w:val="3"/>
        </w:numPr>
      </w:pPr>
      <w:r w:rsidRPr="00CF4F06">
        <w:t xml:space="preserve">Most PCB surfaces have striking colors compared to the color of the electronic components or PCB markings. That results in </w:t>
      </w:r>
      <w:r w:rsidR="009D79A2" w:rsidRPr="00CF4F06">
        <w:t>a</w:t>
      </w:r>
      <w:r w:rsidRPr="00CF4F06">
        <w:t xml:space="preserve"> mostly colored isolating protection lacquer</w:t>
      </w:r>
      <w:r w:rsidR="009D79A2" w:rsidRPr="00CF4F06">
        <w:t>. Frequently</w:t>
      </w:r>
      <w:r w:rsidRPr="00CF4F06">
        <w:t xml:space="preserve"> used colors are green, blue, orange</w:t>
      </w:r>
      <w:r w:rsidR="009D79A2" w:rsidRPr="00CF4F06">
        <w:t xml:space="preserve"> and</w:t>
      </w:r>
      <w:r w:rsidRPr="00CF4F06">
        <w:t xml:space="preserve"> red</w:t>
      </w:r>
      <w:r w:rsidR="009D79A2" w:rsidRPr="00CF4F06">
        <w:t>.</w:t>
      </w:r>
      <w:r w:rsidRPr="00CF4F06">
        <w:t xml:space="preserve"> </w:t>
      </w:r>
    </w:p>
    <w:p w14:paraId="25D583DB" w14:textId="77777777" w:rsidR="00DB638E" w:rsidRPr="00CF4F06" w:rsidRDefault="00DB638E" w:rsidP="00883132">
      <w:pPr>
        <w:pStyle w:val="Listenabsatz"/>
        <w:numPr>
          <w:ilvl w:val="0"/>
          <w:numId w:val="3"/>
        </w:numPr>
      </w:pPr>
      <w:r w:rsidRPr="00CF4F06">
        <w:lastRenderedPageBreak/>
        <w:t>The number of surface pixel cluster</w:t>
      </w:r>
      <w:r w:rsidR="009D79A2" w:rsidRPr="00CF4F06">
        <w:t>s</w:t>
      </w:r>
      <w:r w:rsidRPr="00CF4F06">
        <w:t xml:space="preserve"> is high compared to other pixel clusters ca</w:t>
      </w:r>
      <w:r w:rsidR="00FE00B3" w:rsidRPr="00CF4F06">
        <w:t>u</w:t>
      </w:r>
      <w:r w:rsidRPr="00CF4F06">
        <w:t xml:space="preserve">sed </w:t>
      </w:r>
      <w:r w:rsidR="00FE00B3" w:rsidRPr="00CF4F06">
        <w:t>by</w:t>
      </w:r>
      <w:r w:rsidRPr="00CF4F06">
        <w:t xml:space="preserve"> mostly large surface area</w:t>
      </w:r>
      <w:r w:rsidR="009D79A2" w:rsidRPr="00CF4F06">
        <w:t>s</w:t>
      </w:r>
      <w:r w:rsidRPr="00CF4F06">
        <w:t xml:space="preserve"> compared to individual components</w:t>
      </w:r>
      <w:r w:rsidR="009D79A2" w:rsidRPr="00CF4F06">
        <w:t>.</w:t>
      </w:r>
    </w:p>
    <w:p w14:paraId="0B3027BA" w14:textId="77777777" w:rsidR="00DB638E" w:rsidRPr="00CF4F06" w:rsidRDefault="009D79A2" w:rsidP="00883132">
      <w:pPr>
        <w:pStyle w:val="Listenabsatz"/>
        <w:numPr>
          <w:ilvl w:val="0"/>
          <w:numId w:val="3"/>
        </w:numPr>
      </w:pPr>
      <w:r w:rsidRPr="00CF4F06">
        <w:t xml:space="preserve">In the majority of cases, surface pixels form </w:t>
      </w:r>
      <w:r w:rsidR="00DB638E" w:rsidRPr="00CF4F06">
        <w:t xml:space="preserve">large </w:t>
      </w:r>
      <w:r w:rsidR="00FE00B3" w:rsidRPr="00CF4F06">
        <w:t xml:space="preserve">connected </w:t>
      </w:r>
      <w:r w:rsidR="00DB638E" w:rsidRPr="00CF4F06">
        <w:t xml:space="preserve">areas </w:t>
      </w:r>
      <w:r w:rsidRPr="00CF4F06">
        <w:t>on</w:t>
      </w:r>
      <w:r w:rsidR="00DB638E" w:rsidRPr="00CF4F06">
        <w:t xml:space="preserve"> the PCB surface</w:t>
      </w:r>
      <w:r w:rsidRPr="00CF4F06">
        <w:t>,</w:t>
      </w:r>
      <w:r w:rsidR="00DB638E" w:rsidRPr="00CF4F06">
        <w:t xml:space="preserve"> </w:t>
      </w:r>
      <w:r w:rsidRPr="00CF4F06">
        <w:t>which</w:t>
      </w:r>
      <w:r w:rsidR="00DB638E" w:rsidRPr="00CF4F06">
        <w:t xml:space="preserve"> results in a small number of segment blobs compared to other clusters</w:t>
      </w:r>
      <w:r w:rsidRPr="00CF4F06">
        <w:t>.</w:t>
      </w:r>
    </w:p>
    <w:p w14:paraId="5170C2C4" w14:textId="77777777" w:rsidR="00DB638E" w:rsidRPr="00CF4F06" w:rsidRDefault="009D79A2" w:rsidP="0083411A">
      <w:pPr>
        <w:pStyle w:val="Listenabsatz"/>
        <w:numPr>
          <w:ilvl w:val="0"/>
          <w:numId w:val="3"/>
        </w:numPr>
      </w:pPr>
      <w:r w:rsidRPr="00CF4F06">
        <w:t>Usually,</w:t>
      </w:r>
      <w:r w:rsidR="00DB638E" w:rsidRPr="00CF4F06">
        <w:t xml:space="preserve"> surface segments form contiguous areas </w:t>
      </w:r>
      <w:r w:rsidR="003527E4" w:rsidRPr="00CF4F06">
        <w:t>which results in a smaller</w:t>
      </w:r>
      <w:r w:rsidR="00DB638E" w:rsidRPr="00CF4F06">
        <w:t xml:space="preserve"> number of edge pixels </w:t>
      </w:r>
      <w:r w:rsidR="003527E4" w:rsidRPr="00CF4F06">
        <w:t xml:space="preserve">than for </w:t>
      </w:r>
      <w:r w:rsidR="00DB638E" w:rsidRPr="00CF4F06">
        <w:t>other segment clusters</w:t>
      </w:r>
      <w:r w:rsidR="003527E4" w:rsidRPr="00CF4F06">
        <w:t>.</w:t>
      </w:r>
    </w:p>
    <w:p w14:paraId="6DECBBE2" w14:textId="77777777" w:rsidR="00833320" w:rsidRPr="00CF4F06" w:rsidRDefault="00390981" w:rsidP="0083411A">
      <w:r w:rsidRPr="00CF4F06">
        <w:t>The process</w:t>
      </w:r>
      <w:r w:rsidR="00B16B91" w:rsidRPr="00CF4F06">
        <w:t xml:space="preserve"> flow</w:t>
      </w:r>
      <w:r w:rsidRPr="00CF4F06">
        <w:t xml:space="preserve"> is shown in</w:t>
      </w:r>
      <w:r w:rsidR="00B16B91" w:rsidRPr="00CF4F06">
        <w:t xml:space="preserve"> </w:t>
      </w:r>
      <w:r w:rsidR="00B16B91" w:rsidRPr="006B43F4">
        <w:fldChar w:fldCharType="begin"/>
      </w:r>
      <w:r w:rsidR="00B16B91" w:rsidRPr="00CF4F06">
        <w:instrText xml:space="preserve"> REF _Ref405823416 \h </w:instrText>
      </w:r>
      <w:r w:rsidR="00B16B91" w:rsidRPr="006B43F4">
        <w:rPr>
          <w:rPrChange w:id="979" w:author="Chancerel, Perrine" w:date="2015-04-01T12:09:00Z">
            <w:rPr/>
          </w:rPrChange>
        </w:rPr>
        <w:fldChar w:fldCharType="separate"/>
      </w:r>
      <w:r w:rsidR="00344F4E" w:rsidRPr="006B43F4">
        <w:t xml:space="preserve">Figure </w:t>
      </w:r>
      <w:r w:rsidR="00344F4E" w:rsidRPr="00CF4F06">
        <w:rPr>
          <w:noProof/>
        </w:rPr>
        <w:t>24</w:t>
      </w:r>
      <w:r w:rsidR="00B16B91" w:rsidRPr="006B43F4">
        <w:fldChar w:fldCharType="end"/>
      </w:r>
      <w:r w:rsidRPr="00CF4F06">
        <w:t>.</w:t>
      </w:r>
      <w:r w:rsidR="00B16B91" w:rsidRPr="006B43F4">
        <w:t xml:space="preserve"> </w:t>
      </w:r>
    </w:p>
    <w:p w14:paraId="2DF0AF69" w14:textId="77777777" w:rsidR="00833320" w:rsidRPr="00CF4F06" w:rsidRDefault="00833320" w:rsidP="00833320">
      <w:pPr>
        <w:keepNext/>
        <w:jc w:val="center"/>
      </w:pPr>
      <w:r w:rsidRPr="00F579C9">
        <w:rPr>
          <w:noProof/>
          <w:lang w:val="de-DE" w:eastAsia="de-DE"/>
        </w:rPr>
        <w:drawing>
          <wp:inline distT="0" distB="0" distL="0" distR="0" wp14:anchorId="71D7C121" wp14:editId="7D190512">
            <wp:extent cx="3140015" cy="5661172"/>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63944" cy="5704314"/>
                    </a:xfrm>
                    <a:prstGeom prst="rect">
                      <a:avLst/>
                    </a:prstGeom>
                  </pic:spPr>
                </pic:pic>
              </a:graphicData>
            </a:graphic>
          </wp:inline>
        </w:drawing>
      </w:r>
    </w:p>
    <w:p w14:paraId="05860E9D" w14:textId="77777777" w:rsidR="00833320" w:rsidRPr="00CF4F06" w:rsidRDefault="00833320" w:rsidP="00833320">
      <w:pPr>
        <w:pStyle w:val="Beschriftung"/>
        <w:jc w:val="center"/>
      </w:pPr>
      <w:bookmarkStart w:id="980" w:name="_Ref405823416"/>
      <w:bookmarkStart w:id="981" w:name="_Toc415436404"/>
      <w:r w:rsidRPr="006B43F4">
        <w:t xml:space="preserve">Figure </w:t>
      </w:r>
      <w:r w:rsidR="005E1750" w:rsidRPr="00E36537">
        <w:fldChar w:fldCharType="begin"/>
      </w:r>
      <w:r w:rsidR="005E1750" w:rsidRPr="00CF4F06">
        <w:instrText xml:space="preserve"> SEQ Figure \* ARABIC </w:instrText>
      </w:r>
      <w:r w:rsidR="005E1750" w:rsidRPr="00E36537">
        <w:rPr>
          <w:rPrChange w:id="982" w:author="Chancerel, Perrine" w:date="2015-04-01T12:09:00Z">
            <w:rPr>
              <w:noProof/>
            </w:rPr>
          </w:rPrChange>
        </w:rPr>
        <w:fldChar w:fldCharType="separate"/>
      </w:r>
      <w:r w:rsidR="00344F4E" w:rsidRPr="00CF4F06">
        <w:rPr>
          <w:noProof/>
        </w:rPr>
        <w:t>24</w:t>
      </w:r>
      <w:r w:rsidR="005E1750" w:rsidRPr="00E36537">
        <w:rPr>
          <w:noProof/>
        </w:rPr>
        <w:fldChar w:fldCharType="end"/>
      </w:r>
      <w:bookmarkEnd w:id="980"/>
      <w:r w:rsidRPr="00CF4F06">
        <w:t>: PCB surface segmentation process flow</w:t>
      </w:r>
      <w:bookmarkEnd w:id="981"/>
    </w:p>
    <w:p w14:paraId="02EB4ABF" w14:textId="77777777" w:rsidR="00A563B6" w:rsidRPr="00CF4F06" w:rsidRDefault="00C56FE4" w:rsidP="0083411A">
      <w:pPr>
        <w:rPr>
          <w:rFonts w:eastAsiaTheme="minorEastAsia"/>
        </w:rPr>
      </w:pPr>
      <w:r w:rsidRPr="00CF4F06">
        <w:lastRenderedPageBreak/>
        <w:t xml:space="preserve">The image is scaled to a </w:t>
      </w:r>
      <w:r w:rsidR="00450C45" w:rsidRPr="00CF4F06">
        <w:t xml:space="preserve">lower </w:t>
      </w:r>
      <w:r w:rsidRPr="00CF4F06">
        <w:t xml:space="preserve">resolution of </w:t>
      </w:r>
      <m:oMath>
        <m:r>
          <w:rPr>
            <w:rFonts w:ascii="Cambria Math" w:hAnsi="Cambria Math"/>
          </w:rPr>
          <m:t>5 ppmm</m:t>
        </m:r>
        <m:r>
          <w:rPr>
            <w:rFonts w:ascii="Cambria Math" w:eastAsiaTheme="minorEastAsia" w:hAnsi="Cambria Math"/>
          </w:rPr>
          <m:t xml:space="preserve"> </m:t>
        </m:r>
      </m:oMath>
      <w:r w:rsidRPr="00CF4F06">
        <w:rPr>
          <w:rFonts w:eastAsiaTheme="minorEastAsia"/>
        </w:rPr>
        <w:t xml:space="preserve">to speed up the PCB surface detection process. </w:t>
      </w:r>
      <w:r w:rsidR="002121B5" w:rsidRPr="00CF4F06">
        <w:rPr>
          <w:rFonts w:eastAsiaTheme="minorEastAsia"/>
        </w:rPr>
        <w:t>In the second process step a region growing approach is used to divide the image in regions with similar color</w:t>
      </w:r>
      <w:r w:rsidR="00450C45" w:rsidRPr="00CF4F06">
        <w:rPr>
          <w:rFonts w:eastAsiaTheme="minorEastAsia"/>
        </w:rPr>
        <w:t>s</w:t>
      </w:r>
      <w:r w:rsidR="002121B5" w:rsidRPr="00CF4F06">
        <w:rPr>
          <w:rFonts w:eastAsiaTheme="minorEastAsia"/>
        </w:rPr>
        <w:t>. The seed points of the region growing algorithm are chosen randomly</w:t>
      </w:r>
      <w:r w:rsidR="00450C45" w:rsidRPr="00CF4F06">
        <w:rPr>
          <w:rFonts w:eastAsiaTheme="minorEastAsia"/>
        </w:rPr>
        <w:t>,</w:t>
      </w:r>
      <w:r w:rsidR="002121B5" w:rsidRPr="00CF4F06">
        <w:rPr>
          <w:rFonts w:eastAsiaTheme="minorEastAsia"/>
        </w:rPr>
        <w:t xml:space="preserve"> </w:t>
      </w:r>
      <w:r w:rsidR="00450C45" w:rsidRPr="00CF4F06">
        <w:rPr>
          <w:rFonts w:eastAsiaTheme="minorEastAsia"/>
        </w:rPr>
        <w:t xml:space="preserve">requiring </w:t>
      </w:r>
      <w:r w:rsidR="0019119A" w:rsidRPr="00CF4F06">
        <w:rPr>
          <w:rFonts w:eastAsiaTheme="minorEastAsia"/>
        </w:rPr>
        <w:t>the seed point</w:t>
      </w:r>
      <w:r w:rsidR="000F5EC2" w:rsidRPr="00CF4F06">
        <w:rPr>
          <w:rFonts w:eastAsiaTheme="minorEastAsia"/>
        </w:rPr>
        <w:t>s</w:t>
      </w:r>
      <w:r w:rsidR="0019119A" w:rsidRPr="00CF4F06">
        <w:rPr>
          <w:rFonts w:eastAsiaTheme="minorEastAsia"/>
        </w:rPr>
        <w:t xml:space="preserve"> </w:t>
      </w:r>
      <w:r w:rsidR="00450C45" w:rsidRPr="00CF4F06">
        <w:rPr>
          <w:rFonts w:eastAsiaTheme="minorEastAsia"/>
        </w:rPr>
        <w:t>to be</w:t>
      </w:r>
      <w:r w:rsidR="0019119A" w:rsidRPr="00CF4F06">
        <w:rPr>
          <w:rFonts w:eastAsiaTheme="minorEastAsia"/>
        </w:rPr>
        <w:t xml:space="preserve"> placed in the non-segmented image region. The criterion to stop the growing process of a seed point </w:t>
      </w:r>
      <w:r w:rsidR="00450C45" w:rsidRPr="00CF4F06">
        <w:rPr>
          <w:rFonts w:eastAsiaTheme="minorEastAsia"/>
        </w:rPr>
        <w:t xml:space="preserve">is a </w:t>
      </w:r>
      <w:r w:rsidR="0019119A" w:rsidRPr="00CF4F06">
        <w:rPr>
          <w:rFonts w:eastAsiaTheme="minorEastAsia"/>
        </w:rPr>
        <w:t>similarity threshold value</w:t>
      </w:r>
      <w:r w:rsidR="00450C45" w:rsidRPr="00CF4F06">
        <w:rPr>
          <w:rFonts w:eastAsiaTheme="minorEastAsia"/>
        </w:rPr>
        <w:t>,</w:t>
      </w:r>
      <w:r w:rsidR="0019119A" w:rsidRPr="00CF4F06">
        <w:rPr>
          <w:rFonts w:eastAsiaTheme="minorEastAsia"/>
        </w:rPr>
        <w:t xml:space="preserve"> </w:t>
      </w:r>
      <w:r w:rsidR="00450C45" w:rsidRPr="00CF4F06">
        <w:rPr>
          <w:rFonts w:eastAsiaTheme="minorEastAsia"/>
        </w:rPr>
        <w:t xml:space="preserve">represented by the </w:t>
      </w:r>
      <w:r w:rsidR="0019119A" w:rsidRPr="00CF4F06">
        <w:rPr>
          <w:rFonts w:eastAsiaTheme="minorEastAsia"/>
        </w:rPr>
        <w:t xml:space="preserve">Euclidian distance between the </w:t>
      </w:r>
      <w:r w:rsidR="00720D03" w:rsidRPr="00CF4F06">
        <w:rPr>
          <w:rFonts w:eastAsiaTheme="minorEastAsia"/>
        </w:rPr>
        <w:t xml:space="preserve">normalized </w:t>
      </w:r>
      <w:r w:rsidR="0019119A" w:rsidRPr="00CF4F06">
        <w:rPr>
          <w:rFonts w:eastAsiaTheme="minorEastAsia"/>
        </w:rPr>
        <w:t xml:space="preserve">color of the neighboring pixel and the average </w:t>
      </w:r>
      <w:r w:rsidR="00720D03" w:rsidRPr="00CF4F06">
        <w:rPr>
          <w:rFonts w:eastAsiaTheme="minorEastAsia"/>
        </w:rPr>
        <w:t xml:space="preserve">normalized </w:t>
      </w:r>
      <w:r w:rsidR="0019119A" w:rsidRPr="00CF4F06">
        <w:rPr>
          <w:rFonts w:eastAsiaTheme="minorEastAsia"/>
        </w:rPr>
        <w:t xml:space="preserve">color of the region. </w:t>
      </w:r>
      <w:r w:rsidR="00450C45" w:rsidRPr="00CF4F06">
        <w:rPr>
          <w:rFonts w:eastAsiaTheme="minorEastAsia"/>
        </w:rPr>
        <w:t>If</w:t>
      </w:r>
      <w:r w:rsidR="0019119A" w:rsidRPr="00CF4F06">
        <w:rPr>
          <w:rFonts w:eastAsiaTheme="minorEastAsia"/>
        </w:rPr>
        <w:t xml:space="preserve"> the distance </w:t>
      </w:r>
      <w:r w:rsidR="00450C45" w:rsidRPr="00CF4F06">
        <w:rPr>
          <w:rFonts w:eastAsiaTheme="minorEastAsia"/>
        </w:rPr>
        <w:t xml:space="preserve">exceeds </w:t>
      </w:r>
      <w:r w:rsidR="0019119A" w:rsidRPr="00CF4F06">
        <w:rPr>
          <w:rFonts w:eastAsiaTheme="minorEastAsia"/>
        </w:rPr>
        <w:t>a distance threshold value of 0.2</w:t>
      </w:r>
      <w:r w:rsidR="00FE00B3" w:rsidRPr="00CF4F06">
        <w:rPr>
          <w:rFonts w:eastAsiaTheme="minorEastAsia"/>
        </w:rPr>
        <w:t>,</w:t>
      </w:r>
      <w:r w:rsidR="0019119A" w:rsidRPr="00CF4F06">
        <w:rPr>
          <w:rFonts w:eastAsiaTheme="minorEastAsia"/>
        </w:rPr>
        <w:t xml:space="preserve"> the neighboring pixel </w:t>
      </w:r>
      <w:r w:rsidR="00230E95" w:rsidRPr="00CF4F06">
        <w:rPr>
          <w:rFonts w:eastAsiaTheme="minorEastAsia"/>
        </w:rPr>
        <w:t xml:space="preserve">will not be considered as a region pixel. The growing process of a seed point stops if no neighboring </w:t>
      </w:r>
      <w:r w:rsidR="00450C45" w:rsidRPr="00CF4F06">
        <w:rPr>
          <w:rFonts w:eastAsiaTheme="minorEastAsia"/>
        </w:rPr>
        <w:t xml:space="preserve">pixel </w:t>
      </w:r>
      <w:r w:rsidR="00230E95" w:rsidRPr="00CF4F06">
        <w:rPr>
          <w:rFonts w:eastAsiaTheme="minorEastAsia"/>
        </w:rPr>
        <w:t xml:space="preserve">is considered </w:t>
      </w:r>
      <w:r w:rsidR="00450C45" w:rsidRPr="00CF4F06">
        <w:rPr>
          <w:rFonts w:eastAsiaTheme="minorEastAsia"/>
        </w:rPr>
        <w:t>to be part of</w:t>
      </w:r>
      <w:r w:rsidR="00230E95" w:rsidRPr="00CF4F06">
        <w:rPr>
          <w:rFonts w:eastAsiaTheme="minorEastAsia"/>
        </w:rPr>
        <w:t xml:space="preserve"> the region. The region growing process is </w:t>
      </w:r>
      <w:r w:rsidR="0049494A" w:rsidRPr="00CF4F06">
        <w:t xml:space="preserve">specified </w:t>
      </w:r>
      <w:r w:rsidR="00230E95" w:rsidRPr="00CF4F06">
        <w:rPr>
          <w:rFonts w:eastAsiaTheme="minorEastAsia"/>
        </w:rPr>
        <w:t xml:space="preserve">in chapter </w:t>
      </w:r>
      <w:r w:rsidR="00230E95" w:rsidRPr="00286FF8">
        <w:rPr>
          <w:rFonts w:eastAsiaTheme="minorEastAsia"/>
        </w:rPr>
        <w:fldChar w:fldCharType="begin"/>
      </w:r>
      <w:r w:rsidR="00230E95" w:rsidRPr="00CF4F06">
        <w:rPr>
          <w:rFonts w:eastAsiaTheme="minorEastAsia"/>
        </w:rPr>
        <w:instrText xml:space="preserve"> REF _Ref405825861 \r \h </w:instrText>
      </w:r>
      <w:r w:rsidR="00230E95" w:rsidRPr="00286FF8">
        <w:rPr>
          <w:rFonts w:eastAsiaTheme="minorEastAsia"/>
        </w:rPr>
      </w:r>
      <w:r w:rsidR="00230E95" w:rsidRPr="00286FF8">
        <w:rPr>
          <w:rFonts w:eastAsiaTheme="minorEastAsia"/>
          <w:rPrChange w:id="983" w:author="Chancerel, Perrine" w:date="2015-04-01T12:09:00Z">
            <w:rPr>
              <w:rFonts w:eastAsiaTheme="minorEastAsia"/>
            </w:rPr>
          </w:rPrChange>
        </w:rPr>
        <w:fldChar w:fldCharType="separate"/>
      </w:r>
      <w:r w:rsidR="00344F4E" w:rsidRPr="00286FF8">
        <w:rPr>
          <w:rFonts w:eastAsiaTheme="minorEastAsia"/>
        </w:rPr>
        <w:t>0</w:t>
      </w:r>
      <w:r w:rsidR="00230E95" w:rsidRPr="00286FF8">
        <w:rPr>
          <w:rFonts w:eastAsiaTheme="minorEastAsia"/>
        </w:rPr>
        <w:fldChar w:fldCharType="end"/>
      </w:r>
      <w:r w:rsidR="00230E95" w:rsidRPr="00CF4F06">
        <w:rPr>
          <w:rFonts w:eastAsiaTheme="minorEastAsia"/>
        </w:rPr>
        <w:t>. After</w:t>
      </w:r>
      <w:r w:rsidR="000F63B5" w:rsidRPr="00286FF8">
        <w:rPr>
          <w:rFonts w:eastAsiaTheme="minorEastAsia"/>
        </w:rPr>
        <w:t xml:space="preserve"> segmenting a region, all non-segmented</w:t>
      </w:r>
      <w:r w:rsidR="003C4C78" w:rsidRPr="006B43F4">
        <w:rPr>
          <w:rFonts w:eastAsiaTheme="minorEastAsia"/>
        </w:rPr>
        <w:t xml:space="preserve"> reg</w:t>
      </w:r>
      <w:r w:rsidR="003C4C78" w:rsidRPr="00CF4F06">
        <w:rPr>
          <w:rFonts w:eastAsiaTheme="minorEastAsia"/>
        </w:rPr>
        <w:t>ions</w:t>
      </w:r>
      <w:r w:rsidR="000F63B5" w:rsidRPr="00CF4F06">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sidRPr="00CF4F06">
        <w:rPr>
          <w:rFonts w:eastAsiaTheme="minorEastAsia"/>
        </w:rPr>
        <w:t xml:space="preserve"> are r</w:t>
      </w:r>
      <w:r w:rsidR="008F6E17" w:rsidRPr="00286FF8">
        <w:rPr>
          <w:rFonts w:eastAsiaTheme="minorEastAsia"/>
        </w:rPr>
        <w:t>emoved from the non-segmented region to speed up the process.</w:t>
      </w:r>
      <w:r w:rsidR="003C4C78" w:rsidRPr="006B43F4">
        <w:rPr>
          <w:rFonts w:eastAsiaTheme="minorEastAsia"/>
        </w:rPr>
        <w:t xml:space="preserve"> If there non-segmented regions</w:t>
      </w:r>
      <w:r w:rsidR="00450C45" w:rsidRPr="00CF4F06">
        <w:rPr>
          <w:rFonts w:eastAsiaTheme="minorEastAsia"/>
        </w:rPr>
        <w:t xml:space="preserve"> still exist</w:t>
      </w:r>
      <w:r w:rsidR="003C4C78" w:rsidRPr="00CF4F06">
        <w:rPr>
          <w:rFonts w:eastAsiaTheme="minorEastAsia"/>
        </w:rPr>
        <w:t xml:space="preserve">, the region growing process is repeated with a new randomly selected seed point in the non-segmented region. </w:t>
      </w:r>
      <w:r w:rsidR="00450C45" w:rsidRPr="00CF4F06">
        <w:rPr>
          <w:rFonts w:eastAsiaTheme="minorEastAsia"/>
        </w:rPr>
        <w:t>Once</w:t>
      </w:r>
      <w:r w:rsidR="00833320" w:rsidRPr="00CF4F06">
        <w:rPr>
          <w:rFonts w:eastAsiaTheme="minorEastAsia"/>
        </w:rPr>
        <w:t xml:space="preserve"> all image regions are segmented or rejected from the non-segmented region the process stops. </w:t>
      </w:r>
    </w:p>
    <w:p w14:paraId="179F2D39" w14:textId="77777777" w:rsidR="003C4C78" w:rsidRPr="00286FF8" w:rsidRDefault="00833320" w:rsidP="0083411A">
      <w:pPr>
        <w:rPr>
          <w:rFonts w:eastAsiaTheme="minorEastAsia"/>
        </w:rPr>
      </w:pPr>
      <w:r w:rsidRPr="00CF4F06">
        <w:rPr>
          <w:rFonts w:eastAsiaTheme="minorEastAsia"/>
        </w:rPr>
        <w:t xml:space="preserve">The first 200 segments </w:t>
      </w:r>
      <w:r w:rsidR="00260677" w:rsidRPr="00CF4F06">
        <w:rPr>
          <w:rFonts w:eastAsiaTheme="minorEastAsia"/>
        </w:rPr>
        <w:t>from the</w:t>
      </w:r>
      <w:r w:rsidRPr="00CF4F06">
        <w:rPr>
          <w:rFonts w:eastAsiaTheme="minorEastAsia"/>
        </w:rPr>
        <w:t xml:space="preserve"> region segmentation process </w:t>
      </w:r>
      <w:r w:rsidR="00260677" w:rsidRPr="00CF4F06">
        <w:rPr>
          <w:rFonts w:eastAsiaTheme="minorEastAsia"/>
        </w:rPr>
        <w:t>are</w:t>
      </w:r>
      <w:r w:rsidRPr="00CF4F06">
        <w:rPr>
          <w:rFonts w:eastAsiaTheme="minorEastAsia"/>
        </w:rPr>
        <w:t xml:space="preserve"> shown in </w:t>
      </w:r>
      <w:r w:rsidR="00260677" w:rsidRPr="00286FF8">
        <w:rPr>
          <w:rFonts w:eastAsiaTheme="minorEastAsia"/>
        </w:rPr>
        <w:fldChar w:fldCharType="begin"/>
      </w:r>
      <w:r w:rsidR="00260677" w:rsidRPr="00CF4F06">
        <w:rPr>
          <w:rFonts w:eastAsiaTheme="minorEastAsia"/>
        </w:rPr>
        <w:instrText xml:space="preserve"> REF _Ref409969976 \h </w:instrText>
      </w:r>
      <w:r w:rsidR="00260677" w:rsidRPr="00286FF8">
        <w:rPr>
          <w:rFonts w:eastAsiaTheme="minorEastAsia"/>
        </w:rPr>
      </w:r>
      <w:r w:rsidR="00260677" w:rsidRPr="00286FF8">
        <w:rPr>
          <w:rFonts w:eastAsiaTheme="minorEastAsia"/>
          <w:rPrChange w:id="984" w:author="Chancerel, Perrine" w:date="2015-04-01T12:09:00Z">
            <w:rPr>
              <w:rFonts w:eastAsiaTheme="minorEastAsia"/>
            </w:rPr>
          </w:rPrChange>
        </w:rPr>
        <w:fldChar w:fldCharType="separate"/>
      </w:r>
      <w:r w:rsidR="00344F4E" w:rsidRPr="00286FF8">
        <w:t xml:space="preserve">Figure </w:t>
      </w:r>
      <w:r w:rsidR="00344F4E" w:rsidRPr="006B43F4">
        <w:rPr>
          <w:noProof/>
        </w:rPr>
        <w:t>26</w:t>
      </w:r>
      <w:r w:rsidR="00260677" w:rsidRPr="00286FF8">
        <w:rPr>
          <w:rFonts w:eastAsiaTheme="minorEastAsia"/>
        </w:rPr>
        <w:fldChar w:fldCharType="end"/>
      </w:r>
      <w:r w:rsidRPr="00CF4F06">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RPr="00CF4F06" w14:paraId="4D8DB765" w14:textId="77777777" w:rsidTr="00833320">
        <w:tc>
          <w:tcPr>
            <w:tcW w:w="4788" w:type="dxa"/>
          </w:tcPr>
          <w:p w14:paraId="5096A126" w14:textId="77777777" w:rsidR="00833320" w:rsidRPr="00CF4F06" w:rsidRDefault="00833320" w:rsidP="00833320">
            <w:pPr>
              <w:keepNext/>
            </w:pPr>
            <w:r w:rsidRPr="00F579C9">
              <w:rPr>
                <w:rFonts w:eastAsiaTheme="minorEastAsia"/>
                <w:noProof/>
                <w:lang w:val="de-DE" w:eastAsia="de-DE"/>
              </w:rPr>
              <w:drawing>
                <wp:inline distT="0" distB="0" distL="0" distR="0" wp14:anchorId="43E48DEF" wp14:editId="3225D02F">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41">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14:paraId="3DB11D8D" w14:textId="77777777" w:rsidR="00833320" w:rsidRPr="00CF4F06" w:rsidRDefault="00833320" w:rsidP="00833320">
            <w:pPr>
              <w:pStyle w:val="Beschriftung"/>
              <w:jc w:val="center"/>
              <w:rPr>
                <w:rFonts w:eastAsiaTheme="minorEastAsia"/>
              </w:rPr>
            </w:pPr>
            <w:bookmarkStart w:id="985" w:name="_Toc415436405"/>
            <w:r w:rsidRPr="00286FF8">
              <w:t xml:space="preserve">Figure </w:t>
            </w:r>
            <w:fldSimple w:instr=" SEQ Figure \* ARABIC ">
              <w:r w:rsidR="00344F4E" w:rsidRPr="00CF4F06">
                <w:rPr>
                  <w:noProof/>
                </w:rPr>
                <w:t>25</w:t>
              </w:r>
            </w:fldSimple>
            <w:r w:rsidRPr="00CF4F06">
              <w:t>: Original image</w:t>
            </w:r>
            <w:bookmarkEnd w:id="985"/>
          </w:p>
        </w:tc>
        <w:tc>
          <w:tcPr>
            <w:tcW w:w="4788" w:type="dxa"/>
          </w:tcPr>
          <w:p w14:paraId="4EC76F88" w14:textId="77777777" w:rsidR="00833320" w:rsidRPr="00CF4F06" w:rsidRDefault="00833320" w:rsidP="00833320">
            <w:pPr>
              <w:keepNext/>
            </w:pPr>
            <w:r w:rsidRPr="00F579C9">
              <w:rPr>
                <w:rFonts w:eastAsiaTheme="minorEastAsia"/>
                <w:noProof/>
                <w:lang w:val="de-DE" w:eastAsia="de-DE"/>
              </w:rPr>
              <w:drawing>
                <wp:inline distT="0" distB="0" distL="0" distR="0" wp14:anchorId="6FB0640D" wp14:editId="5CFB43C7">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42">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14:paraId="540E8EEB" w14:textId="77777777" w:rsidR="00833320" w:rsidRPr="00CF4F06" w:rsidRDefault="00833320" w:rsidP="00833320">
            <w:pPr>
              <w:pStyle w:val="Beschriftung"/>
              <w:jc w:val="center"/>
              <w:rPr>
                <w:rFonts w:eastAsiaTheme="minorEastAsia"/>
              </w:rPr>
            </w:pPr>
            <w:bookmarkStart w:id="986" w:name="_Ref409969976"/>
            <w:bookmarkStart w:id="987" w:name="_Toc415436406"/>
            <w:r w:rsidRPr="00286FF8">
              <w:t xml:space="preserve">Figure </w:t>
            </w:r>
            <w:fldSimple w:instr=" SEQ Figure \* ARABIC ">
              <w:r w:rsidR="00344F4E" w:rsidRPr="00CF4F06">
                <w:rPr>
                  <w:noProof/>
                </w:rPr>
                <w:t>26</w:t>
              </w:r>
            </w:fldSimple>
            <w:bookmarkEnd w:id="986"/>
            <w:r w:rsidRPr="00CF4F06">
              <w:t>: First 200 image segments based on region growing approach</w:t>
            </w:r>
            <w:bookmarkEnd w:id="987"/>
          </w:p>
        </w:tc>
      </w:tr>
    </w:tbl>
    <w:p w14:paraId="50C1785B" w14:textId="77777777" w:rsidR="0019119A" w:rsidRPr="006B43F4" w:rsidRDefault="00833320" w:rsidP="009B2887">
      <w:pPr>
        <w:rPr>
          <w:rFonts w:eastAsiaTheme="minorEastAsia"/>
        </w:rPr>
      </w:pPr>
      <w:r w:rsidRPr="00CF4F06">
        <w:rPr>
          <w:rFonts w:eastAsiaTheme="minorEastAsia"/>
        </w:rPr>
        <w:t>After region growing,</w:t>
      </w:r>
      <w:r w:rsidR="003C4C78" w:rsidRPr="00CF4F06">
        <w:rPr>
          <w:rFonts w:eastAsiaTheme="minorEastAsia"/>
        </w:rPr>
        <w:t xml:space="preserve"> the segments are clustered based on their color. A cluster pyramid is drawn </w:t>
      </w:r>
      <w:r w:rsidR="00450C45" w:rsidRPr="00CF4F06">
        <w:rPr>
          <w:rFonts w:eastAsiaTheme="minorEastAsia"/>
        </w:rPr>
        <w:t>in which the</w:t>
      </w:r>
      <w:r w:rsidR="003C4C78" w:rsidRPr="00CF4F06">
        <w:rPr>
          <w:rFonts w:eastAsiaTheme="minorEastAsia"/>
        </w:rPr>
        <w:t xml:space="preserve"> number of clusters increases by one on each </w:t>
      </w:r>
      <w:r w:rsidR="00450C45" w:rsidRPr="00CF4F06">
        <w:rPr>
          <w:rFonts w:eastAsiaTheme="minorEastAsia"/>
        </w:rPr>
        <w:t xml:space="preserve">its </w:t>
      </w:r>
      <w:r w:rsidR="003C4C78" w:rsidRPr="00CF4F06">
        <w:rPr>
          <w:rFonts w:eastAsiaTheme="minorEastAsia"/>
        </w:rPr>
        <w:t>level</w:t>
      </w:r>
      <w:r w:rsidR="00450C45" w:rsidRPr="00CF4F06">
        <w:rPr>
          <w:rFonts w:eastAsiaTheme="minorEastAsia"/>
        </w:rPr>
        <w:t>s</w:t>
      </w:r>
      <w:r w:rsidR="003C4C78" w:rsidRPr="00CF4F06">
        <w:rPr>
          <w:rFonts w:eastAsiaTheme="minorEastAsia"/>
        </w:rPr>
        <w:t xml:space="preserve">. The k-means clustering algorithm is used with </w:t>
      </w:r>
      <w:r w:rsidR="00450C45" w:rsidRPr="00CF4F06">
        <w:rPr>
          <w:rFonts w:eastAsiaTheme="minorEastAsia"/>
        </w:rPr>
        <w:t xml:space="preserve">a </w:t>
      </w:r>
      <w:r w:rsidR="003C4C78" w:rsidRPr="00CF4F06">
        <w:rPr>
          <w:rFonts w:eastAsiaTheme="minorEastAsia"/>
        </w:rPr>
        <w:t xml:space="preserve">randomly selected initial set of </w:t>
      </w:r>
      <m:oMath>
        <m:r>
          <w:rPr>
            <w:rFonts w:ascii="Cambria Math" w:eastAsiaTheme="minorEastAsia" w:hAnsi="Cambria Math"/>
          </w:rPr>
          <m:t>k</m:t>
        </m:r>
      </m:oMath>
      <w:r w:rsidR="003C4C78" w:rsidRPr="00CF4F06">
        <w:rPr>
          <w:rFonts w:eastAsiaTheme="minorEastAsia"/>
        </w:rPr>
        <w:t xml:space="preserve"> means. The </w:t>
      </w:r>
      <m:oMath>
        <m:r>
          <w:rPr>
            <w:rFonts w:ascii="Cambria Math" w:eastAsiaTheme="minorEastAsia" w:hAnsi="Cambria Math"/>
          </w:rPr>
          <m:t>k</m:t>
        </m:r>
      </m:oMath>
      <w:r w:rsidR="003C4C78" w:rsidRPr="00CF4F06">
        <w:rPr>
          <w:rFonts w:eastAsiaTheme="minorEastAsia"/>
        </w:rPr>
        <w:t xml:space="preserve">-means </w:t>
      </w:r>
      <w:r w:rsidR="003C4C78" w:rsidRPr="00CF4F06">
        <w:rPr>
          <w:rFonts w:eastAsiaTheme="minorEastAsia"/>
        </w:rPr>
        <w:lastRenderedPageBreak/>
        <w:t xml:space="preserve">clustering algorithm is </w:t>
      </w:r>
      <w:r w:rsidR="0049494A" w:rsidRPr="00CF4F06">
        <w:t xml:space="preserve">specified </w:t>
      </w:r>
      <w:r w:rsidR="003C4C78" w:rsidRPr="00CF4F06">
        <w:rPr>
          <w:rFonts w:eastAsiaTheme="minorEastAsia"/>
        </w:rPr>
        <w:t xml:space="preserve">in chapter </w:t>
      </w:r>
      <w:r w:rsidR="00781213" w:rsidRPr="006B43F4">
        <w:rPr>
          <w:rFonts w:eastAsiaTheme="minorEastAsia"/>
        </w:rPr>
        <w:fldChar w:fldCharType="begin"/>
      </w:r>
      <w:r w:rsidR="00781213" w:rsidRPr="00CF4F06">
        <w:rPr>
          <w:rFonts w:eastAsiaTheme="minorEastAsia"/>
        </w:rPr>
        <w:instrText xml:space="preserve"> REF _Ref405828734 \r \h </w:instrText>
      </w:r>
      <w:r w:rsidR="00781213" w:rsidRPr="006B43F4">
        <w:rPr>
          <w:rFonts w:eastAsiaTheme="minorEastAsia"/>
        </w:rPr>
      </w:r>
      <w:r w:rsidR="00781213" w:rsidRPr="006B43F4">
        <w:rPr>
          <w:rFonts w:eastAsiaTheme="minorEastAsia"/>
          <w:rPrChange w:id="988" w:author="Chancerel, Perrine" w:date="2015-04-01T12:09:00Z">
            <w:rPr>
              <w:rFonts w:eastAsiaTheme="minorEastAsia"/>
            </w:rPr>
          </w:rPrChange>
        </w:rPr>
        <w:fldChar w:fldCharType="separate"/>
      </w:r>
      <w:r w:rsidR="00344F4E" w:rsidRPr="006B43F4">
        <w:rPr>
          <w:rFonts w:eastAsiaTheme="minorEastAsia"/>
        </w:rPr>
        <w:t>2.1.2</w:t>
      </w:r>
      <w:r w:rsidR="00781213" w:rsidRPr="006B43F4">
        <w:rPr>
          <w:rFonts w:eastAsiaTheme="minorEastAsia"/>
        </w:rPr>
        <w:fldChar w:fldCharType="end"/>
      </w:r>
      <w:r w:rsidR="003C4C78" w:rsidRPr="00CF4F06">
        <w:rPr>
          <w:rFonts w:eastAsiaTheme="minorEastAsia"/>
        </w:rPr>
        <w:t>.</w:t>
      </w:r>
      <w:r w:rsidR="00781213" w:rsidRPr="006B43F4">
        <w:rPr>
          <w:rFonts w:eastAsiaTheme="minorEastAsia"/>
        </w:rPr>
        <w:t xml:space="preserve"> The maximum nu</w:t>
      </w:r>
      <w:r w:rsidR="0034103C" w:rsidRPr="00CF4F06">
        <w:rPr>
          <w:rFonts w:eastAsiaTheme="minorEastAsia"/>
        </w:rPr>
        <w:t xml:space="preserve">mber of cluster levels </w:t>
      </w:r>
      <w:r w:rsidR="003E4326" w:rsidRPr="00CF4F06">
        <w:rPr>
          <w:rFonts w:eastAsiaTheme="minorEastAsia"/>
        </w:rPr>
        <w:t xml:space="preserve">of the pyramid </w:t>
      </w:r>
      <w:r w:rsidR="0034103C" w:rsidRPr="00CF4F06">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FE00B3" w:rsidRPr="006B43F4">
        <w:rPr>
          <w:rFonts w:eastAsiaTheme="minorEastAsia"/>
        </w:rPr>
        <w:t>). An</w:t>
      </w:r>
      <w:r w:rsidR="00FE00B3" w:rsidRPr="00CF4F06">
        <w:rPr>
          <w:rFonts w:eastAsiaTheme="minorEastAsia"/>
        </w:rPr>
        <w:t xml:space="preserve"> example cluster pyramid </w:t>
      </w:r>
      <w:r w:rsidR="00955E7D" w:rsidRPr="00CF4F06">
        <w:rPr>
          <w:rFonts w:eastAsiaTheme="minorEastAsia"/>
        </w:rPr>
        <w:t xml:space="preserve">is </w:t>
      </w:r>
      <w:r w:rsidR="003E4326" w:rsidRPr="00CF4F06">
        <w:rPr>
          <w:rFonts w:eastAsiaTheme="minorEastAsia"/>
        </w:rPr>
        <w:t xml:space="preserve">shown in </w:t>
      </w:r>
      <w:r w:rsidR="003E4326" w:rsidRPr="006B43F4">
        <w:rPr>
          <w:rFonts w:eastAsiaTheme="minorEastAsia"/>
        </w:rPr>
        <w:fldChar w:fldCharType="begin"/>
      </w:r>
      <w:r w:rsidR="003E4326" w:rsidRPr="00CF4F06">
        <w:rPr>
          <w:rFonts w:eastAsiaTheme="minorEastAsia"/>
        </w:rPr>
        <w:instrText xml:space="preserve"> REF _Ref405831925 \h </w:instrText>
      </w:r>
      <w:r w:rsidR="003E4326" w:rsidRPr="006B43F4">
        <w:rPr>
          <w:rFonts w:eastAsiaTheme="minorEastAsia"/>
        </w:rPr>
      </w:r>
      <w:r w:rsidR="003E4326" w:rsidRPr="006B43F4">
        <w:rPr>
          <w:rFonts w:eastAsiaTheme="minorEastAsia"/>
          <w:rPrChange w:id="989" w:author="Chancerel, Perrine" w:date="2015-04-01T12:09:00Z">
            <w:rPr>
              <w:rFonts w:eastAsiaTheme="minorEastAsia"/>
            </w:rPr>
          </w:rPrChange>
        </w:rPr>
        <w:fldChar w:fldCharType="separate"/>
      </w:r>
      <w:r w:rsidR="00344F4E" w:rsidRPr="006B43F4">
        <w:t xml:space="preserve">Figure </w:t>
      </w:r>
      <w:r w:rsidR="00344F4E" w:rsidRPr="00CF4F06">
        <w:rPr>
          <w:noProof/>
        </w:rPr>
        <w:t>27</w:t>
      </w:r>
      <w:r w:rsidR="003E4326" w:rsidRPr="006B43F4">
        <w:rPr>
          <w:rFonts w:eastAsiaTheme="minorEastAsia"/>
        </w:rPr>
        <w:fldChar w:fldCharType="end"/>
      </w:r>
      <w:r w:rsidR="00781213" w:rsidRPr="00CF4F06">
        <w:rPr>
          <w:rFonts w:eastAsiaTheme="minorEastAsia"/>
        </w:rPr>
        <w:t xml:space="preserve">. </w:t>
      </w:r>
    </w:p>
    <w:p w14:paraId="29330CA8" w14:textId="77777777" w:rsidR="00EE3DE5" w:rsidRPr="00CF4F06" w:rsidRDefault="00740B77" w:rsidP="00EE3DE5">
      <w:pPr>
        <w:keepNext/>
        <w:jc w:val="center"/>
      </w:pPr>
      <w:r w:rsidRPr="00CF4F06">
        <w:t xml:space="preserve"> </w:t>
      </w:r>
      <w:r w:rsidR="00A721C6" w:rsidRPr="00CF4F06">
        <w:t xml:space="preserve">                             </w:t>
      </w:r>
      <w:r w:rsidRPr="00CF4F06">
        <w:t xml:space="preserve">   </w:t>
      </w:r>
      <w:r w:rsidR="00EE3DE5" w:rsidRPr="00F579C9">
        <w:rPr>
          <w:rFonts w:eastAsiaTheme="minorEastAsia"/>
          <w:noProof/>
          <w:lang w:val="de-DE" w:eastAsia="de-DE"/>
        </w:rPr>
        <w:drawing>
          <wp:inline distT="0" distB="0" distL="0" distR="0" wp14:anchorId="2E640947" wp14:editId="4EC4B66B">
            <wp:extent cx="4488873" cy="3076086"/>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94816" cy="3080159"/>
                    </a:xfrm>
                    <a:prstGeom prst="rect">
                      <a:avLst/>
                    </a:prstGeom>
                  </pic:spPr>
                </pic:pic>
              </a:graphicData>
            </a:graphic>
          </wp:inline>
        </w:drawing>
      </w:r>
    </w:p>
    <w:p w14:paraId="26795B74" w14:textId="77777777" w:rsidR="003E3E53" w:rsidRPr="00CF4F06" w:rsidRDefault="00EE3DE5" w:rsidP="00EE3DE5">
      <w:pPr>
        <w:pStyle w:val="Beschriftung"/>
        <w:jc w:val="center"/>
        <w:rPr>
          <w:rFonts w:eastAsiaTheme="minorEastAsia"/>
        </w:rPr>
      </w:pPr>
      <w:bookmarkStart w:id="990" w:name="_Ref405831925"/>
      <w:bookmarkStart w:id="991" w:name="_Toc415436407"/>
      <w:r w:rsidRPr="006B43F4">
        <w:t xml:space="preserve">Figure </w:t>
      </w:r>
      <w:r w:rsidR="005E1750" w:rsidRPr="00E36537">
        <w:fldChar w:fldCharType="begin"/>
      </w:r>
      <w:r w:rsidR="005E1750" w:rsidRPr="00CF4F06">
        <w:instrText xml:space="preserve"> SEQ Figure \* ARABIC </w:instrText>
      </w:r>
      <w:r w:rsidR="005E1750" w:rsidRPr="00E36537">
        <w:rPr>
          <w:rPrChange w:id="992" w:author="Chancerel, Perrine" w:date="2015-04-01T12:09:00Z">
            <w:rPr>
              <w:noProof/>
            </w:rPr>
          </w:rPrChange>
        </w:rPr>
        <w:fldChar w:fldCharType="separate"/>
      </w:r>
      <w:r w:rsidR="00344F4E" w:rsidRPr="00CF4F06">
        <w:rPr>
          <w:noProof/>
        </w:rPr>
        <w:t>27</w:t>
      </w:r>
      <w:r w:rsidR="005E1750" w:rsidRPr="00E36537">
        <w:rPr>
          <w:noProof/>
        </w:rPr>
        <w:fldChar w:fldCharType="end"/>
      </w:r>
      <w:bookmarkEnd w:id="990"/>
      <w:r w:rsidRPr="00CF4F06">
        <w:t>: PCB surface cluster pyramid</w:t>
      </w:r>
      <w:bookmarkEnd w:id="991"/>
    </w:p>
    <w:p w14:paraId="18B6437D" w14:textId="77777777" w:rsidR="00781213" w:rsidRPr="00CF4F06" w:rsidRDefault="00E51043" w:rsidP="0083411A">
      <w:pPr>
        <w:rPr>
          <w:rFonts w:eastAsiaTheme="minorEastAsia"/>
        </w:rPr>
      </w:pPr>
      <w:r w:rsidRPr="00CF4F06">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636BDD" w:rsidRPr="00CF4F06">
        <w:rPr>
          <w:rFonts w:eastAsiaTheme="minorEastAsia"/>
        </w:rPr>
        <w:t>nine</w:t>
      </w:r>
      <w:r w:rsidR="00EF12B3" w:rsidRPr="00CF4F06">
        <w:rPr>
          <w:rFonts w:eastAsiaTheme="minorEastAsia"/>
        </w:rPr>
        <w:t xml:space="preserve"> </w:t>
      </w:r>
      <w:r w:rsidR="00636BDD" w:rsidRPr="00CF4F06">
        <w:rPr>
          <w:rFonts w:eastAsiaTheme="minorEastAsia"/>
        </w:rPr>
        <w:t>surface features are extracted which are</w:t>
      </w:r>
      <w:r w:rsidRPr="00CF4F06">
        <w:rPr>
          <w:rFonts w:eastAsiaTheme="minorEastAsia"/>
        </w:rPr>
        <w:t>:</w:t>
      </w:r>
    </w:p>
    <w:p w14:paraId="2347DDCA" w14:textId="77777777" w:rsidR="003B4C6A" w:rsidRPr="00CF4F06" w:rsidRDefault="00450C45" w:rsidP="00883132">
      <w:pPr>
        <w:pStyle w:val="Listenabsatz"/>
        <w:numPr>
          <w:ilvl w:val="0"/>
          <w:numId w:val="3"/>
        </w:numPr>
        <w:rPr>
          <w:rFonts w:eastAsiaTheme="minorEastAsia"/>
        </w:rPr>
      </w:pPr>
      <w:r w:rsidRPr="00CF4F06">
        <w:rPr>
          <w:rFonts w:eastAsiaTheme="minorEastAsia"/>
        </w:rPr>
        <w:t>the c</w:t>
      </w:r>
      <w:r w:rsidR="006E3FCE" w:rsidRPr="00CF4F06">
        <w:rPr>
          <w:rFonts w:eastAsiaTheme="minorEastAsia"/>
        </w:rPr>
        <w:t>olor mean in all three color channels (3-Features)</w:t>
      </w:r>
    </w:p>
    <w:p w14:paraId="17145DE2" w14:textId="77777777" w:rsidR="00E51043" w:rsidRPr="00CF4F06" w:rsidRDefault="00450C45" w:rsidP="00883132">
      <w:pPr>
        <w:pStyle w:val="Listenabsatz"/>
        <w:numPr>
          <w:ilvl w:val="0"/>
          <w:numId w:val="3"/>
        </w:numPr>
        <w:rPr>
          <w:rFonts w:eastAsiaTheme="minorEastAsia"/>
        </w:rPr>
      </w:pPr>
      <w:r w:rsidRPr="00CF4F06">
        <w:rPr>
          <w:rFonts w:eastAsiaTheme="minorEastAsia"/>
        </w:rPr>
        <w:t>the n</w:t>
      </w:r>
      <w:r w:rsidR="007339DD" w:rsidRPr="00CF4F06">
        <w:rPr>
          <w:rFonts w:eastAsiaTheme="minorEastAsia"/>
        </w:rPr>
        <w:t>umber of surface representation pixel</w:t>
      </w:r>
      <w:r w:rsidR="00636BDD" w:rsidRPr="00CF4F06">
        <w:rPr>
          <w:rFonts w:eastAsiaTheme="minorEastAsia"/>
        </w:rPr>
        <w:t>,</w:t>
      </w:r>
      <w:r w:rsidR="007339DD" w:rsidRPr="00CF4F06">
        <w:rPr>
          <w:rFonts w:eastAsiaTheme="minorEastAsia"/>
        </w:rPr>
        <w:t xml:space="preserve"> normalized by </w:t>
      </w:r>
      <w:r w:rsidR="00DB638E" w:rsidRPr="00CF4F06">
        <w:rPr>
          <w:rFonts w:eastAsiaTheme="minorEastAsia"/>
        </w:rPr>
        <w:t xml:space="preserve">the </w:t>
      </w:r>
      <w:r w:rsidR="00053AAD" w:rsidRPr="00CF4F06">
        <w:rPr>
          <w:rFonts w:eastAsiaTheme="minorEastAsia"/>
        </w:rPr>
        <w:t xml:space="preserve">maximum </w:t>
      </w:r>
      <w:r w:rsidR="00DB638E" w:rsidRPr="00CF4F06">
        <w:rPr>
          <w:rFonts w:eastAsiaTheme="minorEastAsia"/>
        </w:rPr>
        <w:t xml:space="preserve">number </w:t>
      </w:r>
      <w:r w:rsidRPr="00CF4F06">
        <w:rPr>
          <w:rFonts w:eastAsiaTheme="minorEastAsia"/>
        </w:rPr>
        <w:t>of</w:t>
      </w:r>
      <w:r w:rsidR="00DB638E" w:rsidRPr="00CF4F06">
        <w:rPr>
          <w:rFonts w:eastAsiaTheme="minorEastAsia"/>
        </w:rPr>
        <w:t xml:space="preserve"> surfac</w:t>
      </w:r>
      <w:r w:rsidR="006E3FCE" w:rsidRPr="00CF4F06">
        <w:rPr>
          <w:rFonts w:eastAsiaTheme="minorEastAsia"/>
        </w:rPr>
        <w:t xml:space="preserve">e representation pixels from a surface representation </w:t>
      </w:r>
      <w:r w:rsidR="00636BDD" w:rsidRPr="00CF4F06">
        <w:rPr>
          <w:rFonts w:eastAsiaTheme="minorEastAsia"/>
        </w:rPr>
        <w:t>o</w:t>
      </w:r>
      <w:r w:rsidR="006E3FCE" w:rsidRPr="00CF4F06">
        <w:rPr>
          <w:rFonts w:eastAsiaTheme="minorEastAsia"/>
        </w:rPr>
        <w:t xml:space="preserve">f the </w:t>
      </w:r>
      <w:r w:rsidR="00DB638E" w:rsidRPr="00CF4F06">
        <w:rPr>
          <w:rFonts w:eastAsiaTheme="minorEastAsia"/>
        </w:rPr>
        <w:t xml:space="preserve">same pyramid level </w:t>
      </w:r>
      <w:r w:rsidR="006E3FCE" w:rsidRPr="00CF4F06">
        <w:rPr>
          <w:rFonts w:eastAsiaTheme="minorEastAsia"/>
        </w:rPr>
        <w:t>(1-Feature</w:t>
      </w:r>
      <w:r w:rsidR="000F4B56" w:rsidRPr="00CF4F06">
        <w:rPr>
          <w:rFonts w:eastAsiaTheme="minorEastAsia"/>
        </w:rPr>
        <w:t>)</w:t>
      </w:r>
    </w:p>
    <w:p w14:paraId="0362763B" w14:textId="77777777" w:rsidR="007339DD" w:rsidRPr="00CF4F06" w:rsidRDefault="00450C45" w:rsidP="00883132">
      <w:pPr>
        <w:pStyle w:val="Listenabsatz"/>
        <w:numPr>
          <w:ilvl w:val="0"/>
          <w:numId w:val="3"/>
        </w:numPr>
        <w:rPr>
          <w:rFonts w:eastAsiaTheme="minorEastAsia"/>
        </w:rPr>
      </w:pPr>
      <w:r w:rsidRPr="00CF4F06">
        <w:rPr>
          <w:rFonts w:eastAsiaTheme="minorEastAsia"/>
        </w:rPr>
        <w:t>the n</w:t>
      </w:r>
      <w:r w:rsidR="007339DD" w:rsidRPr="00CF4F06">
        <w:rPr>
          <w:rFonts w:eastAsiaTheme="minorEastAsia"/>
        </w:rPr>
        <w:t xml:space="preserve">umber of surface representation edge pixels normalized by </w:t>
      </w:r>
      <w:r w:rsidR="00DB638E" w:rsidRPr="00CF4F06">
        <w:rPr>
          <w:rFonts w:eastAsiaTheme="minorEastAsia"/>
        </w:rPr>
        <w:t xml:space="preserve">the </w:t>
      </w:r>
      <w:r w:rsidR="00053AAD" w:rsidRPr="00CF4F06">
        <w:rPr>
          <w:rFonts w:eastAsiaTheme="minorEastAsia"/>
        </w:rPr>
        <w:t xml:space="preserve">maximum </w:t>
      </w:r>
      <w:r w:rsidR="00DB638E" w:rsidRPr="00CF4F06">
        <w:rPr>
          <w:rFonts w:eastAsiaTheme="minorEastAsia"/>
        </w:rPr>
        <w:t xml:space="preserve">number of surface representation edge </w:t>
      </w:r>
      <w:r w:rsidR="00636BDD" w:rsidRPr="00CF4F06">
        <w:rPr>
          <w:rFonts w:eastAsiaTheme="minorEastAsia"/>
        </w:rPr>
        <w:t>pixels</w:t>
      </w:r>
      <w:r w:rsidR="006E3FCE" w:rsidRPr="00CF4F06">
        <w:rPr>
          <w:rFonts w:eastAsiaTheme="minorEastAsia"/>
        </w:rPr>
        <w:t xml:space="preserve"> from the surface representations of the same pyramid level </w:t>
      </w:r>
      <w:r w:rsidR="007339DD" w:rsidRPr="00CF4F06">
        <w:rPr>
          <w:rFonts w:eastAsiaTheme="minorEastAsia"/>
        </w:rPr>
        <w:t>(</w:t>
      </w:r>
      <w:r w:rsidR="00485C5A" w:rsidRPr="00CF4F06">
        <w:rPr>
          <w:rFonts w:eastAsiaTheme="minorEastAsia"/>
        </w:rPr>
        <w:t>the n</w:t>
      </w:r>
      <w:r w:rsidR="00DB638E" w:rsidRPr="00CF4F06">
        <w:rPr>
          <w:rFonts w:eastAsiaTheme="minorEastAsia"/>
        </w:rPr>
        <w:t>umber of edge pixel</w:t>
      </w:r>
      <w:r w:rsidR="00485C5A" w:rsidRPr="00CF4F06">
        <w:rPr>
          <w:rFonts w:eastAsiaTheme="minorEastAsia"/>
        </w:rPr>
        <w:t>s</w:t>
      </w:r>
      <w:r w:rsidR="00DB638E" w:rsidRPr="00CF4F06">
        <w:rPr>
          <w:rFonts w:eastAsiaTheme="minorEastAsia"/>
        </w:rPr>
        <w:t xml:space="preserve"> is determined </w:t>
      </w:r>
      <w:r w:rsidR="007339DD" w:rsidRPr="00CF4F06">
        <w:rPr>
          <w:rFonts w:eastAsiaTheme="minorEastAsia"/>
        </w:rPr>
        <w:t>based on</w:t>
      </w:r>
      <w:r w:rsidR="00485C5A" w:rsidRPr="00CF4F06">
        <w:rPr>
          <w:rFonts w:eastAsiaTheme="minorEastAsia"/>
        </w:rPr>
        <w:t xml:space="preserve"> the</w:t>
      </w:r>
      <w:r w:rsidR="007339DD" w:rsidRPr="00CF4F06">
        <w:rPr>
          <w:rFonts w:eastAsiaTheme="minorEastAsia"/>
        </w:rPr>
        <w:t xml:space="preserve"> first derivative kernel in </w:t>
      </w:r>
      <w:r w:rsidR="00DB638E" w:rsidRPr="00CF4F06">
        <w:rPr>
          <w:rFonts w:eastAsiaTheme="minorEastAsia"/>
        </w:rPr>
        <w:t xml:space="preserve">the </w:t>
      </w:r>
      <w:r w:rsidR="007339DD" w:rsidRPr="00CF4F06">
        <w:rPr>
          <w:rFonts w:eastAsiaTheme="minorEastAsia"/>
        </w:rPr>
        <w:t>gray scaled image)</w:t>
      </w:r>
      <w:r w:rsidR="000F4B56" w:rsidRPr="00CF4F06">
        <w:rPr>
          <w:rFonts w:eastAsiaTheme="minorEastAsia"/>
        </w:rPr>
        <w:t xml:space="preserve"> </w:t>
      </w:r>
      <w:r w:rsidR="006E3FCE" w:rsidRPr="00CF4F06">
        <w:rPr>
          <w:rFonts w:eastAsiaTheme="minorEastAsia"/>
        </w:rPr>
        <w:t>(1-Feature)</w:t>
      </w:r>
    </w:p>
    <w:p w14:paraId="735E61B7" w14:textId="77777777" w:rsidR="007339DD" w:rsidRPr="00CF4F06" w:rsidRDefault="00F87EEA" w:rsidP="00883132">
      <w:pPr>
        <w:pStyle w:val="Listenabsatz"/>
        <w:numPr>
          <w:ilvl w:val="0"/>
          <w:numId w:val="3"/>
        </w:numPr>
        <w:rPr>
          <w:rFonts w:eastAsiaTheme="minorEastAsia"/>
        </w:rPr>
      </w:pPr>
      <w:r w:rsidRPr="00CF4F06">
        <w:rPr>
          <w:rFonts w:eastAsiaTheme="minorEastAsia"/>
        </w:rPr>
        <w:t>the n</w:t>
      </w:r>
      <w:r w:rsidR="006E3FCE" w:rsidRPr="00CF4F06">
        <w:rPr>
          <w:rFonts w:eastAsiaTheme="minorEastAsia"/>
        </w:rPr>
        <w:t xml:space="preserve">umber of segments </w:t>
      </w:r>
      <w:r w:rsidR="007339DD" w:rsidRPr="00CF4F06">
        <w:rPr>
          <w:rFonts w:eastAsiaTheme="minorEastAsia"/>
        </w:rPr>
        <w:t>in the surface representation</w:t>
      </w:r>
      <w:r w:rsidR="000F4B56" w:rsidRPr="00CF4F06">
        <w:rPr>
          <w:rFonts w:eastAsiaTheme="minorEastAsia"/>
        </w:rPr>
        <w:t xml:space="preserve"> </w:t>
      </w:r>
      <w:r w:rsidR="00053AAD" w:rsidRPr="00CF4F06">
        <w:rPr>
          <w:rFonts w:eastAsiaTheme="minorEastAsia"/>
        </w:rPr>
        <w:t xml:space="preserve">normalized by the maximum number of </w:t>
      </w:r>
      <w:r w:rsidR="006E3FCE" w:rsidRPr="00CF4F06">
        <w:rPr>
          <w:rFonts w:eastAsiaTheme="minorEastAsia"/>
        </w:rPr>
        <w:t>segments</w:t>
      </w:r>
      <w:r w:rsidR="00053AAD" w:rsidRPr="00CF4F06">
        <w:rPr>
          <w:rFonts w:eastAsiaTheme="minorEastAsia"/>
        </w:rPr>
        <w:t xml:space="preserve"> </w:t>
      </w:r>
      <w:r w:rsidR="006E3FCE" w:rsidRPr="00CF4F06">
        <w:rPr>
          <w:rFonts w:eastAsiaTheme="minorEastAsia"/>
        </w:rPr>
        <w:t>from the surface representations of the same pyramid level (1-Feature)</w:t>
      </w:r>
    </w:p>
    <w:p w14:paraId="06D790BC" w14:textId="77777777" w:rsidR="007339DD" w:rsidRPr="00CF4F06" w:rsidRDefault="00F87EEA" w:rsidP="00883132">
      <w:pPr>
        <w:pStyle w:val="Listenabsatz"/>
        <w:numPr>
          <w:ilvl w:val="0"/>
          <w:numId w:val="3"/>
        </w:numPr>
        <w:rPr>
          <w:rFonts w:eastAsiaTheme="minorEastAsia"/>
        </w:rPr>
      </w:pPr>
      <w:r w:rsidRPr="00CF4F06">
        <w:rPr>
          <w:rFonts w:eastAsiaTheme="minorEastAsia"/>
        </w:rPr>
        <w:lastRenderedPageBreak/>
        <w:t>e</w:t>
      </w:r>
      <w:r w:rsidR="007339DD" w:rsidRPr="00CF4F06">
        <w:rPr>
          <w:rFonts w:eastAsiaTheme="minorEastAsia"/>
        </w:rPr>
        <w:t>lements of the covariance matrix of color pixel</w:t>
      </w:r>
      <w:r w:rsidR="000F4B56" w:rsidRPr="00CF4F06">
        <w:rPr>
          <w:rFonts w:eastAsiaTheme="minorEastAsia"/>
        </w:rPr>
        <w:t>s</w:t>
      </w:r>
      <w:r w:rsidR="007339DD" w:rsidRPr="00CF4F06">
        <w:rPr>
          <w:rFonts w:eastAsiaTheme="minorEastAsia"/>
        </w:rPr>
        <w:t xml:space="preserve"> from </w:t>
      </w:r>
      <w:r w:rsidR="006E3FCE" w:rsidRPr="00CF4F06">
        <w:rPr>
          <w:rFonts w:eastAsiaTheme="minorEastAsia"/>
        </w:rPr>
        <w:t xml:space="preserve">the </w:t>
      </w:r>
      <w:r w:rsidR="007339DD" w:rsidRPr="00CF4F06">
        <w:rPr>
          <w:rFonts w:eastAsiaTheme="minorEastAsia"/>
        </w:rPr>
        <w:t>surface representation</w:t>
      </w:r>
      <w:r w:rsidR="000F4B56" w:rsidRPr="00CF4F06">
        <w:rPr>
          <w:rFonts w:eastAsiaTheme="minorEastAsia"/>
        </w:rPr>
        <w:t xml:space="preserve"> </w:t>
      </w:r>
      <w:r w:rsidR="006E3FCE" w:rsidRPr="00CF4F06">
        <w:rPr>
          <w:rFonts w:eastAsiaTheme="minorEastAsia"/>
        </w:rPr>
        <w:t>(6-Features)</w:t>
      </w:r>
    </w:p>
    <w:p w14:paraId="16D83B77" w14:textId="77777777" w:rsidR="00EF12B3" w:rsidRPr="00CF4F06" w:rsidRDefault="002929CE" w:rsidP="002929CE">
      <w:pPr>
        <w:ind w:left="360"/>
        <w:rPr>
          <w:rFonts w:eastAsiaTheme="minorEastAsia"/>
        </w:rPr>
      </w:pPr>
      <w:r w:rsidRPr="00CF4F06">
        <w:rPr>
          <w:rFonts w:eastAsiaTheme="minorEastAsia"/>
        </w:rPr>
        <w:t>To separate good surface representations from bad ones, each</w:t>
      </w:r>
      <w:r w:rsidR="006D4DAF" w:rsidRPr="00CF4F06">
        <w:rPr>
          <w:rFonts w:eastAsiaTheme="minorEastAsia"/>
        </w:rPr>
        <w:t xml:space="preserve"> surface representation</w:t>
      </w:r>
      <w:r w:rsidRPr="00CF4F06">
        <w:rPr>
          <w:rFonts w:eastAsiaTheme="minorEastAsia"/>
        </w:rPr>
        <w:t xml:space="preserve"> is classified according to the nine features with a</w:t>
      </w:r>
      <w:r w:rsidR="00A633B5" w:rsidRPr="00CF4F06">
        <w:rPr>
          <w:rFonts w:eastAsiaTheme="minorEastAsia"/>
        </w:rPr>
        <w:t>n RBF</w:t>
      </w:r>
      <w:r w:rsidR="00011E7C" w:rsidRPr="00CF4F06">
        <w:rPr>
          <w:rFonts w:eastAsiaTheme="minorEastAsia"/>
        </w:rPr>
        <w:fldChar w:fldCharType="begin"/>
      </w:r>
      <w:r w:rsidR="00011E7C" w:rsidRPr="00CF4F06">
        <w:instrText xml:space="preserve"> XE "</w:instrText>
      </w:r>
      <w:r w:rsidR="00011E7C" w:rsidRPr="00286FF8">
        <w:instrText>RBF:Radial basis function</w:instrText>
      </w:r>
      <w:r w:rsidR="00011E7C" w:rsidRPr="006B43F4">
        <w:instrText xml:space="preserve">" </w:instrText>
      </w:r>
      <w:r w:rsidR="00011E7C" w:rsidRPr="00CF4F06">
        <w:rPr>
          <w:rFonts w:eastAsiaTheme="minorEastAsia"/>
        </w:rPr>
        <w:fldChar w:fldCharType="end"/>
      </w:r>
      <w:r w:rsidR="00A633B5" w:rsidRPr="00CF4F06">
        <w:rPr>
          <w:rFonts w:eastAsiaTheme="minorEastAsia"/>
        </w:rPr>
        <w:t>-Kerne</w:t>
      </w:r>
      <w:r w:rsidR="00A633B5" w:rsidRPr="00286FF8">
        <w:rPr>
          <w:rFonts w:eastAsiaTheme="minorEastAsia"/>
        </w:rPr>
        <w:t>l</w:t>
      </w:r>
      <w:r w:rsidRPr="006B43F4">
        <w:rPr>
          <w:rFonts w:eastAsiaTheme="minorEastAsia"/>
        </w:rPr>
        <w:t xml:space="preserve"> SVM</w:t>
      </w:r>
      <w:r w:rsidR="00011E7C" w:rsidRPr="00CF4F06">
        <w:rPr>
          <w:rFonts w:eastAsiaTheme="minorEastAsia"/>
        </w:rPr>
        <w:fldChar w:fldCharType="begin"/>
      </w:r>
      <w:r w:rsidR="00011E7C" w:rsidRPr="00CF4F06">
        <w:instrText xml:space="preserve"> XE "</w:instrText>
      </w:r>
      <w:r w:rsidR="00011E7C" w:rsidRPr="00286FF8">
        <w:instrText>SVM:Support vector machine</w:instrText>
      </w:r>
      <w:r w:rsidR="00011E7C" w:rsidRPr="006B43F4">
        <w:instrText xml:space="preserve">" </w:instrText>
      </w:r>
      <w:r w:rsidR="00011E7C" w:rsidRPr="00CF4F06">
        <w:rPr>
          <w:rFonts w:eastAsiaTheme="minorEastAsia"/>
        </w:rPr>
        <w:fldChar w:fldCharType="end"/>
      </w:r>
      <w:r w:rsidR="00A633B5" w:rsidRPr="00CF4F06">
        <w:rPr>
          <w:rFonts w:eastAsiaTheme="minorEastAsia"/>
        </w:rPr>
        <w:t xml:space="preserve"> (</w:t>
      </w:r>
      <m:oMath>
        <m:r>
          <w:rPr>
            <w:rFonts w:ascii="Cambria Math" w:eastAsiaTheme="minorEastAsia" w:hAnsi="Cambria Math"/>
          </w:rPr>
          <m:t>σ=1.0,  C=2.0)</m:t>
        </m:r>
      </m:oMath>
      <w:r w:rsidRPr="00CF4F06">
        <w:rPr>
          <w:rFonts w:eastAsiaTheme="minorEastAsia"/>
        </w:rPr>
        <w:t xml:space="preserve">. </w:t>
      </w:r>
      <w:r w:rsidR="00260677" w:rsidRPr="00CF4F06">
        <w:rPr>
          <w:rFonts w:eastAsiaTheme="minorEastAsia"/>
        </w:rPr>
        <w:t>The RBF</w:t>
      </w:r>
      <w:r w:rsidR="00011E7C" w:rsidRPr="00CF4F06">
        <w:rPr>
          <w:rFonts w:eastAsiaTheme="minorEastAsia"/>
        </w:rPr>
        <w:fldChar w:fldCharType="begin"/>
      </w:r>
      <w:r w:rsidR="00011E7C" w:rsidRPr="00CF4F06">
        <w:instrText xml:space="preserve"> XE "</w:instrText>
      </w:r>
      <w:r w:rsidR="00011E7C" w:rsidRPr="00286FF8">
        <w:instrText>RBF:Radial basis function</w:instrText>
      </w:r>
      <w:r w:rsidR="00011E7C" w:rsidRPr="006B43F4">
        <w:instrText xml:space="preserve">" </w:instrText>
      </w:r>
      <w:r w:rsidR="00011E7C" w:rsidRPr="00CF4F06">
        <w:rPr>
          <w:rFonts w:eastAsiaTheme="minorEastAsia"/>
        </w:rPr>
        <w:fldChar w:fldCharType="end"/>
      </w:r>
      <w:r w:rsidR="00260677" w:rsidRPr="00CF4F06">
        <w:rPr>
          <w:rFonts w:eastAsiaTheme="minorEastAsia"/>
        </w:rPr>
        <w:t>-SVM</w:t>
      </w:r>
      <w:r w:rsidR="00011E7C" w:rsidRPr="00CF4F06">
        <w:rPr>
          <w:rFonts w:eastAsiaTheme="minorEastAsia"/>
        </w:rPr>
        <w:fldChar w:fldCharType="begin"/>
      </w:r>
      <w:r w:rsidR="00011E7C" w:rsidRPr="00CF4F06">
        <w:instrText xml:space="preserve"> XE "</w:instrText>
      </w:r>
      <w:r w:rsidR="00011E7C" w:rsidRPr="00286FF8">
        <w:instrText>SVM:Support vector machine</w:instrText>
      </w:r>
      <w:r w:rsidR="00011E7C" w:rsidRPr="006B43F4">
        <w:instrText xml:space="preserve">" </w:instrText>
      </w:r>
      <w:r w:rsidR="00011E7C" w:rsidRPr="00CF4F06">
        <w:rPr>
          <w:rFonts w:eastAsiaTheme="minorEastAsia"/>
        </w:rPr>
        <w:fldChar w:fldCharType="end"/>
      </w:r>
      <w:r w:rsidR="00260677" w:rsidRPr="00CF4F06">
        <w:rPr>
          <w:rFonts w:eastAsiaTheme="minorEastAsia"/>
        </w:rPr>
        <w:t xml:space="preserve"> parameter</w:t>
      </w:r>
      <w:r w:rsidR="00F87EEA" w:rsidRPr="00286FF8">
        <w:rPr>
          <w:rFonts w:eastAsiaTheme="minorEastAsia"/>
        </w:rPr>
        <w:t>s</w:t>
      </w:r>
      <w:r w:rsidR="00260677" w:rsidRPr="006B43F4">
        <w:rPr>
          <w:rFonts w:eastAsiaTheme="minorEastAsia"/>
        </w:rPr>
        <w:t xml:space="preserve"> where estimated with a grid search method and 3-fold cross validation on the surface training set. </w:t>
      </w:r>
    </w:p>
    <w:p w14:paraId="006DFC6E" w14:textId="77777777" w:rsidR="00EF12B3" w:rsidRPr="00CF4F06" w:rsidRDefault="008B1E46" w:rsidP="002929CE">
      <w:pPr>
        <w:ind w:left="360"/>
        <w:rPr>
          <w:rFonts w:eastAsiaTheme="minorEastAsia"/>
        </w:rPr>
      </w:pPr>
      <w:r w:rsidRPr="00CF4F06">
        <w:rPr>
          <w:rFonts w:eastAsiaTheme="minorEastAsia"/>
        </w:rPr>
        <w:t xml:space="preserve">To train the </w:t>
      </w:r>
      <w:r w:rsidR="00A633B5" w:rsidRPr="00CF4F06">
        <w:rPr>
          <w:rFonts w:eastAsiaTheme="minorEastAsia"/>
        </w:rPr>
        <w:t>RBF</w:t>
      </w:r>
      <w:r w:rsidR="00011E7C" w:rsidRPr="00CF4F06">
        <w:rPr>
          <w:rFonts w:eastAsiaTheme="minorEastAsia"/>
        </w:rPr>
        <w:fldChar w:fldCharType="begin"/>
      </w:r>
      <w:r w:rsidR="00011E7C" w:rsidRPr="00CF4F06">
        <w:instrText xml:space="preserve"> XE "</w:instrText>
      </w:r>
      <w:r w:rsidR="00011E7C" w:rsidRPr="00286FF8">
        <w:instrText>RBF:Radial basis functio</w:instrText>
      </w:r>
      <w:r w:rsidR="00011E7C" w:rsidRPr="006B43F4">
        <w:instrText xml:space="preserve">n" </w:instrText>
      </w:r>
      <w:r w:rsidR="00011E7C" w:rsidRPr="00CF4F06">
        <w:rPr>
          <w:rFonts w:eastAsiaTheme="minorEastAsia"/>
        </w:rPr>
        <w:fldChar w:fldCharType="end"/>
      </w:r>
      <w:r w:rsidR="00A633B5" w:rsidRPr="00CF4F06">
        <w:rPr>
          <w:rFonts w:eastAsiaTheme="minorEastAsia"/>
        </w:rPr>
        <w:t>-</w:t>
      </w:r>
      <w:r w:rsidRPr="00286FF8">
        <w:rPr>
          <w:rFonts w:eastAsiaTheme="minorEastAsia"/>
        </w:rPr>
        <w:t>SVM</w:t>
      </w:r>
      <w:r w:rsidR="00011E7C" w:rsidRPr="00CF4F06">
        <w:rPr>
          <w:rFonts w:eastAsiaTheme="minorEastAsia"/>
        </w:rPr>
        <w:fldChar w:fldCharType="begin"/>
      </w:r>
      <w:r w:rsidR="00011E7C" w:rsidRPr="00CF4F06">
        <w:instrText xml:space="preserve"> XE "</w:instrText>
      </w:r>
      <w:r w:rsidR="00011E7C" w:rsidRPr="00286FF8">
        <w:instrText>SVM:Support vector machine</w:instrText>
      </w:r>
      <w:r w:rsidR="00011E7C" w:rsidRPr="006B43F4">
        <w:instrText xml:space="preserve">" </w:instrText>
      </w:r>
      <w:r w:rsidR="00011E7C" w:rsidRPr="00CF4F06">
        <w:rPr>
          <w:rFonts w:eastAsiaTheme="minorEastAsia"/>
        </w:rPr>
        <w:fldChar w:fldCharType="end"/>
      </w:r>
      <w:r w:rsidRPr="00CF4F06">
        <w:rPr>
          <w:rFonts w:eastAsiaTheme="minorEastAsia"/>
        </w:rPr>
        <w:t xml:space="preserve">, each surface representation in the cluster pyramid of </w:t>
      </w:r>
      <w:r w:rsidR="006E3FCE" w:rsidRPr="00286FF8">
        <w:rPr>
          <w:rFonts w:eastAsiaTheme="minorEastAsia"/>
        </w:rPr>
        <w:t>77</w:t>
      </w:r>
      <w:r w:rsidRPr="006B43F4">
        <w:rPr>
          <w:rFonts w:eastAsiaTheme="minorEastAsia"/>
        </w:rPr>
        <w:t xml:space="preserve"> images </w:t>
      </w:r>
      <w:r w:rsidR="00F87EEA" w:rsidRPr="00CF4F06">
        <w:rPr>
          <w:rFonts w:eastAsiaTheme="minorEastAsia"/>
        </w:rPr>
        <w:t>was</w:t>
      </w:r>
      <w:r w:rsidRPr="00CF4F06">
        <w:rPr>
          <w:rFonts w:eastAsiaTheme="minorEastAsia"/>
        </w:rPr>
        <w:t xml:space="preserve"> labeled according to </w:t>
      </w:r>
      <w:r w:rsidR="00F87EEA" w:rsidRPr="00CF4F06">
        <w:rPr>
          <w:rFonts w:eastAsiaTheme="minorEastAsia"/>
        </w:rPr>
        <w:t>its quality</w:t>
      </w:r>
      <w:r w:rsidRPr="00CF4F06">
        <w:rPr>
          <w:rFonts w:eastAsiaTheme="minorEastAsia"/>
        </w:rPr>
        <w:t xml:space="preserve"> of PCB surface representation. Surface representations in the cluster pyramid were labeled with 1 if the pixels represent mainly the surface and -1 if </w:t>
      </w:r>
      <w:r w:rsidR="00F87EEA" w:rsidRPr="00CF4F06">
        <w:rPr>
          <w:rFonts w:eastAsiaTheme="minorEastAsia"/>
        </w:rPr>
        <w:t xml:space="preserve">they </w:t>
      </w:r>
      <w:r w:rsidRPr="00CF4F06">
        <w:rPr>
          <w:rFonts w:eastAsiaTheme="minorEastAsia"/>
        </w:rPr>
        <w:t xml:space="preserve">are mainly pixel from electronic components or PCB markings. That results in a set of </w:t>
      </w:r>
      <m:oMath>
        <m:r>
          <m:rPr>
            <m:sty m:val="p"/>
          </m:rPr>
          <w:rPr>
            <w:rFonts w:ascii="Cambria Math" w:eastAsiaTheme="minorEastAsia" w:hAnsi="Cambria Math"/>
          </w:rPr>
          <m:t xml:space="preserve">54*77=4158 </m:t>
        </m:r>
      </m:oMath>
      <w:r w:rsidRPr="00CF4F06">
        <w:rPr>
          <w:rFonts w:eastAsiaTheme="minorEastAsia"/>
        </w:rPr>
        <w:t xml:space="preserve">clusters </w:t>
      </w:r>
      <w:r w:rsidR="00425E46" w:rsidRPr="00CF4F06">
        <w:rPr>
          <w:rFonts w:eastAsiaTheme="minorEastAsia"/>
        </w:rPr>
        <w:t>in which</w:t>
      </w:r>
      <w:r w:rsidRPr="00CF4F06">
        <w:rPr>
          <w:rFonts w:eastAsiaTheme="minorEastAsia"/>
        </w:rPr>
        <w:t xml:space="preserve"> </w:t>
      </w:r>
      <w:r w:rsidR="005B16E1" w:rsidRPr="00CF4F06">
        <w:rPr>
          <w:rFonts w:eastAsiaTheme="minorEastAsia"/>
        </w:rPr>
        <w:t>908</w:t>
      </w:r>
      <w:r w:rsidR="00A633B5" w:rsidRPr="00CF4F06">
        <w:rPr>
          <w:rFonts w:eastAsiaTheme="minorEastAsia"/>
        </w:rPr>
        <w:t xml:space="preserve"> clusters where labeled as PCB surface and </w:t>
      </w:r>
      <w:r w:rsidR="005B16E1" w:rsidRPr="00CF4F06">
        <w:rPr>
          <w:rFonts w:eastAsiaTheme="minorEastAsia"/>
        </w:rPr>
        <w:t>3250</w:t>
      </w:r>
      <w:r w:rsidR="00A633B5" w:rsidRPr="00CF4F06">
        <w:rPr>
          <w:rFonts w:eastAsiaTheme="minorEastAsia"/>
        </w:rPr>
        <w:t xml:space="preserve"> clusters where labeled as non-PCB surface representations. Ambiguous cluster representations were labeled as non-PCB surfaces. </w:t>
      </w:r>
    </w:p>
    <w:p w14:paraId="1679C448" w14:textId="77777777" w:rsidR="003B4C6A" w:rsidRPr="00CF4F06" w:rsidRDefault="002929CE" w:rsidP="002929CE">
      <w:pPr>
        <w:ind w:left="360"/>
        <w:rPr>
          <w:rFonts w:eastAsiaTheme="minorEastAsia"/>
        </w:rPr>
      </w:pPr>
      <w:r w:rsidRPr="00CF4F06">
        <w:rPr>
          <w:rFonts w:eastAsiaTheme="minorEastAsia"/>
        </w:rPr>
        <w:t>The distance</w:t>
      </w:r>
      <w:r w:rsidR="006D4DAF" w:rsidRPr="00CF4F06">
        <w:rPr>
          <w:rFonts w:eastAsiaTheme="minorEastAsia"/>
        </w:rPr>
        <w:t>s</w:t>
      </w:r>
      <w:r w:rsidRPr="00CF4F06">
        <w:rPr>
          <w:rFonts w:eastAsiaTheme="minorEastAsia"/>
        </w:rPr>
        <w:t xml:space="preserve"> of the</w:t>
      </w:r>
      <w:r w:rsidR="006D4DAF" w:rsidRPr="00CF4F06">
        <w:rPr>
          <w:rFonts w:eastAsiaTheme="minorEastAsia"/>
        </w:rPr>
        <w:t xml:space="preserve"> feature vectors from the decision boundary of the </w:t>
      </w:r>
      <w:r w:rsidR="00833320" w:rsidRPr="00CF4F06">
        <w:rPr>
          <w:rFonts w:eastAsiaTheme="minorEastAsia"/>
        </w:rPr>
        <w:t>RBF</w:t>
      </w:r>
      <w:r w:rsidR="00011E7C" w:rsidRPr="00CF4F06">
        <w:rPr>
          <w:rFonts w:eastAsiaTheme="minorEastAsia"/>
        </w:rPr>
        <w:fldChar w:fldCharType="begin"/>
      </w:r>
      <w:r w:rsidR="00011E7C" w:rsidRPr="00CF4F06">
        <w:instrText xml:space="preserve"> XE "</w:instrText>
      </w:r>
      <w:r w:rsidR="00011E7C" w:rsidRPr="00286FF8">
        <w:instrText>RBF:Radial basis function</w:instrText>
      </w:r>
      <w:r w:rsidR="00011E7C" w:rsidRPr="006B43F4">
        <w:instrText xml:space="preserve">" </w:instrText>
      </w:r>
      <w:r w:rsidR="00011E7C" w:rsidRPr="00CF4F06">
        <w:rPr>
          <w:rFonts w:eastAsiaTheme="minorEastAsia"/>
        </w:rPr>
        <w:fldChar w:fldCharType="end"/>
      </w:r>
      <w:r w:rsidR="00833320" w:rsidRPr="00CF4F06">
        <w:rPr>
          <w:rFonts w:eastAsiaTheme="minorEastAsia"/>
        </w:rPr>
        <w:t xml:space="preserve">-Kernel </w:t>
      </w:r>
      <w:r w:rsidR="006D4DAF" w:rsidRPr="00286FF8">
        <w:rPr>
          <w:rFonts w:eastAsiaTheme="minorEastAsia"/>
        </w:rPr>
        <w:t>SVM</w:t>
      </w:r>
      <w:r w:rsidR="00011E7C" w:rsidRPr="00CF4F06">
        <w:rPr>
          <w:rFonts w:eastAsiaTheme="minorEastAsia"/>
        </w:rPr>
        <w:fldChar w:fldCharType="begin"/>
      </w:r>
      <w:r w:rsidR="00011E7C" w:rsidRPr="00CF4F06">
        <w:instrText xml:space="preserve"> XE "</w:instrText>
      </w:r>
      <w:r w:rsidR="00011E7C" w:rsidRPr="00286FF8">
        <w:instrText>SVM:Support vector machine</w:instrText>
      </w:r>
      <w:r w:rsidR="00011E7C" w:rsidRPr="006B43F4">
        <w:instrText xml:space="preserve">" </w:instrText>
      </w:r>
      <w:r w:rsidR="00011E7C" w:rsidRPr="00CF4F06">
        <w:rPr>
          <w:rFonts w:eastAsiaTheme="minorEastAsia"/>
        </w:rPr>
        <w:fldChar w:fldCharType="end"/>
      </w:r>
      <w:r w:rsidR="006D4DAF" w:rsidRPr="00CF4F06">
        <w:rPr>
          <w:rFonts w:eastAsiaTheme="minorEastAsia"/>
        </w:rPr>
        <w:t xml:space="preserve"> </w:t>
      </w:r>
      <w:r w:rsidR="000F4B56" w:rsidRPr="00286FF8">
        <w:rPr>
          <w:rFonts w:eastAsiaTheme="minorEastAsia"/>
        </w:rPr>
        <w:t>where trea</w:t>
      </w:r>
      <w:r w:rsidR="00F87EEA" w:rsidRPr="006B43F4">
        <w:rPr>
          <w:rFonts w:eastAsiaTheme="minorEastAsia"/>
        </w:rPr>
        <w:t>ted</w:t>
      </w:r>
      <w:r w:rsidR="000F4B56" w:rsidRPr="00CF4F06">
        <w:rPr>
          <w:rFonts w:eastAsiaTheme="minorEastAsia"/>
        </w:rPr>
        <w:t xml:space="preserve"> as</w:t>
      </w:r>
      <w:r w:rsidR="006D4DAF" w:rsidRPr="00CF4F06">
        <w:rPr>
          <w:rFonts w:eastAsiaTheme="minorEastAsia"/>
        </w:rPr>
        <w:t xml:space="preserve"> scores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F87EEA" w:rsidRPr="00CF4F06">
        <w:rPr>
          <w:rFonts w:eastAsiaTheme="minorEastAsia"/>
        </w:rPr>
        <w:t>.</w:t>
      </w:r>
      <w:r w:rsidR="006D4DAF" w:rsidRPr="00CF4F06">
        <w:rPr>
          <w:rFonts w:eastAsiaTheme="minorEastAsia"/>
        </w:rPr>
        <w:t xml:space="preserve"> </w:t>
      </w:r>
      <w:r w:rsidR="00F87EEA" w:rsidRPr="00CF4F06">
        <w:rPr>
          <w:rFonts w:eastAsiaTheme="minorEastAsia"/>
        </w:rPr>
        <w:t>Hi</w:t>
      </w:r>
      <w:r w:rsidR="006D4DAF" w:rsidRPr="00CF4F06">
        <w:rPr>
          <w:rFonts w:eastAsiaTheme="minorEastAsia"/>
        </w:rPr>
        <w:t>gh positive score</w:t>
      </w:r>
      <w:r w:rsidR="00F87EEA" w:rsidRPr="00CF4F06">
        <w:rPr>
          <w:rFonts w:eastAsiaTheme="minorEastAsia"/>
        </w:rPr>
        <w:t>s identify</w:t>
      </w:r>
      <w:r w:rsidR="006D4DAF" w:rsidRPr="00CF4F06">
        <w:rPr>
          <w:rFonts w:eastAsiaTheme="minorEastAsia"/>
        </w:rPr>
        <w:t xml:space="preserve"> good surface representations and low negative scores represent bad surface representations. For each pixel of the image, </w:t>
      </w:r>
      <w:r w:rsidR="005C1812" w:rsidRPr="00CF4F06">
        <w:rPr>
          <w:rFonts w:eastAsiaTheme="minorEastAsia"/>
        </w:rPr>
        <w:t>the</w:t>
      </w:r>
      <w:r w:rsidR="006D4DAF" w:rsidRPr="00CF4F06">
        <w:rPr>
          <w:rFonts w:eastAsiaTheme="minorEastAsia"/>
        </w:rPr>
        <w:t xml:space="preserve"> sum </w:t>
      </w:r>
      <w:r w:rsidR="005C1812" w:rsidRPr="00CF4F06">
        <w:rPr>
          <w:rFonts w:eastAsiaTheme="minorEastAsia"/>
        </w:rPr>
        <w:t xml:space="preserve">of scores </w:t>
      </w:r>
      <w:r w:rsidR="00F87EEA" w:rsidRPr="00CF4F06">
        <w:rPr>
          <w:rFonts w:eastAsiaTheme="minorEastAsia"/>
        </w:rPr>
        <w:t>across</w:t>
      </w:r>
      <w:r w:rsidR="006D4DAF" w:rsidRPr="00CF4F06">
        <w:rPr>
          <w:rFonts w:eastAsiaTheme="minorEastAsia"/>
        </w:rPr>
        <w:t xml:space="preserve"> all 10 levels is computed. The </w:t>
      </w:r>
      <w:r w:rsidR="00F87EEA" w:rsidRPr="00CF4F06">
        <w:rPr>
          <w:rFonts w:eastAsiaTheme="minorEastAsia"/>
        </w:rPr>
        <w:t>scores are treat</w:t>
      </w:r>
      <w:r w:rsidR="00833320" w:rsidRPr="00CF4F06">
        <w:rPr>
          <w:rFonts w:eastAsiaTheme="minorEastAsia"/>
        </w:rPr>
        <w:t xml:space="preserve">ed as </w:t>
      </w:r>
      <w:r w:rsidR="006D4DAF" w:rsidRPr="00CF4F06">
        <w:rPr>
          <w:rFonts w:eastAsiaTheme="minorEastAsia"/>
        </w:rPr>
        <w:t>weights of the surface representation in which the pixel was included.</w:t>
      </w:r>
      <w:r w:rsidR="003B4C6A" w:rsidRPr="00CF4F06">
        <w:rPr>
          <w:rFonts w:eastAsiaTheme="minorEastAsia"/>
        </w:rPr>
        <w:t xml:space="preserve"> If pixels are not included in a cluster of a pyramid level because the region </w:t>
      </w:r>
      <w:r w:rsidR="00F87EEA" w:rsidRPr="00CF4F06">
        <w:rPr>
          <w:rFonts w:eastAsiaTheme="minorEastAsia"/>
        </w:rPr>
        <w:t>in which the pixel was included</w:t>
      </w:r>
      <w:r w:rsidR="003B4C6A" w:rsidRPr="00CF4F06">
        <w:rPr>
          <w:rFonts w:eastAsiaTheme="minorEastAsia"/>
        </w:rPr>
        <w:t xml:space="preserve"> was rejected</w:t>
      </w:r>
      <w:r w:rsidR="00F87EEA" w:rsidRPr="00CF4F06">
        <w:rPr>
          <w:rFonts w:eastAsiaTheme="minorEastAsia"/>
        </w:rPr>
        <w:t>,</w:t>
      </w:r>
      <w:r w:rsidR="003B4C6A" w:rsidRPr="00CF4F06">
        <w:rPr>
          <w:rFonts w:eastAsiaTheme="minorEastAsia"/>
        </w:rPr>
        <w:t xml:space="preserve"> caused by the small region area, the </w:t>
      </w:r>
      <w:r w:rsidR="005C1812" w:rsidRPr="00CF4F06">
        <w:rPr>
          <w:rFonts w:eastAsiaTheme="minorEastAsia"/>
        </w:rPr>
        <w:t>score</w:t>
      </w:r>
      <w:r w:rsidR="003B4C6A" w:rsidRPr="00CF4F06">
        <w:rPr>
          <w:rFonts w:eastAsiaTheme="minorEastAsia"/>
        </w:rPr>
        <w:t xml:space="preserve"> is set to zero.</w:t>
      </w:r>
      <w:r w:rsidR="006D4DAF" w:rsidRPr="00CF4F06">
        <w:rPr>
          <w:rFonts w:eastAsiaTheme="minorEastAsia"/>
        </w:rPr>
        <w:t xml:space="preserve"> </w:t>
      </w:r>
      <w:r w:rsidR="00F01B42" w:rsidRPr="00CF4F06">
        <w:rPr>
          <w:rFonts w:eastAsiaTheme="minorEastAsia"/>
        </w:rPr>
        <w:t xml:space="preserve">Each Pixel </w:t>
      </w:r>
      <m:oMath>
        <m:r>
          <w:rPr>
            <w:rFonts w:ascii="Cambria Math" w:eastAsiaTheme="minorEastAsia" w:hAnsi="Cambria Math"/>
          </w:rPr>
          <m:t>f(x,y)</m:t>
        </m:r>
      </m:oMath>
      <w:r w:rsidR="00F01B42" w:rsidRPr="00CF4F06">
        <w:rPr>
          <w:rFonts w:eastAsiaTheme="minorEastAsia"/>
        </w:rPr>
        <w:t xml:space="preserve"> at the position </w:t>
      </w:r>
      <m:oMath>
        <m:r>
          <w:rPr>
            <w:rFonts w:ascii="Cambria Math" w:eastAsiaTheme="minorEastAsia" w:hAnsi="Cambria Math"/>
          </w:rPr>
          <m:t>x, y</m:t>
        </m:r>
      </m:oMath>
      <w:r w:rsidR="00F01B42" w:rsidRPr="00CF4F06">
        <w:rPr>
          <w:rFonts w:eastAsiaTheme="minorEastAsia"/>
        </w:rPr>
        <w:t xml:space="preserve"> with</w:t>
      </w:r>
      <w:r w:rsidR="006D4DAF" w:rsidRPr="00CF4F06">
        <w:rPr>
          <w:rFonts w:eastAsiaTheme="minorEastAsia"/>
        </w:rPr>
        <w:t xml:space="preserve"> </w:t>
      </w:r>
      <w:r w:rsidR="005C1812" w:rsidRPr="00CF4F06">
        <w:rPr>
          <w:rFonts w:eastAsiaTheme="minorEastAsia"/>
        </w:rPr>
        <w:t>score</w:t>
      </w:r>
      <w:r w:rsidR="00752881" w:rsidRPr="00CF4F06">
        <w:rPr>
          <w:rFonts w:eastAsiaTheme="minorEastAsia"/>
        </w:rPr>
        <w:t xml:space="preserve"> sum </w:t>
      </w:r>
      <m:oMath>
        <m:r>
          <w:rPr>
            <w:rFonts w:ascii="Cambria Math" w:eastAsiaTheme="minorEastAsia" w:hAnsi="Cambria Math"/>
          </w:rPr>
          <m:t>w(x,y)</m:t>
        </m:r>
      </m:oMath>
      <w:r w:rsidR="003B4C6A" w:rsidRPr="00CF4F06">
        <w:rPr>
          <w:rFonts w:eastAsiaTheme="minorEastAsia"/>
        </w:rPr>
        <w:t xml:space="preserve"> </w:t>
      </w:r>
      <w:r w:rsidR="00752881" w:rsidRPr="00CF4F06">
        <w:rPr>
          <w:rFonts w:eastAsiaTheme="minorEastAsia"/>
        </w:rPr>
        <w:t>greater than the weighted sum threshold</w:t>
      </w:r>
      <w:r w:rsidR="006D4DAF" w:rsidRPr="00CF4F0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sidRPr="00286FF8">
        <w:rPr>
          <w:rFonts w:eastAsiaTheme="minorEastAsia"/>
        </w:rPr>
        <w:t xml:space="preserve">is selected </w:t>
      </w:r>
      <w:r w:rsidR="00F01B42" w:rsidRPr="006B43F4">
        <w:rPr>
          <w:rFonts w:eastAsiaTheme="minorEastAsia"/>
        </w:rPr>
        <w:t>in the</w:t>
      </w:r>
      <w:r w:rsidR="006D4DAF" w:rsidRPr="00CF4F06">
        <w:rPr>
          <w:rFonts w:eastAsiaTheme="minorEastAsia"/>
        </w:rPr>
        <w:t xml:space="preserve"> PCB surface </w:t>
      </w:r>
      <w:r w:rsidR="00F01B42" w:rsidRPr="00CF4F06">
        <w:rPr>
          <w:rFonts w:eastAsiaTheme="minorEastAsia"/>
        </w:rPr>
        <w:t>set</w:t>
      </w:r>
      <m:oMath>
        <m:r>
          <w:rPr>
            <w:rFonts w:ascii="Cambria Math" w:eastAsiaTheme="minorEastAsia" w:hAnsi="Cambria Math"/>
          </w:rPr>
          <m:t xml:space="preserve"> S</m:t>
        </m:r>
      </m:oMath>
      <w:r w:rsidR="006D4DAF" w:rsidRPr="00CF4F06">
        <w:rPr>
          <w:rFonts w:eastAsiaTheme="minorEastAsia"/>
        </w:rPr>
        <w:t>.</w:t>
      </w:r>
      <w:r w:rsidR="00752881" w:rsidRPr="00CF4F06">
        <w:rPr>
          <w:rFonts w:eastAsiaTheme="minorEastAsia"/>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CF4F06" w14:paraId="5DD933A6" w14:textId="77777777"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CF4F06" w14:paraId="253398E7" w14:textId="77777777" w:rsidTr="00933305">
              <w:tc>
                <w:tcPr>
                  <w:tcW w:w="8086" w:type="dxa"/>
                </w:tcPr>
                <w:p w14:paraId="586BBA19" w14:textId="77777777" w:rsidR="005C1812" w:rsidRPr="00CF4F06"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14:paraId="37CF4269" w14:textId="77777777" w:rsidR="005C1812" w:rsidRPr="00286FF8" w:rsidRDefault="005C1812" w:rsidP="00933305">
                  <w:r w:rsidRPr="00286FF8">
                    <w:t>(</w:t>
                  </w:r>
                  <w:r w:rsidR="005E1750" w:rsidRPr="00286FF8">
                    <w:fldChar w:fldCharType="begin"/>
                  </w:r>
                  <w:r w:rsidR="005E1750" w:rsidRPr="00CF4F06">
                    <w:instrText xml:space="preserve"> SEQ Equation \* ARABIC </w:instrText>
                  </w:r>
                  <w:r w:rsidR="005E1750" w:rsidRPr="00286FF8">
                    <w:rPr>
                      <w:rPrChange w:id="993" w:author="Chancerel, Perrine" w:date="2015-04-01T12:09:00Z">
                        <w:rPr>
                          <w:noProof/>
                        </w:rPr>
                      </w:rPrChange>
                    </w:rPr>
                    <w:fldChar w:fldCharType="separate"/>
                  </w:r>
                  <w:r w:rsidR="00344F4E" w:rsidRPr="00286FF8">
                    <w:rPr>
                      <w:noProof/>
                    </w:rPr>
                    <w:t>51</w:t>
                  </w:r>
                  <w:r w:rsidR="005E1750" w:rsidRPr="00286FF8">
                    <w:rPr>
                      <w:noProof/>
                    </w:rPr>
                    <w:fldChar w:fldCharType="end"/>
                  </w:r>
                  <w:r w:rsidRPr="00CF4F06">
                    <w:t>)</w:t>
                  </w:r>
                </w:p>
              </w:tc>
            </w:tr>
          </w:tbl>
          <w:p w14:paraId="477D98D4" w14:textId="77777777" w:rsidR="005C1812" w:rsidRPr="00CF4F06" w:rsidRDefault="005C1812" w:rsidP="00933305">
            <w:pPr>
              <w:rPr>
                <w:rFonts w:ascii="Calibri" w:eastAsia="Calibri" w:hAnsi="Calibri" w:cs="Times New Roman"/>
              </w:rPr>
            </w:pPr>
          </w:p>
        </w:tc>
        <w:tc>
          <w:tcPr>
            <w:tcW w:w="648" w:type="dxa"/>
          </w:tcPr>
          <w:p w14:paraId="385CDEB9" w14:textId="77777777" w:rsidR="005C1812" w:rsidRPr="00CF4F06" w:rsidRDefault="005C1812" w:rsidP="00933305"/>
        </w:tc>
      </w:tr>
      <w:tr w:rsidR="00F01B42" w:rsidRPr="00CF4F06" w14:paraId="6D159F7F" w14:textId="77777777"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CF4F06" w14:paraId="076A2A50" w14:textId="77777777" w:rsidTr="00933305">
              <w:tc>
                <w:tcPr>
                  <w:tcW w:w="8086" w:type="dxa"/>
                </w:tcPr>
                <w:p w14:paraId="709F5C57" w14:textId="77777777" w:rsidR="00F01B42" w:rsidRPr="00286FF8"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14:paraId="2CA66B2B" w14:textId="77777777" w:rsidR="00F01B42" w:rsidRPr="00286FF8" w:rsidRDefault="00F01B42" w:rsidP="00933305">
                  <w:r w:rsidRPr="006B43F4">
                    <w:t>(</w:t>
                  </w:r>
                  <w:r w:rsidR="005E1750" w:rsidRPr="00286FF8">
                    <w:fldChar w:fldCharType="begin"/>
                  </w:r>
                  <w:r w:rsidR="005E1750" w:rsidRPr="00CF4F06">
                    <w:instrText xml:space="preserve"> SEQ Equation \* ARABIC </w:instrText>
                  </w:r>
                  <w:r w:rsidR="005E1750" w:rsidRPr="00286FF8">
                    <w:rPr>
                      <w:rPrChange w:id="994" w:author="Chancerel, Perrine" w:date="2015-04-01T12:09:00Z">
                        <w:rPr>
                          <w:noProof/>
                        </w:rPr>
                      </w:rPrChange>
                    </w:rPr>
                    <w:fldChar w:fldCharType="separate"/>
                  </w:r>
                  <w:r w:rsidR="00344F4E" w:rsidRPr="00286FF8">
                    <w:rPr>
                      <w:noProof/>
                    </w:rPr>
                    <w:t>52</w:t>
                  </w:r>
                  <w:r w:rsidR="005E1750" w:rsidRPr="00286FF8">
                    <w:rPr>
                      <w:noProof/>
                    </w:rPr>
                    <w:fldChar w:fldCharType="end"/>
                  </w:r>
                  <w:r w:rsidRPr="00CF4F06">
                    <w:t>)</w:t>
                  </w:r>
                </w:p>
              </w:tc>
            </w:tr>
          </w:tbl>
          <w:p w14:paraId="0EE602CD" w14:textId="77777777" w:rsidR="00F01B42" w:rsidRPr="00CF4F06" w:rsidRDefault="00F01B42" w:rsidP="00933305">
            <w:pPr>
              <w:rPr>
                <w:rFonts w:ascii="Calibri" w:eastAsia="Calibri" w:hAnsi="Calibri" w:cs="Times New Roman"/>
              </w:rPr>
            </w:pPr>
          </w:p>
        </w:tc>
        <w:tc>
          <w:tcPr>
            <w:tcW w:w="648" w:type="dxa"/>
          </w:tcPr>
          <w:p w14:paraId="29062DBE" w14:textId="77777777" w:rsidR="00F01B42" w:rsidRPr="00CF4F06" w:rsidRDefault="00F01B42" w:rsidP="00933305"/>
        </w:tc>
      </w:tr>
    </w:tbl>
    <w:p w14:paraId="7194C44B" w14:textId="77777777" w:rsidR="008B7C31" w:rsidRPr="00CF4F06" w:rsidRDefault="003B4C6A" w:rsidP="00E56438">
      <w:pPr>
        <w:ind w:left="360"/>
        <w:rPr>
          <w:rFonts w:eastAsiaTheme="minorEastAsia"/>
        </w:rPr>
      </w:pPr>
      <w:r w:rsidRPr="00CF4F06">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Pr="00286FF8">
        <w:rPr>
          <w:rFonts w:eastAsiaTheme="minorEastAsia"/>
        </w:rPr>
        <w:t xml:space="preserve">was set to zero. </w:t>
      </w:r>
      <w:r w:rsidR="00752881" w:rsidRPr="006B43F4">
        <w:rPr>
          <w:rFonts w:eastAsiaTheme="minorEastAsia"/>
        </w:rPr>
        <w:t>All selected PCB surface pixel form the PCB surface.</w:t>
      </w:r>
      <w:r w:rsidR="00B743BE" w:rsidRPr="00CF4F06">
        <w:rPr>
          <w:rFonts w:eastAsiaTheme="minorEastAsia"/>
        </w:rPr>
        <w:t xml:space="preserve"> </w:t>
      </w:r>
    </w:p>
    <w:p w14:paraId="733B6682" w14:textId="77777777" w:rsidR="003F74AB" w:rsidRPr="00CF4F06" w:rsidRDefault="003F74AB" w:rsidP="00735ED3">
      <w:pPr>
        <w:pStyle w:val="berschrift3"/>
        <w:numPr>
          <w:ilvl w:val="2"/>
          <w:numId w:val="1"/>
        </w:numPr>
      </w:pPr>
      <w:bookmarkStart w:id="995" w:name="_Ref411082770"/>
      <w:bookmarkStart w:id="996" w:name="_Toc415436314"/>
      <w:r w:rsidRPr="00CF4F06">
        <w:lastRenderedPageBreak/>
        <w:t xml:space="preserve">Electronic component detection based on normalized </w:t>
      </w:r>
      <w:r w:rsidR="00C95304" w:rsidRPr="00CF4F06">
        <w:t>2D</w:t>
      </w:r>
      <w:r w:rsidR="009C01D4" w:rsidRPr="00CF4F06">
        <w:t xml:space="preserve"> cross-</w:t>
      </w:r>
      <w:r w:rsidRPr="00CF4F06">
        <w:t>correlation</w:t>
      </w:r>
      <w:bookmarkEnd w:id="995"/>
      <w:bookmarkEnd w:id="996"/>
    </w:p>
    <w:p w14:paraId="48D86D68" w14:textId="77777777" w:rsidR="004E158C" w:rsidRPr="006B43F4" w:rsidRDefault="00F1337A" w:rsidP="009C01D4">
      <w:r w:rsidRPr="00CF4F06">
        <w:t xml:space="preserve">Template matching is a technique in digital image processing for finding regions in an image that match a smaller image template. </w:t>
      </w:r>
      <w:r w:rsidR="004E158C" w:rsidRPr="00CF4F06">
        <w:t xml:space="preserve">The normalized cross correlation is </w:t>
      </w:r>
      <w:r w:rsidR="0008778F" w:rsidRPr="00CF4F06">
        <w:t xml:space="preserve">a </w:t>
      </w:r>
      <w:r w:rsidR="004E158C" w:rsidRPr="00CF4F06">
        <w:t xml:space="preserve">fast way of matching templates in an image and is used in many object detection approaches. A detailed description about pattern matching with normalized </w:t>
      </w:r>
      <w:r w:rsidR="00C95304" w:rsidRPr="00CF4F06">
        <w:t>2D</w:t>
      </w:r>
      <w:r w:rsidR="004E158C" w:rsidRPr="00CF4F06">
        <w:t xml:space="preserve"> cross correlation is </w:t>
      </w:r>
      <w:r w:rsidR="00757079" w:rsidRPr="00CF4F06">
        <w:t>specified</w:t>
      </w:r>
      <w:r w:rsidR="004E158C" w:rsidRPr="00CF4F06">
        <w:t xml:space="preserve"> in chapter </w:t>
      </w:r>
      <w:r w:rsidR="00A0540C" w:rsidRPr="006B43F4">
        <w:fldChar w:fldCharType="begin"/>
      </w:r>
      <w:r w:rsidR="00A0540C" w:rsidRPr="00CF4F06">
        <w:instrText xml:space="preserve"> REF _Ref405909386 \r \h </w:instrText>
      </w:r>
      <w:r w:rsidR="00A0540C" w:rsidRPr="006B43F4">
        <w:rPr>
          <w:rPrChange w:id="997" w:author="Chancerel, Perrine" w:date="2015-04-01T12:09:00Z">
            <w:rPr/>
          </w:rPrChange>
        </w:rPr>
        <w:fldChar w:fldCharType="separate"/>
      </w:r>
      <w:r w:rsidR="00344F4E" w:rsidRPr="006B43F4">
        <w:t>2.1.3</w:t>
      </w:r>
      <w:r w:rsidR="00A0540C" w:rsidRPr="006B43F4">
        <w:fldChar w:fldCharType="end"/>
      </w:r>
      <w:r w:rsidR="00A0540C" w:rsidRPr="00CF4F06">
        <w:t>.</w:t>
      </w:r>
    </w:p>
    <w:p w14:paraId="31EA0314" w14:textId="77777777" w:rsidR="00A0540C" w:rsidRPr="00CF4F06" w:rsidRDefault="00A0540C" w:rsidP="009C01D4">
      <w:r w:rsidRPr="00CF4F06">
        <w:t>I</w:t>
      </w:r>
      <w:r w:rsidR="003764F5" w:rsidRPr="00CF4F06">
        <w:t>n</w:t>
      </w:r>
      <w:r w:rsidRPr="00CF4F06">
        <w:t xml:space="preserve"> this approach the templates where generated </w:t>
      </w:r>
      <w:r w:rsidR="0008778F" w:rsidRPr="00CF4F06">
        <w:t xml:space="preserve">through training </w:t>
      </w:r>
      <w:r w:rsidRPr="00CF4F06">
        <w:t xml:space="preserve">images of the electronic components. For each component </w:t>
      </w:r>
      <w:r w:rsidR="009070D5" w:rsidRPr="00CF4F06">
        <w:t xml:space="preserve">the average </w:t>
      </w:r>
      <w:r w:rsidR="0008778F" w:rsidRPr="00CF4F06">
        <w:t xml:space="preserve">across </w:t>
      </w:r>
      <w:r w:rsidRPr="00CF4F06">
        <w:t xml:space="preserve">all training images in all three color channels were computed. The average image </w:t>
      </w:r>
      <w:r w:rsidR="009070D5" w:rsidRPr="00CF4F06">
        <w:t xml:space="preserve">is </w:t>
      </w:r>
      <w:r w:rsidR="00845E19" w:rsidRPr="00CF4F06">
        <w:t xml:space="preserve">computed in the HSV color space and </w:t>
      </w:r>
      <w:r w:rsidR="009070D5" w:rsidRPr="00CF4F06">
        <w:t>tr</w:t>
      </w:r>
      <w:r w:rsidR="00D008D3" w:rsidRPr="00CF4F06">
        <w:t>e</w:t>
      </w:r>
      <w:r w:rsidR="0008778F" w:rsidRPr="00CF4F06">
        <w:t>at</w:t>
      </w:r>
      <w:r w:rsidR="009070D5" w:rsidRPr="00CF4F06">
        <w:t xml:space="preserve">ed as </w:t>
      </w:r>
      <w:r w:rsidR="00CB7171" w:rsidRPr="00CF4F06">
        <w:t xml:space="preserve">the </w:t>
      </w:r>
      <w:r w:rsidR="009070D5" w:rsidRPr="00CF4F06">
        <w:t>component template</w:t>
      </w:r>
      <w:r w:rsidR="003764F5" w:rsidRPr="00CF4F06">
        <w:t xml:space="preserve">. </w:t>
      </w:r>
      <w:r w:rsidR="00845E19" w:rsidRPr="00CF4F06">
        <w:t xml:space="preserve">The </w:t>
      </w:r>
      <w:r w:rsidR="003764F5" w:rsidRPr="00CF4F06">
        <w:t>template of the DIP14 component</w:t>
      </w:r>
      <w:r w:rsidR="009070D5" w:rsidRPr="00CF4F06">
        <w:t xml:space="preserve"> is shown </w:t>
      </w:r>
      <w:r w:rsidRPr="00CF4F06">
        <w:t xml:space="preserve">in </w:t>
      </w:r>
      <w:r w:rsidR="00CB7171" w:rsidRPr="006B43F4">
        <w:fldChar w:fldCharType="begin"/>
      </w:r>
      <w:r w:rsidR="00CB7171" w:rsidRPr="00CF4F06">
        <w:instrText xml:space="preserve"> REF _Ref405910641 \h </w:instrText>
      </w:r>
      <w:r w:rsidR="00CB7171" w:rsidRPr="006B43F4">
        <w:rPr>
          <w:rPrChange w:id="998" w:author="Chancerel, Perrine" w:date="2015-04-01T12:09:00Z">
            <w:rPr/>
          </w:rPrChange>
        </w:rPr>
        <w:fldChar w:fldCharType="separate"/>
      </w:r>
      <w:r w:rsidR="00344F4E" w:rsidRPr="006B43F4">
        <w:t xml:space="preserve">Figure </w:t>
      </w:r>
      <w:r w:rsidR="00344F4E" w:rsidRPr="00CF4F06">
        <w:rPr>
          <w:noProof/>
        </w:rPr>
        <w:t>20</w:t>
      </w:r>
      <w:r w:rsidR="00CB7171" w:rsidRPr="006B43F4">
        <w:fldChar w:fldCharType="end"/>
      </w:r>
      <w:r w:rsidRPr="00CF4F06">
        <w:t>.</w:t>
      </w:r>
    </w:p>
    <w:p w14:paraId="7984D700" w14:textId="77777777" w:rsidR="00CB7171" w:rsidRPr="00CF4F06" w:rsidRDefault="00CB7171" w:rsidP="00CB7171">
      <w:pPr>
        <w:keepNext/>
        <w:jc w:val="center"/>
      </w:pPr>
      <w:r w:rsidRPr="00F579C9">
        <w:rPr>
          <w:noProof/>
          <w:lang w:val="de-DE" w:eastAsia="de-DE"/>
        </w:rPr>
        <w:drawing>
          <wp:inline distT="0" distB="0" distL="0" distR="0" wp14:anchorId="6B97079A" wp14:editId="1C0B8BE5">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14:paraId="783918CD" w14:textId="77777777" w:rsidR="00DB1F9E" w:rsidRPr="00CF4F06" w:rsidRDefault="00CB7171" w:rsidP="00CB7171">
      <w:pPr>
        <w:pStyle w:val="Beschriftung"/>
        <w:jc w:val="center"/>
      </w:pPr>
      <w:bookmarkStart w:id="999" w:name="_Toc415436408"/>
      <w:r w:rsidRPr="006B43F4">
        <w:t xml:space="preserve">Figure </w:t>
      </w:r>
      <w:r w:rsidR="005E1750" w:rsidRPr="00E36537">
        <w:fldChar w:fldCharType="begin"/>
      </w:r>
      <w:r w:rsidR="005E1750" w:rsidRPr="00CF4F06">
        <w:instrText xml:space="preserve"> SEQ Figure \* ARABIC </w:instrText>
      </w:r>
      <w:r w:rsidR="005E1750" w:rsidRPr="00E36537">
        <w:rPr>
          <w:rPrChange w:id="1000" w:author="Chancerel, Perrine" w:date="2015-04-01T12:09:00Z">
            <w:rPr>
              <w:noProof/>
            </w:rPr>
          </w:rPrChange>
        </w:rPr>
        <w:fldChar w:fldCharType="separate"/>
      </w:r>
      <w:r w:rsidR="00344F4E" w:rsidRPr="00CF4F06">
        <w:rPr>
          <w:noProof/>
        </w:rPr>
        <w:t>28</w:t>
      </w:r>
      <w:r w:rsidR="005E1750" w:rsidRPr="00E36537">
        <w:rPr>
          <w:noProof/>
        </w:rPr>
        <w:fldChar w:fldCharType="end"/>
      </w:r>
      <w:r w:rsidRPr="00CF4F06">
        <w:t>: Image template for DIP14 component</w:t>
      </w:r>
      <w:r w:rsidR="00845E19" w:rsidRPr="00CF4F06">
        <w:t xml:space="preserve"> (RGB color space)</w:t>
      </w:r>
      <w:bookmarkEnd w:id="999"/>
    </w:p>
    <w:p w14:paraId="41796FC7" w14:textId="77777777" w:rsidR="00A0540C" w:rsidRPr="006B43F4" w:rsidRDefault="00CB7171" w:rsidP="009C01D4">
      <w:r w:rsidRPr="00CF4F06">
        <w:t xml:space="preserve">In this approach the spatial resolution depends on the component surface area. The relation between spatial image resolution and component surface for the normalized 2D-cross correlation is shown in </w:t>
      </w:r>
      <w:r w:rsidR="00D008D3" w:rsidRPr="006B43F4">
        <w:fldChar w:fldCharType="begin"/>
      </w:r>
      <w:r w:rsidR="00D008D3" w:rsidRPr="00CF4F06">
        <w:instrText xml:space="preserve"> REF _Ref406245105 \h </w:instrText>
      </w:r>
      <w:r w:rsidR="00D008D3" w:rsidRPr="006B43F4">
        <w:rPr>
          <w:rPrChange w:id="1001" w:author="Chancerel, Perrine" w:date="2015-04-01T12:09:00Z">
            <w:rPr/>
          </w:rPrChange>
        </w:rPr>
        <w:fldChar w:fldCharType="separate"/>
      </w:r>
      <w:r w:rsidR="00344F4E" w:rsidRPr="006B43F4">
        <w:t xml:space="preserve">Figure </w:t>
      </w:r>
      <w:r w:rsidR="00344F4E" w:rsidRPr="00CF4F06">
        <w:rPr>
          <w:noProof/>
        </w:rPr>
        <w:t>29</w:t>
      </w:r>
      <w:r w:rsidR="00D008D3" w:rsidRPr="006B43F4">
        <w:fldChar w:fldCharType="end"/>
      </w:r>
      <w:r w:rsidRPr="00CF4F06">
        <w:t>.</w:t>
      </w:r>
    </w:p>
    <w:p w14:paraId="6AC1F025" w14:textId="77777777" w:rsidR="00D008D3" w:rsidRPr="00CF4F06" w:rsidRDefault="00D008D3" w:rsidP="00D008D3">
      <w:pPr>
        <w:keepNext/>
        <w:jc w:val="center"/>
      </w:pPr>
      <w:r w:rsidRPr="00F579C9">
        <w:rPr>
          <w:noProof/>
          <w:lang w:val="de-DE" w:eastAsia="de-DE"/>
        </w:rPr>
        <w:drawing>
          <wp:inline distT="0" distB="0" distL="0" distR="0" wp14:anchorId="020287DE" wp14:editId="3623018D">
            <wp:extent cx="4236838" cy="24092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236838" cy="2409278"/>
                    </a:xfrm>
                    <a:prstGeom prst="rect">
                      <a:avLst/>
                    </a:prstGeom>
                    <a:noFill/>
                    <a:ln>
                      <a:noFill/>
                    </a:ln>
                  </pic:spPr>
                </pic:pic>
              </a:graphicData>
            </a:graphic>
          </wp:inline>
        </w:drawing>
      </w:r>
    </w:p>
    <w:p w14:paraId="2D26A6E4" w14:textId="77777777" w:rsidR="00CB7171" w:rsidRPr="00CF4F06" w:rsidRDefault="00D008D3" w:rsidP="00D008D3">
      <w:pPr>
        <w:pStyle w:val="Beschriftung"/>
        <w:jc w:val="center"/>
      </w:pPr>
      <w:bookmarkStart w:id="1002" w:name="_Ref406245105"/>
      <w:bookmarkStart w:id="1003" w:name="_Toc415436409"/>
      <w:r w:rsidRPr="006B43F4">
        <w:t xml:space="preserve">Figure </w:t>
      </w:r>
      <w:r w:rsidR="005E1750" w:rsidRPr="00E36537">
        <w:fldChar w:fldCharType="begin"/>
      </w:r>
      <w:r w:rsidR="005E1750" w:rsidRPr="00CF4F06">
        <w:instrText xml:space="preserve"> SEQ Figure \* ARABIC </w:instrText>
      </w:r>
      <w:r w:rsidR="005E1750" w:rsidRPr="00E36537">
        <w:rPr>
          <w:rPrChange w:id="1004" w:author="Chancerel, Perrine" w:date="2015-04-01T12:09:00Z">
            <w:rPr>
              <w:noProof/>
            </w:rPr>
          </w:rPrChange>
        </w:rPr>
        <w:fldChar w:fldCharType="separate"/>
      </w:r>
      <w:r w:rsidR="00344F4E" w:rsidRPr="00CF4F06">
        <w:rPr>
          <w:noProof/>
        </w:rPr>
        <w:t>29</w:t>
      </w:r>
      <w:r w:rsidR="005E1750" w:rsidRPr="00E36537">
        <w:rPr>
          <w:noProof/>
        </w:rPr>
        <w:fldChar w:fldCharType="end"/>
      </w:r>
      <w:bookmarkEnd w:id="1002"/>
      <w:r w:rsidRPr="00CF4F06">
        <w:t>: Spatial image resolution for 2D-cross correlation</w:t>
      </w:r>
      <w:bookmarkEnd w:id="1003"/>
    </w:p>
    <w:p w14:paraId="3EDD3E70" w14:textId="77777777" w:rsidR="003B5A28" w:rsidRPr="00CF4F06" w:rsidRDefault="00845E19" w:rsidP="009C01D4">
      <w:r w:rsidRPr="00CF4F06">
        <w:lastRenderedPageBreak/>
        <w:t xml:space="preserve">To perform the 2D cross-correlation the examined image is converted to the HSV color space and the cross-correlation is performed in all color </w:t>
      </w:r>
      <w:r w:rsidR="0064389D" w:rsidRPr="00CF4F06">
        <w:t>channels</w:t>
      </w:r>
      <w:r w:rsidRPr="00CF4F06">
        <w:t xml:space="preserve">. The average correlation values </w:t>
      </w:r>
      <w:r w:rsidR="00C84F96" w:rsidRPr="00CF4F06">
        <w:t>across</w:t>
      </w:r>
      <w:r w:rsidRPr="00CF4F06">
        <w:t xml:space="preserve"> all three color </w:t>
      </w:r>
      <w:r w:rsidR="0064389D" w:rsidRPr="00CF4F06">
        <w:t>channels</w:t>
      </w:r>
      <w:r w:rsidRPr="00CF4F06">
        <w:t xml:space="preserve"> are determined</w:t>
      </w:r>
      <w:r w:rsidR="004A64D0" w:rsidRPr="00CF4F06">
        <w:t xml:space="preserve"> and filtered by a 2D Gaussian kernel</w:t>
      </w:r>
      <w:r w:rsidR="003B5A28" w:rsidRPr="00CF4F06">
        <w:t xml:space="preserve"> to get a score </w:t>
      </w:r>
      <w:r w:rsidR="005E6EED" w:rsidRPr="00CF4F06">
        <w:t>map</w:t>
      </w:r>
      <m:oMath>
        <m:r>
          <w:rPr>
            <w:rFonts w:ascii="Cambria Math" w:hAnsi="Cambria Math"/>
          </w:rPr>
          <m:t xml:space="preserve">  p(x,y</m:t>
        </m:r>
        <m:r>
          <w:rPr>
            <w:rFonts w:ascii="Cambria Math" w:hAnsi="Cambria Math"/>
          </w:rPr>
          <m:t>)</m:t>
        </m:r>
      </m:oMath>
      <w:r w:rsidR="0007055D" w:rsidRPr="00CF4F06">
        <w:t xml:space="preserve">. </w:t>
      </w:r>
    </w:p>
    <w:p w14:paraId="48B11EB6" w14:textId="77777777" w:rsidR="009C01D4" w:rsidRPr="00CF4F06" w:rsidRDefault="00C0182B" w:rsidP="009C01D4">
      <w:r w:rsidRPr="00CF4F06">
        <w:t>The Gaussian kernel has a</w:t>
      </w:r>
      <w:r w:rsidR="004A64D0" w:rsidRPr="00CF4F06">
        <w:t xml:space="preserve"> size </w:t>
      </w:r>
      <w:r w:rsidR="0064389D" w:rsidRPr="00CF4F06">
        <w:t xml:space="preserve">of </w:t>
      </w:r>
      <m:oMath>
        <m:r>
          <w:rPr>
            <w:rFonts w:ascii="Cambria Math" w:hAnsi="Cambria Math"/>
          </w:rPr>
          <m:t>0.5 componen</m:t>
        </m:r>
        <m:sSub>
          <m:sSubPr>
            <m:ctrlPr>
              <w:rPr>
                <w:rFonts w:ascii="Cambria Math" w:hAnsi="Cambria Math"/>
                <w:i/>
              </w:rPr>
            </m:ctrlPr>
          </m:sSubPr>
          <m:e>
            <m:r>
              <w:rPr>
                <w:rFonts w:ascii="Cambria Math" w:hAnsi="Cambria Math"/>
              </w:rPr>
              <m:t>t</m:t>
            </m:r>
          </m:e>
          <m:sub>
            <m:r>
              <w:rPr>
                <w:rFonts w:ascii="Cambria Math" w:hAnsi="Cambria Math"/>
              </w:rPr>
              <m:t>hight</m:t>
            </m:r>
          </m:sub>
        </m:sSub>
        <m:r>
          <w:rPr>
            <w:rFonts w:ascii="Cambria Math" w:hAnsi="Cambria Math"/>
          </w:rPr>
          <m:t xml:space="preserve"> ⨯ 0.5 componen</m:t>
        </m:r>
        <m:sSub>
          <m:sSubPr>
            <m:ctrlPr>
              <w:rPr>
                <w:rFonts w:ascii="Cambria Math" w:hAnsi="Cambria Math"/>
                <w:i/>
              </w:rPr>
            </m:ctrlPr>
          </m:sSubPr>
          <m:e>
            <m:r>
              <w:rPr>
                <w:rFonts w:ascii="Cambria Math" w:hAnsi="Cambria Math"/>
              </w:rPr>
              <m:t>t</m:t>
            </m:r>
          </m:e>
          <m:sub>
            <m:r>
              <w:rPr>
                <w:rFonts w:ascii="Cambria Math" w:hAnsi="Cambria Math"/>
              </w:rPr>
              <m:t>weidth</m:t>
            </m:r>
          </m:sub>
        </m:sSub>
      </m:oMath>
      <w:r w:rsidR="0064389D" w:rsidRPr="00CF4F06">
        <w:rPr>
          <w:rFonts w:eastAsiaTheme="minorEastAsia"/>
        </w:rPr>
        <w:t xml:space="preserve"> </w:t>
      </w:r>
      <w:r w:rsidRPr="00286FF8">
        <w:t>and</w:t>
      </w:r>
      <m:oMath>
        <m:r>
          <w:rPr>
            <w:rFonts w:ascii="Cambria Math" w:hAnsi="Cambria Math"/>
          </w:rPr>
          <m:t xml:space="preserve"> σ=1.5</m:t>
        </m:r>
      </m:oMath>
      <w:r w:rsidR="00845E19" w:rsidRPr="00CF4F06">
        <w:t xml:space="preserve">. </w:t>
      </w:r>
      <w:r w:rsidR="005E6EED" w:rsidRPr="00CF4F06">
        <w:t xml:space="preserve">Scores </w:t>
      </w:r>
      <m:oMath>
        <m:r>
          <w:rPr>
            <w:rFonts w:ascii="Cambria Math" w:hAnsi="Cambria Math"/>
          </w:rPr>
          <m:t>p(x,y)</m:t>
        </m:r>
      </m:oMath>
      <w:r w:rsidR="00845E19" w:rsidRPr="00CF4F06">
        <w:t xml:space="preserve"> greater </w:t>
      </w:r>
      <w:r w:rsidRPr="00CF4F06">
        <w:t xml:space="preserve">than </w:t>
      </w:r>
      <w:r w:rsidR="00845E19" w:rsidRPr="00CF4F06">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rsidR="00845E19" w:rsidRPr="00286FF8">
        <w:t xml:space="preserve">are </w:t>
      </w:r>
      <w:r w:rsidR="005E6EED" w:rsidRPr="006B43F4">
        <w:t>treated</w:t>
      </w:r>
      <w:r w:rsidR="00845E19" w:rsidRPr="00CF4F06">
        <w:t xml:space="preserve"> as </w:t>
      </w:r>
      <w:r w:rsidR="005E6EED" w:rsidRPr="00CF4F06">
        <w:t xml:space="preserve">a set of </w:t>
      </w:r>
      <w:r w:rsidR="00845E19" w:rsidRPr="00CF4F06">
        <w:t>po</w:t>
      </w:r>
      <w:r w:rsidRPr="00CF4F06">
        <w:t>tential component positions</w:t>
      </w:r>
      <m:oMath>
        <m:r>
          <w:rPr>
            <w:rFonts w:ascii="Cambria Math" w:hAnsi="Cambria Math"/>
          </w:rPr>
          <m:t xml:space="preserve"> S</m:t>
        </m:r>
      </m:oMath>
      <w:r w:rsidR="005E6EED" w:rsidRPr="00CF4F06">
        <w:rPr>
          <w:rFonts w:eastAsiaTheme="minorEastAsia"/>
        </w:rPr>
        <w:t xml:space="preserve">. </w:t>
      </w:r>
      <w:r w:rsidR="0007055D" w:rsidRPr="00CF4F06">
        <w:rPr>
          <w:rFonts w:eastAsiaTheme="minorEastAsia"/>
        </w:rPr>
        <w:t>A</w:t>
      </w:r>
      <w:r w:rsidR="005E6EED" w:rsidRPr="00CF4F06">
        <w:rPr>
          <w:rFonts w:eastAsiaTheme="minorEastAsia"/>
        </w:rPr>
        <w:t xml:space="preserve"> correlation </w:t>
      </w:r>
      <w:r w:rsidR="005E6EED" w:rsidRPr="00CF4F06">
        <w:t>threshold</w:t>
      </w:r>
      <w:r w:rsidR="0007055D" w:rsidRPr="00CF4F06">
        <w:t xml:space="preserve"> of</w:t>
      </w:r>
      <w:r w:rsidR="005E6EED" w:rsidRPr="00CF4F06">
        <w:t xml:space="preserve">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C84F96" w:rsidRPr="00286FF8">
        <w:rPr>
          <w:rFonts w:eastAsiaTheme="minorEastAsia"/>
        </w:rPr>
        <w:t xml:space="preserve"> seems to be a good trade-off </w:t>
      </w:r>
      <w:r w:rsidR="005E6EED" w:rsidRPr="006B43F4">
        <w:rPr>
          <w:rFonts w:eastAsiaTheme="minorEastAsia"/>
        </w:rPr>
        <w:t>between false positive rate and true positive rate.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CF4F06" w14:paraId="5C925932" w14:textId="77777777"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CF4F06" w14:paraId="348473AD" w14:textId="77777777" w:rsidTr="00933305">
              <w:tc>
                <w:tcPr>
                  <w:tcW w:w="8086" w:type="dxa"/>
                </w:tcPr>
                <w:p w14:paraId="4DF405A8" w14:textId="77777777" w:rsidR="00C0182B" w:rsidRPr="00286FF8"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thr</m:t>
                          </m:r>
                        </m:sub>
                      </m:sSub>
                      <m:r>
                        <w:rPr>
                          <w:rFonts w:ascii="Cambria Math" w:hAnsi="Cambria Math"/>
                        </w:rPr>
                        <m:t xml:space="preserve">} </m:t>
                      </m:r>
                    </m:oMath>
                  </m:oMathPara>
                </w:p>
              </w:tc>
              <w:tc>
                <w:tcPr>
                  <w:tcW w:w="626" w:type="dxa"/>
                </w:tcPr>
                <w:p w14:paraId="2589DA32" w14:textId="77777777" w:rsidR="00C0182B" w:rsidRPr="00286FF8" w:rsidRDefault="00C0182B" w:rsidP="00933305">
                  <w:bookmarkStart w:id="1005" w:name="_Ref408260167"/>
                  <w:r w:rsidRPr="006B43F4">
                    <w:t>(</w:t>
                  </w:r>
                  <w:r w:rsidR="005E1750" w:rsidRPr="00286FF8">
                    <w:fldChar w:fldCharType="begin"/>
                  </w:r>
                  <w:r w:rsidR="005E1750" w:rsidRPr="00CF4F06">
                    <w:instrText xml:space="preserve"> SEQ Equation \* ARABIC </w:instrText>
                  </w:r>
                  <w:r w:rsidR="005E1750" w:rsidRPr="00286FF8">
                    <w:rPr>
                      <w:rPrChange w:id="1006" w:author="Chancerel, Perrine" w:date="2015-04-01T12:09:00Z">
                        <w:rPr>
                          <w:noProof/>
                        </w:rPr>
                      </w:rPrChange>
                    </w:rPr>
                    <w:fldChar w:fldCharType="separate"/>
                  </w:r>
                  <w:r w:rsidR="00344F4E" w:rsidRPr="00286FF8">
                    <w:rPr>
                      <w:noProof/>
                    </w:rPr>
                    <w:t>53</w:t>
                  </w:r>
                  <w:r w:rsidR="005E1750" w:rsidRPr="00286FF8">
                    <w:rPr>
                      <w:noProof/>
                    </w:rPr>
                    <w:fldChar w:fldCharType="end"/>
                  </w:r>
                  <w:r w:rsidRPr="00CF4F06">
                    <w:t>)</w:t>
                  </w:r>
                  <w:bookmarkEnd w:id="1005"/>
                </w:p>
              </w:tc>
            </w:tr>
          </w:tbl>
          <w:p w14:paraId="58568093" w14:textId="77777777" w:rsidR="00C0182B" w:rsidRPr="00CF4F06" w:rsidRDefault="00C0182B" w:rsidP="00933305">
            <w:pPr>
              <w:rPr>
                <w:rFonts w:ascii="Calibri" w:eastAsia="Calibri" w:hAnsi="Calibri" w:cs="Times New Roman"/>
              </w:rPr>
            </w:pPr>
          </w:p>
        </w:tc>
        <w:tc>
          <w:tcPr>
            <w:tcW w:w="648" w:type="dxa"/>
          </w:tcPr>
          <w:p w14:paraId="098F613F" w14:textId="77777777" w:rsidR="00C0182B" w:rsidRPr="00CF4F06" w:rsidRDefault="00C0182B" w:rsidP="00933305"/>
        </w:tc>
      </w:tr>
    </w:tbl>
    <w:p w14:paraId="7574AC8D" w14:textId="77777777" w:rsidR="008E7F9D" w:rsidRPr="00286FF8" w:rsidRDefault="005C44E1" w:rsidP="00B5593D">
      <w:r w:rsidRPr="00CF4F06">
        <w:t xml:space="preserve">An image and its determined potential component positions for the </w:t>
      </w:r>
      <w:r w:rsidR="0064389D" w:rsidRPr="00CF4F06">
        <w:t>SOT223</w:t>
      </w:r>
      <w:r w:rsidRPr="00CF4F06">
        <w:t xml:space="preserve"> component </w:t>
      </w:r>
      <w:r w:rsidR="0064389D" w:rsidRPr="00CF4F06">
        <w:t>are</w:t>
      </w:r>
      <w:r w:rsidRPr="00CF4F06">
        <w:t xml:space="preserve"> shown in</w:t>
      </w:r>
      <w:r w:rsidR="00931C2B" w:rsidRPr="00CF4F06">
        <w:t xml:space="preserve"> </w:t>
      </w:r>
      <w:r w:rsidR="00931C2B" w:rsidRPr="00286FF8">
        <w:fldChar w:fldCharType="begin"/>
      </w:r>
      <w:r w:rsidR="00931C2B" w:rsidRPr="00CF4F06">
        <w:instrText xml:space="preserve"> REF _Ref406251148 \h </w:instrText>
      </w:r>
      <w:r w:rsidR="00931C2B" w:rsidRPr="00286FF8">
        <w:rPr>
          <w:rPrChange w:id="1007" w:author="Chancerel, Perrine" w:date="2015-04-01T12:09:00Z">
            <w:rPr/>
          </w:rPrChange>
        </w:rPr>
        <w:fldChar w:fldCharType="separate"/>
      </w:r>
      <w:r w:rsidR="00344F4E" w:rsidRPr="00286FF8">
        <w:t xml:space="preserve">Figure </w:t>
      </w:r>
      <w:r w:rsidR="00344F4E" w:rsidRPr="006B43F4">
        <w:rPr>
          <w:noProof/>
        </w:rPr>
        <w:t>30</w:t>
      </w:r>
      <w:r w:rsidR="00931C2B" w:rsidRPr="00286FF8">
        <w:fldChar w:fldCharType="end"/>
      </w:r>
      <w:r w:rsidR="0064389D" w:rsidRPr="00CF4F06">
        <w:t xml:space="preserve"> and </w:t>
      </w:r>
      <w:r w:rsidR="0064389D" w:rsidRPr="00286FF8">
        <w:fldChar w:fldCharType="begin"/>
      </w:r>
      <w:r w:rsidR="0064389D" w:rsidRPr="00CF4F06">
        <w:instrText xml:space="preserve"> REF _Ref413174692 \h </w:instrText>
      </w:r>
      <w:r w:rsidR="0064389D" w:rsidRPr="00286FF8">
        <w:rPr>
          <w:rPrChange w:id="1008" w:author="Chancerel, Perrine" w:date="2015-04-01T12:09:00Z">
            <w:rPr/>
          </w:rPrChange>
        </w:rPr>
        <w:fldChar w:fldCharType="separate"/>
      </w:r>
      <w:r w:rsidR="00344F4E" w:rsidRPr="00286FF8">
        <w:t xml:space="preserve">Figure </w:t>
      </w:r>
      <w:r w:rsidR="00344F4E" w:rsidRPr="006B43F4">
        <w:rPr>
          <w:noProof/>
        </w:rPr>
        <w:t>31</w:t>
      </w:r>
      <w:r w:rsidR="0064389D" w:rsidRPr="00286FF8">
        <w:fldChar w:fldCharType="end"/>
      </w:r>
      <w:r w:rsidR="0064389D" w:rsidRPr="00CF4F06">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E7F9D" w:rsidRPr="00CF4F06" w14:paraId="3BD13C6B" w14:textId="77777777" w:rsidTr="006A6289">
        <w:tc>
          <w:tcPr>
            <w:tcW w:w="4750" w:type="dxa"/>
          </w:tcPr>
          <w:p w14:paraId="180C91D0" w14:textId="77777777" w:rsidR="008E7F9D" w:rsidRPr="00CF4F06" w:rsidRDefault="008E7F9D" w:rsidP="008E7F9D">
            <w:pPr>
              <w:keepNext/>
              <w:jc w:val="center"/>
            </w:pPr>
            <w:r w:rsidRPr="00F579C9">
              <w:rPr>
                <w:noProof/>
                <w:lang w:val="de-DE" w:eastAsia="de-DE"/>
              </w:rPr>
              <w:drawing>
                <wp:inline distT="0" distB="0" distL="0" distR="0" wp14:anchorId="77FF5703" wp14:editId="19BA084D">
                  <wp:extent cx="2966272" cy="2225142"/>
                  <wp:effectExtent l="0" t="0" r="571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966272" cy="2225142"/>
                          </a:xfrm>
                          <a:prstGeom prst="rect">
                            <a:avLst/>
                          </a:prstGeom>
                          <a:noFill/>
                          <a:ln>
                            <a:noFill/>
                          </a:ln>
                        </pic:spPr>
                      </pic:pic>
                    </a:graphicData>
                  </a:graphic>
                </wp:inline>
              </w:drawing>
            </w:r>
          </w:p>
          <w:p w14:paraId="3542A451" w14:textId="77777777" w:rsidR="008E7F9D" w:rsidRPr="00CF4F06" w:rsidRDefault="008E7F9D" w:rsidP="008E7F9D">
            <w:pPr>
              <w:pStyle w:val="Beschriftung"/>
              <w:jc w:val="center"/>
            </w:pPr>
            <w:bookmarkStart w:id="1009" w:name="_Ref406251148"/>
            <w:bookmarkStart w:id="1010" w:name="_Toc415436410"/>
            <w:r w:rsidRPr="00286FF8">
              <w:t xml:space="preserve">Figure </w:t>
            </w:r>
            <w:fldSimple w:instr=" SEQ Figure \* ARABIC ">
              <w:r w:rsidR="00344F4E" w:rsidRPr="00CF4F06">
                <w:rPr>
                  <w:noProof/>
                </w:rPr>
                <w:t>30</w:t>
              </w:r>
            </w:fldSimple>
            <w:bookmarkEnd w:id="1009"/>
            <w:r w:rsidRPr="00CF4F06">
              <w:t>: SOT223 transistor</w:t>
            </w:r>
            <w:bookmarkEnd w:id="1010"/>
          </w:p>
          <w:p w14:paraId="58A68367" w14:textId="77777777" w:rsidR="008E7F9D" w:rsidRPr="00CF4F06" w:rsidRDefault="008E7F9D" w:rsidP="00B5593D"/>
        </w:tc>
        <w:tc>
          <w:tcPr>
            <w:tcW w:w="4750" w:type="dxa"/>
          </w:tcPr>
          <w:p w14:paraId="070BE74E" w14:textId="77777777" w:rsidR="006A6289" w:rsidRPr="00CF4F06" w:rsidRDefault="006A6289" w:rsidP="006A6289">
            <w:pPr>
              <w:keepNext/>
            </w:pPr>
            <w:r w:rsidRPr="00F579C9">
              <w:rPr>
                <w:noProof/>
                <w:lang w:val="de-DE" w:eastAsia="de-DE"/>
              </w:rPr>
              <w:drawing>
                <wp:inline distT="0" distB="0" distL="0" distR="0" wp14:anchorId="10DD2F58" wp14:editId="106DED62">
                  <wp:extent cx="2972292" cy="22311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corr transistor corr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77853" cy="2235310"/>
                          </a:xfrm>
                          <a:prstGeom prst="rect">
                            <a:avLst/>
                          </a:prstGeom>
                        </pic:spPr>
                      </pic:pic>
                    </a:graphicData>
                  </a:graphic>
                </wp:inline>
              </w:drawing>
            </w:r>
          </w:p>
          <w:p w14:paraId="6EB5497D" w14:textId="77777777" w:rsidR="008E7F9D" w:rsidRPr="00CF4F06" w:rsidRDefault="006A6289" w:rsidP="006A6289">
            <w:pPr>
              <w:pStyle w:val="Beschriftung"/>
            </w:pPr>
            <w:bookmarkStart w:id="1011" w:name="_Ref413174692"/>
            <w:bookmarkStart w:id="1012" w:name="_Toc415436411"/>
            <w:r w:rsidRPr="00286FF8">
              <w:t xml:space="preserve">Figure </w:t>
            </w:r>
            <w:fldSimple w:instr=" SEQ Figure \* ARABIC ">
              <w:r w:rsidR="00344F4E" w:rsidRPr="00CF4F06">
                <w:rPr>
                  <w:noProof/>
                </w:rPr>
                <w:t>31</w:t>
              </w:r>
            </w:fldSimple>
            <w:bookmarkEnd w:id="1011"/>
            <w:r w:rsidRPr="00CF4F06">
              <w:t>: Determined potential component positions for SOT223 transistor</w:t>
            </w:r>
            <w:bookmarkEnd w:id="1012"/>
          </w:p>
        </w:tc>
      </w:tr>
    </w:tbl>
    <w:p w14:paraId="6507A006" w14:textId="77777777" w:rsidR="004414BD" w:rsidRPr="00CF4F06" w:rsidRDefault="00AE21D4" w:rsidP="00735ED3">
      <w:pPr>
        <w:pStyle w:val="berschrift2"/>
        <w:numPr>
          <w:ilvl w:val="1"/>
          <w:numId w:val="1"/>
        </w:numPr>
      </w:pPr>
      <w:r w:rsidRPr="00CF4F06">
        <w:t xml:space="preserve"> </w:t>
      </w:r>
      <w:bookmarkStart w:id="1013" w:name="_Toc415436315"/>
      <w:r w:rsidR="00C94518" w:rsidRPr="00CF4F06">
        <w:t>Feature extraction</w:t>
      </w:r>
      <w:bookmarkEnd w:id="1013"/>
    </w:p>
    <w:p w14:paraId="7092E722" w14:textId="77777777" w:rsidR="00AD71AE" w:rsidRPr="00CF4F06" w:rsidRDefault="00C34165" w:rsidP="00C34165">
      <w:r w:rsidRPr="00CF4F06">
        <w:t xml:space="preserve">In this approach features are extracted to measure values that are similar for </w:t>
      </w:r>
      <w:r w:rsidR="00C84F96" w:rsidRPr="00CF4F06">
        <w:t>an</w:t>
      </w:r>
      <w:r w:rsidRPr="00CF4F06">
        <w:t xml:space="preserve"> electronic component class and very different from electronic components from other classes. The four feature </w:t>
      </w:r>
      <w:r w:rsidR="00AD71AE" w:rsidRPr="00CF4F06">
        <w:t>domains</w:t>
      </w:r>
      <w:r w:rsidRPr="00CF4F06">
        <w:t xml:space="preserve"> from which the features are extracted depend on the characteristic properties which distinct between the component classes. </w:t>
      </w:r>
    </w:p>
    <w:p w14:paraId="4EBA0534" w14:textId="77777777" w:rsidR="00305324" w:rsidRPr="00CF4F06" w:rsidRDefault="00AD71AE" w:rsidP="00C34165">
      <w:r w:rsidRPr="00CF4F06">
        <w:lastRenderedPageBreak/>
        <w:t>The first feature domain consists of</w:t>
      </w:r>
      <w:r w:rsidR="00C34165" w:rsidRPr="00CF4F06">
        <w:t xml:space="preserve"> features </w:t>
      </w:r>
      <w:r w:rsidRPr="00CF4F06">
        <w:t xml:space="preserve">which </w:t>
      </w:r>
      <w:r w:rsidR="00C34165" w:rsidRPr="00CF4F06">
        <w:t>are extra</w:t>
      </w:r>
      <w:r w:rsidRPr="00CF4F06">
        <w:t>cted from the frequency domain and</w:t>
      </w:r>
      <w:r w:rsidR="0064389D" w:rsidRPr="00CF4F06">
        <w:t xml:space="preserve"> are</w:t>
      </w:r>
      <w:r w:rsidRPr="00CF4F06">
        <w:t xml:space="preserve"> based on the idea that most of the electronic components have solder joints which are arranged equidistant at the border of the electronic c</w:t>
      </w:r>
      <w:r w:rsidR="00C84F96" w:rsidRPr="00CF4F06">
        <w:t>omponents. This is typical for i</w:t>
      </w:r>
      <w:r w:rsidRPr="00CF4F06">
        <w:t>ntegrated circuits (ICs) and</w:t>
      </w:r>
      <w:r w:rsidR="00A8327B" w:rsidRPr="00CF4F06">
        <w:t xml:space="preserve"> can be measured in the</w:t>
      </w:r>
      <w:r w:rsidRPr="00CF4F06">
        <w:t xml:space="preserve"> value</w:t>
      </w:r>
      <w:r w:rsidR="00A8327B" w:rsidRPr="00CF4F06">
        <w:t>s</w:t>
      </w:r>
      <w:r w:rsidR="0007055D" w:rsidRPr="00CF4F06">
        <w:t xml:space="preserve"> of specific Fourier</w:t>
      </w:r>
      <w:r w:rsidRPr="00CF4F06">
        <w:t xml:space="preserve"> coefficients.</w:t>
      </w:r>
    </w:p>
    <w:p w14:paraId="51666D7D" w14:textId="77777777" w:rsidR="00C34165" w:rsidRPr="00CF4F06" w:rsidRDefault="00AD71AE" w:rsidP="00C34165">
      <w:r w:rsidRPr="00CF4F06">
        <w:t>The second feature domain is based on the idea that electronic components con</w:t>
      </w:r>
      <w:r w:rsidR="00A8327B" w:rsidRPr="00CF4F06">
        <w:t xml:space="preserve">sist of different colors. A distinctive electronic component is the tantalum capacitor which is </w:t>
      </w:r>
      <w:r w:rsidR="0064389D" w:rsidRPr="00CF4F06">
        <w:t xml:space="preserve">often </w:t>
      </w:r>
      <w:r w:rsidR="00A8327B" w:rsidRPr="00CF4F06">
        <w:t>yellow/orange colored and differs from other components like ICs</w:t>
      </w:r>
      <w:r w:rsidR="00C84F96" w:rsidRPr="00CF4F06">
        <w:t>,</w:t>
      </w:r>
      <w:r w:rsidR="00A8327B" w:rsidRPr="00CF4F06">
        <w:t xml:space="preserve"> </w:t>
      </w:r>
      <w:r w:rsidR="00C84F96" w:rsidRPr="00CF4F06">
        <w:t>which</w:t>
      </w:r>
      <w:r w:rsidR="00A8327B" w:rsidRPr="00CF4F06">
        <w:t xml:space="preserve"> </w:t>
      </w:r>
      <w:r w:rsidR="00C84F96" w:rsidRPr="00CF4F06">
        <w:t>are black/gray</w:t>
      </w:r>
      <w:r w:rsidR="00A8327B" w:rsidRPr="00CF4F06">
        <w:t xml:space="preserve">. The color of the electronic components is measured </w:t>
      </w:r>
      <w:r w:rsidR="00C84F96" w:rsidRPr="00CF4F06">
        <w:t>through</w:t>
      </w:r>
      <w:r w:rsidR="0064389D" w:rsidRPr="00CF4F06">
        <w:t xml:space="preserve"> the</w:t>
      </w:r>
      <w:r w:rsidR="00A8327B" w:rsidRPr="00CF4F06">
        <w:t xml:space="preserve"> image histogram</w:t>
      </w:r>
      <w:r w:rsidR="0064389D" w:rsidRPr="00CF4F06">
        <w:t xml:space="preserve"> values</w:t>
      </w:r>
      <w:r w:rsidR="00A8327B" w:rsidRPr="00CF4F06">
        <w:t>.</w:t>
      </w:r>
    </w:p>
    <w:p w14:paraId="618326D4" w14:textId="77777777" w:rsidR="00A8327B" w:rsidRPr="00CF4F06" w:rsidRDefault="00A8327B" w:rsidP="00C34165">
      <w:r w:rsidRPr="00CF4F06">
        <w:t xml:space="preserve">The third feature domain is based on the idea that electronic components consist of equally colored segments. These segments give some information of the spatial color distribution of the component, compared to the histogram based features which contain information about the global color distribution. The segments are extracted by a region growing approach which is based on image seed points. </w:t>
      </w:r>
      <w:r w:rsidR="00E74020" w:rsidRPr="00CF4F06">
        <w:t>Measurements</w:t>
      </w:r>
      <w:r w:rsidRPr="00CF4F06">
        <w:t xml:space="preserve"> of the segmented regions (size, color, position) are </w:t>
      </w:r>
      <w:r w:rsidR="00E74020" w:rsidRPr="00CF4F06">
        <w:t>used as features.</w:t>
      </w:r>
    </w:p>
    <w:p w14:paraId="7F758BB9" w14:textId="77777777" w:rsidR="002C645E" w:rsidRPr="00CF4F06" w:rsidRDefault="00E74020" w:rsidP="00C34165">
      <w:r w:rsidRPr="00CF4F06">
        <w:t xml:space="preserve">The fourth feature domain is based on the idea that </w:t>
      </w:r>
      <w:r w:rsidR="00C84F96" w:rsidRPr="00CF4F06">
        <w:t>principal c</w:t>
      </w:r>
      <w:r w:rsidRPr="00CF4F06">
        <w:t xml:space="preserve">omponents (PCs) can be used to </w:t>
      </w:r>
      <w:r w:rsidR="00C84F96" w:rsidRPr="00CF4F06">
        <w:t xml:space="preserve">only </w:t>
      </w:r>
      <w:r w:rsidRPr="00CF4F06">
        <w:t xml:space="preserve">compress the kind of images that were used to compute the principal components. The reconstruction error which was made </w:t>
      </w:r>
      <w:r w:rsidR="00C84F96" w:rsidRPr="00CF4F06">
        <w:t>during</w:t>
      </w:r>
      <w:r w:rsidRPr="00CF4F06">
        <w:t xml:space="preserve"> projec</w:t>
      </w:r>
      <w:r w:rsidR="00C84F96" w:rsidRPr="00CF4F06">
        <w:t xml:space="preserve">ting an image into the PCs and back </w:t>
      </w:r>
      <w:r w:rsidRPr="00CF4F06">
        <w:t xml:space="preserve">is measured as a value of reconstruction. This approach is applied on the edge images of the components to extract information about </w:t>
      </w:r>
      <w:r w:rsidR="000B5092" w:rsidRPr="00CF4F06">
        <w:t xml:space="preserve">the edges of the component. </w:t>
      </w:r>
    </w:p>
    <w:p w14:paraId="5B7E29F2" w14:textId="77777777" w:rsidR="00B90DE2" w:rsidRPr="00CF4F06" w:rsidRDefault="00B90DE2" w:rsidP="00735ED3">
      <w:pPr>
        <w:pStyle w:val="berschrift3"/>
        <w:numPr>
          <w:ilvl w:val="2"/>
          <w:numId w:val="1"/>
        </w:numPr>
      </w:pPr>
      <w:bookmarkStart w:id="1014" w:name="_Ref409108977"/>
      <w:bookmarkStart w:id="1015" w:name="_Toc415436316"/>
      <w:r w:rsidRPr="00CF4F06">
        <w:t>A priori knowledge generation</w:t>
      </w:r>
      <w:bookmarkEnd w:id="1014"/>
      <w:bookmarkEnd w:id="1015"/>
    </w:p>
    <w:p w14:paraId="121C1EEE" w14:textId="77777777" w:rsidR="00877F1B" w:rsidRPr="00CF4F06" w:rsidRDefault="00C94518" w:rsidP="00AE21D4">
      <w:r w:rsidRPr="00CF4F06">
        <w:t>The extraction of representative features in two of the feature extraction algorithm</w:t>
      </w:r>
      <w:r w:rsidR="009A12FC" w:rsidRPr="00CF4F06">
        <w:t>s</w:t>
      </w:r>
      <w:r w:rsidRPr="00CF4F06">
        <w:t xml:space="preserve"> </w:t>
      </w:r>
      <w:r w:rsidR="00C84F96" w:rsidRPr="00CF4F06">
        <w:t xml:space="preserve">depends </w:t>
      </w:r>
      <w:r w:rsidR="00877F1B" w:rsidRPr="00CF4F06">
        <w:t>on a</w:t>
      </w:r>
      <w:r w:rsidRPr="00CF4F06">
        <w:t xml:space="preserve"> priori knowledge. </w:t>
      </w:r>
      <w:r w:rsidR="00C84F96" w:rsidRPr="00CF4F06">
        <w:t>A</w:t>
      </w:r>
      <w:r w:rsidR="00877F1B" w:rsidRPr="00CF4F06">
        <w:t xml:space="preserve"> priori knowledge is generated by a subset of the training data </w:t>
      </w:r>
      <w:r w:rsidR="007B57FB" w:rsidRPr="00CF4F06">
        <w:t xml:space="preserve">(a priori subset) </w:t>
      </w:r>
      <w:r w:rsidR="00877F1B" w:rsidRPr="00CF4F06">
        <w:t xml:space="preserve">which </w:t>
      </w:r>
      <w:r w:rsidR="001A13FF" w:rsidRPr="00CF4F06">
        <w:t>is</w:t>
      </w:r>
      <w:r w:rsidR="00877F1B" w:rsidRPr="00CF4F06">
        <w:t xml:space="preserve"> not used for feature </w:t>
      </w:r>
      <w:r w:rsidR="007B57FB" w:rsidRPr="00CF4F06">
        <w:t>extraction</w:t>
      </w:r>
      <w:r w:rsidR="00877F1B" w:rsidRPr="00CF4F06">
        <w:t xml:space="preserve"> and classifier training.</w:t>
      </w:r>
    </w:p>
    <w:p w14:paraId="5BDB4728" w14:textId="77777777" w:rsidR="00877F1B" w:rsidRPr="00CF4F06" w:rsidRDefault="00877F1B" w:rsidP="00877F1B">
      <w:pPr>
        <w:pStyle w:val="berschrift4"/>
      </w:pPr>
      <w:r w:rsidRPr="00CF4F06">
        <w:t xml:space="preserve">A priori knowledge for seed </w:t>
      </w:r>
      <w:r w:rsidR="009A12FC" w:rsidRPr="00CF4F06">
        <w:t xml:space="preserve">point </w:t>
      </w:r>
      <w:r w:rsidRPr="00CF4F06">
        <w:t>position estimation</w:t>
      </w:r>
    </w:p>
    <w:p w14:paraId="0645BA4D" w14:textId="77777777" w:rsidR="001B547F" w:rsidRPr="00CF4F06" w:rsidRDefault="00C94518" w:rsidP="00AE21D4">
      <w:r w:rsidRPr="00CF4F06">
        <w:t xml:space="preserve">The segmentation based feature extraction in chapter </w:t>
      </w:r>
      <w:r w:rsidRPr="00286FF8">
        <w:fldChar w:fldCharType="begin"/>
      </w:r>
      <w:r w:rsidRPr="00CF4F06">
        <w:instrText xml:space="preserve"> REF _Ref408144293 \r \h </w:instrText>
      </w:r>
      <w:r w:rsidRPr="00286FF8">
        <w:rPr>
          <w:rPrChange w:id="1016" w:author="Chancerel, Perrine" w:date="2015-04-01T12:09:00Z">
            <w:rPr/>
          </w:rPrChange>
        </w:rPr>
        <w:fldChar w:fldCharType="separate"/>
      </w:r>
      <w:r w:rsidR="00344F4E" w:rsidRPr="00286FF8">
        <w:t>3.3.4</w:t>
      </w:r>
      <w:r w:rsidRPr="00286FF8">
        <w:fldChar w:fldCharType="end"/>
      </w:r>
      <w:r w:rsidRPr="00CF4F06">
        <w:t xml:space="preserve"> requires seed point positions to extract </w:t>
      </w:r>
      <w:r w:rsidR="00ED3FC5" w:rsidRPr="006B43F4">
        <w:t xml:space="preserve">segment </w:t>
      </w:r>
      <w:r w:rsidRPr="00CF4F06">
        <w:t xml:space="preserve">features. Therefore the training set </w:t>
      </w:r>
      <w:r w:rsidR="001A13FF" w:rsidRPr="00CF4F06">
        <w:t>is</w:t>
      </w:r>
      <w:r w:rsidRPr="00CF4F06">
        <w:t xml:space="preserve"> </w:t>
      </w:r>
      <w:proofErr w:type="spellStart"/>
      <w:r w:rsidRPr="00CF4F06">
        <w:t>sp</w:t>
      </w:r>
      <w:r w:rsidR="00C84F96" w:rsidRPr="00CF4F06">
        <w:t>l</w:t>
      </w:r>
      <w:r w:rsidR="001A13FF" w:rsidRPr="00CF4F06">
        <w:t>itt</w:t>
      </w:r>
      <w:r w:rsidRPr="00CF4F06">
        <w:t>ed</w:t>
      </w:r>
      <w:proofErr w:type="spellEnd"/>
      <w:r w:rsidRPr="00CF4F06">
        <w:t xml:space="preserve"> in</w:t>
      </w:r>
      <w:r w:rsidR="00C84F96" w:rsidRPr="00CF4F06">
        <w:t>to</w:t>
      </w:r>
      <w:r w:rsidRPr="00CF4F06">
        <w:t xml:space="preserve"> two subsets</w:t>
      </w:r>
      <w:r w:rsidR="007B57FB" w:rsidRPr="00CF4F06">
        <w:t>,</w:t>
      </w:r>
      <w:r w:rsidR="00C84F96" w:rsidRPr="00CF4F06">
        <w:t xml:space="preserve"> where</w:t>
      </w:r>
      <w:r w:rsidRPr="00CF4F06">
        <w:t xml:space="preserve"> the first subset (30% of the training </w:t>
      </w:r>
      <w:r w:rsidR="00ED3FC5" w:rsidRPr="00CF4F06">
        <w:t>data</w:t>
      </w:r>
      <w:r w:rsidR="009A12FC" w:rsidRPr="00CF4F06">
        <w:t>, the so classed</w:t>
      </w:r>
      <w:r w:rsidR="007B57FB" w:rsidRPr="00CF4F06">
        <w:t xml:space="preserve"> a priori subset</w:t>
      </w:r>
      <w:r w:rsidRPr="00CF4F06">
        <w:t xml:space="preserve">) </w:t>
      </w:r>
      <w:r w:rsidR="001A13FF" w:rsidRPr="00CF4F06">
        <w:t>is</w:t>
      </w:r>
      <w:r w:rsidRPr="00CF4F06">
        <w:t xml:space="preserve"> used to find </w:t>
      </w:r>
      <w:r w:rsidR="00A71598" w:rsidRPr="00CF4F06">
        <w:t>important</w:t>
      </w:r>
      <w:r w:rsidRPr="00CF4F06">
        <w:t xml:space="preserve"> seed </w:t>
      </w:r>
      <w:r w:rsidRPr="00CF4F06">
        <w:lastRenderedPageBreak/>
        <w:t>point position</w:t>
      </w:r>
      <w:r w:rsidR="00ED3FC5" w:rsidRPr="00CF4F06">
        <w:t>s</w:t>
      </w:r>
      <w:r w:rsidRPr="00CF4F06">
        <w:t xml:space="preserve"> and the second subset (70% of the training </w:t>
      </w:r>
      <w:r w:rsidR="00ED3FC5" w:rsidRPr="00CF4F06">
        <w:t>data</w:t>
      </w:r>
      <w:r w:rsidRPr="00CF4F06">
        <w:t xml:space="preserve">) </w:t>
      </w:r>
      <w:r w:rsidR="001A13FF" w:rsidRPr="00CF4F06">
        <w:t>is</w:t>
      </w:r>
      <w:r w:rsidRPr="00CF4F06">
        <w:t xml:space="preserve"> used to extract features w</w:t>
      </w:r>
      <w:r w:rsidR="00877F1B" w:rsidRPr="00CF4F06">
        <w:t>h</w:t>
      </w:r>
      <w:r w:rsidRPr="00CF4F06">
        <w:t xml:space="preserve">ich </w:t>
      </w:r>
      <w:r w:rsidR="001A13FF" w:rsidRPr="00CF4F06">
        <w:t>are</w:t>
      </w:r>
      <w:r w:rsidRPr="00CF4F06">
        <w:t xml:space="preserve"> </w:t>
      </w:r>
      <w:r w:rsidR="00877F1B" w:rsidRPr="00CF4F06">
        <w:t xml:space="preserve">used </w:t>
      </w:r>
      <w:r w:rsidR="00ED3FC5" w:rsidRPr="00CF4F06">
        <w:t xml:space="preserve">for </w:t>
      </w:r>
      <w:r w:rsidR="00C84F96" w:rsidRPr="00CF4F06">
        <w:t>feature</w:t>
      </w:r>
      <w:r w:rsidR="00877F1B" w:rsidRPr="00CF4F06">
        <w:t xml:space="preserve"> </w:t>
      </w:r>
      <w:r w:rsidR="007B57FB" w:rsidRPr="00CF4F06">
        <w:t>extraction</w:t>
      </w:r>
      <w:r w:rsidR="00877F1B" w:rsidRPr="00CF4F06">
        <w:t xml:space="preserve"> </w:t>
      </w:r>
      <w:r w:rsidR="00ED3FC5" w:rsidRPr="00CF4F06">
        <w:t>and classifier training</w:t>
      </w:r>
      <w:r w:rsidR="00A71598" w:rsidRPr="00CF4F06">
        <w:t xml:space="preserve"> from the</w:t>
      </w:r>
      <w:r w:rsidR="009A12FC" w:rsidRPr="00CF4F06">
        <w:t xml:space="preserve"> most</w:t>
      </w:r>
      <w:r w:rsidR="00A71598" w:rsidRPr="00CF4F06">
        <w:t xml:space="preserve"> important seed points</w:t>
      </w:r>
      <w:r w:rsidR="00877F1B" w:rsidRPr="00CF4F06">
        <w:t>.</w:t>
      </w:r>
      <w:r w:rsidR="00ED3FC5" w:rsidRPr="00CF4F06">
        <w:t xml:space="preserve"> </w:t>
      </w:r>
      <w:r w:rsidR="000C385A" w:rsidRPr="00CF4F06">
        <w:t xml:space="preserve">To estimate the positions of seed points for the feature extraction step, a uniform grid of </w:t>
      </w:r>
      <w:r w:rsidR="000B7076" w:rsidRPr="00CF4F06">
        <w:t xml:space="preserve">30 </w:t>
      </w:r>
      <w:r w:rsidR="000C385A" w:rsidRPr="00CF4F06">
        <w:t xml:space="preserve">seed points </w:t>
      </w:r>
      <w:r w:rsidR="00A71598" w:rsidRPr="00CF4F06">
        <w:t>is</w:t>
      </w:r>
      <w:r w:rsidR="000C385A" w:rsidRPr="00CF4F06">
        <w:t xml:space="preserve"> </w:t>
      </w:r>
      <w:r w:rsidR="000E4ECD" w:rsidRPr="00CF4F06">
        <w:t>created</w:t>
      </w:r>
      <w:r w:rsidR="000C385A" w:rsidRPr="00CF4F06">
        <w:t xml:space="preserve"> and features </w:t>
      </w:r>
      <w:r w:rsidR="001A13FF" w:rsidRPr="00CF4F06">
        <w:t>are</w:t>
      </w:r>
      <w:r w:rsidR="000C385A" w:rsidRPr="00CF4F06">
        <w:t xml:space="preserve"> extracted for each seed point according to the segment based feature extraction algorithm. </w:t>
      </w:r>
      <w:r w:rsidR="001B547F" w:rsidRPr="00CF4F06">
        <w:t xml:space="preserve">The seed point grid for the ceramic capacitor 1210 is shown in </w:t>
      </w:r>
      <w:r w:rsidR="00A71598" w:rsidRPr="00286FF8">
        <w:fldChar w:fldCharType="begin"/>
      </w:r>
      <w:r w:rsidR="00A71598" w:rsidRPr="00CF4F06">
        <w:instrText xml:space="preserve"> REF _Ref410052523 \h </w:instrText>
      </w:r>
      <w:r w:rsidR="00A71598" w:rsidRPr="00286FF8">
        <w:rPr>
          <w:rPrChange w:id="1017" w:author="Chancerel, Perrine" w:date="2015-04-01T12:09:00Z">
            <w:rPr/>
          </w:rPrChange>
        </w:rPr>
        <w:fldChar w:fldCharType="separate"/>
      </w:r>
      <w:r w:rsidR="00344F4E" w:rsidRPr="00286FF8">
        <w:t xml:space="preserve">Figure </w:t>
      </w:r>
      <w:r w:rsidR="00344F4E" w:rsidRPr="00286FF8">
        <w:rPr>
          <w:noProof/>
        </w:rPr>
        <w:t>32</w:t>
      </w:r>
      <w:r w:rsidR="00A71598" w:rsidRPr="00286FF8">
        <w:fldChar w:fldCharType="end"/>
      </w:r>
      <w:r w:rsidR="001B547F" w:rsidRPr="00CF4F06">
        <w:t>.</w:t>
      </w:r>
    </w:p>
    <w:p w14:paraId="3C08DD9C" w14:textId="77777777" w:rsidR="00A71598" w:rsidRPr="00CF4F06" w:rsidRDefault="00A71598" w:rsidP="00A71598">
      <w:pPr>
        <w:keepNext/>
        <w:jc w:val="center"/>
      </w:pPr>
      <w:r w:rsidRPr="00F579C9">
        <w:rPr>
          <w:noProof/>
          <w:lang w:val="de-DE" w:eastAsia="de-DE"/>
        </w:rPr>
        <w:drawing>
          <wp:inline distT="0" distB="0" distL="0" distR="0" wp14:anchorId="643874BC" wp14:editId="64E3299C">
            <wp:extent cx="1910861" cy="1066113"/>
            <wp:effectExtent l="0" t="0" r="0" b="1270"/>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5993" cy="1068976"/>
                    </a:xfrm>
                    <a:prstGeom prst="rect">
                      <a:avLst/>
                    </a:prstGeom>
                    <a:noFill/>
                    <a:ln>
                      <a:noFill/>
                    </a:ln>
                  </pic:spPr>
                </pic:pic>
              </a:graphicData>
            </a:graphic>
          </wp:inline>
        </w:drawing>
      </w:r>
    </w:p>
    <w:p w14:paraId="3B2A8802" w14:textId="77777777" w:rsidR="001B547F" w:rsidRPr="00CF4F06" w:rsidRDefault="00A71598" w:rsidP="00A71598">
      <w:pPr>
        <w:pStyle w:val="Beschriftung"/>
        <w:jc w:val="center"/>
      </w:pPr>
      <w:bookmarkStart w:id="1018" w:name="_Ref410052523"/>
      <w:bookmarkStart w:id="1019" w:name="_Toc415436412"/>
      <w:r w:rsidRPr="006B43F4">
        <w:t xml:space="preserve">Figure </w:t>
      </w:r>
      <w:r w:rsidR="005E1750" w:rsidRPr="00E36537">
        <w:fldChar w:fldCharType="begin"/>
      </w:r>
      <w:r w:rsidR="005E1750" w:rsidRPr="00CF4F06">
        <w:instrText xml:space="preserve"> SEQ Figure \* ARABIC </w:instrText>
      </w:r>
      <w:r w:rsidR="005E1750" w:rsidRPr="00E36537">
        <w:rPr>
          <w:rPrChange w:id="1020" w:author="Chancerel, Perrine" w:date="2015-04-01T12:09:00Z">
            <w:rPr>
              <w:noProof/>
            </w:rPr>
          </w:rPrChange>
        </w:rPr>
        <w:fldChar w:fldCharType="separate"/>
      </w:r>
      <w:r w:rsidR="00344F4E" w:rsidRPr="00CF4F06">
        <w:rPr>
          <w:noProof/>
        </w:rPr>
        <w:t>32</w:t>
      </w:r>
      <w:r w:rsidR="005E1750" w:rsidRPr="00E36537">
        <w:rPr>
          <w:noProof/>
        </w:rPr>
        <w:fldChar w:fldCharType="end"/>
      </w:r>
      <w:bookmarkEnd w:id="1018"/>
      <w:r w:rsidRPr="00CF4F06">
        <w:t>: Seed point grid (30 seed points</w:t>
      </w:r>
      <w:r w:rsidRPr="00CF4F06">
        <w:rPr>
          <w:noProof/>
        </w:rPr>
        <w:t>)</w:t>
      </w:r>
      <w:bookmarkEnd w:id="1019"/>
    </w:p>
    <w:p w14:paraId="69B08280" w14:textId="77777777" w:rsidR="00B90DE2" w:rsidRPr="00CF4F06" w:rsidRDefault="000E4ECD" w:rsidP="00AE21D4">
      <w:r w:rsidRPr="00CF4F06">
        <w:t xml:space="preserve">The fisher score feature selection method </w:t>
      </w:r>
      <w:r w:rsidR="001A13FF" w:rsidRPr="00CF4F06">
        <w:t>is</w:t>
      </w:r>
      <w:r w:rsidRPr="00CF4F06">
        <w:t xml:space="preserve"> used to select </w:t>
      </w:r>
      <w:r w:rsidR="00A71598" w:rsidRPr="00CF4F06">
        <w:t xml:space="preserve">the 20 most </w:t>
      </w:r>
      <w:r w:rsidRPr="00CF4F06">
        <w:t>important features</w:t>
      </w:r>
      <w:r w:rsidR="00CF72F2" w:rsidRPr="00CF4F06">
        <w:t xml:space="preserve">. </w:t>
      </w:r>
      <w:commentRangeStart w:id="1021"/>
      <w:r w:rsidR="00CF72F2" w:rsidRPr="00CF4F06">
        <w:t xml:space="preserve">The seed points the most important features </w:t>
      </w:r>
      <w:r w:rsidR="001A13FF" w:rsidRPr="00CF4F06">
        <w:t>are</w:t>
      </w:r>
      <w:r w:rsidR="00CF72F2" w:rsidRPr="00CF4F06">
        <w:t xml:space="preserve"> </w:t>
      </w:r>
      <w:r w:rsidR="00A71598" w:rsidRPr="00CF4F06">
        <w:t xml:space="preserve">extracted </w:t>
      </w:r>
      <w:r w:rsidR="00C84F96" w:rsidRPr="00CF4F06">
        <w:t xml:space="preserve">from, </w:t>
      </w:r>
      <w:r w:rsidR="00A71598" w:rsidRPr="00CF4F06">
        <w:t xml:space="preserve">are </w:t>
      </w:r>
      <w:r w:rsidR="00CF72F2" w:rsidRPr="00CF4F06">
        <w:t xml:space="preserve">used as seed </w:t>
      </w:r>
      <w:r w:rsidR="007B57FB" w:rsidRPr="00CF4F06">
        <w:t xml:space="preserve">point </w:t>
      </w:r>
      <w:r w:rsidR="00CF72F2" w:rsidRPr="00CF4F06">
        <w:t>position</w:t>
      </w:r>
      <w:r w:rsidR="00A71598" w:rsidRPr="00CF4F06">
        <w:t>s</w:t>
      </w:r>
      <w:r w:rsidR="00CF72F2" w:rsidRPr="00CF4F06">
        <w:t xml:space="preserve"> for the segment based feature extraction.</w:t>
      </w:r>
      <w:commentRangeEnd w:id="1021"/>
      <w:r w:rsidR="00CF4F06" w:rsidRPr="00CF4F06">
        <w:rPr>
          <w:rStyle w:val="Kommentarzeichen"/>
        </w:rPr>
        <w:commentReference w:id="1021"/>
      </w:r>
    </w:p>
    <w:p w14:paraId="338B572C" w14:textId="77777777" w:rsidR="00877F1B" w:rsidRPr="00CF4F06" w:rsidRDefault="00877F1B" w:rsidP="00877F1B">
      <w:pPr>
        <w:pStyle w:val="berschrift4"/>
      </w:pPr>
      <w:r w:rsidRPr="006B43F4">
        <w:t xml:space="preserve">A priori knowledge </w:t>
      </w:r>
      <w:r w:rsidR="00746017" w:rsidRPr="00CF4F06">
        <w:t>for PCA</w:t>
      </w:r>
      <w:r w:rsidR="004903B2" w:rsidRPr="00F579C9">
        <w:fldChar w:fldCharType="begin"/>
      </w:r>
      <w:r w:rsidR="004903B2" w:rsidRPr="00CF4F06">
        <w:instrText xml:space="preserve"> XE "PCA:Principal component analysis" </w:instrText>
      </w:r>
      <w:r w:rsidR="004903B2" w:rsidRPr="00F579C9">
        <w:fldChar w:fldCharType="end"/>
      </w:r>
      <w:r w:rsidR="00746017" w:rsidRPr="00CF4F06">
        <w:t xml:space="preserve"> reconstruction error based feature selection</w:t>
      </w:r>
    </w:p>
    <w:p w14:paraId="039BF154" w14:textId="77777777" w:rsidR="00BC7532" w:rsidRPr="006B43F4" w:rsidRDefault="007B57FB" w:rsidP="00C36E69">
      <w:pPr>
        <w:rPr>
          <w:rFonts w:eastAsiaTheme="minorEastAsia"/>
        </w:rPr>
      </w:pPr>
      <w:r w:rsidRPr="00CF4F06">
        <w:t>The PCA</w:t>
      </w:r>
      <w:r w:rsidR="004903B2" w:rsidRPr="00CF4F06">
        <w:fldChar w:fldCharType="begin"/>
      </w:r>
      <w:r w:rsidR="004903B2" w:rsidRPr="00CF4F06">
        <w:instrText xml:space="preserve"> XE "</w:instrText>
      </w:r>
      <w:r w:rsidR="004903B2" w:rsidRPr="00286FF8">
        <w:instrText xml:space="preserve">PCA:Principal component analysis" </w:instrText>
      </w:r>
      <w:r w:rsidR="004903B2" w:rsidRPr="00CF4F06">
        <w:fldChar w:fldCharType="end"/>
      </w:r>
      <w:r w:rsidRPr="00CF4F06">
        <w:t xml:space="preserve"> reconstruction error based feature extraction requires the computation of </w:t>
      </w:r>
      <w:r w:rsidR="00A223E8" w:rsidRPr="00286FF8">
        <w:t>principal components (</w:t>
      </w:r>
      <w:r w:rsidRPr="006B43F4">
        <w:t>PCs</w:t>
      </w:r>
      <w:r w:rsidR="00A223E8" w:rsidRPr="00CF4F06">
        <w:t>) from component images and non-component images.</w:t>
      </w:r>
      <w:r w:rsidRPr="00CF4F06">
        <w:t xml:space="preserve"> Therefore</w:t>
      </w:r>
      <w:r w:rsidR="00A223E8" w:rsidRPr="00CF4F06">
        <w:t xml:space="preserve"> a </w:t>
      </w:r>
      <w:r w:rsidR="00877F1B" w:rsidRPr="00CF4F06">
        <w:t>subset of the training images</w:t>
      </w:r>
      <w:r w:rsidR="00746017" w:rsidRPr="00CF4F06">
        <w:t xml:space="preserve"> (30% of the training data</w:t>
      </w:r>
      <w:r w:rsidR="001A13FF" w:rsidRPr="00CF4F06">
        <w:t>,</w:t>
      </w:r>
      <w:r w:rsidR="009A12FC" w:rsidRPr="00CF4F06">
        <w:t xml:space="preserve"> the so classed a priori subset</w:t>
      </w:r>
      <w:r w:rsidR="00746017" w:rsidRPr="00CF4F06">
        <w:t xml:space="preserve">) </w:t>
      </w:r>
      <w:r w:rsidR="00A223E8" w:rsidRPr="00CF4F06">
        <w:t>is</w:t>
      </w:r>
      <w:r w:rsidR="00877F1B" w:rsidRPr="00CF4F06">
        <w:t xml:space="preserve"> us</w:t>
      </w:r>
      <w:r w:rsidR="00746017" w:rsidRPr="00CF4F06">
        <w:t xml:space="preserve">ed to find principal components. </w:t>
      </w:r>
      <w:r w:rsidR="00EC5E12" w:rsidRPr="00CF4F06">
        <w:t>The rest of the training set (70% of the training data) is used for the extraction of PCA</w:t>
      </w:r>
      <w:r w:rsidR="004903B2" w:rsidRPr="00CF4F06">
        <w:fldChar w:fldCharType="begin"/>
      </w:r>
      <w:r w:rsidR="004903B2" w:rsidRPr="00CF4F06">
        <w:instrText xml:space="preserve"> XE "</w:instrText>
      </w:r>
      <w:r w:rsidR="004903B2" w:rsidRPr="00286FF8">
        <w:instrText>PCA</w:instrText>
      </w:r>
      <w:proofErr w:type="gramStart"/>
      <w:r w:rsidR="004903B2" w:rsidRPr="00286FF8">
        <w:instrText>:Principal</w:instrText>
      </w:r>
      <w:proofErr w:type="gramEnd"/>
      <w:r w:rsidR="004903B2" w:rsidRPr="00286FF8">
        <w:instrText xml:space="preserve"> component analysis" </w:instrText>
      </w:r>
      <w:r w:rsidR="004903B2" w:rsidRPr="00CF4F06">
        <w:fldChar w:fldCharType="end"/>
      </w:r>
      <w:r w:rsidR="00EC5E12" w:rsidRPr="00CF4F06">
        <w:t xml:space="preserve"> rec</w:t>
      </w:r>
      <w:r w:rsidR="009A12FC" w:rsidRPr="00286FF8">
        <w:t>onstruction error based feature</w:t>
      </w:r>
      <w:r w:rsidR="00C84F96" w:rsidRPr="006B43F4">
        <w:t>s</w:t>
      </w:r>
      <w:r w:rsidR="00A223E8" w:rsidRPr="00CF4F06">
        <w:t>,</w:t>
      </w:r>
      <w:r w:rsidR="00EC5E12" w:rsidRPr="00CF4F06">
        <w:t xml:space="preserve"> </w:t>
      </w:r>
      <w:r w:rsidR="0049494A" w:rsidRPr="00CF4F06">
        <w:t xml:space="preserve">specified </w:t>
      </w:r>
      <w:r w:rsidR="00EC5E12" w:rsidRPr="00CF4F06">
        <w:t xml:space="preserve">in chapter </w:t>
      </w:r>
      <w:r w:rsidR="00EC5E12" w:rsidRPr="00286FF8">
        <w:fldChar w:fldCharType="begin"/>
      </w:r>
      <w:r w:rsidR="00EC5E12" w:rsidRPr="00CF4F06">
        <w:instrText xml:space="preserve"> REF _Ref410053590 \r \h </w:instrText>
      </w:r>
      <w:r w:rsidR="00EC5E12" w:rsidRPr="00286FF8">
        <w:rPr>
          <w:rPrChange w:id="1022" w:author="Chancerel, Perrine" w:date="2015-04-01T12:09:00Z">
            <w:rPr/>
          </w:rPrChange>
        </w:rPr>
        <w:fldChar w:fldCharType="separate"/>
      </w:r>
      <w:r w:rsidR="00344F4E" w:rsidRPr="00286FF8">
        <w:t>3.3.5</w:t>
      </w:r>
      <w:r w:rsidR="00EC5E12" w:rsidRPr="00286FF8">
        <w:fldChar w:fldCharType="end"/>
      </w:r>
      <w:r w:rsidR="001A13FF" w:rsidRPr="00CF4F06">
        <w:t xml:space="preserve"> and</w:t>
      </w:r>
      <w:r w:rsidR="00EC5E12" w:rsidRPr="00286FF8">
        <w:t xml:space="preserve"> </w:t>
      </w:r>
      <w:r w:rsidR="001A13FF" w:rsidRPr="00286FF8">
        <w:t>for classifier</w:t>
      </w:r>
      <w:r w:rsidR="00EC5E12" w:rsidRPr="006B43F4">
        <w:t xml:space="preserve"> train</w:t>
      </w:r>
      <w:r w:rsidR="001A13FF" w:rsidRPr="00CF4F06">
        <w:t>ing</w:t>
      </w:r>
      <w:r w:rsidR="00EC5E12" w:rsidRPr="00CF4F06">
        <w:t xml:space="preserve">. </w:t>
      </w:r>
      <w:r w:rsidR="00746017" w:rsidRPr="00CF4F06">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sidRPr="00CF4F06">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sidRPr="00CF4F06">
        <w:rPr>
          <w:rFonts w:eastAsiaTheme="minorEastAsia"/>
        </w:rPr>
        <w:t xml:space="preserve"> are computed from the a priori subset of component images</w:t>
      </w:r>
      <w:r w:rsidR="00C84F96" w:rsidRPr="00286FF8">
        <w:rPr>
          <w:rFonts w:eastAsiaTheme="minorEastAsia"/>
        </w:rPr>
        <w:t>.</w:t>
      </w:r>
      <w:r w:rsidR="00746017" w:rsidRPr="00286FF8">
        <w:rPr>
          <w:rFonts w:eastAsiaTheme="minorEastAsia"/>
        </w:rPr>
        <w:t xml:space="preserve"> </w:t>
      </w:r>
      <w:r w:rsidR="00C84F96" w:rsidRPr="006B43F4">
        <w:rPr>
          <w:rFonts w:eastAsiaTheme="minorEastAsia"/>
        </w:rPr>
        <w:t>The</w:t>
      </w:r>
      <w:r w:rsidR="00746017" w:rsidRPr="00CF4F06">
        <w:rPr>
          <w:rFonts w:eastAsiaTheme="minorEastAsia"/>
        </w:rPr>
        <w:t xml:space="preserv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sidRPr="00CF4F06">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sidRPr="00CF4F06">
        <w:rPr>
          <w:rFonts w:eastAsiaTheme="minorEastAsia"/>
        </w:rPr>
        <w:t xml:space="preserve"> are computed from</w:t>
      </w:r>
      <w:r w:rsidR="00EC5E12" w:rsidRPr="00286FF8">
        <w:rPr>
          <w:rFonts w:eastAsiaTheme="minorEastAsia"/>
        </w:rPr>
        <w:t xml:space="preserve"> the non-component </w:t>
      </w:r>
      <w:r w:rsidR="00746017" w:rsidRPr="006B43F4">
        <w:rPr>
          <w:rFonts w:eastAsiaTheme="minorEastAsia"/>
        </w:rPr>
        <w:t>images from the a priori subset.</w:t>
      </w:r>
      <w:r w:rsidR="00EC5E12" w:rsidRPr="00CF4F06">
        <w:rPr>
          <w:rFonts w:eastAsiaTheme="minorEastAsia"/>
        </w:rPr>
        <w:t xml:space="preserve"> The computation of the matrices and the means are </w:t>
      </w:r>
      <w:r w:rsidR="0049494A" w:rsidRPr="00CF4F06">
        <w:t xml:space="preserve">specified </w:t>
      </w:r>
      <w:r w:rsidR="00EC5E12" w:rsidRPr="00CF4F06">
        <w:rPr>
          <w:rFonts w:eastAsiaTheme="minorEastAsia"/>
        </w:rPr>
        <w:t xml:space="preserve">in chapter </w:t>
      </w:r>
      <w:r w:rsidR="00EC5E12" w:rsidRPr="00286FF8">
        <w:rPr>
          <w:rFonts w:eastAsiaTheme="minorEastAsia"/>
        </w:rPr>
        <w:fldChar w:fldCharType="begin"/>
      </w:r>
      <w:r w:rsidR="00EC5E12" w:rsidRPr="00CF4F06">
        <w:rPr>
          <w:rFonts w:eastAsiaTheme="minorEastAsia"/>
        </w:rPr>
        <w:instrText xml:space="preserve"> REF _Ref410053425 \r \h </w:instrText>
      </w:r>
      <w:r w:rsidR="00EC5E12" w:rsidRPr="00286FF8">
        <w:rPr>
          <w:rFonts w:eastAsiaTheme="minorEastAsia"/>
        </w:rPr>
      </w:r>
      <w:r w:rsidR="00EC5E12" w:rsidRPr="00286FF8">
        <w:rPr>
          <w:rFonts w:eastAsiaTheme="minorEastAsia"/>
          <w:rPrChange w:id="1023" w:author="Chancerel, Perrine" w:date="2015-04-01T12:09:00Z">
            <w:rPr>
              <w:rFonts w:eastAsiaTheme="minorEastAsia"/>
            </w:rPr>
          </w:rPrChange>
        </w:rPr>
        <w:fldChar w:fldCharType="separate"/>
      </w:r>
      <w:r w:rsidR="00344F4E" w:rsidRPr="00286FF8">
        <w:rPr>
          <w:rFonts w:eastAsiaTheme="minorEastAsia"/>
        </w:rPr>
        <w:t>2.1.4</w:t>
      </w:r>
      <w:r w:rsidR="00EC5E12" w:rsidRPr="00286FF8">
        <w:rPr>
          <w:rFonts w:eastAsiaTheme="minorEastAsia"/>
        </w:rPr>
        <w:fldChar w:fldCharType="end"/>
      </w:r>
      <w:r w:rsidR="00EC5E12" w:rsidRPr="00CF4F06">
        <w:rPr>
          <w:rFonts w:eastAsiaTheme="minorEastAsia"/>
        </w:rPr>
        <w:t xml:space="preserve">. The a priori data set is not used </w:t>
      </w:r>
      <w:r w:rsidR="00871063" w:rsidRPr="00286FF8">
        <w:rPr>
          <w:rFonts w:eastAsiaTheme="minorEastAsia"/>
        </w:rPr>
        <w:t>for training or testing the classifier.</w:t>
      </w:r>
    </w:p>
    <w:p w14:paraId="1085DBCA" w14:textId="77777777" w:rsidR="001C28EA" w:rsidRPr="00CF4F06" w:rsidRDefault="00AE21D4" w:rsidP="00735ED3">
      <w:pPr>
        <w:pStyle w:val="berschrift3"/>
        <w:numPr>
          <w:ilvl w:val="2"/>
          <w:numId w:val="1"/>
        </w:numPr>
      </w:pPr>
      <w:bookmarkStart w:id="1024" w:name="_Toc415436317"/>
      <w:r w:rsidRPr="006B43F4">
        <w:lastRenderedPageBreak/>
        <w:t>Fourier coefficients based feature extraction</w:t>
      </w:r>
      <w:bookmarkEnd w:id="1024"/>
    </w:p>
    <w:p w14:paraId="7A4D97AA" w14:textId="77777777" w:rsidR="00AE21D4" w:rsidRPr="00286FF8" w:rsidRDefault="008E06E5" w:rsidP="00AE21D4">
      <w:r w:rsidRPr="00CF4F06">
        <w:t>Every periodic infinite signal can be decomposed in trigonometric functions (Fourier transform)</w:t>
      </w:r>
      <w:r w:rsidR="00C84F96" w:rsidRPr="00CF4F06">
        <w:t>. This transform can also be appl</w:t>
      </w:r>
      <w:r w:rsidR="00F67EEF" w:rsidRPr="00CF4F06">
        <w:t xml:space="preserve">ied for 2D images. </w:t>
      </w:r>
      <w:r w:rsidR="00AE21D4" w:rsidRPr="00CF4F06">
        <w:t>Fourier descr</w:t>
      </w:r>
      <w:r w:rsidR="002776D8" w:rsidRPr="00CF4F06">
        <w:t xml:space="preserve">iptors as features were already used </w:t>
      </w:r>
      <w:r w:rsidR="00C84F96" w:rsidRPr="00CF4F06">
        <w:t xml:space="preserve">in applications for face- </w:t>
      </w:r>
      <w:r w:rsidR="00AE21D4" w:rsidRPr="00CF4F06">
        <w:t xml:space="preserve">and object recognition </w:t>
      </w:r>
      <w:sdt>
        <w:sdtPr>
          <w:id w:val="1942183755"/>
          <w:citation/>
        </w:sdtPr>
        <w:sdtContent>
          <w:r w:rsidR="00AE08AB" w:rsidRPr="00286FF8">
            <w:fldChar w:fldCharType="begin"/>
          </w:r>
          <w:r w:rsidR="00AE08AB" w:rsidRPr="00CF4F06">
            <w:instrText xml:space="preserve"> CITATION deCampos-SIBGRAPI-2000 \l 1033 </w:instrText>
          </w:r>
          <w:r w:rsidR="00AE08AB" w:rsidRPr="00286FF8">
            <w:rPr>
              <w:rPrChange w:id="1025" w:author="Chancerel, Perrine" w:date="2015-04-01T12:09:00Z">
                <w:rPr/>
              </w:rPrChange>
            </w:rPr>
            <w:fldChar w:fldCharType="separate"/>
          </w:r>
          <w:r w:rsidR="00344F4E" w:rsidRPr="00286FF8">
            <w:rPr>
              <w:noProof/>
            </w:rPr>
            <w:t>(deCampos, et al., 2000 )</w:t>
          </w:r>
          <w:r w:rsidR="00AE08AB" w:rsidRPr="00286FF8">
            <w:fldChar w:fldCharType="end"/>
          </w:r>
        </w:sdtContent>
      </w:sdt>
      <w:r w:rsidR="00AE08AB" w:rsidRPr="00CF4F06">
        <w:t>.</w:t>
      </w:r>
    </w:p>
    <w:p w14:paraId="0DC0594F" w14:textId="77777777" w:rsidR="00AE21D4" w:rsidRPr="00CF4F06" w:rsidRDefault="00AE21D4" w:rsidP="00AE21D4">
      <w:r w:rsidRPr="006B43F4">
        <w:t xml:space="preserve">The idea </w:t>
      </w:r>
      <w:r w:rsidR="009A12FC" w:rsidRPr="00CF4F06">
        <w:t>of</w:t>
      </w:r>
      <w:r w:rsidRPr="00CF4F06">
        <w:t xml:space="preserve"> us</w:t>
      </w:r>
      <w:r w:rsidR="009A12FC" w:rsidRPr="00CF4F06">
        <w:t>ing</w:t>
      </w:r>
      <w:r w:rsidRPr="00CF4F06">
        <w:t xml:space="preserve"> Fourier coefficients as features </w:t>
      </w:r>
      <w:r w:rsidR="00C84F96" w:rsidRPr="00CF4F06">
        <w:t>was inspired by</w:t>
      </w:r>
      <w:r w:rsidRPr="00CF4F06">
        <w:t xml:space="preserve"> </w:t>
      </w:r>
      <w:r w:rsidR="009A12FC" w:rsidRPr="00CF4F06">
        <w:t>shiny</w:t>
      </w:r>
      <w:r w:rsidRPr="00CF4F06">
        <w:t xml:space="preserve"> </w:t>
      </w:r>
      <w:r w:rsidR="009A12FC" w:rsidRPr="00CF4F06">
        <w:t xml:space="preserve">equidistant </w:t>
      </w:r>
      <w:r w:rsidRPr="00CF4F06">
        <w:t>solder joints</w:t>
      </w:r>
      <w:r w:rsidR="009A12FC" w:rsidRPr="00CF4F06">
        <w:t>,</w:t>
      </w:r>
      <w:r w:rsidRPr="00CF4F06">
        <w:t xml:space="preserve"> </w:t>
      </w:r>
      <w:r w:rsidR="009A12FC" w:rsidRPr="00CF4F06">
        <w:t xml:space="preserve">which can be seen </w:t>
      </w:r>
      <w:r w:rsidRPr="00CF4F06">
        <w:t>by most electronic component images. Many computer vision systems for solder join detection, localization and segmentation have been develop</w:t>
      </w:r>
      <w:r w:rsidR="009A12FC" w:rsidRPr="00CF4F06">
        <w:t>ed</w:t>
      </w:r>
      <w:r w:rsidRPr="00CF4F06">
        <w:t>. Specular reflections of solder and different shape</w:t>
      </w:r>
      <w:r w:rsidR="009A12FC" w:rsidRPr="00CF4F06">
        <w:t>s</w:t>
      </w:r>
      <w:r w:rsidRPr="00CF4F06">
        <w:t xml:space="preserve"> and size</w:t>
      </w:r>
      <w:r w:rsidR="00C84F96" w:rsidRPr="00CF4F06">
        <w:t>s</w:t>
      </w:r>
      <w:r w:rsidRPr="00CF4F06">
        <w:t xml:space="preserve"> of solder joints </w:t>
      </w:r>
      <w:r w:rsidR="001A13FF" w:rsidRPr="00CF4F06">
        <w:t>complicate a</w:t>
      </w:r>
      <w:r w:rsidRPr="00CF4F06">
        <w:t xml:space="preserve"> stable recognition system </w:t>
      </w:r>
      <w:sdt>
        <w:sdtPr>
          <w:id w:val="2126497395"/>
          <w:citation/>
        </w:sdtPr>
        <w:sdtContent>
          <w:r w:rsidR="00AE08AB" w:rsidRPr="00286FF8">
            <w:fldChar w:fldCharType="begin"/>
          </w:r>
          <w:r w:rsidR="00AE08AB" w:rsidRPr="00CF4F06">
            <w:instrText xml:space="preserve"> CITATION LTi12 \l 1033 </w:instrText>
          </w:r>
          <w:r w:rsidR="00AE08AB" w:rsidRPr="00286FF8">
            <w:rPr>
              <w:rPrChange w:id="1026" w:author="Chancerel, Perrine" w:date="2015-04-01T12:09:00Z">
                <w:rPr/>
              </w:rPrChange>
            </w:rPr>
            <w:fldChar w:fldCharType="separate"/>
          </w:r>
          <w:r w:rsidR="00344F4E" w:rsidRPr="00286FF8">
            <w:rPr>
              <w:noProof/>
            </w:rPr>
            <w:t>(Tianshoul, 2012)</w:t>
          </w:r>
          <w:r w:rsidR="00AE08AB" w:rsidRPr="00286FF8">
            <w:fldChar w:fldCharType="end"/>
          </w:r>
        </w:sdtContent>
      </w:sdt>
      <w:r w:rsidR="00AE08AB" w:rsidRPr="00CF4F06">
        <w:t xml:space="preserve">. </w:t>
      </w:r>
      <w:r w:rsidRPr="00286FF8">
        <w:t>Many electronic components consist of several equidistant</w:t>
      </w:r>
      <w:r w:rsidR="00C84F96" w:rsidRPr="00286FF8">
        <w:t>ly</w:t>
      </w:r>
      <w:r w:rsidRPr="00286FF8">
        <w:t xml:space="preserve"> arranged solder joints. An example </w:t>
      </w:r>
      <w:r w:rsidRPr="006B43F4">
        <w:t xml:space="preserve">is the widely used DIP14 package seen in </w:t>
      </w:r>
      <w:r w:rsidRPr="00286FF8">
        <w:fldChar w:fldCharType="begin"/>
      </w:r>
      <w:r w:rsidRPr="00CF4F06">
        <w:instrText xml:space="preserve"> REF _Ref401991882 \h </w:instrText>
      </w:r>
      <w:r w:rsidRPr="00286FF8">
        <w:rPr>
          <w:rPrChange w:id="1027" w:author="Chancerel, Perrine" w:date="2015-04-01T12:09:00Z">
            <w:rPr/>
          </w:rPrChange>
        </w:rPr>
        <w:fldChar w:fldCharType="separate"/>
      </w:r>
      <w:r w:rsidR="00344F4E" w:rsidRPr="00286FF8">
        <w:t xml:space="preserve">Figure </w:t>
      </w:r>
      <w:r w:rsidR="00344F4E" w:rsidRPr="00286FF8">
        <w:rPr>
          <w:noProof/>
        </w:rPr>
        <w:t>33</w:t>
      </w:r>
      <w:r w:rsidRPr="00286FF8">
        <w:fldChar w:fldCharType="end"/>
      </w:r>
      <w:r w:rsidR="00C84F96" w:rsidRPr="00CF4F06">
        <w:t xml:space="preserve">. Since the solder joints </w:t>
      </w:r>
      <w:r w:rsidR="006B7299" w:rsidRPr="006B43F4">
        <w:t xml:space="preserve">appear </w:t>
      </w:r>
      <w:r w:rsidRPr="00CF4F06">
        <w:t xml:space="preserve">as bright equidistant spots </w:t>
      </w:r>
      <w:r w:rsidR="006B7299" w:rsidRPr="00CF4F06">
        <w:t xml:space="preserve">in the gray scaled image, </w:t>
      </w:r>
      <w:r w:rsidR="009A12FC" w:rsidRPr="00CF4F06">
        <w:t>there</w:t>
      </w:r>
      <w:r w:rsidRPr="00CF4F06">
        <w:t xml:space="preserve"> should be representative frequencies in the 2D Fourier spectrum with the period </w:t>
      </w:r>
      <w:r w:rsidR="009A12FC" w:rsidRPr="00CF4F06">
        <w:t>of</w:t>
      </w:r>
      <w:r w:rsidRPr="00CF4F06">
        <w:t xml:space="preserve"> the solder joint distance</w:t>
      </w:r>
      <w:r w:rsidR="008227C1" w:rsidRPr="00CF4F06">
        <w:t xml:space="preserve"> (pitch)</w:t>
      </w:r>
      <w:r w:rsidRPr="00CF4F06">
        <w:t xml:space="preserve">.  </w:t>
      </w:r>
    </w:p>
    <w:p w14:paraId="272EEB9D" w14:textId="77777777" w:rsidR="00AE21D4" w:rsidRPr="00CF4F06" w:rsidRDefault="00AE21D4" w:rsidP="00AE21D4">
      <w:pPr>
        <w:keepNext/>
        <w:jc w:val="center"/>
      </w:pPr>
      <w:r w:rsidRPr="00F579C9">
        <w:rPr>
          <w:noProof/>
          <w:lang w:val="de-DE" w:eastAsia="de-DE"/>
        </w:rPr>
        <w:drawing>
          <wp:inline distT="0" distB="0" distL="0" distR="0" wp14:anchorId="79C0334A" wp14:editId="5D7C941E">
            <wp:extent cx="1967697" cy="853272"/>
            <wp:effectExtent l="0" t="0" r="0" b="4445"/>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79325" cy="858314"/>
                    </a:xfrm>
                    <a:prstGeom prst="rect">
                      <a:avLst/>
                    </a:prstGeom>
                    <a:noFill/>
                    <a:ln>
                      <a:noFill/>
                    </a:ln>
                  </pic:spPr>
                </pic:pic>
              </a:graphicData>
            </a:graphic>
          </wp:inline>
        </w:drawing>
      </w:r>
    </w:p>
    <w:p w14:paraId="4E11BD8D" w14:textId="77777777" w:rsidR="00AE21D4" w:rsidRPr="00CF4F06" w:rsidRDefault="00AE21D4" w:rsidP="00AE21D4">
      <w:pPr>
        <w:pStyle w:val="Beschriftung"/>
        <w:jc w:val="center"/>
      </w:pPr>
      <w:bookmarkStart w:id="1028" w:name="_Ref401991882"/>
      <w:bookmarkStart w:id="1029" w:name="_Toc415436413"/>
      <w:r w:rsidRPr="006B43F4">
        <w:t xml:space="preserve">Figure </w:t>
      </w:r>
      <w:r w:rsidR="005E1750" w:rsidRPr="00E36537">
        <w:fldChar w:fldCharType="begin"/>
      </w:r>
      <w:r w:rsidR="005E1750" w:rsidRPr="00CF4F06">
        <w:instrText xml:space="preserve"> SEQ Figure \* ARABIC </w:instrText>
      </w:r>
      <w:r w:rsidR="005E1750" w:rsidRPr="00E36537">
        <w:rPr>
          <w:rPrChange w:id="1030" w:author="Chancerel, Perrine" w:date="2015-04-01T12:09:00Z">
            <w:rPr>
              <w:noProof/>
            </w:rPr>
          </w:rPrChange>
        </w:rPr>
        <w:fldChar w:fldCharType="separate"/>
      </w:r>
      <w:r w:rsidR="00344F4E" w:rsidRPr="00CF4F06">
        <w:rPr>
          <w:noProof/>
        </w:rPr>
        <w:t>33</w:t>
      </w:r>
      <w:r w:rsidR="005E1750" w:rsidRPr="00E36537">
        <w:rPr>
          <w:noProof/>
        </w:rPr>
        <w:fldChar w:fldCharType="end"/>
      </w:r>
      <w:bookmarkEnd w:id="1028"/>
      <w:r w:rsidRPr="00CF4F06">
        <w:t>: DIP14 package with equidistant solder joints</w:t>
      </w:r>
      <w:bookmarkEnd w:id="1029"/>
    </w:p>
    <w:p w14:paraId="19A1AA0F" w14:textId="77777777" w:rsidR="00AE21D4" w:rsidRPr="00CF4F06" w:rsidRDefault="00AE21D4" w:rsidP="00AE21D4">
      <w:r w:rsidRPr="00CF4F06">
        <w:t>The 2D discrete Fourier transform for an M x N image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CF4F06" w14:paraId="1F8B0023" w14:textId="77777777" w:rsidTr="00FF12FA">
        <w:tc>
          <w:tcPr>
            <w:tcW w:w="8748" w:type="dxa"/>
          </w:tcPr>
          <w:p w14:paraId="6A05C123" w14:textId="77777777" w:rsidR="00AE21D4" w:rsidRPr="00CF4F06" w:rsidRDefault="00AE21D4" w:rsidP="008F64B2">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r>
                      <w:rPr>
                        <w:rFonts w:ascii="Cambria Math" w:hAnsi="Cambria Math"/>
                      </w:rPr>
                      <m:t xml:space="preserve"> </m:t>
                    </m:r>
                  </m:e>
                </m:nary>
              </m:oMath>
            </m:oMathPara>
          </w:p>
        </w:tc>
        <w:tc>
          <w:tcPr>
            <w:tcW w:w="828" w:type="dxa"/>
          </w:tcPr>
          <w:p w14:paraId="79CF44B0" w14:textId="77777777" w:rsidR="00AE21D4" w:rsidRPr="00286FF8" w:rsidRDefault="00AE21D4" w:rsidP="00FF12FA">
            <w:r w:rsidRPr="00286FF8">
              <w:t>(</w:t>
            </w:r>
            <w:r w:rsidR="005E1750" w:rsidRPr="00286FF8">
              <w:fldChar w:fldCharType="begin"/>
            </w:r>
            <w:r w:rsidR="005E1750" w:rsidRPr="00CF4F06">
              <w:instrText xml:space="preserve"> SEQ Equation \* ARABIC </w:instrText>
            </w:r>
            <w:r w:rsidR="005E1750" w:rsidRPr="00286FF8">
              <w:rPr>
                <w:rPrChange w:id="1031" w:author="Chancerel, Perrine" w:date="2015-04-01T12:09:00Z">
                  <w:rPr>
                    <w:noProof/>
                  </w:rPr>
                </w:rPrChange>
              </w:rPr>
              <w:fldChar w:fldCharType="separate"/>
            </w:r>
            <w:r w:rsidR="00344F4E" w:rsidRPr="00286FF8">
              <w:rPr>
                <w:noProof/>
              </w:rPr>
              <w:t>54</w:t>
            </w:r>
            <w:r w:rsidR="005E1750" w:rsidRPr="00286FF8">
              <w:rPr>
                <w:noProof/>
              </w:rPr>
              <w:fldChar w:fldCharType="end"/>
            </w:r>
            <w:r w:rsidRPr="00CF4F06">
              <w:t>)</w:t>
            </w:r>
          </w:p>
        </w:tc>
      </w:tr>
    </w:tbl>
    <w:p w14:paraId="3290FD48" w14:textId="77777777" w:rsidR="00AE21D4" w:rsidRPr="00CF4F06" w:rsidRDefault="008F64B2" w:rsidP="00AE21D4">
      <w:pPr>
        <w:rPr>
          <w:rFonts w:eastAsiaTheme="minorEastAsia"/>
        </w:rPr>
      </w:pPr>
      <w:proofErr w:type="gramStart"/>
      <w:r w:rsidRPr="00CF4F06">
        <w:rPr>
          <w:rFonts w:eastAsiaTheme="minorEastAsia"/>
        </w:rPr>
        <w:t>in</w:t>
      </w:r>
      <w:proofErr w:type="gramEnd"/>
      <w:r w:rsidRPr="00CF4F06">
        <w:rPr>
          <w:rFonts w:eastAsiaTheme="minorEastAsia"/>
        </w:rPr>
        <w:t xml:space="preserve"> which </w:t>
      </w:r>
      <m:oMath>
        <m:r>
          <m:rPr>
            <m:sty m:val="p"/>
          </m:rPr>
          <w:rPr>
            <w:rFonts w:ascii="Cambria Math" w:hAnsi="Cambria Math"/>
          </w:rPr>
          <m:t>u=0, 1, 2, …, M-1</m:t>
        </m:r>
      </m:oMath>
      <w:r w:rsidR="00A4328E" w:rsidRPr="00CF4F06">
        <w:rPr>
          <w:rFonts w:eastAsiaTheme="minorEastAsia"/>
        </w:rPr>
        <w:t xml:space="preserve"> and </w:t>
      </w:r>
      <m:oMath>
        <m:r>
          <m:rPr>
            <m:sty m:val="p"/>
          </m:rPr>
          <w:rPr>
            <w:rFonts w:ascii="Cambria Math" w:hAnsi="Cambria Math"/>
          </w:rPr>
          <m:t>v=0, 1, 2, …, N-1</m:t>
        </m:r>
      </m:oMath>
      <w:r w:rsidRPr="00CF4F06">
        <w:rPr>
          <w:rFonts w:eastAsiaTheme="minorEastAsia"/>
        </w:rPr>
        <w:t>.</w:t>
      </w:r>
      <w:r w:rsidR="00AE21D4" w:rsidRPr="00CF4F06">
        <w:rPr>
          <w:rFonts w:eastAsiaTheme="minorEastAsia"/>
        </w:rPr>
        <w:t xml:space="preserve"> </w:t>
      </w:r>
      <w:r w:rsidRPr="00CF4F06">
        <w:rPr>
          <w:rFonts w:eastAsiaTheme="minorEastAsia"/>
        </w:rPr>
        <w:t>The variable</w:t>
      </w:r>
      <w:r w:rsidR="00AE21D4" w:rsidRPr="00CF4F06">
        <w:rPr>
          <w:rFonts w:eastAsiaTheme="minorEastAsia"/>
        </w:rPr>
        <w:t xml:space="preserve"> </w:t>
      </w:r>
      <m:oMath>
        <m:r>
          <w:rPr>
            <w:rFonts w:ascii="Cambria Math" w:eastAsiaTheme="minorEastAsia" w:hAnsi="Cambria Math"/>
          </w:rPr>
          <m:t>f(x,y)</m:t>
        </m:r>
      </m:oMath>
      <w:r w:rsidR="00AE21D4" w:rsidRPr="00CF4F06">
        <w:rPr>
          <w:rFonts w:eastAsiaTheme="minorEastAsia"/>
        </w:rPr>
        <w:t xml:space="preserve"> is the image of size</w:t>
      </w:r>
      <m:oMath>
        <m:r>
          <w:rPr>
            <w:rFonts w:ascii="Cambria Math" w:eastAsiaTheme="minorEastAsia" w:hAnsi="Cambria Math"/>
          </w:rPr>
          <m:t xml:space="preserve"> M⨯N</m:t>
        </m:r>
      </m:oMath>
      <w:r w:rsidR="00AE21D4" w:rsidRPr="00CF4F06">
        <w:rPr>
          <w:rFonts w:eastAsiaTheme="minorEastAsia"/>
        </w:rPr>
        <w:t xml:space="preserve"> </w:t>
      </w:r>
      <w:sdt>
        <w:sdtPr>
          <w:rPr>
            <w:rFonts w:eastAsiaTheme="minorEastAsia"/>
          </w:rPr>
          <w:id w:val="429704213"/>
          <w:citation/>
        </w:sdtPr>
        <w:sdtContent>
          <w:r w:rsidR="00A4328E" w:rsidRPr="00286FF8">
            <w:rPr>
              <w:rFonts w:eastAsiaTheme="minorEastAsia"/>
            </w:rPr>
            <w:fldChar w:fldCharType="begin"/>
          </w:r>
          <w:r w:rsidR="00A4328E" w:rsidRPr="00CF4F06">
            <w:rPr>
              <w:rFonts w:eastAsiaTheme="minorEastAsia"/>
            </w:rPr>
            <w:instrText xml:space="preserve"> CITATION Gonzalez:2006:DIP:1076432 \l 1033 </w:instrText>
          </w:r>
          <w:r w:rsidR="00A4328E" w:rsidRPr="00286FF8">
            <w:rPr>
              <w:rFonts w:eastAsiaTheme="minorEastAsia"/>
              <w:rPrChange w:id="1032" w:author="Chancerel, Perrine" w:date="2015-04-01T12:09:00Z">
                <w:rPr>
                  <w:rFonts w:eastAsiaTheme="minorEastAsia"/>
                </w:rPr>
              </w:rPrChange>
            </w:rPr>
            <w:fldChar w:fldCharType="separate"/>
          </w:r>
          <w:r w:rsidR="00344F4E" w:rsidRPr="00286FF8">
            <w:rPr>
              <w:rFonts w:eastAsiaTheme="minorEastAsia"/>
              <w:noProof/>
            </w:rPr>
            <w:t>(Gonzalez, et al., 2006)</w:t>
          </w:r>
          <w:r w:rsidR="00A4328E" w:rsidRPr="00286FF8">
            <w:rPr>
              <w:rFonts w:eastAsiaTheme="minorEastAsia"/>
            </w:rPr>
            <w:fldChar w:fldCharType="end"/>
          </w:r>
        </w:sdtContent>
      </w:sdt>
      <w:r w:rsidR="00A4328E" w:rsidRPr="00CF4F06">
        <w:rPr>
          <w:rFonts w:eastAsiaTheme="minorEastAsia"/>
        </w:rPr>
        <w:t xml:space="preserve">. </w:t>
      </w:r>
      <w:r w:rsidR="00AE21D4" w:rsidRPr="00286FF8">
        <w:rPr>
          <w:rFonts w:eastAsiaTheme="minorEastAsia"/>
        </w:rPr>
        <w:t>The Fourier coefficients are general</w:t>
      </w:r>
      <w:r w:rsidR="006B7299" w:rsidRPr="00286FF8">
        <w:rPr>
          <w:rFonts w:eastAsiaTheme="minorEastAsia"/>
        </w:rPr>
        <w:t>ly</w:t>
      </w:r>
      <w:r w:rsidR="00AE21D4" w:rsidRPr="00286FF8">
        <w:rPr>
          <w:rFonts w:eastAsiaTheme="minorEastAsia"/>
        </w:rPr>
        <w:t xml:space="preserve"> complex numbers consisting of real and imaginary part</w:t>
      </w:r>
      <w:r w:rsidR="006B7299" w:rsidRPr="006B43F4">
        <w:rPr>
          <w:rFonts w:eastAsiaTheme="minorEastAsia"/>
        </w:rPr>
        <w:t>s</w:t>
      </w:r>
      <w:r w:rsidR="00AE21D4" w:rsidRPr="00CF4F06">
        <w:rPr>
          <w:rFonts w:eastAsiaTheme="minorEastAsia"/>
        </w:rPr>
        <w:t xml:space="preserve">. The real part represents the cosine and the imaginary the sinus proportion of the signal. The </w:t>
      </w:r>
      <m:oMath>
        <m:r>
          <w:rPr>
            <w:rFonts w:ascii="Cambria Math" w:eastAsiaTheme="minorEastAsia" w:hAnsi="Cambria Math"/>
          </w:rPr>
          <m:t>M⨯N</m:t>
        </m:r>
      </m:oMath>
      <w:r w:rsidR="009A12FC" w:rsidRPr="00CF4F06">
        <w:rPr>
          <w:rFonts w:eastAsiaTheme="minorEastAsia"/>
        </w:rPr>
        <w:t xml:space="preserve"> </w:t>
      </w:r>
      <w:r w:rsidR="00AE21D4" w:rsidRPr="00CF4F06">
        <w:rPr>
          <w:rFonts w:eastAsiaTheme="minorEastAsia"/>
        </w:rPr>
        <w:t xml:space="preserve">image consists of </w:t>
      </w:r>
      <m:oMath>
        <m:r>
          <w:rPr>
            <w:rFonts w:ascii="Cambria Math" w:eastAsiaTheme="minorEastAsia" w:hAnsi="Cambria Math"/>
          </w:rPr>
          <m:t>M⨯N</m:t>
        </m:r>
      </m:oMath>
      <w:r w:rsidR="009A12FC" w:rsidRPr="00CF4F06">
        <w:rPr>
          <w:rFonts w:eastAsiaTheme="minorEastAsia"/>
        </w:rPr>
        <w:t xml:space="preserve"> </w:t>
      </w:r>
      <w:r w:rsidR="00AE21D4" w:rsidRPr="00CF4F06">
        <w:rPr>
          <w:rFonts w:eastAsiaTheme="minorEastAsia"/>
        </w:rPr>
        <w:t xml:space="preserve">Fourier </w:t>
      </w:r>
      <w:r w:rsidR="009A12FC" w:rsidRPr="00CF4F06">
        <w:rPr>
          <w:rFonts w:eastAsiaTheme="minorEastAsia"/>
        </w:rPr>
        <w:t>coefficients which produce</w:t>
      </w:r>
      <w:r w:rsidR="00AE21D4" w:rsidRPr="00CF4F06">
        <w:rPr>
          <w:rFonts w:eastAsiaTheme="minorEastAsia"/>
        </w:rPr>
        <w:t xml:space="preserve"> </w:t>
      </w:r>
      <m:oMath>
        <m:r>
          <w:rPr>
            <w:rFonts w:ascii="Cambria Math" w:eastAsiaTheme="minorEastAsia" w:hAnsi="Cambria Math"/>
          </w:rPr>
          <m:t>2⨯M⨯N</m:t>
        </m:r>
      </m:oMath>
      <w:r w:rsidR="009A12FC" w:rsidRPr="00CF4F06">
        <w:rPr>
          <w:rFonts w:eastAsiaTheme="minorEastAsia"/>
        </w:rPr>
        <w:t xml:space="preserve"> frequency features</w:t>
      </w:r>
      <w:r w:rsidR="006B7299" w:rsidRPr="00CF4F06">
        <w:rPr>
          <w:rFonts w:eastAsiaTheme="minorEastAsia"/>
        </w:rPr>
        <w:t>,</w:t>
      </w:r>
      <w:r w:rsidR="009A12FC" w:rsidRPr="00CF4F06">
        <w:rPr>
          <w:rFonts w:eastAsiaTheme="minorEastAsia"/>
        </w:rPr>
        <w:t xml:space="preserve"> which are of interest</w:t>
      </w:r>
      <w:r w:rsidR="00AE21D4" w:rsidRPr="00CF4F06">
        <w:rPr>
          <w:rFonts w:eastAsiaTheme="minorEastAsia"/>
        </w:rPr>
        <w:t xml:space="preserve">. To </w:t>
      </w:r>
      <w:proofErr w:type="spellStart"/>
      <w:r w:rsidR="001A13FF" w:rsidRPr="00CF4F06">
        <w:rPr>
          <w:rFonts w:eastAsiaTheme="minorEastAsia"/>
        </w:rPr>
        <w:t>decreas</w:t>
      </w:r>
      <w:proofErr w:type="spellEnd"/>
      <w:r w:rsidR="00AE21D4" w:rsidRPr="00CF4F06">
        <w:rPr>
          <w:rFonts w:eastAsiaTheme="minorEastAsia"/>
        </w:rPr>
        <w:t xml:space="preserve"> execution time of the classifier and </w:t>
      </w:r>
      <w:r w:rsidR="001A13FF" w:rsidRPr="00CF4F06">
        <w:rPr>
          <w:rFonts w:eastAsiaTheme="minorEastAsia"/>
        </w:rPr>
        <w:t>increase</w:t>
      </w:r>
      <w:r w:rsidR="00AE21D4" w:rsidRPr="00CF4F06">
        <w:rPr>
          <w:rFonts w:eastAsiaTheme="minorEastAsia"/>
        </w:rPr>
        <w:t xml:space="preserve"> recognition rate, a subset of low frequency features is extracted. Further research shows that spatial frequencies with lower frequency represent global information about the shape such as general orientation and proportion. Since solder joints are </w:t>
      </w:r>
      <w:r w:rsidR="00AE21D4" w:rsidRPr="00CF4F06">
        <w:rPr>
          <w:rFonts w:eastAsiaTheme="minorEastAsia"/>
        </w:rPr>
        <w:lastRenderedPageBreak/>
        <w:t xml:space="preserve">the main focus </w:t>
      </w:r>
      <w:r w:rsidR="006B7299" w:rsidRPr="00CF4F06">
        <w:rPr>
          <w:rFonts w:eastAsiaTheme="minorEastAsia"/>
        </w:rPr>
        <w:t>of the</w:t>
      </w:r>
      <w:r w:rsidR="00AE21D4" w:rsidRPr="00CF4F06">
        <w:rPr>
          <w:rFonts w:eastAsiaTheme="minorEastAsia"/>
        </w:rPr>
        <w:t xml:space="preserve"> frequency feature, the solder joint distance of electronic components is used as a measure of minimal frequency period. In our feature extraction all Fourier coefficient</w:t>
      </w:r>
      <w:r w:rsidR="006B7299" w:rsidRPr="00CF4F06">
        <w:rPr>
          <w:rFonts w:eastAsiaTheme="minorEastAsia"/>
        </w:rPr>
        <w:t>s</w:t>
      </w:r>
      <w:r w:rsidR="00AE21D4" w:rsidRPr="00CF4F06">
        <w:rPr>
          <w:rFonts w:eastAsiaTheme="minorEastAsia"/>
        </w:rPr>
        <w:t xml:space="preserve"> (real and imaginary part</w:t>
      </w:r>
      <w:r w:rsidR="006B7299" w:rsidRPr="00CF4F06">
        <w:rPr>
          <w:rFonts w:eastAsiaTheme="minorEastAsia"/>
        </w:rPr>
        <w:t>s</w:t>
      </w:r>
      <w:r w:rsidR="00AE21D4" w:rsidRPr="00CF4F06">
        <w:rPr>
          <w:rFonts w:eastAsiaTheme="minorEastAsia"/>
        </w:rPr>
        <w:t xml:space="preserve">) with a frequency </w:t>
      </w:r>
      <w:r w:rsidR="006B7299" w:rsidRPr="00CF4F06">
        <w:rPr>
          <w:rFonts w:eastAsiaTheme="minorEastAsia"/>
        </w:rPr>
        <w:t>below</w:t>
      </w:r>
      <w:r w:rsidR="00AE21D4" w:rsidRPr="00CF4F06">
        <w:rPr>
          <w:rFonts w:eastAsiaTheme="minorEastAsia"/>
        </w:rPr>
        <w:t xml:space="preserve"> the cutoff frequency are used as features.</w:t>
      </w:r>
      <w:r w:rsidR="008227C1" w:rsidRPr="00CF4F06">
        <w:rPr>
          <w:rFonts w:eastAsiaTheme="minorEastAsia"/>
        </w:rPr>
        <w:t xml:space="preserve"> The cutoff period </w:t>
      </w:r>
      <w:r w:rsidR="001A13FF" w:rsidRPr="00CF4F06">
        <w:rPr>
          <w:rFonts w:eastAsiaTheme="minorEastAsia"/>
        </w:rPr>
        <w:t xml:space="preserve">of the cutoff frequency </w:t>
      </w:r>
      <w:r w:rsidR="008227C1" w:rsidRPr="00CF4F06">
        <w:rPr>
          <w:rFonts w:eastAsiaTheme="minorEastAsia"/>
        </w:rPr>
        <w:t>is equivalent to the pitch of the package.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CF4F06" w14:paraId="62B99CA4" w14:textId="77777777" w:rsidTr="00FF12FA">
        <w:tc>
          <w:tcPr>
            <w:tcW w:w="8748" w:type="dxa"/>
          </w:tcPr>
          <w:p w14:paraId="7F518054" w14:textId="77777777" w:rsidR="00AE21D4" w:rsidRPr="00CF4F06" w:rsidRDefault="00D0670B" w:rsidP="008227C1">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r>
                      <w:rPr>
                        <w:rFonts w:ascii="Cambria Math" w:eastAsiaTheme="minorEastAsia" w:hAnsi="Cambria Math"/>
                      </w:rPr>
                      <m:t>[mm]</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pitch [mm]</m:t>
                    </m:r>
                  </m:den>
                </m:f>
              </m:oMath>
            </m:oMathPara>
          </w:p>
        </w:tc>
        <w:tc>
          <w:tcPr>
            <w:tcW w:w="828" w:type="dxa"/>
          </w:tcPr>
          <w:p w14:paraId="74B51A29" w14:textId="77777777" w:rsidR="00AE21D4" w:rsidRPr="00286FF8" w:rsidRDefault="00AE21D4" w:rsidP="00FF12FA">
            <w:r w:rsidRPr="00286FF8">
              <w:t>(</w:t>
            </w:r>
            <w:r w:rsidR="005E1750" w:rsidRPr="00286FF8">
              <w:fldChar w:fldCharType="begin"/>
            </w:r>
            <w:r w:rsidR="005E1750" w:rsidRPr="00CF4F06">
              <w:instrText xml:space="preserve"> SEQ Equation \* ARABIC </w:instrText>
            </w:r>
            <w:r w:rsidR="005E1750" w:rsidRPr="00286FF8">
              <w:rPr>
                <w:rPrChange w:id="1033" w:author="Chancerel, Perrine" w:date="2015-04-01T12:09:00Z">
                  <w:rPr>
                    <w:noProof/>
                  </w:rPr>
                </w:rPrChange>
              </w:rPr>
              <w:fldChar w:fldCharType="separate"/>
            </w:r>
            <w:r w:rsidR="00344F4E" w:rsidRPr="00286FF8">
              <w:rPr>
                <w:noProof/>
              </w:rPr>
              <w:t>55</w:t>
            </w:r>
            <w:r w:rsidR="005E1750" w:rsidRPr="00286FF8">
              <w:rPr>
                <w:noProof/>
              </w:rPr>
              <w:fldChar w:fldCharType="end"/>
            </w:r>
            <w:r w:rsidRPr="00CF4F06">
              <w:t>)</w:t>
            </w:r>
          </w:p>
        </w:tc>
      </w:tr>
    </w:tbl>
    <w:p w14:paraId="05BB2243" w14:textId="77777777" w:rsidR="00AE21D4" w:rsidRPr="00CF4F06" w:rsidRDefault="00AE21D4" w:rsidP="00AE21D4">
      <w:r w:rsidRPr="00CF4F06">
        <w:t>The numbers of features depend on the size of the component image.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CF4F06" w14:paraId="1B0E4AB2" w14:textId="77777777" w:rsidTr="00FF12FA">
        <w:tc>
          <w:tcPr>
            <w:tcW w:w="8748" w:type="dxa"/>
          </w:tcPr>
          <w:p w14:paraId="771E2048" w14:textId="77777777" w:rsidR="00AE21D4" w:rsidRPr="00CF4F06"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width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14:paraId="59C94FFC" w14:textId="77777777" w:rsidR="00AE21D4" w:rsidRPr="00286FF8" w:rsidRDefault="00AE21D4" w:rsidP="00FF12FA">
            <w:bookmarkStart w:id="1034" w:name="_Ref402147100"/>
            <w:r w:rsidRPr="00286FF8">
              <w:t>(</w:t>
            </w:r>
            <w:r w:rsidR="005E1750" w:rsidRPr="00286FF8">
              <w:fldChar w:fldCharType="begin"/>
            </w:r>
            <w:r w:rsidR="005E1750" w:rsidRPr="00CF4F06">
              <w:instrText xml:space="preserve"> SEQ Equation \* ARABIC </w:instrText>
            </w:r>
            <w:r w:rsidR="005E1750" w:rsidRPr="00286FF8">
              <w:rPr>
                <w:rPrChange w:id="1035" w:author="Chancerel, Perrine" w:date="2015-04-01T12:09:00Z">
                  <w:rPr>
                    <w:noProof/>
                  </w:rPr>
                </w:rPrChange>
              </w:rPr>
              <w:fldChar w:fldCharType="separate"/>
            </w:r>
            <w:r w:rsidR="00344F4E" w:rsidRPr="00286FF8">
              <w:rPr>
                <w:noProof/>
              </w:rPr>
              <w:t>56</w:t>
            </w:r>
            <w:r w:rsidR="005E1750" w:rsidRPr="00286FF8">
              <w:rPr>
                <w:noProof/>
              </w:rPr>
              <w:fldChar w:fldCharType="end"/>
            </w:r>
            <w:r w:rsidRPr="00CF4F06">
              <w:t>)</w:t>
            </w:r>
            <w:bookmarkEnd w:id="1034"/>
          </w:p>
        </w:tc>
      </w:tr>
    </w:tbl>
    <w:p w14:paraId="0E544178" w14:textId="77777777" w:rsidR="001A1B09" w:rsidRPr="00CF4F06" w:rsidRDefault="00AE21D4" w:rsidP="00AE21D4">
      <w:r w:rsidRPr="00CF4F06">
        <w:t xml:space="preserve">Another interesting feature extraction based on wavelets could analyze frequencies and </w:t>
      </w:r>
      <w:r w:rsidR="006B7299" w:rsidRPr="00CF4F06">
        <w:t>their</w:t>
      </w:r>
      <w:r w:rsidRPr="00CF4F06">
        <w:t xml:space="preserve"> temporal occurrence</w:t>
      </w:r>
      <w:r w:rsidR="006B7299" w:rsidRPr="00CF4F06">
        <w:t>s,</w:t>
      </w:r>
      <w:r w:rsidRPr="00CF4F06">
        <w:t xml:space="preserve"> which could impro</w:t>
      </w:r>
      <w:r w:rsidR="008227C1" w:rsidRPr="00CF4F06">
        <w:t xml:space="preserve">ve the classification results. </w:t>
      </w:r>
    </w:p>
    <w:p w14:paraId="516051EA" w14:textId="77777777" w:rsidR="00AE21D4" w:rsidRPr="00CF4F06" w:rsidRDefault="00AE21D4" w:rsidP="00735ED3">
      <w:pPr>
        <w:pStyle w:val="berschrift3"/>
        <w:numPr>
          <w:ilvl w:val="2"/>
          <w:numId w:val="1"/>
        </w:numPr>
      </w:pPr>
      <w:bookmarkStart w:id="1036" w:name="_Toc415436318"/>
      <w:r w:rsidRPr="00CF4F06">
        <w:t>Histogram based feature extraction</w:t>
      </w:r>
      <w:bookmarkEnd w:id="1036"/>
    </w:p>
    <w:p w14:paraId="7733561F" w14:textId="77777777" w:rsidR="00AE21D4" w:rsidRPr="00CF4F06" w:rsidRDefault="00AE21D4" w:rsidP="00AE21D4">
      <w:r w:rsidRPr="00CF4F06">
        <w:t xml:space="preserve">Color image segmentation algorithms for automated optical inspection in electronics have already been investigated </w:t>
      </w:r>
      <w:sdt>
        <w:sdtPr>
          <w:id w:val="1223022284"/>
          <w:citation/>
        </w:sdtPr>
        <w:sdtContent>
          <w:r w:rsidR="00A4328E" w:rsidRPr="00286FF8">
            <w:fldChar w:fldCharType="begin"/>
          </w:r>
          <w:r w:rsidR="00A4328E" w:rsidRPr="00CF4F06">
            <w:instrText xml:space="preserve"> CITATION Tarnawski2003 \l 1033 </w:instrText>
          </w:r>
          <w:r w:rsidR="00A4328E" w:rsidRPr="00286FF8">
            <w:rPr>
              <w:rPrChange w:id="1037" w:author="Chancerel, Perrine" w:date="2015-04-01T12:09:00Z">
                <w:rPr/>
              </w:rPrChange>
            </w:rPr>
            <w:fldChar w:fldCharType="separate"/>
          </w:r>
          <w:r w:rsidR="00344F4E" w:rsidRPr="00286FF8">
            <w:rPr>
              <w:noProof/>
            </w:rPr>
            <w:t>(Tarnawski, 2003)</w:t>
          </w:r>
          <w:r w:rsidR="00A4328E" w:rsidRPr="00286FF8">
            <w:fldChar w:fldCharType="end"/>
          </w:r>
        </w:sdtContent>
      </w:sdt>
      <w:r w:rsidR="00A4328E" w:rsidRPr="00CF4F06">
        <w:t xml:space="preserve">. </w:t>
      </w:r>
      <w:r w:rsidRPr="00286FF8">
        <w:t xml:space="preserve">Electronic components </w:t>
      </w:r>
      <w:r w:rsidR="008227C1" w:rsidRPr="00286FF8">
        <w:t>differ</w:t>
      </w:r>
      <w:r w:rsidRPr="00286FF8">
        <w:t xml:space="preserve"> in color, such as several tantalum ca</w:t>
      </w:r>
      <w:r w:rsidRPr="006B43F4">
        <w:t>pacitors, ICs or SMD</w:t>
      </w:r>
      <w:r w:rsidR="004903B2" w:rsidRPr="00CF4F06">
        <w:fldChar w:fldCharType="begin"/>
      </w:r>
      <w:r w:rsidR="004903B2" w:rsidRPr="00CF4F06">
        <w:instrText xml:space="preserve"> XE "</w:instrText>
      </w:r>
      <w:r w:rsidR="004903B2" w:rsidRPr="00286FF8">
        <w:instrText xml:space="preserve">SMD:Surface-mounted device" </w:instrText>
      </w:r>
      <w:r w:rsidR="004903B2" w:rsidRPr="00CF4F06">
        <w:fldChar w:fldCharType="end"/>
      </w:r>
      <w:r w:rsidRPr="00CF4F06">
        <w:t xml:space="preserve"> electrolyte capacitors. </w:t>
      </w:r>
      <w:r w:rsidR="008B26AE" w:rsidRPr="00286FF8">
        <w:t>The classifier requires features that are stable against illumination changes or shadows, hence the HSV (hue-saturation-value) color model was used because its channels are les</w:t>
      </w:r>
      <w:r w:rsidR="008B26AE" w:rsidRPr="006B43F4">
        <w:t xml:space="preserve">s correlated than the channels of the RGB color model </w:t>
      </w:r>
      <w:sdt>
        <w:sdtPr>
          <w:id w:val="-2134781736"/>
          <w:citation/>
        </w:sdtPr>
        <w:sdtContent>
          <w:r w:rsidR="00A4328E" w:rsidRPr="00286FF8">
            <w:fldChar w:fldCharType="begin"/>
          </w:r>
          <w:r w:rsidR="00A4328E" w:rsidRPr="00CF4F06">
            <w:instrText xml:space="preserve"> CITATION Cheng2001 \l 1033 </w:instrText>
          </w:r>
          <w:r w:rsidR="00A4328E" w:rsidRPr="00286FF8">
            <w:rPr>
              <w:rPrChange w:id="1038" w:author="Chancerel, Perrine" w:date="2015-04-01T12:09:00Z">
                <w:rPr/>
              </w:rPrChange>
            </w:rPr>
            <w:fldChar w:fldCharType="separate"/>
          </w:r>
          <w:r w:rsidR="00344F4E" w:rsidRPr="00286FF8">
            <w:rPr>
              <w:noProof/>
            </w:rPr>
            <w:t>(Cheng, et al., 2001)</w:t>
          </w:r>
          <w:r w:rsidR="00A4328E" w:rsidRPr="00286FF8">
            <w:fldChar w:fldCharType="end"/>
          </w:r>
        </w:sdtContent>
      </w:sdt>
      <w:r w:rsidRPr="00CF4F06">
        <w:t xml:space="preserve">, </w:t>
      </w:r>
      <w:sdt>
        <w:sdtPr>
          <w:id w:val="-41598468"/>
          <w:citation/>
        </w:sdtPr>
        <w:sdtContent>
          <w:r w:rsidR="00A4328E" w:rsidRPr="00286FF8">
            <w:fldChar w:fldCharType="begin"/>
          </w:r>
          <w:r w:rsidR="00A4328E" w:rsidRPr="00CF4F06">
            <w:instrText xml:space="preserve"> CITATION Journal2012 \l 1033 </w:instrText>
          </w:r>
          <w:r w:rsidR="00A4328E" w:rsidRPr="00286FF8">
            <w:rPr>
              <w:rPrChange w:id="1039" w:author="Chancerel, Perrine" w:date="2015-04-01T12:09:00Z">
                <w:rPr/>
              </w:rPrChange>
            </w:rPr>
            <w:fldChar w:fldCharType="separate"/>
          </w:r>
          <w:r w:rsidR="00344F4E" w:rsidRPr="00286FF8">
            <w:rPr>
              <w:noProof/>
            </w:rPr>
            <w:t>(Journal, 2012)</w:t>
          </w:r>
          <w:r w:rsidR="00A4328E" w:rsidRPr="00286FF8">
            <w:fldChar w:fldCharType="end"/>
          </w:r>
        </w:sdtContent>
      </w:sdt>
      <w:r w:rsidR="00A4328E" w:rsidRPr="00CF4F06">
        <w:t xml:space="preserve">. </w:t>
      </w:r>
      <w:r w:rsidRPr="00286FF8">
        <w:t>Histogram based features are features which depend on the probability distribution of the pixe</w:t>
      </w:r>
      <w:r w:rsidRPr="006B43F4">
        <w:t>ls over the color values. In the histogram based feature extraction</w:t>
      </w:r>
      <w:r w:rsidR="008B26AE" w:rsidRPr="00CF4F06">
        <w:t>,</w:t>
      </w:r>
      <w:r w:rsidRPr="00CF4F06">
        <w:t xml:space="preserve"> </w:t>
      </w:r>
      <w:r w:rsidR="006B7299" w:rsidRPr="00CF4F06">
        <w:t>ten</w:t>
      </w:r>
      <w:r w:rsidRPr="00CF4F06">
        <w:t xml:space="preserve"> equidistant bins are defined in each color channel (hue-saturation-value) and the pixel distributions are determined and normalized by the number of pixels. The values correspond to the probability density function. All ten bin values are use as features</w:t>
      </w:r>
      <w:r w:rsidR="006B7299" w:rsidRPr="00CF4F06">
        <w:t>, resulting</w:t>
      </w:r>
      <w:r w:rsidRPr="00CF4F06">
        <w:t xml:space="preserve"> in 30 color features. The histogram of a tantalum capacitor is seen in </w:t>
      </w:r>
      <w:r w:rsidRPr="00286FF8">
        <w:fldChar w:fldCharType="begin"/>
      </w:r>
      <w:r w:rsidRPr="00CF4F06">
        <w:instrText xml:space="preserve"> REF _Ref402141001 \h </w:instrText>
      </w:r>
      <w:r w:rsidRPr="00286FF8">
        <w:rPr>
          <w:rPrChange w:id="1040" w:author="Chancerel, Perrine" w:date="2015-04-01T12:09:00Z">
            <w:rPr/>
          </w:rPrChange>
        </w:rPr>
        <w:fldChar w:fldCharType="separate"/>
      </w:r>
      <w:r w:rsidR="00344F4E" w:rsidRPr="00286FF8">
        <w:t xml:space="preserve">Figure </w:t>
      </w:r>
      <w:r w:rsidR="00344F4E" w:rsidRPr="00286FF8">
        <w:rPr>
          <w:noProof/>
        </w:rPr>
        <w:t>34</w:t>
      </w:r>
      <w:r w:rsidRPr="00286FF8">
        <w:fldChar w:fldCharType="end"/>
      </w:r>
      <w:r w:rsidRPr="00CF4F06">
        <w:t xml:space="preserve">, </w:t>
      </w:r>
      <w:r w:rsidRPr="00286FF8">
        <w:fldChar w:fldCharType="begin"/>
      </w:r>
      <w:r w:rsidRPr="00CF4F06">
        <w:instrText xml:space="preserve"> REF _Ref402141002 \h </w:instrText>
      </w:r>
      <w:r w:rsidRPr="00286FF8">
        <w:rPr>
          <w:rPrChange w:id="1041" w:author="Chancerel, Perrine" w:date="2015-04-01T12:09:00Z">
            <w:rPr/>
          </w:rPrChange>
        </w:rPr>
        <w:fldChar w:fldCharType="separate"/>
      </w:r>
      <w:r w:rsidR="00344F4E" w:rsidRPr="00286FF8">
        <w:t xml:space="preserve">Figure </w:t>
      </w:r>
      <w:r w:rsidR="00344F4E" w:rsidRPr="00286FF8">
        <w:rPr>
          <w:noProof/>
        </w:rPr>
        <w:t>35</w:t>
      </w:r>
      <w:r w:rsidRPr="00286FF8">
        <w:fldChar w:fldCharType="end"/>
      </w:r>
      <w:r w:rsidRPr="00CF4F06">
        <w:t xml:space="preserve">, </w:t>
      </w:r>
      <w:r w:rsidRPr="00286FF8">
        <w:fldChar w:fldCharType="begin"/>
      </w:r>
      <w:r w:rsidRPr="00CF4F06">
        <w:instrText xml:space="preserve"> REF _Ref402141003 \h </w:instrText>
      </w:r>
      <w:r w:rsidRPr="00286FF8">
        <w:rPr>
          <w:rPrChange w:id="1042" w:author="Chancerel, Perrine" w:date="2015-04-01T12:09:00Z">
            <w:rPr/>
          </w:rPrChange>
        </w:rPr>
        <w:fldChar w:fldCharType="separate"/>
      </w:r>
      <w:r w:rsidR="00344F4E" w:rsidRPr="00286FF8">
        <w:t xml:space="preserve">Figure </w:t>
      </w:r>
      <w:r w:rsidR="00344F4E" w:rsidRPr="00286FF8">
        <w:rPr>
          <w:noProof/>
        </w:rPr>
        <w:t>36</w:t>
      </w:r>
      <w:r w:rsidRPr="00286FF8">
        <w:fldChar w:fldCharType="end"/>
      </w:r>
      <w:r w:rsidRPr="00CF4F06">
        <w:t xml:space="preserve"> and </w:t>
      </w:r>
      <w:r w:rsidRPr="00286FF8">
        <w:fldChar w:fldCharType="begin"/>
      </w:r>
      <w:r w:rsidRPr="00CF4F06">
        <w:instrText xml:space="preserve"> REF _Ref402141004 \h </w:instrText>
      </w:r>
      <w:r w:rsidRPr="00286FF8">
        <w:rPr>
          <w:rPrChange w:id="1043" w:author="Chancerel, Perrine" w:date="2015-04-01T12:09:00Z">
            <w:rPr/>
          </w:rPrChange>
        </w:rPr>
        <w:fldChar w:fldCharType="separate"/>
      </w:r>
      <w:r w:rsidR="00344F4E" w:rsidRPr="00286FF8">
        <w:t xml:space="preserve">Figure </w:t>
      </w:r>
      <w:r w:rsidR="00344F4E" w:rsidRPr="00286FF8">
        <w:rPr>
          <w:noProof/>
        </w:rPr>
        <w:t>37</w:t>
      </w:r>
      <w:r w:rsidRPr="00286FF8">
        <w:fldChar w:fldCharType="end"/>
      </w:r>
      <w:r w:rsidRPr="00CF4F06">
        <w:t>.</w:t>
      </w:r>
    </w:p>
    <w:tbl>
      <w:tblPr>
        <w:tblStyle w:val="Tabellenraster"/>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872"/>
      </w:tblGrid>
      <w:tr w:rsidR="00AE21D4" w:rsidRPr="00CF4F06" w14:paraId="6ABC5F9F" w14:textId="77777777" w:rsidTr="00E4454B">
        <w:tc>
          <w:tcPr>
            <w:tcW w:w="4968" w:type="dxa"/>
          </w:tcPr>
          <w:p w14:paraId="077BD47B" w14:textId="77777777" w:rsidR="00AE21D4" w:rsidRPr="00286FF8" w:rsidRDefault="00AE21D4" w:rsidP="00FF12FA">
            <w:pPr>
              <w:jc w:val="center"/>
              <w:rPr>
                <w:sz w:val="12"/>
                <w:szCs w:val="12"/>
              </w:rPr>
            </w:pPr>
          </w:p>
          <w:p w14:paraId="349337D8" w14:textId="77777777" w:rsidR="00AE21D4" w:rsidRPr="00CF4F06" w:rsidRDefault="00AE21D4" w:rsidP="00FF12FA">
            <w:pPr>
              <w:pStyle w:val="Beschriftung"/>
              <w:keepNext/>
              <w:jc w:val="center"/>
            </w:pPr>
            <w:r w:rsidRPr="00F579C9">
              <w:rPr>
                <w:noProof/>
                <w:lang w:val="de-DE" w:eastAsia="de-DE"/>
              </w:rPr>
              <w:drawing>
                <wp:inline distT="0" distB="0" distL="0" distR="0" wp14:anchorId="0F4B3504" wp14:editId="533DA66E">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14:paraId="0ED2260C" w14:textId="77777777" w:rsidR="00AE21D4" w:rsidRPr="00286FF8" w:rsidRDefault="00AE21D4" w:rsidP="00FF12FA">
            <w:pPr>
              <w:pStyle w:val="Beschriftung"/>
              <w:jc w:val="center"/>
            </w:pPr>
          </w:p>
          <w:p w14:paraId="2F0A6643" w14:textId="77777777" w:rsidR="00AE21D4" w:rsidRPr="006B43F4" w:rsidRDefault="00AE21D4" w:rsidP="00FF12FA">
            <w:pPr>
              <w:pStyle w:val="Beschriftung"/>
              <w:jc w:val="center"/>
            </w:pPr>
          </w:p>
          <w:p w14:paraId="3D01F241" w14:textId="77777777" w:rsidR="00AE21D4" w:rsidRPr="00CF4F06" w:rsidRDefault="00AE21D4" w:rsidP="00FF12FA">
            <w:pPr>
              <w:pStyle w:val="Beschriftung"/>
            </w:pPr>
          </w:p>
          <w:p w14:paraId="0EB78042" w14:textId="77777777" w:rsidR="00AE21D4" w:rsidRPr="00CF4F06" w:rsidRDefault="00AE21D4" w:rsidP="00FF12FA">
            <w:pPr>
              <w:pStyle w:val="Beschriftung"/>
            </w:pPr>
            <w:bookmarkStart w:id="1044" w:name="_Ref402141001"/>
            <w:bookmarkStart w:id="1045" w:name="_Ref402140898"/>
            <w:bookmarkStart w:id="1046" w:name="_Toc415436414"/>
            <w:r w:rsidRPr="00CF4F06">
              <w:t xml:space="preserve">Figure </w:t>
            </w:r>
            <w:r w:rsidR="005E1750" w:rsidRPr="00E36537">
              <w:fldChar w:fldCharType="begin"/>
            </w:r>
            <w:r w:rsidR="005E1750" w:rsidRPr="00CF4F06">
              <w:instrText xml:space="preserve"> SEQ Figure \* ARABIC </w:instrText>
            </w:r>
            <w:r w:rsidR="005E1750" w:rsidRPr="00E36537">
              <w:rPr>
                <w:rPrChange w:id="1047" w:author="Chancerel, Perrine" w:date="2015-04-01T12:09:00Z">
                  <w:rPr>
                    <w:noProof/>
                  </w:rPr>
                </w:rPrChange>
              </w:rPr>
              <w:fldChar w:fldCharType="separate"/>
            </w:r>
            <w:r w:rsidR="00344F4E" w:rsidRPr="00CF4F06">
              <w:rPr>
                <w:noProof/>
              </w:rPr>
              <w:t>34</w:t>
            </w:r>
            <w:r w:rsidR="005E1750" w:rsidRPr="00E36537">
              <w:rPr>
                <w:noProof/>
              </w:rPr>
              <w:fldChar w:fldCharType="end"/>
            </w:r>
            <w:bookmarkEnd w:id="1044"/>
            <w:r w:rsidRPr="00CF4F06">
              <w:t>: Tantalum capacitor in RGB color model (left) and HSV color model (right)</w:t>
            </w:r>
            <w:bookmarkEnd w:id="1045"/>
            <w:bookmarkEnd w:id="1046"/>
          </w:p>
        </w:tc>
        <w:tc>
          <w:tcPr>
            <w:tcW w:w="4680" w:type="dxa"/>
          </w:tcPr>
          <w:p w14:paraId="30C012E2" w14:textId="77777777" w:rsidR="00AE21D4" w:rsidRPr="00CF4F06" w:rsidRDefault="00AE21D4" w:rsidP="00FF12FA">
            <w:pPr>
              <w:keepNext/>
              <w:jc w:val="center"/>
            </w:pPr>
            <w:r w:rsidRPr="00F579C9">
              <w:rPr>
                <w:noProof/>
                <w:lang w:val="de-DE" w:eastAsia="de-DE"/>
              </w:rPr>
              <w:drawing>
                <wp:inline distT="0" distB="0" distL="0" distR="0" wp14:anchorId="7F26AAD7" wp14:editId="0974F4FE">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14:paraId="53A136B3" w14:textId="77777777" w:rsidR="00AE21D4" w:rsidRPr="00CF4F06" w:rsidRDefault="00AE21D4" w:rsidP="00FF12FA">
            <w:pPr>
              <w:pStyle w:val="Beschriftung"/>
              <w:jc w:val="center"/>
            </w:pPr>
            <w:bookmarkStart w:id="1048" w:name="_Ref402141002"/>
            <w:bookmarkStart w:id="1049" w:name="_Ref402140906"/>
            <w:bookmarkStart w:id="1050" w:name="_Toc415436415"/>
            <w:r w:rsidRPr="00286FF8">
              <w:t xml:space="preserve">Figure </w:t>
            </w:r>
            <w:fldSimple w:instr=" SEQ Figure \* ARABIC ">
              <w:r w:rsidR="00344F4E" w:rsidRPr="00CF4F06">
                <w:rPr>
                  <w:noProof/>
                </w:rPr>
                <w:t>35</w:t>
              </w:r>
            </w:fldSimple>
            <w:bookmarkEnd w:id="1048"/>
            <w:r w:rsidRPr="00CF4F06">
              <w:t>: Normalized histogram of hue channel (tantalum capacitor)</w:t>
            </w:r>
            <w:bookmarkEnd w:id="1049"/>
            <w:bookmarkEnd w:id="1050"/>
          </w:p>
        </w:tc>
      </w:tr>
      <w:tr w:rsidR="00AE21D4" w:rsidRPr="00CF4F06" w14:paraId="0C32B19E" w14:textId="77777777" w:rsidTr="00E4454B">
        <w:tc>
          <w:tcPr>
            <w:tcW w:w="4968" w:type="dxa"/>
          </w:tcPr>
          <w:p w14:paraId="57AD347F" w14:textId="77777777" w:rsidR="00AE21D4" w:rsidRPr="00CF4F06" w:rsidRDefault="00AE21D4" w:rsidP="00FF12FA">
            <w:pPr>
              <w:keepNext/>
              <w:jc w:val="center"/>
            </w:pPr>
            <w:r w:rsidRPr="00F579C9">
              <w:rPr>
                <w:noProof/>
                <w:lang w:val="de-DE" w:eastAsia="de-DE"/>
              </w:rPr>
              <w:drawing>
                <wp:inline distT="0" distB="0" distL="0" distR="0" wp14:anchorId="66E7638D" wp14:editId="55E309AA">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14:paraId="2AC3CEE5" w14:textId="77777777" w:rsidR="00AE21D4" w:rsidRPr="00CF4F06" w:rsidRDefault="00AE21D4" w:rsidP="00FF12FA">
            <w:pPr>
              <w:pStyle w:val="Beschriftung"/>
              <w:jc w:val="center"/>
              <w:rPr>
                <w:noProof/>
              </w:rPr>
            </w:pPr>
            <w:bookmarkStart w:id="1051" w:name="_Ref402141003"/>
            <w:bookmarkStart w:id="1052" w:name="_Ref402140907"/>
            <w:bookmarkStart w:id="1053" w:name="_Toc415436416"/>
            <w:r w:rsidRPr="00286FF8">
              <w:t xml:space="preserve">Figure </w:t>
            </w:r>
            <w:fldSimple w:instr=" SEQ Figure \* ARABIC ">
              <w:r w:rsidR="00344F4E" w:rsidRPr="00CF4F06">
                <w:rPr>
                  <w:noProof/>
                </w:rPr>
                <w:t>36</w:t>
              </w:r>
            </w:fldSimple>
            <w:bookmarkEnd w:id="1051"/>
            <w:r w:rsidRPr="00CF4F06">
              <w:t>: Normalized histogram of saturation channel (tantalum capacitor)</w:t>
            </w:r>
            <w:bookmarkEnd w:id="1052"/>
            <w:bookmarkEnd w:id="1053"/>
          </w:p>
        </w:tc>
        <w:tc>
          <w:tcPr>
            <w:tcW w:w="4680" w:type="dxa"/>
          </w:tcPr>
          <w:p w14:paraId="34E4EA1A" w14:textId="77777777" w:rsidR="00AE21D4" w:rsidRPr="00CF4F06" w:rsidRDefault="00AE21D4" w:rsidP="00FF12FA">
            <w:pPr>
              <w:keepNext/>
              <w:jc w:val="center"/>
            </w:pPr>
            <w:r w:rsidRPr="00F579C9">
              <w:rPr>
                <w:noProof/>
                <w:lang w:val="de-DE" w:eastAsia="de-DE"/>
              </w:rPr>
              <w:drawing>
                <wp:inline distT="0" distB="0" distL="0" distR="0" wp14:anchorId="01F698C0" wp14:editId="6C4EB6FE">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14:paraId="4CF5C927" w14:textId="77777777" w:rsidR="00AE21D4" w:rsidRPr="00CF4F06" w:rsidRDefault="00AE21D4" w:rsidP="00FF12FA">
            <w:pPr>
              <w:pStyle w:val="Beschriftung"/>
              <w:jc w:val="center"/>
              <w:rPr>
                <w:noProof/>
              </w:rPr>
            </w:pPr>
            <w:bookmarkStart w:id="1054" w:name="_Ref402141004"/>
            <w:bookmarkStart w:id="1055" w:name="_Ref402140908"/>
            <w:bookmarkStart w:id="1056" w:name="_Toc415436417"/>
            <w:r w:rsidRPr="00286FF8">
              <w:t xml:space="preserve">Figure </w:t>
            </w:r>
            <w:fldSimple w:instr=" SEQ Figure \* ARABIC ">
              <w:r w:rsidR="00344F4E" w:rsidRPr="00CF4F06">
                <w:rPr>
                  <w:noProof/>
                </w:rPr>
                <w:t>37</w:t>
              </w:r>
            </w:fldSimple>
            <w:bookmarkEnd w:id="1054"/>
            <w:r w:rsidRPr="00CF4F06">
              <w:t>: Normalized histogram of value channel (tantalum capacitor)</w:t>
            </w:r>
            <w:bookmarkEnd w:id="1055"/>
            <w:bookmarkEnd w:id="1056"/>
          </w:p>
        </w:tc>
      </w:tr>
    </w:tbl>
    <w:p w14:paraId="0FD4A2B7" w14:textId="77777777" w:rsidR="00AE21D4" w:rsidRPr="00CF4F06" w:rsidRDefault="00AE21D4" w:rsidP="00AE21D4"/>
    <w:p w14:paraId="6B72EF50" w14:textId="77777777" w:rsidR="00AE21D4" w:rsidRPr="00CF4F06" w:rsidRDefault="00AE21D4" w:rsidP="00735ED3">
      <w:pPr>
        <w:pStyle w:val="berschrift3"/>
        <w:numPr>
          <w:ilvl w:val="2"/>
          <w:numId w:val="1"/>
        </w:numPr>
      </w:pPr>
      <w:bookmarkStart w:id="1057" w:name="_Ref408144293"/>
      <w:bookmarkStart w:id="1058" w:name="_Ref408144341"/>
      <w:bookmarkStart w:id="1059" w:name="_Ref408144352"/>
      <w:bookmarkStart w:id="1060" w:name="_Ref408144364"/>
      <w:bookmarkStart w:id="1061" w:name="_Toc415436319"/>
      <w:r w:rsidRPr="00CF4F06">
        <w:t>Segment based feature extraction</w:t>
      </w:r>
      <w:bookmarkEnd w:id="1057"/>
      <w:bookmarkEnd w:id="1058"/>
      <w:bookmarkEnd w:id="1059"/>
      <w:bookmarkEnd w:id="1060"/>
      <w:bookmarkEnd w:id="1061"/>
    </w:p>
    <w:p w14:paraId="3353D00B" w14:textId="77777777" w:rsidR="00AE21D4" w:rsidRPr="00CF4F06" w:rsidRDefault="00AE21D4" w:rsidP="00AE21D4">
      <w:r w:rsidRPr="00CF4F06">
        <w:t>The segment based feature extraction is based on the idea that electro</w:t>
      </w:r>
      <w:r w:rsidR="008B4CC5" w:rsidRPr="00CF4F06">
        <w:t>nic components can be identified</w:t>
      </w:r>
      <w:r w:rsidRPr="00CF4F06">
        <w:t xml:space="preserve"> by </w:t>
      </w:r>
      <w:r w:rsidR="008227C1" w:rsidRPr="00CF4F06">
        <w:t>characteristic</w:t>
      </w:r>
      <w:r w:rsidRPr="00CF4F06">
        <w:t xml:space="preserve"> color regions. One approach to extract information about spatial proximity of pixels is the region growing algorithm. </w:t>
      </w:r>
      <w:r w:rsidR="008B4CC5" w:rsidRPr="00CF4F06">
        <w:t xml:space="preserve">It </w:t>
      </w:r>
      <w:r w:rsidRPr="00CF4F06">
        <w:t xml:space="preserve">starts with seed points </w:t>
      </w:r>
      <w:r w:rsidR="008227C1" w:rsidRPr="00CF4F06">
        <w:t>where the</w:t>
      </w:r>
      <w:r w:rsidRPr="00CF4F06">
        <w:t xml:space="preserve"> pixel position is the most important drawback. </w:t>
      </w:r>
    </w:p>
    <w:p w14:paraId="3160F2C4" w14:textId="77777777" w:rsidR="00AE21D4" w:rsidRPr="00CF4F06" w:rsidRDefault="009C19B8" w:rsidP="00AE21D4">
      <w:r w:rsidRPr="00CF4F06">
        <w:t xml:space="preserve">The seed point positions for the segment based feature extraction algorithm are determined by the a priori knowledge generation step specified in chapter </w:t>
      </w:r>
      <w:r w:rsidRPr="00286FF8">
        <w:fldChar w:fldCharType="begin"/>
      </w:r>
      <w:r w:rsidRPr="00CF4F06">
        <w:instrText xml:space="preserve"> REF _Ref409108977 \r \h </w:instrText>
      </w:r>
      <w:r w:rsidRPr="00286FF8">
        <w:rPr>
          <w:rPrChange w:id="1062" w:author="Chancerel, Perrine" w:date="2015-04-01T12:09:00Z">
            <w:rPr/>
          </w:rPrChange>
        </w:rPr>
        <w:fldChar w:fldCharType="separate"/>
      </w:r>
      <w:r w:rsidR="00344F4E" w:rsidRPr="00286FF8">
        <w:t>3.3.1</w:t>
      </w:r>
      <w:r w:rsidRPr="00286FF8">
        <w:fldChar w:fldCharType="end"/>
      </w:r>
      <w:r w:rsidRPr="00CF4F06">
        <w:t xml:space="preserve">. </w:t>
      </w:r>
      <w:r w:rsidR="00AE21D4" w:rsidRPr="00286FF8">
        <w:t>The region growing and feature extraction of the segments is done in HSV color space. In the region growing segmentation approach neighboring pixel</w:t>
      </w:r>
      <w:r w:rsidR="009823A2" w:rsidRPr="006B43F4">
        <w:t>s</w:t>
      </w:r>
      <w:r w:rsidR="00AE21D4" w:rsidRPr="00CF4F06">
        <w:t xml:space="preserve"> of the seed pixel</w:t>
      </w:r>
      <w:r w:rsidR="008227C1" w:rsidRPr="00CF4F06">
        <w:t>s</w:t>
      </w:r>
      <w:r w:rsidR="00AE21D4" w:rsidRPr="00CF4F06">
        <w:t xml:space="preserve"> are added to the segment</w:t>
      </w:r>
      <w:r w:rsidR="009823A2" w:rsidRPr="00CF4F06">
        <w:t>,</w:t>
      </w:r>
      <w:r w:rsidR="00AE21D4" w:rsidRPr="00CF4F06">
        <w:t xml:space="preserve"> if the distance between the color of the seed point and the neighboring pixel</w:t>
      </w:r>
      <w:r w:rsidR="009823A2" w:rsidRPr="00CF4F06">
        <w:t>s</w:t>
      </w:r>
      <w:r w:rsidR="00AE21D4" w:rsidRPr="00CF4F06">
        <w:t xml:space="preserve"> is smaller than </w:t>
      </w:r>
      <w:r w:rsidR="0074119F" w:rsidRPr="00CF4F06">
        <w:t xml:space="preserve">their </w:t>
      </w:r>
      <w:r w:rsidR="0074119F" w:rsidRPr="00CF4F06">
        <w:lastRenderedPageBreak/>
        <w:t xml:space="preserve">according </w:t>
      </w:r>
      <w:r w:rsidR="008227C1" w:rsidRPr="00CF4F06">
        <w:t>threshold value</w:t>
      </w:r>
      <w:r w:rsidR="00AE21D4" w:rsidRPr="00CF4F06">
        <w:t xml:space="preserve">. This process is iterated until no more pixels are added to the new segment </w:t>
      </w:r>
      <w:sdt>
        <w:sdtPr>
          <w:id w:val="-1226062416"/>
          <w:citation/>
        </w:sdtPr>
        <w:sdtContent>
          <w:r w:rsidR="00C238F3" w:rsidRPr="00286FF8">
            <w:fldChar w:fldCharType="begin"/>
          </w:r>
          <w:r w:rsidR="00C238F3" w:rsidRPr="00CF4F06">
            <w:instrText xml:space="preserve"> CITATION Petrou99a \l 1033 </w:instrText>
          </w:r>
          <w:r w:rsidR="00C238F3" w:rsidRPr="00286FF8">
            <w:rPr>
              <w:rPrChange w:id="1063" w:author="Chancerel, Perrine" w:date="2015-04-01T12:09:00Z">
                <w:rPr/>
              </w:rPrChange>
            </w:rPr>
            <w:fldChar w:fldCharType="separate"/>
          </w:r>
          <w:r w:rsidR="00344F4E" w:rsidRPr="00286FF8">
            <w:rPr>
              <w:noProof/>
            </w:rPr>
            <w:t>(Petrou, et al., 1999)</w:t>
          </w:r>
          <w:r w:rsidR="00C238F3" w:rsidRPr="00286FF8">
            <w:fldChar w:fldCharType="end"/>
          </w:r>
        </w:sdtContent>
      </w:sdt>
      <w:r w:rsidR="00C238F3" w:rsidRPr="00CF4F06">
        <w:t xml:space="preserve">. </w:t>
      </w:r>
      <w:r w:rsidR="008227C1" w:rsidRPr="00286FF8">
        <w:t>As an example the</w:t>
      </w:r>
      <w:r w:rsidR="005A5CE7" w:rsidRPr="00286FF8">
        <w:t xml:space="preserve"> m</w:t>
      </w:r>
      <w:r w:rsidR="00AE21D4" w:rsidRPr="00286FF8">
        <w:t xml:space="preserve">ulti-layer ceramic capacitor </w:t>
      </w:r>
      <w:r w:rsidR="008227C1" w:rsidRPr="00286FF8">
        <w:t>and impo</w:t>
      </w:r>
      <w:r w:rsidR="0074119F" w:rsidRPr="00286FF8">
        <w:t>r</w:t>
      </w:r>
      <w:r w:rsidR="008227C1" w:rsidRPr="00286FF8">
        <w:t>tant seed points are</w:t>
      </w:r>
      <w:r w:rsidR="00AE21D4" w:rsidRPr="00286FF8">
        <w:t xml:space="preserve"> shown in </w:t>
      </w:r>
      <w:r w:rsidR="005A5CE7" w:rsidRPr="00286FF8">
        <w:fldChar w:fldCharType="begin"/>
      </w:r>
      <w:r w:rsidR="005A5CE7" w:rsidRPr="00CF4F06">
        <w:instrText xml:space="preserve"> REF _Ref411713851 \h </w:instrText>
      </w:r>
      <w:r w:rsidR="005A5CE7" w:rsidRPr="00286FF8">
        <w:rPr>
          <w:rPrChange w:id="1064" w:author="Chancerel, Perrine" w:date="2015-04-01T12:09:00Z">
            <w:rPr/>
          </w:rPrChange>
        </w:rPr>
        <w:fldChar w:fldCharType="separate"/>
      </w:r>
      <w:r w:rsidR="00344F4E" w:rsidRPr="00286FF8">
        <w:t xml:space="preserve">Figure </w:t>
      </w:r>
      <w:r w:rsidR="00344F4E" w:rsidRPr="00286FF8">
        <w:rPr>
          <w:noProof/>
        </w:rPr>
        <w:t>38</w:t>
      </w:r>
      <w:r w:rsidR="005A5CE7" w:rsidRPr="00286FF8">
        <w:fldChar w:fldCharType="end"/>
      </w:r>
      <w:r w:rsidR="00AE21D4" w:rsidRPr="00CF4F06">
        <w:t>.</w:t>
      </w:r>
    </w:p>
    <w:p w14:paraId="6F4E0897" w14:textId="77777777" w:rsidR="005A5CE7" w:rsidRPr="00CF4F06" w:rsidRDefault="00AE21D4" w:rsidP="005A5CE7">
      <w:pPr>
        <w:keepNext/>
        <w:jc w:val="center"/>
      </w:pPr>
      <w:r w:rsidRPr="00F579C9">
        <w:rPr>
          <w:noProof/>
          <w:lang w:val="de-DE" w:eastAsia="de-DE"/>
        </w:rPr>
        <w:drawing>
          <wp:inline distT="0" distB="0" distL="0" distR="0" wp14:anchorId="22CF25CA" wp14:editId="7FE975FE">
            <wp:extent cx="4249447" cy="17024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249447" cy="1702416"/>
                    </a:xfrm>
                    <a:prstGeom prst="rect">
                      <a:avLst/>
                    </a:prstGeom>
                    <a:noFill/>
                    <a:ln>
                      <a:noFill/>
                    </a:ln>
                  </pic:spPr>
                </pic:pic>
              </a:graphicData>
            </a:graphic>
          </wp:inline>
        </w:drawing>
      </w:r>
    </w:p>
    <w:p w14:paraId="1FAC7C53" w14:textId="77777777" w:rsidR="00AE21D4" w:rsidRPr="00CF4F06" w:rsidRDefault="005A5CE7" w:rsidP="005A5CE7">
      <w:pPr>
        <w:pStyle w:val="Beschriftung"/>
        <w:jc w:val="center"/>
      </w:pPr>
      <w:bookmarkStart w:id="1065" w:name="_Ref411713851"/>
      <w:bookmarkStart w:id="1066" w:name="_Toc415436418"/>
      <w:r w:rsidRPr="006B43F4">
        <w:t xml:space="preserve">Figure </w:t>
      </w:r>
      <w:r w:rsidR="005E1750" w:rsidRPr="00E36537">
        <w:fldChar w:fldCharType="begin"/>
      </w:r>
      <w:r w:rsidR="005E1750" w:rsidRPr="00CF4F06">
        <w:instrText xml:space="preserve"> SEQ Figure \* ARABIC </w:instrText>
      </w:r>
      <w:r w:rsidR="005E1750" w:rsidRPr="00E36537">
        <w:rPr>
          <w:rPrChange w:id="1067" w:author="Chancerel, Perrine" w:date="2015-04-01T12:09:00Z">
            <w:rPr>
              <w:noProof/>
            </w:rPr>
          </w:rPrChange>
        </w:rPr>
        <w:fldChar w:fldCharType="separate"/>
      </w:r>
      <w:r w:rsidR="00344F4E" w:rsidRPr="00CF4F06">
        <w:rPr>
          <w:noProof/>
        </w:rPr>
        <w:t>38</w:t>
      </w:r>
      <w:r w:rsidR="005E1750" w:rsidRPr="00E36537">
        <w:rPr>
          <w:noProof/>
        </w:rPr>
        <w:fldChar w:fldCharType="end"/>
      </w:r>
      <w:bookmarkEnd w:id="1065"/>
      <w:r w:rsidRPr="00CF4F06">
        <w:t xml:space="preserve">: Three important seed points from the </w:t>
      </w:r>
      <w:proofErr w:type="spellStart"/>
      <w:r w:rsidRPr="00CF4F06">
        <w:t>priori</w:t>
      </w:r>
      <w:proofErr w:type="spellEnd"/>
      <w:r w:rsidRPr="00CF4F06">
        <w:t xml:space="preserve"> knowledge generation</w:t>
      </w:r>
      <w:bookmarkEnd w:id="1066"/>
    </w:p>
    <w:p w14:paraId="372A2C2F" w14:textId="77777777" w:rsidR="008227C1" w:rsidRPr="00CF4F06" w:rsidRDefault="00AE21D4" w:rsidP="005A5CE7">
      <w:r w:rsidRPr="00CF4F06">
        <w:t>Seven Features are extracted for every segmented region which are</w:t>
      </w:r>
      <w:r w:rsidR="008227C1" w:rsidRPr="00CF4F06">
        <w:t>:</w:t>
      </w:r>
    </w:p>
    <w:p w14:paraId="67EDCB1B" w14:textId="77777777" w:rsidR="008227C1" w:rsidRPr="00CF4F06" w:rsidRDefault="00AE21D4" w:rsidP="008227C1">
      <w:pPr>
        <w:pStyle w:val="Listenabsatz"/>
        <w:numPr>
          <w:ilvl w:val="0"/>
          <w:numId w:val="3"/>
        </w:numPr>
      </w:pPr>
      <w:r w:rsidRPr="00CF4F06">
        <w:t>x-c</w:t>
      </w:r>
      <w:r w:rsidR="008227C1" w:rsidRPr="00CF4F06">
        <w:t>oordinate of center of gravity</w:t>
      </w:r>
      <w:r w:rsidR="0074119F" w:rsidRPr="00CF4F06">
        <w:t xml:space="preserve"> (1 f</w:t>
      </w:r>
      <w:r w:rsidR="00636260" w:rsidRPr="00CF4F06">
        <w:t>eature)</w:t>
      </w:r>
    </w:p>
    <w:p w14:paraId="2895C851" w14:textId="77777777" w:rsidR="008227C1" w:rsidRPr="00CF4F06" w:rsidRDefault="00AE21D4" w:rsidP="008227C1">
      <w:pPr>
        <w:pStyle w:val="Listenabsatz"/>
        <w:numPr>
          <w:ilvl w:val="0"/>
          <w:numId w:val="3"/>
        </w:numPr>
      </w:pPr>
      <w:r w:rsidRPr="00CF4F06">
        <w:t>y-c</w:t>
      </w:r>
      <w:r w:rsidR="008227C1" w:rsidRPr="00CF4F06">
        <w:t>oordinate of center of gravity</w:t>
      </w:r>
      <w:r w:rsidR="0074119F" w:rsidRPr="00CF4F06">
        <w:t xml:space="preserve"> (1 f</w:t>
      </w:r>
      <w:r w:rsidR="00636260" w:rsidRPr="00CF4F06">
        <w:t>eature)</w:t>
      </w:r>
    </w:p>
    <w:p w14:paraId="1532886C" w14:textId="77777777" w:rsidR="00636260" w:rsidRPr="00CF4F06" w:rsidRDefault="0074119F" w:rsidP="008227C1">
      <w:pPr>
        <w:pStyle w:val="Listenabsatz"/>
        <w:numPr>
          <w:ilvl w:val="0"/>
          <w:numId w:val="3"/>
        </w:numPr>
      </w:pPr>
      <w:r w:rsidRPr="00CF4F06">
        <w:t>bounding box height (1 f</w:t>
      </w:r>
      <w:r w:rsidR="00636260" w:rsidRPr="00CF4F06">
        <w:t>eature)</w:t>
      </w:r>
    </w:p>
    <w:p w14:paraId="4EA8452A" w14:textId="77777777" w:rsidR="00636260" w:rsidRPr="00CF4F06" w:rsidRDefault="0074119F" w:rsidP="008227C1">
      <w:pPr>
        <w:pStyle w:val="Listenabsatz"/>
        <w:numPr>
          <w:ilvl w:val="0"/>
          <w:numId w:val="3"/>
        </w:numPr>
      </w:pPr>
      <w:r w:rsidRPr="00CF4F06">
        <w:t>b</w:t>
      </w:r>
      <w:r w:rsidR="00AE21D4" w:rsidRPr="00CF4F06">
        <w:t xml:space="preserve">ounding box width </w:t>
      </w:r>
      <w:r w:rsidRPr="00CF4F06">
        <w:t>(1 f</w:t>
      </w:r>
      <w:r w:rsidR="00636260" w:rsidRPr="00CF4F06">
        <w:t>eature)</w:t>
      </w:r>
    </w:p>
    <w:p w14:paraId="2872435C" w14:textId="77777777" w:rsidR="005A5CE7" w:rsidRPr="00CF4F06" w:rsidRDefault="0074119F" w:rsidP="008227C1">
      <w:pPr>
        <w:pStyle w:val="Listenabsatz"/>
        <w:numPr>
          <w:ilvl w:val="0"/>
          <w:numId w:val="3"/>
        </w:numPr>
      </w:pPr>
      <w:r w:rsidRPr="00CF4F06">
        <w:t>a</w:t>
      </w:r>
      <w:r w:rsidR="00AE21D4" w:rsidRPr="00CF4F06">
        <w:t>rithmetic mean color val</w:t>
      </w:r>
      <w:r w:rsidR="00636260" w:rsidRPr="00CF4F06">
        <w:t xml:space="preserve">ue </w:t>
      </w:r>
      <w:r w:rsidRPr="00CF4F06">
        <w:t>in all three color channels (3 f</w:t>
      </w:r>
      <w:r w:rsidR="00636260" w:rsidRPr="00CF4F06">
        <w:t>eature</w:t>
      </w:r>
      <w:r w:rsidRPr="00CF4F06">
        <w:t>s</w:t>
      </w:r>
      <w:r w:rsidR="00636260" w:rsidRPr="00CF4F06">
        <w:t>)</w:t>
      </w:r>
    </w:p>
    <w:p w14:paraId="428EF7DD" w14:textId="77777777" w:rsidR="00AE21D4" w:rsidRPr="00CF4F06" w:rsidRDefault="00AE21D4" w:rsidP="00735ED3">
      <w:pPr>
        <w:pStyle w:val="berschrift3"/>
        <w:numPr>
          <w:ilvl w:val="2"/>
          <w:numId w:val="1"/>
        </w:numPr>
      </w:pPr>
      <w:bookmarkStart w:id="1068" w:name="_Ref410053590"/>
      <w:bookmarkStart w:id="1069" w:name="_Toc415436320"/>
      <w:r w:rsidRPr="00CF4F06">
        <w:t>PCA</w:t>
      </w:r>
      <w:r w:rsidR="004903B2" w:rsidRPr="00F579C9">
        <w:fldChar w:fldCharType="begin"/>
      </w:r>
      <w:r w:rsidR="004903B2" w:rsidRPr="00CF4F06">
        <w:instrText xml:space="preserve"> XE "PCA:Principal component analysis" </w:instrText>
      </w:r>
      <w:r w:rsidR="004903B2" w:rsidRPr="00F579C9">
        <w:fldChar w:fldCharType="end"/>
      </w:r>
      <w:r w:rsidRPr="00CF4F06">
        <w:t xml:space="preserve"> reconstruction error based feature extraction</w:t>
      </w:r>
      <w:bookmarkEnd w:id="1068"/>
      <w:bookmarkEnd w:id="1069"/>
    </w:p>
    <w:p w14:paraId="01C7B227" w14:textId="77777777" w:rsidR="00AE21D4" w:rsidRPr="00286FF8" w:rsidRDefault="00AE21D4" w:rsidP="00AE21D4">
      <w:r w:rsidRPr="00CF4F06">
        <w:t>Object detection based on image reconstruction wit</w:t>
      </w:r>
      <w:r w:rsidR="001117AA" w:rsidRPr="00CF4F06">
        <w:t>h Principal Component Analyses h</w:t>
      </w:r>
      <w:r w:rsidRPr="00CF4F06">
        <w:t xml:space="preserve">as already </w:t>
      </w:r>
      <w:r w:rsidR="001117AA" w:rsidRPr="00CF4F06">
        <w:t xml:space="preserve">been </w:t>
      </w:r>
      <w:r w:rsidRPr="00CF4F06">
        <w:t>appl</w:t>
      </w:r>
      <w:r w:rsidR="00C238F3" w:rsidRPr="00CF4F06">
        <w:t xml:space="preserve">ied for pedestrian </w:t>
      </w:r>
      <w:commentRangeStart w:id="1070"/>
      <w:r w:rsidR="00C238F3" w:rsidRPr="00CF4F06">
        <w:t xml:space="preserve">recognition </w:t>
      </w:r>
      <w:sdt>
        <w:sdtPr>
          <w:id w:val="-1926640414"/>
          <w:citation/>
        </w:sdtPr>
        <w:sdtContent>
          <w:r w:rsidR="00C238F3" w:rsidRPr="00286FF8">
            <w:fldChar w:fldCharType="begin"/>
          </w:r>
          <w:r w:rsidR="00C238F3" w:rsidRPr="00CF4F06">
            <w:instrText xml:space="preserve"> CITATION Malagon-Borja2009a \l 1033 </w:instrText>
          </w:r>
          <w:r w:rsidR="00C238F3" w:rsidRPr="00286FF8">
            <w:rPr>
              <w:rPrChange w:id="1071" w:author="Chancerel, Perrine" w:date="2015-04-01T12:09:00Z">
                <w:rPr/>
              </w:rPrChange>
            </w:rPr>
            <w:fldChar w:fldCharType="separate"/>
          </w:r>
          <w:r w:rsidR="00344F4E" w:rsidRPr="00286FF8">
            <w:rPr>
              <w:noProof/>
            </w:rPr>
            <w:t>(Malag\'{o}n-Borja, et al., 2009)</w:t>
          </w:r>
          <w:r w:rsidR="00C238F3" w:rsidRPr="00286FF8">
            <w:fldChar w:fldCharType="end"/>
          </w:r>
        </w:sdtContent>
      </w:sdt>
      <w:commentRangeEnd w:id="1070"/>
      <w:r w:rsidR="00286FF8">
        <w:rPr>
          <w:rStyle w:val="Kommentarzeichen"/>
        </w:rPr>
        <w:commentReference w:id="1070"/>
      </w:r>
      <w:r w:rsidR="00C238F3" w:rsidRPr="00CF4F06">
        <w:t xml:space="preserve">. </w:t>
      </w:r>
      <w:r w:rsidRPr="00286FF8">
        <w:t>A similar</w:t>
      </w:r>
      <w:r w:rsidR="00746017" w:rsidRPr="00286FF8">
        <w:t xml:space="preserve"> approach was used to extract a </w:t>
      </w:r>
      <w:r w:rsidRPr="00286FF8">
        <w:t>PCA</w:t>
      </w:r>
      <w:r w:rsidR="004903B2" w:rsidRPr="00CF4F06">
        <w:fldChar w:fldCharType="begin"/>
      </w:r>
      <w:r w:rsidR="004903B2" w:rsidRPr="00CF4F06">
        <w:instrText xml:space="preserve"> XE "</w:instrText>
      </w:r>
      <w:r w:rsidR="004903B2" w:rsidRPr="00286FF8">
        <w:instrText xml:space="preserve">PCA:Principal component analysis" </w:instrText>
      </w:r>
      <w:r w:rsidR="004903B2" w:rsidRPr="00CF4F06">
        <w:fldChar w:fldCharType="end"/>
      </w:r>
      <w:r w:rsidRPr="00CF4F06">
        <w:t xml:space="preserve"> reconstruction feature. In </w:t>
      </w:r>
      <w:r w:rsidR="004D4D60" w:rsidRPr="00286FF8">
        <w:t>this approach</w:t>
      </w:r>
      <w:r w:rsidRPr="00286FF8">
        <w:t xml:space="preserve"> the PCA</w:t>
      </w:r>
      <w:r w:rsidR="004903B2" w:rsidRPr="00CF4F06">
        <w:fldChar w:fldCharType="begin"/>
      </w:r>
      <w:r w:rsidR="004903B2" w:rsidRPr="00CF4F06">
        <w:instrText xml:space="preserve"> XE "</w:instrText>
      </w:r>
      <w:r w:rsidR="004903B2" w:rsidRPr="00286FF8">
        <w:instrText xml:space="preserve">PCA:Principal component analysis" </w:instrText>
      </w:r>
      <w:r w:rsidR="004903B2" w:rsidRPr="00CF4F06">
        <w:fldChar w:fldCharType="end"/>
      </w:r>
      <w:r w:rsidRPr="00CF4F06">
        <w:t xml:space="preserve"> reconstruc</w:t>
      </w:r>
      <w:r w:rsidR="001117AA" w:rsidRPr="00286FF8">
        <w:t xml:space="preserve">tion is based on edge images </w:t>
      </w:r>
      <w:r w:rsidR="008B26AE" w:rsidRPr="00286FF8">
        <w:t>from</w:t>
      </w:r>
      <w:r w:rsidR="001117AA" w:rsidRPr="00286FF8">
        <w:t xml:space="preserve"> </w:t>
      </w:r>
      <w:r w:rsidR="004D4D60" w:rsidRPr="00286FF8">
        <w:t>component images</w:t>
      </w:r>
      <w:r w:rsidRPr="00286FF8">
        <w:t xml:space="preserve">. At first a subset of </w:t>
      </w:r>
      <w:r w:rsidR="001117AA" w:rsidRPr="00286FF8">
        <w:t xml:space="preserve">the </w:t>
      </w:r>
      <w:r w:rsidRPr="006B43F4">
        <w:t>training images</w:t>
      </w:r>
      <w:r w:rsidRPr="00CF4F06">
        <w:t xml:space="preserve"> </w:t>
      </w:r>
      <w:r w:rsidR="001117AA" w:rsidRPr="00CF4F06">
        <w:t>from</w:t>
      </w:r>
      <w:r w:rsidRPr="00CF4F06">
        <w:t xml:space="preserve"> </w:t>
      </w:r>
      <w:r w:rsidR="004D4D60" w:rsidRPr="00CF4F06">
        <w:t>components</w:t>
      </w:r>
      <w:r w:rsidRPr="00CF4F06">
        <w:t xml:space="preserve"> are used to find principal components which</w:t>
      </w:r>
      <w:r w:rsidR="001117AA" w:rsidRPr="00CF4F06">
        <w:t>, in the best case, only</w:t>
      </w:r>
      <w:r w:rsidRPr="00CF4F06">
        <w:t xml:space="preserve"> compress the kind of images that were used to compute the principal components.</w:t>
      </w:r>
      <w:r w:rsidR="00746017" w:rsidRPr="00CF4F06">
        <w:t xml:space="preserve"> The estimation of the principal components is </w:t>
      </w:r>
      <w:r w:rsidR="0049494A" w:rsidRPr="00CF4F06">
        <w:t xml:space="preserve">specified </w:t>
      </w:r>
      <w:r w:rsidR="00746017" w:rsidRPr="00CF4F06">
        <w:t xml:space="preserve">in chapter </w:t>
      </w:r>
      <w:r w:rsidR="00746017" w:rsidRPr="00286FF8">
        <w:fldChar w:fldCharType="begin"/>
      </w:r>
      <w:r w:rsidR="00746017" w:rsidRPr="00CF4F06">
        <w:instrText xml:space="preserve"> REF _Ref409108977 \r \h </w:instrText>
      </w:r>
      <w:r w:rsidR="00746017" w:rsidRPr="00286FF8">
        <w:rPr>
          <w:rPrChange w:id="1072" w:author="Chancerel, Perrine" w:date="2015-04-01T12:09:00Z">
            <w:rPr/>
          </w:rPrChange>
        </w:rPr>
        <w:fldChar w:fldCharType="separate"/>
      </w:r>
      <w:r w:rsidR="00344F4E" w:rsidRPr="00286FF8">
        <w:t>3.3.1</w:t>
      </w:r>
      <w:r w:rsidR="00746017" w:rsidRPr="00286FF8">
        <w:fldChar w:fldCharType="end"/>
      </w:r>
      <w:r w:rsidR="00746017" w:rsidRPr="00CF4F06">
        <w:t>.</w:t>
      </w:r>
    </w:p>
    <w:p w14:paraId="650A45FA" w14:textId="77777777" w:rsidR="00BC1C3E" w:rsidRPr="00286FF8" w:rsidRDefault="00BC1C3E" w:rsidP="00BC1C3E">
      <w:r w:rsidRPr="00286FF8">
        <w:t xml:space="preserve">A set of PCs from </w:t>
      </w:r>
      <w:r w:rsidR="004D4D60" w:rsidRPr="00286FF8">
        <w:t>images of</w:t>
      </w:r>
      <w:r w:rsidRPr="00286FF8">
        <w:t xml:space="preserve"> one component</w:t>
      </w:r>
      <w:r w:rsidR="004D4D60" w:rsidRPr="00286FF8">
        <w:t>,</w:t>
      </w:r>
      <w:r w:rsidRPr="00286FF8">
        <w:t xml:space="preserve"> reconstruct the images of the same component better than other types of images. The fact can be observed in </w:t>
      </w:r>
      <w:r w:rsidRPr="00286FF8">
        <w:fldChar w:fldCharType="begin"/>
      </w:r>
      <w:r w:rsidRPr="00CF4F06">
        <w:instrText xml:space="preserve"> REF _Ref402627241 \h </w:instrText>
      </w:r>
      <w:r w:rsidRPr="00286FF8">
        <w:rPr>
          <w:rPrChange w:id="1073" w:author="Chancerel, Perrine" w:date="2015-04-01T12:09:00Z">
            <w:rPr/>
          </w:rPrChange>
        </w:rPr>
        <w:fldChar w:fldCharType="separate"/>
      </w:r>
      <w:r w:rsidR="00344F4E" w:rsidRPr="00286FF8">
        <w:t xml:space="preserve">Figure </w:t>
      </w:r>
      <w:r w:rsidR="00344F4E" w:rsidRPr="00286FF8">
        <w:rPr>
          <w:noProof/>
        </w:rPr>
        <w:t>39</w:t>
      </w:r>
      <w:r w:rsidRPr="00286FF8">
        <w:fldChar w:fldCharType="end"/>
      </w:r>
      <w:r w:rsidRPr="00CF4F06">
        <w:t xml:space="preserve"> and used to create a </w:t>
      </w:r>
      <w:r w:rsidRPr="00CF4F06">
        <w:lastRenderedPageBreak/>
        <w:t xml:space="preserve">feature which represents the difference between the reconstruction error of the projection into the component PCs and the </w:t>
      </w:r>
      <w:r w:rsidR="004D4D60" w:rsidRPr="00286FF8">
        <w:t xml:space="preserve">reconstruction error of the projection into the </w:t>
      </w:r>
      <w:r w:rsidRPr="00286FF8">
        <w:t xml:space="preserve">non-component PCs. </w:t>
      </w:r>
    </w:p>
    <w:p w14:paraId="562B706C" w14:textId="77777777" w:rsidR="00BC1C3E" w:rsidRPr="00CF4F06" w:rsidRDefault="00BC1C3E" w:rsidP="00BC1C3E">
      <w:pPr>
        <w:keepNext/>
        <w:jc w:val="center"/>
      </w:pPr>
      <w:r w:rsidRPr="00F579C9">
        <w:rPr>
          <w:noProof/>
          <w:lang w:val="de-DE" w:eastAsia="de-DE"/>
        </w:rPr>
        <w:drawing>
          <wp:inline distT="0" distB="0" distL="0" distR="0" wp14:anchorId="3A6099A5" wp14:editId="26F318E6">
            <wp:extent cx="3399692" cy="244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3417583" cy="2455411"/>
                    </a:xfrm>
                    <a:prstGeom prst="rect">
                      <a:avLst/>
                    </a:prstGeom>
                    <a:noFill/>
                    <a:ln>
                      <a:noFill/>
                    </a:ln>
                  </pic:spPr>
                </pic:pic>
              </a:graphicData>
            </a:graphic>
          </wp:inline>
        </w:drawing>
      </w:r>
    </w:p>
    <w:p w14:paraId="5B84BF97" w14:textId="77777777" w:rsidR="00BC1C3E" w:rsidRPr="00CF4F06" w:rsidRDefault="00BC1C3E" w:rsidP="00BC1C3E">
      <w:pPr>
        <w:pStyle w:val="Beschriftung"/>
        <w:jc w:val="center"/>
      </w:pPr>
      <w:bookmarkStart w:id="1074" w:name="_Ref402627241"/>
      <w:bookmarkStart w:id="1075" w:name="_Toc415436419"/>
      <w:r w:rsidRPr="00286FF8">
        <w:t xml:space="preserve">Figure </w:t>
      </w:r>
      <w:fldSimple w:instr=" SEQ Figure \* ARABIC ">
        <w:r w:rsidR="00344F4E" w:rsidRPr="00CF4F06">
          <w:rPr>
            <w:noProof/>
          </w:rPr>
          <w:t>39</w:t>
        </w:r>
      </w:fldSimple>
      <w:bookmarkEnd w:id="1074"/>
      <w:r w:rsidRPr="00CF4F06">
        <w:t>: DIP14 (top, left)</w:t>
      </w:r>
      <w:r w:rsidRPr="00CF4F06">
        <w:rPr>
          <w:noProof/>
        </w:rPr>
        <w:t xml:space="preserve">, </w:t>
      </w:r>
      <w:r w:rsidRPr="00CF4F06">
        <w:t xml:space="preserve">DIP14 </w:t>
      </w:r>
      <w:r w:rsidRPr="00CF4F06">
        <w:rPr>
          <w:noProof/>
        </w:rPr>
        <w:t xml:space="preserve">edge image (top, right), </w:t>
      </w:r>
      <w:r w:rsidRPr="00CF4F06">
        <w:t xml:space="preserve">DIP14 </w:t>
      </w:r>
      <w:r w:rsidRPr="00CF4F06">
        <w:rPr>
          <w:noProof/>
        </w:rPr>
        <w:t xml:space="preserve">reconstruction with component PCs (middle, left), </w:t>
      </w:r>
      <w:r w:rsidRPr="00CF4F06">
        <w:t xml:space="preserve">DIP14 </w:t>
      </w:r>
      <w:r w:rsidRPr="00CF4F06">
        <w:rPr>
          <w:noProof/>
        </w:rPr>
        <w:t>reconstruction with non-component PCs (middle, right), unit matrix projection into component PCs (bottom, left), unit matrix projection into non-component PCs (bottom, right)</w:t>
      </w:r>
      <w:bookmarkEnd w:id="1075"/>
    </w:p>
    <w:p w14:paraId="0EB6F453" w14:textId="77777777" w:rsidR="00BC1C3E" w:rsidRPr="00CF4F06" w:rsidRDefault="00BC1C3E" w:rsidP="00BC1C3E">
      <w:pPr>
        <w:pStyle w:val="Beschriftung"/>
        <w:jc w:val="center"/>
      </w:pPr>
    </w:p>
    <w:p w14:paraId="1BC7E048" w14:textId="77777777" w:rsidR="00BC1C3E" w:rsidRPr="00CF4F06" w:rsidRDefault="00BC1C3E" w:rsidP="00BC1C3E">
      <w:pPr>
        <w:rPr>
          <w:rFonts w:eastAsiaTheme="minorEastAsia"/>
        </w:rPr>
      </w:pPr>
      <w:r w:rsidRPr="00CF4F06">
        <w:t xml:space="preserve">In this approach the component images and non-component images are scaled </w:t>
      </w:r>
      <w:r w:rsidR="004D4D60" w:rsidRPr="00CF4F06">
        <w:t>depending</w:t>
      </w:r>
      <w:r w:rsidRPr="00CF4F06">
        <w:t xml:space="preserve"> </w:t>
      </w:r>
      <w:r w:rsidR="001117AA" w:rsidRPr="00CF4F06">
        <w:t>on</w:t>
      </w:r>
      <w:r w:rsidRPr="00CF4F06">
        <w:t xml:space="preserve"> the size of the component. After</w:t>
      </w:r>
      <w:r w:rsidR="004D4D60" w:rsidRPr="00CF4F06">
        <w:t>wards</w:t>
      </w:r>
      <w:r w:rsidRPr="00CF4F06">
        <w:t xml:space="preserve"> the RGB im</w:t>
      </w:r>
      <w:r w:rsidR="008B26AE" w:rsidRPr="00CF4F06">
        <w:t>ages are converted to grayscale</w:t>
      </w:r>
      <w:r w:rsidRPr="00CF4F06">
        <w:t xml:space="preserve"> images and the image intensity values are adjusted for contrast improvement. To obtain a feature that contains information about the edges</w:t>
      </w:r>
      <w:r w:rsidR="004D4D60" w:rsidRPr="00CF4F06">
        <w:t>,</w:t>
      </w:r>
      <w:r w:rsidRPr="00CF4F06">
        <w:t xml:space="preserve"> the edge image was created by applying a Laplacian of Gaussian (</w:t>
      </w:r>
      <w:proofErr w:type="spellStart"/>
      <w:r w:rsidRPr="00CF4F06">
        <w:t>LoG</w:t>
      </w:r>
      <w:proofErr w:type="spellEnd"/>
      <w:r w:rsidR="00AE615F" w:rsidRPr="00CF4F06">
        <w:fldChar w:fldCharType="begin"/>
      </w:r>
      <w:r w:rsidR="00AE615F" w:rsidRPr="00CF4F06">
        <w:instrText xml:space="preserve"> XE "</w:instrText>
      </w:r>
      <w:proofErr w:type="spellStart"/>
      <w:r w:rsidR="00AE615F" w:rsidRPr="00286FF8">
        <w:instrText>LoG:Laplacian</w:instrText>
      </w:r>
      <w:proofErr w:type="spellEnd"/>
      <w:r w:rsidR="00AE615F" w:rsidRPr="00286FF8">
        <w:instrText xml:space="preserve"> of Gaussian" </w:instrText>
      </w:r>
      <w:r w:rsidR="00AE615F" w:rsidRPr="00CF4F06">
        <w:fldChar w:fldCharType="end"/>
      </w:r>
      <w:r w:rsidRPr="00CF4F06">
        <w:t xml:space="preserve">) filter. </w:t>
      </w:r>
      <w:r w:rsidR="00746017" w:rsidRPr="00286FF8">
        <w:t>The</w:t>
      </w:r>
      <w:r w:rsidR="004D4D60" w:rsidRPr="00286FF8">
        <w:t xml:space="preserve"> projection matrices and the image means</w:t>
      </w:r>
      <m:oMath>
        <m:sSub>
          <m:sSubPr>
            <m:ctrlPr>
              <w:rPr>
                <w:rFonts w:ascii="Cambria Math" w:hAnsi="Cambria Math"/>
                <w:i/>
              </w:rPr>
            </m:ctrlPr>
          </m:sSubPr>
          <m:e>
            <m:r>
              <m:rPr>
                <m:sty m:val="bi"/>
              </m:rPr>
              <w:rPr>
                <w:rFonts w:ascii="Cambria Math" w:hAnsi="Cambria Math"/>
              </w:rPr>
              <m:t xml:space="preserve">  P</m:t>
            </m:r>
          </m:e>
          <m:sub>
            <m:r>
              <w:rPr>
                <w:rFonts w:ascii="Cambria Math" w:hAnsi="Cambria Math"/>
              </w:rPr>
              <m:t>ep</m:t>
            </m:r>
          </m:sub>
        </m:sSub>
      </m:oMath>
      <w:r w:rsidRPr="00CF4F06">
        <w:rPr>
          <w:rFonts w:eastAsiaTheme="minorEastAsia"/>
        </w:rPr>
        <w:t xml:space="preserve"> </w:t>
      </w:r>
      <w:r w:rsidR="00746017" w:rsidRPr="00286FF8">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proofErr w:type="gramStart"/>
      <w:r w:rsidRPr="00CF4F06">
        <w:rPr>
          <w:rFonts w:eastAsiaTheme="minorEastAsia"/>
        </w:rPr>
        <w:t xml:space="preserve"> </w:t>
      </w:r>
      <w:r w:rsidR="007C7AF2" w:rsidRPr="00286FF8">
        <w:rPr>
          <w:rFonts w:eastAsiaTheme="minorEastAsia"/>
        </w:rPr>
        <w:t>,</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sidRPr="00CF4F06">
        <w:rPr>
          <w:rFonts w:eastAsiaTheme="minorEastAsia"/>
        </w:rPr>
        <w:t>,</w:t>
      </w:r>
      <w:proofErr w:type="gramEnd"/>
      <w:r w:rsidR="00746017" w:rsidRPr="00CF4F06">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sidRPr="00CF4F06">
        <w:rPr>
          <w:rFonts w:eastAsiaTheme="minorEastAsia"/>
        </w:rPr>
        <w:t xml:space="preserve"> are computed from the</w:t>
      </w:r>
      <w:r w:rsidRPr="00286FF8">
        <w:rPr>
          <w:rFonts w:eastAsiaTheme="minorEastAsia"/>
        </w:rPr>
        <w:t xml:space="preserve"> </w:t>
      </w:r>
      <w:r w:rsidR="00746017" w:rsidRPr="00286FF8">
        <w:rPr>
          <w:rFonts w:eastAsiaTheme="minorEastAsia"/>
        </w:rPr>
        <w:t xml:space="preserve">a priori </w:t>
      </w:r>
      <w:r w:rsidRPr="00286FF8">
        <w:rPr>
          <w:rFonts w:eastAsiaTheme="minorEastAsia"/>
        </w:rPr>
        <w:t xml:space="preserve">subset </w:t>
      </w:r>
      <w:r w:rsidR="0049494A" w:rsidRPr="00286FF8">
        <w:t xml:space="preserve">specified </w:t>
      </w:r>
      <w:r w:rsidR="00746017" w:rsidRPr="00286FF8">
        <w:rPr>
          <w:rFonts w:eastAsiaTheme="minorEastAsia"/>
        </w:rPr>
        <w:t xml:space="preserve">in chapter </w:t>
      </w:r>
      <w:r w:rsidR="00746017" w:rsidRPr="00286FF8">
        <w:rPr>
          <w:rFonts w:eastAsiaTheme="minorEastAsia"/>
        </w:rPr>
        <w:fldChar w:fldCharType="begin"/>
      </w:r>
      <w:r w:rsidR="00746017" w:rsidRPr="00CF4F06">
        <w:rPr>
          <w:rFonts w:eastAsiaTheme="minorEastAsia"/>
        </w:rPr>
        <w:instrText xml:space="preserve"> REF _Ref409108977 \r \h </w:instrText>
      </w:r>
      <w:r w:rsidR="00746017" w:rsidRPr="00286FF8">
        <w:rPr>
          <w:rFonts w:eastAsiaTheme="minorEastAsia"/>
        </w:rPr>
      </w:r>
      <w:r w:rsidR="00746017" w:rsidRPr="00286FF8">
        <w:rPr>
          <w:rFonts w:eastAsiaTheme="minorEastAsia"/>
          <w:rPrChange w:id="1076" w:author="Chancerel, Perrine" w:date="2015-04-01T12:09:00Z">
            <w:rPr>
              <w:rFonts w:eastAsiaTheme="minorEastAsia"/>
            </w:rPr>
          </w:rPrChange>
        </w:rPr>
        <w:fldChar w:fldCharType="separate"/>
      </w:r>
      <w:r w:rsidR="00344F4E" w:rsidRPr="00286FF8">
        <w:rPr>
          <w:rFonts w:eastAsiaTheme="minorEastAsia"/>
        </w:rPr>
        <w:t>3.3.1</w:t>
      </w:r>
      <w:r w:rsidR="00746017" w:rsidRPr="00286FF8">
        <w:rPr>
          <w:rFonts w:eastAsiaTheme="minorEastAsia"/>
        </w:rPr>
        <w:fldChar w:fldCharType="end"/>
      </w:r>
      <w:r w:rsidR="00746017" w:rsidRPr="00CF4F06">
        <w:rPr>
          <w:rFonts w:eastAsiaTheme="minorEastAsia"/>
        </w:rPr>
        <w:t>.</w:t>
      </w:r>
      <w:r w:rsidR="00EC5E12" w:rsidRPr="00286FF8">
        <w:rPr>
          <w:rFonts w:eastAsiaTheme="minorEastAsia"/>
        </w:rPr>
        <w:t xml:space="preserve"> </w:t>
      </w:r>
      <w:r w:rsidRPr="00286FF8">
        <w:rPr>
          <w:rFonts w:eastAsiaTheme="minorEastAsia"/>
        </w:rPr>
        <w:t>The reconstruction based on the component PC</w:t>
      </w:r>
      <w:r w:rsidR="004903B2" w:rsidRPr="00CF4F06">
        <w:rPr>
          <w:rFonts w:eastAsiaTheme="minorEastAsia"/>
        </w:rPr>
        <w:fldChar w:fldCharType="begin"/>
      </w:r>
      <w:r w:rsidR="004903B2" w:rsidRPr="00CF4F06">
        <w:instrText xml:space="preserve"> XE "</w:instrText>
      </w:r>
      <w:r w:rsidR="004903B2" w:rsidRPr="00286FF8">
        <w:instrText>PC</w:instrText>
      </w:r>
      <w:proofErr w:type="gramStart"/>
      <w:r w:rsidR="004903B2" w:rsidRPr="00286FF8">
        <w:instrText>:Principal</w:instrText>
      </w:r>
      <w:proofErr w:type="gramEnd"/>
      <w:r w:rsidR="004903B2" w:rsidRPr="00286FF8">
        <w:instrText xml:space="preserve"> Component" </w:instrText>
      </w:r>
      <w:r w:rsidR="004903B2" w:rsidRPr="00CF4F06">
        <w:rPr>
          <w:rFonts w:eastAsiaTheme="minorEastAsia"/>
        </w:rPr>
        <w:fldChar w:fldCharType="end"/>
      </w:r>
      <w:r w:rsidRPr="00CF4F06">
        <w:rPr>
          <w:rFonts w:eastAsiaTheme="minorEastAsia"/>
        </w:rPr>
        <w:t xml:space="preserve"> projection is computed by </w:t>
      </w:r>
      <w:r w:rsidRPr="00286FF8">
        <w:rPr>
          <w:rFonts w:eastAsiaTheme="minorEastAsia"/>
        </w:rPr>
        <w:fldChar w:fldCharType="begin"/>
      </w:r>
      <w:r w:rsidRPr="00CF4F06">
        <w:rPr>
          <w:rFonts w:eastAsiaTheme="minorEastAsia"/>
        </w:rPr>
        <w:instrText xml:space="preserve"> REF _Ref402707994 \h </w:instrText>
      </w:r>
      <w:r w:rsidRPr="00286FF8">
        <w:rPr>
          <w:rFonts w:eastAsiaTheme="minorEastAsia"/>
        </w:rPr>
      </w:r>
      <w:r w:rsidRPr="00286FF8">
        <w:rPr>
          <w:rFonts w:eastAsiaTheme="minorEastAsia"/>
          <w:rPrChange w:id="1077" w:author="Chancerel, Perrine" w:date="2015-04-01T12:09:00Z">
            <w:rPr>
              <w:rFonts w:eastAsiaTheme="minorEastAsia"/>
            </w:rPr>
          </w:rPrChange>
        </w:rPr>
        <w:fldChar w:fldCharType="separate"/>
      </w:r>
      <w:r w:rsidR="00344F4E" w:rsidRPr="00286FF8">
        <w:t>(</w:t>
      </w:r>
      <w:r w:rsidR="00344F4E" w:rsidRPr="00286FF8">
        <w:rPr>
          <w:noProof/>
        </w:rPr>
        <w:t>57</w:t>
      </w:r>
      <w:r w:rsidR="00344F4E" w:rsidRPr="00286FF8">
        <w:t>)</w:t>
      </w:r>
      <w:r w:rsidRPr="00286FF8">
        <w:rPr>
          <w:rFonts w:eastAsiaTheme="minorEastAsia"/>
        </w:rPr>
        <w:fldChar w:fldCharType="end"/>
      </w:r>
      <w:r w:rsidRPr="00CF4F06">
        <w:rPr>
          <w:rFonts w:eastAsiaTheme="minorEastAsia"/>
        </w:rPr>
        <w:t xml:space="preserve"> and the reconstruction based on the non-component PC</w:t>
      </w:r>
      <w:r w:rsidR="004903B2" w:rsidRPr="00CF4F06">
        <w:rPr>
          <w:rFonts w:eastAsiaTheme="minorEastAsia"/>
        </w:rPr>
        <w:fldChar w:fldCharType="begin"/>
      </w:r>
      <w:r w:rsidR="004903B2" w:rsidRPr="00CF4F06">
        <w:instrText xml:space="preserve"> XE "</w:instrText>
      </w:r>
      <w:r w:rsidR="004903B2" w:rsidRPr="00286FF8">
        <w:instrText xml:space="preserve">PC:Principal Component" </w:instrText>
      </w:r>
      <w:r w:rsidR="004903B2" w:rsidRPr="00CF4F06">
        <w:rPr>
          <w:rFonts w:eastAsiaTheme="minorEastAsia"/>
        </w:rPr>
        <w:fldChar w:fldCharType="end"/>
      </w:r>
      <w:r w:rsidRPr="00CF4F06">
        <w:rPr>
          <w:rFonts w:eastAsiaTheme="minorEastAsia"/>
        </w:rPr>
        <w:t xml:space="preserve"> projection is computed by </w:t>
      </w:r>
      <w:r w:rsidRPr="00286FF8">
        <w:rPr>
          <w:rFonts w:eastAsiaTheme="minorEastAsia"/>
        </w:rPr>
        <w:fldChar w:fldCharType="begin"/>
      </w:r>
      <w:r w:rsidRPr="00CF4F06">
        <w:rPr>
          <w:rFonts w:eastAsiaTheme="minorEastAsia"/>
        </w:rPr>
        <w:instrText xml:space="preserve"> REF _Ref402708085 \h </w:instrText>
      </w:r>
      <w:r w:rsidRPr="00286FF8">
        <w:rPr>
          <w:rFonts w:eastAsiaTheme="minorEastAsia"/>
        </w:rPr>
      </w:r>
      <w:r w:rsidRPr="00286FF8">
        <w:rPr>
          <w:rFonts w:eastAsiaTheme="minorEastAsia"/>
          <w:rPrChange w:id="1078" w:author="Chancerel, Perrine" w:date="2015-04-01T12:09:00Z">
            <w:rPr>
              <w:rFonts w:eastAsiaTheme="minorEastAsia"/>
            </w:rPr>
          </w:rPrChange>
        </w:rPr>
        <w:fldChar w:fldCharType="separate"/>
      </w:r>
      <w:r w:rsidR="00344F4E" w:rsidRPr="00286FF8">
        <w:t>(</w:t>
      </w:r>
      <w:r w:rsidR="00344F4E" w:rsidRPr="00286FF8">
        <w:rPr>
          <w:noProof/>
        </w:rPr>
        <w:t>58</w:t>
      </w:r>
      <w:r w:rsidR="00344F4E" w:rsidRPr="00286FF8">
        <w:t>)</w:t>
      </w:r>
      <w:r w:rsidRPr="00286FF8">
        <w:rPr>
          <w:rFonts w:eastAsiaTheme="minorEastAsia"/>
        </w:rPr>
        <w:fldChar w:fldCharType="end"/>
      </w:r>
      <w:r w:rsidRPr="00CF4F06">
        <w:rPr>
          <w:rFonts w:eastAsiaTheme="minorEastAsia"/>
        </w:rPr>
        <w:t>.</w:t>
      </w:r>
    </w:p>
    <w:tbl>
      <w:tblPr>
        <w:tblStyle w:val="Tabellenraster"/>
        <w:tblW w:w="0" w:type="auto"/>
        <w:tblLook w:val="04A0" w:firstRow="1" w:lastRow="0" w:firstColumn="1" w:lastColumn="0" w:noHBand="0" w:noVBand="1"/>
      </w:tblPr>
      <w:tblGrid>
        <w:gridCol w:w="8748"/>
        <w:gridCol w:w="828"/>
      </w:tblGrid>
      <w:tr w:rsidR="00BC1C3E" w:rsidRPr="00CF4F06" w14:paraId="47CFFC74" w14:textId="77777777" w:rsidTr="00FF12FA">
        <w:tc>
          <w:tcPr>
            <w:tcW w:w="8748" w:type="dxa"/>
            <w:tcBorders>
              <w:top w:val="nil"/>
              <w:left w:val="nil"/>
              <w:bottom w:val="nil"/>
              <w:right w:val="nil"/>
            </w:tcBorders>
          </w:tcPr>
          <w:p w14:paraId="5DF3F29C" w14:textId="77777777" w:rsidR="00BC1C3E" w:rsidRPr="00CF4F06" w:rsidRDefault="00D0670B"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14:paraId="72AF3D4F" w14:textId="77777777" w:rsidR="00BC1C3E" w:rsidRPr="00286FF8" w:rsidRDefault="00BC1C3E" w:rsidP="00FF12FA">
            <w:bookmarkStart w:id="1079" w:name="_Ref402707994"/>
            <w:r w:rsidRPr="00286FF8">
              <w:t>(</w:t>
            </w:r>
            <w:r w:rsidR="005E1750" w:rsidRPr="00286FF8">
              <w:fldChar w:fldCharType="begin"/>
            </w:r>
            <w:r w:rsidR="005E1750" w:rsidRPr="00CF4F06">
              <w:instrText xml:space="preserve"> SEQ Equation \* ARABIC </w:instrText>
            </w:r>
            <w:r w:rsidR="005E1750" w:rsidRPr="00286FF8">
              <w:rPr>
                <w:rPrChange w:id="1080" w:author="Chancerel, Perrine" w:date="2015-04-01T12:09:00Z">
                  <w:rPr>
                    <w:noProof/>
                  </w:rPr>
                </w:rPrChange>
              </w:rPr>
              <w:fldChar w:fldCharType="separate"/>
            </w:r>
            <w:r w:rsidR="00344F4E" w:rsidRPr="00286FF8">
              <w:rPr>
                <w:noProof/>
              </w:rPr>
              <w:t>57</w:t>
            </w:r>
            <w:r w:rsidR="005E1750" w:rsidRPr="00286FF8">
              <w:rPr>
                <w:noProof/>
              </w:rPr>
              <w:fldChar w:fldCharType="end"/>
            </w:r>
            <w:r w:rsidRPr="00CF4F06">
              <w:t>)</w:t>
            </w:r>
            <w:bookmarkEnd w:id="1079"/>
          </w:p>
        </w:tc>
      </w:tr>
      <w:tr w:rsidR="00BC1C3E" w:rsidRPr="00CF4F06" w14:paraId="531EB3AD" w14:textId="77777777" w:rsidTr="00FF12FA">
        <w:tc>
          <w:tcPr>
            <w:tcW w:w="8748" w:type="dxa"/>
            <w:tcBorders>
              <w:top w:val="nil"/>
              <w:left w:val="nil"/>
              <w:bottom w:val="nil"/>
              <w:right w:val="nil"/>
            </w:tcBorders>
          </w:tcPr>
          <w:p w14:paraId="1114D89E" w14:textId="77777777" w:rsidR="00BC1C3E" w:rsidRPr="00CF4F06" w:rsidRDefault="00D0670B"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14:paraId="67C6DD25" w14:textId="77777777" w:rsidR="00BC1C3E" w:rsidRPr="00286FF8" w:rsidRDefault="00BC1C3E" w:rsidP="00FF12FA">
            <w:bookmarkStart w:id="1081" w:name="_Ref402708085"/>
            <w:r w:rsidRPr="00286FF8">
              <w:t>(</w:t>
            </w:r>
            <w:r w:rsidR="005E1750" w:rsidRPr="00286FF8">
              <w:fldChar w:fldCharType="begin"/>
            </w:r>
            <w:r w:rsidR="005E1750" w:rsidRPr="00CF4F06">
              <w:instrText xml:space="preserve"> SEQ Equation \* ARABIC </w:instrText>
            </w:r>
            <w:r w:rsidR="005E1750" w:rsidRPr="00286FF8">
              <w:rPr>
                <w:rPrChange w:id="1082" w:author="Chancerel, Perrine" w:date="2015-04-01T12:09:00Z">
                  <w:rPr>
                    <w:noProof/>
                  </w:rPr>
                </w:rPrChange>
              </w:rPr>
              <w:fldChar w:fldCharType="separate"/>
            </w:r>
            <w:r w:rsidR="00344F4E" w:rsidRPr="00286FF8">
              <w:rPr>
                <w:noProof/>
              </w:rPr>
              <w:t>58</w:t>
            </w:r>
            <w:r w:rsidR="005E1750" w:rsidRPr="00286FF8">
              <w:rPr>
                <w:noProof/>
              </w:rPr>
              <w:fldChar w:fldCharType="end"/>
            </w:r>
            <w:r w:rsidRPr="00CF4F06">
              <w:t>)</w:t>
            </w:r>
            <w:bookmarkEnd w:id="1081"/>
          </w:p>
        </w:tc>
      </w:tr>
    </w:tbl>
    <w:p w14:paraId="5BDFC884" w14:textId="77777777" w:rsidR="00BC1C3E" w:rsidRPr="00286FF8" w:rsidRDefault="00BC1C3E" w:rsidP="00BC1C3E">
      <w:r w:rsidRPr="00CF4F06">
        <w:t xml:space="preserve">The reconstruction error of component images projected by component PCs should be smaller </w:t>
      </w:r>
      <w:r w:rsidR="004D4D60" w:rsidRPr="00CF4F06">
        <w:t xml:space="preserve">for the </w:t>
      </w:r>
      <w:r w:rsidRPr="00CF4F06">
        <w:t xml:space="preserve">component images than non-component images. The </w:t>
      </w:r>
      <w:r w:rsidR="004D4D60" w:rsidRPr="00CF4F06">
        <w:t>generated feature</w:t>
      </w:r>
      <w:r w:rsidRPr="00CF4F06">
        <w:t xml:space="preserve"> is the difference between the reconstruction error projected in the component PCs and the error projected in the non-component PCs shown in </w:t>
      </w:r>
      <w:r w:rsidRPr="00286FF8">
        <w:fldChar w:fldCharType="begin"/>
      </w:r>
      <w:r w:rsidRPr="00CF4F06">
        <w:instrText xml:space="preserve"> REF _Ref402708667 \h </w:instrText>
      </w:r>
      <w:r w:rsidRPr="00286FF8">
        <w:rPr>
          <w:rPrChange w:id="1083" w:author="Chancerel, Perrine" w:date="2015-04-01T12:09:00Z">
            <w:rPr/>
          </w:rPrChange>
        </w:rPr>
        <w:fldChar w:fldCharType="separate"/>
      </w:r>
      <w:r w:rsidR="00344F4E" w:rsidRPr="00286FF8">
        <w:t>(</w:t>
      </w:r>
      <w:r w:rsidR="00344F4E" w:rsidRPr="00286FF8">
        <w:rPr>
          <w:noProof/>
        </w:rPr>
        <w:t>59</w:t>
      </w:r>
      <w:r w:rsidR="00344F4E" w:rsidRPr="00286FF8">
        <w:t>)</w:t>
      </w:r>
      <w:r w:rsidRPr="00286FF8">
        <w:fldChar w:fldCharType="end"/>
      </w:r>
      <w:r w:rsidRPr="00CF4F06">
        <w:t>.</w:t>
      </w:r>
    </w:p>
    <w:tbl>
      <w:tblPr>
        <w:tblStyle w:val="Tabellenraster"/>
        <w:tblW w:w="0" w:type="auto"/>
        <w:tblLook w:val="04A0" w:firstRow="1" w:lastRow="0" w:firstColumn="1" w:lastColumn="0" w:noHBand="0" w:noVBand="1"/>
      </w:tblPr>
      <w:tblGrid>
        <w:gridCol w:w="8748"/>
        <w:gridCol w:w="828"/>
      </w:tblGrid>
      <w:tr w:rsidR="00BC1C3E" w:rsidRPr="00CF4F06" w14:paraId="5EBC220C" w14:textId="77777777" w:rsidTr="00FF12FA">
        <w:tc>
          <w:tcPr>
            <w:tcW w:w="8748" w:type="dxa"/>
            <w:tcBorders>
              <w:top w:val="nil"/>
              <w:left w:val="nil"/>
              <w:bottom w:val="nil"/>
              <w:right w:val="nil"/>
            </w:tcBorders>
          </w:tcPr>
          <w:p w14:paraId="331C5389" w14:textId="77777777" w:rsidR="00BC1C3E" w:rsidRPr="00CF4F06" w:rsidRDefault="00D0670B"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14:paraId="60BD719B" w14:textId="77777777" w:rsidR="00BC1C3E" w:rsidRPr="00286FF8" w:rsidRDefault="00BC1C3E" w:rsidP="00FF12FA">
            <w:bookmarkStart w:id="1084" w:name="_Ref402708667"/>
            <w:r w:rsidRPr="00286FF8">
              <w:t>(</w:t>
            </w:r>
            <w:r w:rsidR="005E1750" w:rsidRPr="00286FF8">
              <w:fldChar w:fldCharType="begin"/>
            </w:r>
            <w:r w:rsidR="005E1750" w:rsidRPr="00CF4F06">
              <w:instrText xml:space="preserve"> SEQ Equation \* ARABIC </w:instrText>
            </w:r>
            <w:r w:rsidR="005E1750" w:rsidRPr="00286FF8">
              <w:rPr>
                <w:rPrChange w:id="1085" w:author="Chancerel, Perrine" w:date="2015-04-01T12:09:00Z">
                  <w:rPr>
                    <w:noProof/>
                  </w:rPr>
                </w:rPrChange>
              </w:rPr>
              <w:fldChar w:fldCharType="separate"/>
            </w:r>
            <w:r w:rsidR="00344F4E" w:rsidRPr="00286FF8">
              <w:rPr>
                <w:noProof/>
              </w:rPr>
              <w:t>59</w:t>
            </w:r>
            <w:r w:rsidR="005E1750" w:rsidRPr="00286FF8">
              <w:rPr>
                <w:noProof/>
              </w:rPr>
              <w:fldChar w:fldCharType="end"/>
            </w:r>
            <w:r w:rsidRPr="00CF4F06">
              <w:t>)</w:t>
            </w:r>
            <w:bookmarkEnd w:id="1084"/>
          </w:p>
        </w:tc>
      </w:tr>
    </w:tbl>
    <w:p w14:paraId="7272FEEC" w14:textId="77777777" w:rsidR="00BC1C3E" w:rsidRPr="00CF4F06" w:rsidRDefault="00BC1C3E" w:rsidP="00BC1C3E">
      <w:r w:rsidRPr="00CF4F06">
        <w:t xml:space="preserve">The process is shown in </w:t>
      </w:r>
      <w:r w:rsidRPr="00286FF8">
        <w:fldChar w:fldCharType="begin"/>
      </w:r>
      <w:r w:rsidRPr="00CF4F06">
        <w:instrText xml:space="preserve"> REF _Ref402624400 \h </w:instrText>
      </w:r>
      <w:r w:rsidRPr="00286FF8">
        <w:rPr>
          <w:rPrChange w:id="1086" w:author="Chancerel, Perrine" w:date="2015-04-01T12:09:00Z">
            <w:rPr/>
          </w:rPrChange>
        </w:rPr>
        <w:fldChar w:fldCharType="separate"/>
      </w:r>
      <w:r w:rsidR="00344F4E" w:rsidRPr="00286FF8">
        <w:t xml:space="preserve">Figure </w:t>
      </w:r>
      <w:r w:rsidR="00344F4E" w:rsidRPr="00286FF8">
        <w:rPr>
          <w:noProof/>
        </w:rPr>
        <w:t>40</w:t>
      </w:r>
      <w:r w:rsidRPr="00286FF8">
        <w:fldChar w:fldCharType="end"/>
      </w:r>
      <w:r w:rsidRPr="00CF4F06">
        <w:t>.</w:t>
      </w:r>
    </w:p>
    <w:p w14:paraId="40AA9866" w14:textId="77777777" w:rsidR="00BC1C3E" w:rsidRPr="00CF4F06" w:rsidRDefault="00BC1C3E" w:rsidP="00BC1C3E">
      <w:pPr>
        <w:keepNext/>
        <w:jc w:val="center"/>
      </w:pPr>
      <w:r w:rsidRPr="00F579C9">
        <w:rPr>
          <w:noProof/>
          <w:lang w:val="de-DE" w:eastAsia="de-DE"/>
        </w:rPr>
        <w:drawing>
          <wp:inline distT="0" distB="0" distL="0" distR="0" wp14:anchorId="570EEDBE" wp14:editId="72C38915">
            <wp:extent cx="2969489" cy="4860553"/>
            <wp:effectExtent l="0" t="0" r="2540" b="0"/>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77825" cy="4874197"/>
                    </a:xfrm>
                    <a:prstGeom prst="rect">
                      <a:avLst/>
                    </a:prstGeom>
                    <a:noFill/>
                    <a:ln>
                      <a:noFill/>
                    </a:ln>
                  </pic:spPr>
                </pic:pic>
              </a:graphicData>
            </a:graphic>
          </wp:inline>
        </w:drawing>
      </w:r>
    </w:p>
    <w:p w14:paraId="6BA553D9" w14:textId="77777777" w:rsidR="00BC1C3E" w:rsidRPr="00CF4F06" w:rsidRDefault="00BC1C3E" w:rsidP="00BC1C3E">
      <w:pPr>
        <w:pStyle w:val="Beschriftung"/>
        <w:jc w:val="center"/>
      </w:pPr>
      <w:bookmarkStart w:id="1087" w:name="_Ref402624400"/>
      <w:bookmarkStart w:id="1088" w:name="_Toc415436420"/>
      <w:r w:rsidRPr="00286FF8">
        <w:t xml:space="preserve">Figure </w:t>
      </w:r>
      <w:fldSimple w:instr=" SEQ Figure \* ARABIC ">
        <w:r w:rsidR="00344F4E" w:rsidRPr="00CF4F06">
          <w:rPr>
            <w:noProof/>
          </w:rPr>
          <w:t>40</w:t>
        </w:r>
      </w:fldSimple>
      <w:bookmarkEnd w:id="1087"/>
      <w:r w:rsidRPr="00CF4F06">
        <w:t>: PCA</w:t>
      </w:r>
      <w:r w:rsidR="004903B2" w:rsidRPr="00F579C9">
        <w:fldChar w:fldCharType="begin"/>
      </w:r>
      <w:r w:rsidR="004903B2" w:rsidRPr="00CF4F06">
        <w:instrText xml:space="preserve"> XE "PCA:Principal component analysis" </w:instrText>
      </w:r>
      <w:r w:rsidR="004903B2" w:rsidRPr="00F579C9">
        <w:fldChar w:fldCharType="end"/>
      </w:r>
      <w:r w:rsidRPr="00CF4F06">
        <w:t xml:space="preserve"> feature construction process</w:t>
      </w:r>
      <w:bookmarkEnd w:id="1088"/>
    </w:p>
    <w:p w14:paraId="408EA105" w14:textId="77777777" w:rsidR="00D06ED6" w:rsidRPr="00CF4F06" w:rsidRDefault="00D06ED6" w:rsidP="00D06ED6"/>
    <w:p w14:paraId="3AC419F4" w14:textId="77777777" w:rsidR="00BC1C3E" w:rsidRPr="00CF4F06" w:rsidRDefault="00BC1C3E" w:rsidP="00BC1C3E">
      <w:pPr>
        <w:pStyle w:val="berschrift2"/>
        <w:numPr>
          <w:ilvl w:val="1"/>
          <w:numId w:val="1"/>
        </w:numPr>
        <w:rPr>
          <w:rFonts w:eastAsiaTheme="minorEastAsia"/>
        </w:rPr>
      </w:pPr>
      <w:r w:rsidRPr="00CF4F06">
        <w:rPr>
          <w:rFonts w:eastAsiaTheme="minorEastAsia"/>
        </w:rPr>
        <w:t xml:space="preserve"> </w:t>
      </w:r>
      <w:bookmarkStart w:id="1089" w:name="_Ref409106168"/>
      <w:bookmarkStart w:id="1090" w:name="_Toc415436321"/>
      <w:r w:rsidRPr="00CF4F06">
        <w:rPr>
          <w:rFonts w:eastAsiaTheme="minorEastAsia"/>
        </w:rPr>
        <w:t>Feature selection ba</w:t>
      </w:r>
      <w:r w:rsidR="00447965" w:rsidRPr="00CF4F06">
        <w:rPr>
          <w:rFonts w:eastAsiaTheme="minorEastAsia"/>
        </w:rPr>
        <w:t>sed on Fisher score and Random F</w:t>
      </w:r>
      <w:r w:rsidRPr="00CF4F06">
        <w:rPr>
          <w:rFonts w:eastAsiaTheme="minorEastAsia"/>
        </w:rPr>
        <w:t>orest</w:t>
      </w:r>
      <w:bookmarkEnd w:id="1089"/>
      <w:bookmarkEnd w:id="1090"/>
      <w:r w:rsidRPr="00CF4F06">
        <w:rPr>
          <w:rFonts w:eastAsiaTheme="minorEastAsia"/>
        </w:rPr>
        <w:t xml:space="preserve"> </w:t>
      </w:r>
    </w:p>
    <w:p w14:paraId="10247704" w14:textId="77777777" w:rsidR="00447965" w:rsidRPr="00CF4F06" w:rsidRDefault="00447965" w:rsidP="00447965">
      <w:r w:rsidRPr="00CF4F06">
        <w:t xml:space="preserve">Because of a high computational effort in estimating the trees of the random forest, in practice random forest cannot be applied to larger number of features. In addition, the accuracy tends to decrease as the number of features increase </w:t>
      </w:r>
      <w:sdt>
        <w:sdtPr>
          <w:id w:val="-568734253"/>
          <w:citation/>
        </w:sdtPr>
        <w:sdtContent>
          <w:r w:rsidRPr="00286FF8">
            <w:fldChar w:fldCharType="begin"/>
          </w:r>
          <w:r w:rsidRPr="00CF4F06">
            <w:instrText xml:space="preserve"> CITATION Chen \l 1033 </w:instrText>
          </w:r>
          <w:r w:rsidRPr="00286FF8">
            <w:rPr>
              <w:rPrChange w:id="1091" w:author="Chancerel, Perrine" w:date="2015-04-01T12:09:00Z">
                <w:rPr/>
              </w:rPrChange>
            </w:rPr>
            <w:fldChar w:fldCharType="separate"/>
          </w:r>
          <w:r w:rsidR="00344F4E" w:rsidRPr="00286FF8">
            <w:rPr>
              <w:noProof/>
            </w:rPr>
            <w:t>(Chen, et al.)</w:t>
          </w:r>
          <w:r w:rsidRPr="00286FF8">
            <w:fldChar w:fldCharType="end"/>
          </w:r>
        </w:sdtContent>
      </w:sdt>
      <w:r w:rsidRPr="00CF4F06">
        <w:t>. Therefore, in the chosen approach, feature selection is performed in two steps: First, the Fisher score is used to select a subset of features out of the fe</w:t>
      </w:r>
      <w:r w:rsidRPr="00286FF8">
        <w:t xml:space="preserve">ature set containing a large number of features. The features are </w:t>
      </w:r>
      <w:r w:rsidRPr="00286FF8">
        <w:lastRenderedPageBreak/>
        <w:t xml:space="preserve">selected by using threshold of 0.01 for the Fisher score which seems to be reasonable. All features with a Fisher score beyond this threshold value are selected. In a second selection step, the random forest based feature selection specified in chapter </w:t>
      </w:r>
      <w:commentRangeStart w:id="1092"/>
      <w:r w:rsidRPr="00286FF8">
        <w:fldChar w:fldCharType="begin"/>
      </w:r>
      <w:r w:rsidRPr="00CF4F06">
        <w:instrText xml:space="preserve"> REF _Ref402894533 \r \h </w:instrText>
      </w:r>
      <w:r w:rsidRPr="00286FF8">
        <w:rPr>
          <w:rPrChange w:id="1093" w:author="Chancerel, Perrine" w:date="2015-04-01T12:09:00Z">
            <w:rPr/>
          </w:rPrChange>
        </w:rPr>
        <w:fldChar w:fldCharType="separate"/>
      </w:r>
      <w:r w:rsidR="00344F4E" w:rsidRPr="00286FF8">
        <w:t>0</w:t>
      </w:r>
      <w:r w:rsidRPr="00286FF8">
        <w:fldChar w:fldCharType="end"/>
      </w:r>
      <w:commentRangeEnd w:id="1092"/>
      <w:r w:rsidR="00286FF8">
        <w:rPr>
          <w:rStyle w:val="Kommentarzeichen"/>
        </w:rPr>
        <w:commentReference w:id="1092"/>
      </w:r>
      <w:r w:rsidRPr="00CF4F06">
        <w:t xml:space="preserve"> is applied to select the most important features out of the resulting set obtained in the first step. The described feature selection procedure is illustrated in </w:t>
      </w:r>
      <w:r w:rsidRPr="00286FF8">
        <w:fldChar w:fldCharType="begin"/>
      </w:r>
      <w:r w:rsidRPr="00CF4F06">
        <w:instrText xml:space="preserve"> REF _Ref409098308 \h </w:instrText>
      </w:r>
      <w:r w:rsidRPr="00286FF8">
        <w:rPr>
          <w:rPrChange w:id="1094" w:author="Chancerel, Perrine" w:date="2015-04-01T12:09:00Z">
            <w:rPr/>
          </w:rPrChange>
        </w:rPr>
        <w:fldChar w:fldCharType="separate"/>
      </w:r>
      <w:r w:rsidR="00344F4E" w:rsidRPr="00286FF8">
        <w:t xml:space="preserve">Figure </w:t>
      </w:r>
      <w:r w:rsidR="00344F4E" w:rsidRPr="00286FF8">
        <w:rPr>
          <w:noProof/>
        </w:rPr>
        <w:t>41</w:t>
      </w:r>
      <w:r w:rsidRPr="00286FF8">
        <w:fldChar w:fldCharType="end"/>
      </w:r>
      <w:r w:rsidRPr="00CF4F06">
        <w:t>.</w:t>
      </w:r>
    </w:p>
    <w:p w14:paraId="61F691F8" w14:textId="77777777" w:rsidR="00621835" w:rsidRPr="00CF4F06" w:rsidRDefault="00621835" w:rsidP="00621835">
      <w:pPr>
        <w:keepNext/>
        <w:jc w:val="center"/>
      </w:pPr>
      <w:r w:rsidRPr="00F579C9">
        <w:rPr>
          <w:noProof/>
          <w:lang w:val="de-DE" w:eastAsia="de-DE"/>
        </w:rPr>
        <w:drawing>
          <wp:inline distT="0" distB="0" distL="0" distR="0" wp14:anchorId="526EDC85" wp14:editId="020EB7C2">
            <wp:extent cx="3019425" cy="2510124"/>
            <wp:effectExtent l="0" t="0" r="0" b="508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26188" cy="2515746"/>
                    </a:xfrm>
                    <a:prstGeom prst="rect">
                      <a:avLst/>
                    </a:prstGeom>
                    <a:noFill/>
                    <a:ln>
                      <a:noFill/>
                    </a:ln>
                  </pic:spPr>
                </pic:pic>
              </a:graphicData>
            </a:graphic>
          </wp:inline>
        </w:drawing>
      </w:r>
    </w:p>
    <w:p w14:paraId="4B4AB5CE" w14:textId="77777777" w:rsidR="00621835" w:rsidRPr="00CF4F06" w:rsidRDefault="00621835" w:rsidP="00621835">
      <w:pPr>
        <w:pStyle w:val="Beschriftung"/>
        <w:jc w:val="center"/>
      </w:pPr>
      <w:bookmarkStart w:id="1095" w:name="_Ref409098308"/>
      <w:bookmarkStart w:id="1096" w:name="_Toc415436421"/>
      <w:r w:rsidRPr="00286FF8">
        <w:t xml:space="preserve">Figure </w:t>
      </w:r>
      <w:fldSimple w:instr=" SEQ Figure \* ARABIC ">
        <w:r w:rsidR="00344F4E" w:rsidRPr="00CF4F06">
          <w:rPr>
            <w:noProof/>
          </w:rPr>
          <w:t>41</w:t>
        </w:r>
      </w:fldSimple>
      <w:bookmarkEnd w:id="1095"/>
      <w:r w:rsidRPr="00CF4F06">
        <w:t>: Feature selection process chain</w:t>
      </w:r>
      <w:bookmarkEnd w:id="1096"/>
    </w:p>
    <w:p w14:paraId="0C2D6A18" w14:textId="77777777" w:rsidR="00D00F68" w:rsidRPr="00CF4F06" w:rsidRDefault="00D00F68">
      <w:pPr>
        <w:spacing w:line="276" w:lineRule="auto"/>
        <w:jc w:val="left"/>
        <w:rPr>
          <w:rFonts w:asciiTheme="majorHAnsi" w:eastAsiaTheme="majorEastAsia" w:hAnsiTheme="majorHAnsi" w:cstheme="majorBidi"/>
          <w:b/>
          <w:bCs/>
          <w:color w:val="4F81BD" w:themeColor="accent1"/>
          <w:sz w:val="26"/>
          <w:szCs w:val="26"/>
        </w:rPr>
      </w:pPr>
    </w:p>
    <w:p w14:paraId="454BCE6B" w14:textId="77777777" w:rsidR="003C0FD5" w:rsidRPr="00CF4F06" w:rsidRDefault="0021100B" w:rsidP="00735ED3">
      <w:pPr>
        <w:pStyle w:val="berschrift2"/>
        <w:numPr>
          <w:ilvl w:val="1"/>
          <w:numId w:val="1"/>
        </w:numPr>
      </w:pPr>
      <w:r w:rsidRPr="00CF4F06">
        <w:t xml:space="preserve"> </w:t>
      </w:r>
      <w:bookmarkStart w:id="1097" w:name="_Toc415436322"/>
      <w:r w:rsidR="003F74AB" w:rsidRPr="00CF4F06">
        <w:t>Classification</w:t>
      </w:r>
      <w:bookmarkEnd w:id="1097"/>
    </w:p>
    <w:p w14:paraId="083AC574" w14:textId="77777777" w:rsidR="00A03287" w:rsidRPr="00CF4F06" w:rsidRDefault="00A03287" w:rsidP="00A03287">
      <w:r w:rsidRPr="00CF4F06">
        <w:t xml:space="preserve">The One-vs.-rest classification strategy is based on an approach in which a classifier is trained and tested for each component. The training- and test dataset consists of component images and non-component images. </w:t>
      </w:r>
    </w:p>
    <w:p w14:paraId="51B599CE" w14:textId="77777777" w:rsidR="00A03287" w:rsidRPr="00CF4F06" w:rsidRDefault="00A03287" w:rsidP="00A03287">
      <w:r w:rsidRPr="00CF4F06">
        <w:t xml:space="preserve">There are two approaches to select the non-component images in the dataset. The first approach assumes that the component detection algorithm detects almost all components from the PCB image because the majority of components are contained in the recognition database. In this case, the set of non-component images consist of images from components contained in different component classes. The second approach is based on the idea that the non-component images are arbitrary image sections from the PCB images. For both </w:t>
      </w:r>
      <w:r w:rsidR="000852E0" w:rsidRPr="00CF4F06">
        <w:lastRenderedPageBreak/>
        <w:t>compone</w:t>
      </w:r>
      <w:r w:rsidR="000852E0" w:rsidRPr="00286FF8">
        <w:t>nts</w:t>
      </w:r>
      <w:r w:rsidRPr="00286FF8">
        <w:t xml:space="preserve"> image selection approaches an example considering the DIP14 component is shown in </w:t>
      </w:r>
      <w:r w:rsidRPr="00286FF8">
        <w:fldChar w:fldCharType="begin"/>
      </w:r>
      <w:r w:rsidRPr="00286FF8">
        <w:instrText xml:space="preserve"> REF _Ref404090466 \h </w:instrText>
      </w:r>
      <w:r w:rsidRPr="00286FF8">
        <w:fldChar w:fldCharType="separate"/>
      </w:r>
      <w:r w:rsidR="00344F4E" w:rsidRPr="00286FF8">
        <w:t xml:space="preserve">Table </w:t>
      </w:r>
      <w:r w:rsidR="00344F4E" w:rsidRPr="00286FF8">
        <w:rPr>
          <w:noProof/>
        </w:rPr>
        <w:t>2</w:t>
      </w:r>
      <w:r w:rsidRPr="00286FF8">
        <w:fldChar w:fldCharType="end"/>
      </w:r>
      <w:r w:rsidRPr="00CF4F06">
        <w:t>.</w:t>
      </w:r>
    </w:p>
    <w:p w14:paraId="3EDA432F" w14:textId="77777777" w:rsidR="003C0FD5" w:rsidRPr="00286FF8" w:rsidRDefault="003C0FD5" w:rsidP="003C0FD5">
      <w:pPr>
        <w:pStyle w:val="Beschriftung"/>
        <w:keepNext/>
      </w:pPr>
      <w:bookmarkStart w:id="1098" w:name="_Ref404090466"/>
      <w:bookmarkStart w:id="1099" w:name="_Ref404089554"/>
      <w:bookmarkStart w:id="1100" w:name="_Toc415436462"/>
      <w:r w:rsidRPr="00286FF8">
        <w:t xml:space="preserve">Table </w:t>
      </w:r>
      <w:fldSimple w:instr=" SEQ Table \* ARABIC ">
        <w:r w:rsidR="00344F4E" w:rsidRPr="00286FF8">
          <w:rPr>
            <w:noProof/>
          </w:rPr>
          <w:t>2</w:t>
        </w:r>
      </w:fldSimple>
      <w:bookmarkEnd w:id="1098"/>
      <w:r w:rsidRPr="00286FF8">
        <w:t>: Dataset approaches for non-</w:t>
      </w:r>
      <w:r w:rsidR="003F3503" w:rsidRPr="00286FF8">
        <w:t xml:space="preserve">component </w:t>
      </w:r>
      <w:r w:rsidRPr="00286FF8">
        <w:t>images</w:t>
      </w:r>
      <w:bookmarkEnd w:id="1099"/>
      <w:bookmarkEnd w:id="1100"/>
    </w:p>
    <w:tbl>
      <w:tblPr>
        <w:tblStyle w:val="MittleresRaster1-Akzent1"/>
        <w:tblW w:w="0" w:type="auto"/>
        <w:tblLook w:val="04A0" w:firstRow="1" w:lastRow="0" w:firstColumn="1" w:lastColumn="0" w:noHBand="0" w:noVBand="1"/>
      </w:tblPr>
      <w:tblGrid>
        <w:gridCol w:w="2988"/>
        <w:gridCol w:w="3330"/>
        <w:gridCol w:w="3258"/>
      </w:tblGrid>
      <w:tr w:rsidR="003C0FD5" w:rsidRPr="00286FF8" w14:paraId="7F2A5356" w14:textId="77777777" w:rsidTr="00D06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565049A0" w14:textId="77777777" w:rsidR="003C0FD5" w:rsidRPr="00286FF8" w:rsidRDefault="003F3503" w:rsidP="008102F3">
            <w:pPr>
              <w:spacing w:before="240" w:line="240" w:lineRule="auto"/>
              <w:jc w:val="center"/>
            </w:pPr>
            <w:r w:rsidRPr="00286FF8">
              <w:rPr>
                <w:rFonts w:eastAsiaTheme="minorEastAsia"/>
              </w:rPr>
              <w:t xml:space="preserve">Component </w:t>
            </w:r>
            <w:r w:rsidR="003C0FD5" w:rsidRPr="00286FF8">
              <w:t>images for DIP14</w:t>
            </w:r>
          </w:p>
        </w:tc>
        <w:tc>
          <w:tcPr>
            <w:tcW w:w="3330" w:type="dxa"/>
          </w:tcPr>
          <w:p w14:paraId="61255A03" w14:textId="77777777" w:rsidR="003C0FD5" w:rsidRPr="00286FF8" w:rsidRDefault="003C0FD5" w:rsidP="003F3503">
            <w:pPr>
              <w:spacing w:before="240" w:line="240" w:lineRule="auto"/>
              <w:jc w:val="center"/>
              <w:cnfStyle w:val="100000000000" w:firstRow="1" w:lastRow="0" w:firstColumn="0" w:lastColumn="0" w:oddVBand="0" w:evenVBand="0" w:oddHBand="0" w:evenHBand="0" w:firstRowFirstColumn="0" w:firstRowLastColumn="0" w:lastRowFirstColumn="0" w:lastRowLastColumn="0"/>
            </w:pPr>
            <w:r w:rsidRPr="00286FF8">
              <w:t>Non-</w:t>
            </w:r>
            <w:r w:rsidR="003F3503" w:rsidRPr="00286FF8">
              <w:rPr>
                <w:rFonts w:eastAsiaTheme="minorEastAsia"/>
              </w:rPr>
              <w:t xml:space="preserve">component </w:t>
            </w:r>
            <w:r w:rsidRPr="00286FF8">
              <w:t xml:space="preserve"> images for DIP14 (images from different </w:t>
            </w:r>
            <w:r w:rsidR="003F3503" w:rsidRPr="00286FF8">
              <w:rPr>
                <w:rFonts w:eastAsiaTheme="minorEastAsia"/>
              </w:rPr>
              <w:t>components</w:t>
            </w:r>
            <w:r w:rsidRPr="00286FF8">
              <w:t>)</w:t>
            </w:r>
          </w:p>
        </w:tc>
        <w:tc>
          <w:tcPr>
            <w:tcW w:w="3258" w:type="dxa"/>
          </w:tcPr>
          <w:p w14:paraId="70FB0B97" w14:textId="77777777" w:rsidR="003C0FD5" w:rsidRPr="00286FF8" w:rsidRDefault="003C0FD5" w:rsidP="008102F3">
            <w:pPr>
              <w:spacing w:before="240" w:line="240" w:lineRule="auto"/>
              <w:jc w:val="center"/>
              <w:cnfStyle w:val="100000000000" w:firstRow="1" w:lastRow="0" w:firstColumn="0" w:lastColumn="0" w:oddVBand="0" w:evenVBand="0" w:oddHBand="0" w:evenHBand="0" w:firstRowFirstColumn="0" w:firstRowLastColumn="0" w:lastRowFirstColumn="0" w:lastRowLastColumn="0"/>
            </w:pPr>
            <w:r w:rsidRPr="00286FF8">
              <w:t>Non-</w:t>
            </w:r>
            <w:r w:rsidR="003F3503" w:rsidRPr="00286FF8">
              <w:rPr>
                <w:rFonts w:eastAsiaTheme="minorEastAsia"/>
              </w:rPr>
              <w:t xml:space="preserve">component </w:t>
            </w:r>
            <w:r w:rsidRPr="00286FF8">
              <w:t xml:space="preserve">images for DIP14 </w:t>
            </w:r>
          </w:p>
          <w:p w14:paraId="69F88C46" w14:textId="77777777" w:rsidR="003C0FD5" w:rsidRPr="00286FF8" w:rsidRDefault="003C0FD5" w:rsidP="008102F3">
            <w:pPr>
              <w:spacing w:line="240" w:lineRule="auto"/>
              <w:jc w:val="center"/>
              <w:cnfStyle w:val="100000000000" w:firstRow="1" w:lastRow="0" w:firstColumn="0" w:lastColumn="0" w:oddVBand="0" w:evenVBand="0" w:oddHBand="0" w:evenHBand="0" w:firstRowFirstColumn="0" w:firstRowLastColumn="0" w:lastRowFirstColumn="0" w:lastRowLastColumn="0"/>
            </w:pPr>
            <w:r w:rsidRPr="00286FF8">
              <w:t>(images from arbitrary image section)</w:t>
            </w:r>
          </w:p>
        </w:tc>
      </w:tr>
      <w:tr w:rsidR="003C0FD5" w:rsidRPr="00286FF8" w14:paraId="60FDD2BD" w14:textId="77777777" w:rsidTr="00D06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CBF864" w14:textId="77777777" w:rsidR="003C0FD5" w:rsidRPr="00CF4F06" w:rsidRDefault="003C0FD5" w:rsidP="008102F3">
            <w:pPr>
              <w:jc w:val="center"/>
            </w:pPr>
            <w:r w:rsidRPr="00286FF8">
              <w:rPr>
                <w:noProof/>
                <w:lang w:val="de-DE" w:eastAsia="de-DE"/>
              </w:rPr>
              <w:drawing>
                <wp:inline distT="0" distB="0" distL="0" distR="0" wp14:anchorId="09AC2E00" wp14:editId="2D6D6309">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Pr>
          <w:p w14:paraId="4D04C867" w14:textId="77777777" w:rsidR="003C0FD5" w:rsidRPr="00CF4F06" w:rsidRDefault="003C0FD5" w:rsidP="008102F3">
            <w:pPr>
              <w:jc w:val="center"/>
              <w:cnfStyle w:val="000000100000" w:firstRow="0" w:lastRow="0" w:firstColumn="0" w:lastColumn="0" w:oddVBand="0" w:evenVBand="0" w:oddHBand="1" w:evenHBand="0" w:firstRowFirstColumn="0" w:firstRowLastColumn="0" w:lastRowFirstColumn="0" w:lastRowLastColumn="0"/>
            </w:pPr>
            <w:r w:rsidRPr="00286FF8">
              <w:rPr>
                <w:noProof/>
                <w:lang w:val="de-DE" w:eastAsia="de-DE"/>
              </w:rPr>
              <w:drawing>
                <wp:inline distT="0" distB="0" distL="0" distR="0" wp14:anchorId="587D211B" wp14:editId="536BF963">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Pr>
          <w:p w14:paraId="4B88FA79" w14:textId="77777777" w:rsidR="003C0FD5" w:rsidRPr="00CF4F06" w:rsidRDefault="003C0FD5" w:rsidP="008102F3">
            <w:pPr>
              <w:jc w:val="center"/>
              <w:cnfStyle w:val="000000100000" w:firstRow="0" w:lastRow="0" w:firstColumn="0" w:lastColumn="0" w:oddVBand="0" w:evenVBand="0" w:oddHBand="1" w:evenHBand="0" w:firstRowFirstColumn="0" w:firstRowLastColumn="0" w:lastRowFirstColumn="0" w:lastRowLastColumn="0"/>
            </w:pPr>
            <w:r w:rsidRPr="00286FF8">
              <w:rPr>
                <w:noProof/>
                <w:lang w:val="de-DE" w:eastAsia="de-DE"/>
              </w:rPr>
              <w:drawing>
                <wp:inline distT="0" distB="0" distL="0" distR="0" wp14:anchorId="704B34C3" wp14:editId="103408F7">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RPr="00286FF8" w14:paraId="624DEC99" w14:textId="77777777" w:rsidTr="00D06ED6">
        <w:tc>
          <w:tcPr>
            <w:cnfStyle w:val="001000000000" w:firstRow="0" w:lastRow="0" w:firstColumn="1" w:lastColumn="0" w:oddVBand="0" w:evenVBand="0" w:oddHBand="0" w:evenHBand="0" w:firstRowFirstColumn="0" w:firstRowLastColumn="0" w:lastRowFirstColumn="0" w:lastRowLastColumn="0"/>
            <w:tcW w:w="2988" w:type="dxa"/>
          </w:tcPr>
          <w:p w14:paraId="048A9440" w14:textId="77777777" w:rsidR="003C0FD5" w:rsidRPr="00CF4F06" w:rsidRDefault="003C0FD5" w:rsidP="008102F3">
            <w:pPr>
              <w:jc w:val="center"/>
            </w:pPr>
            <w:r w:rsidRPr="00286FF8">
              <w:rPr>
                <w:noProof/>
                <w:lang w:val="de-DE" w:eastAsia="de-DE"/>
              </w:rPr>
              <w:drawing>
                <wp:inline distT="0" distB="0" distL="0" distR="0" wp14:anchorId="3748A367" wp14:editId="78B17EAE">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Pr>
          <w:p w14:paraId="53660AD4" w14:textId="77777777" w:rsidR="003C0FD5" w:rsidRPr="00CF4F06" w:rsidRDefault="003C0FD5" w:rsidP="008102F3">
            <w:pPr>
              <w:jc w:val="center"/>
              <w:cnfStyle w:val="000000000000" w:firstRow="0" w:lastRow="0" w:firstColumn="0" w:lastColumn="0" w:oddVBand="0" w:evenVBand="0" w:oddHBand="0" w:evenHBand="0" w:firstRowFirstColumn="0" w:firstRowLastColumn="0" w:lastRowFirstColumn="0" w:lastRowLastColumn="0"/>
            </w:pPr>
            <w:r w:rsidRPr="00286FF8">
              <w:rPr>
                <w:noProof/>
                <w:lang w:val="de-DE" w:eastAsia="de-DE"/>
              </w:rPr>
              <w:drawing>
                <wp:inline distT="0" distB="0" distL="0" distR="0" wp14:anchorId="4C55D85D" wp14:editId="145A4B11">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Pr>
          <w:p w14:paraId="0CBA4DF8" w14:textId="77777777" w:rsidR="003C0FD5" w:rsidRPr="00CF4F06" w:rsidRDefault="003C0FD5" w:rsidP="008102F3">
            <w:pPr>
              <w:jc w:val="center"/>
              <w:cnfStyle w:val="000000000000" w:firstRow="0" w:lastRow="0" w:firstColumn="0" w:lastColumn="0" w:oddVBand="0" w:evenVBand="0" w:oddHBand="0" w:evenHBand="0" w:firstRowFirstColumn="0" w:firstRowLastColumn="0" w:lastRowFirstColumn="0" w:lastRowLastColumn="0"/>
            </w:pPr>
            <w:r w:rsidRPr="00286FF8">
              <w:rPr>
                <w:noProof/>
                <w:lang w:val="de-DE" w:eastAsia="de-DE"/>
              </w:rPr>
              <w:drawing>
                <wp:inline distT="0" distB="0" distL="0" distR="0" wp14:anchorId="66FE9880" wp14:editId="502D51B9">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14:paraId="627A8AB0" w14:textId="77777777" w:rsidR="003C0FD5" w:rsidRPr="00286FF8" w:rsidRDefault="003C0FD5" w:rsidP="003C0FD5"/>
    <w:p w14:paraId="12276B5D" w14:textId="77777777" w:rsidR="00A03287" w:rsidRPr="00286FF8" w:rsidRDefault="00A03287" w:rsidP="00A03287">
      <w:pPr>
        <w:rPr>
          <w:color w:val="FF0000"/>
        </w:rPr>
      </w:pPr>
      <w:r w:rsidRPr="00286FF8">
        <w:t xml:space="preserve">Both approaches use the same number of component images and non-component images and have advantages and disadvantages with respect to the representativeness of the data. If the non-component images only consist of images from different components, the variance of the non-component image set is smaller and the accuracy is greater. On the other hand, the classification of non-component images from components that are not included in the training set or images not representing </w:t>
      </w:r>
      <w:r w:rsidR="009B1191" w:rsidRPr="00286FF8">
        <w:t xml:space="preserve">components </w:t>
      </w:r>
      <w:r w:rsidRPr="00286FF8">
        <w:t>is more difficult</w:t>
      </w:r>
      <w:ins w:id="1101" w:author="Chancerel, Perrine" w:date="2015-04-01T12:14:00Z">
        <w:r w:rsidR="00286FF8">
          <w:t>.</w:t>
        </w:r>
      </w:ins>
    </w:p>
    <w:p w14:paraId="0D4E9812" w14:textId="77777777" w:rsidR="003C0FD5" w:rsidRPr="00286FF8" w:rsidRDefault="003C0FD5" w:rsidP="00735ED3">
      <w:pPr>
        <w:pStyle w:val="berschrift3"/>
        <w:numPr>
          <w:ilvl w:val="2"/>
          <w:numId w:val="1"/>
        </w:numPr>
      </w:pPr>
      <w:bookmarkStart w:id="1102" w:name="_Toc415436323"/>
      <w:r w:rsidRPr="00286FF8">
        <w:t>Random forest classifier</w:t>
      </w:r>
      <w:bookmarkEnd w:id="1102"/>
    </w:p>
    <w:p w14:paraId="1B2C9061" w14:textId="77777777" w:rsidR="003C0FD5" w:rsidRPr="00286FF8" w:rsidRDefault="009B1191" w:rsidP="003C0FD5">
      <w:r w:rsidRPr="00286FF8">
        <w:t>The random forest-based classification algorithm was implemented us</w:t>
      </w:r>
      <w:del w:id="1103" w:author="Chancerel, Perrine" w:date="2015-04-01T12:13:00Z">
        <w:r w:rsidRPr="00286FF8" w:rsidDel="00286FF8">
          <w:delText>e</w:delText>
        </w:r>
      </w:del>
      <w:r w:rsidRPr="00286FF8">
        <w:t xml:space="preserve">ing the </w:t>
      </w:r>
      <w:r w:rsidRPr="00286FF8">
        <w:rPr>
          <w:i/>
        </w:rPr>
        <w:t>MATLAB</w:t>
      </w:r>
      <w:r w:rsidRPr="00286FF8">
        <w:t xml:space="preserve"> Class “</w:t>
      </w:r>
      <w:proofErr w:type="spellStart"/>
      <w:r w:rsidRPr="00286FF8">
        <w:t>TreeBagger</w:t>
      </w:r>
      <w:proofErr w:type="spellEnd"/>
      <w:r w:rsidRPr="00286FF8">
        <w:t xml:space="preserve">” which forms an ensemble of bagged decision trees. The number of trees was set to 100, which seems to be enough compared to the misclassification rate which depends on and number of trees. The samples that were used to train a single decision tree where randomly selected with replacement. The number of samples used to create a decision tree is the root of the number of variables, which forms a standard approach and hence also found in </w:t>
      </w:r>
      <w:r w:rsidRPr="00286FF8">
        <w:lastRenderedPageBreak/>
        <w:t>many applications. All other parameters are set to the default values given by the implementation.</w:t>
      </w:r>
    </w:p>
    <w:p w14:paraId="17ABA8AA" w14:textId="77777777" w:rsidR="003C0FD5" w:rsidRPr="00286FF8" w:rsidRDefault="003C0FD5" w:rsidP="00735ED3">
      <w:pPr>
        <w:pStyle w:val="berschrift3"/>
        <w:numPr>
          <w:ilvl w:val="2"/>
          <w:numId w:val="1"/>
        </w:numPr>
      </w:pPr>
      <w:bookmarkStart w:id="1104" w:name="_Toc415436324"/>
      <w:r w:rsidRPr="00286FF8">
        <w:t>Support vector machines</w:t>
      </w:r>
      <w:bookmarkEnd w:id="1104"/>
    </w:p>
    <w:p w14:paraId="2F7249EA" w14:textId="77777777" w:rsidR="00E50AD8" w:rsidRPr="00286FF8" w:rsidRDefault="009B1191" w:rsidP="00E50AD8">
      <w:r w:rsidRPr="00286FF8">
        <w:t>S</w:t>
      </w:r>
      <w:r w:rsidR="00E50AD8" w:rsidRPr="00286FF8">
        <w:t>upport vector machine is the second category of classifiers which was tested in this work for electronic component classification.</w:t>
      </w:r>
    </w:p>
    <w:p w14:paraId="4E8A6CC6" w14:textId="77777777" w:rsidR="00363A2E" w:rsidRPr="00286FF8" w:rsidRDefault="00363A2E" w:rsidP="00363A2E">
      <w:pPr>
        <w:pStyle w:val="berschrift4"/>
      </w:pPr>
      <w:r w:rsidRPr="00286FF8">
        <w:t>Linear support vector machine</w:t>
      </w:r>
    </w:p>
    <w:p w14:paraId="2F7BCECF" w14:textId="77777777" w:rsidR="009B1191" w:rsidRPr="00286FF8" w:rsidRDefault="009B1191" w:rsidP="009B1191">
      <w:pPr>
        <w:jc w:val="left"/>
      </w:pPr>
      <w:r w:rsidRPr="00286FF8">
        <w:t xml:space="preserve">The support vector machine classifier was implemented with the </w:t>
      </w:r>
      <w:r w:rsidRPr="00286FF8">
        <w:rPr>
          <w:i/>
        </w:rPr>
        <w:t>MATLAB</w:t>
      </w:r>
      <w:r w:rsidRPr="00286FF8">
        <w:t xml:space="preserve"> function “</w:t>
      </w:r>
      <w:proofErr w:type="spellStart"/>
      <w:r w:rsidRPr="00286FF8">
        <w:t>svmtrain</w:t>
      </w:r>
      <w:proofErr w:type="spellEnd"/>
      <w:r w:rsidRPr="00286FF8">
        <w:t xml:space="preserve">”. The data points are centered at the mean and scaled to obtain a unit standard deviation before training. The box constrain </w:t>
      </w:r>
      <m:oMath>
        <m:r>
          <w:rPr>
            <w:rFonts w:ascii="Cambria Math" w:hAnsi="Cambria Math"/>
          </w:rPr>
          <m:t>C</m:t>
        </m:r>
      </m:oMath>
      <w:r w:rsidRPr="00286FF8">
        <w:rPr>
          <w:rFonts w:eastAsiaTheme="minorEastAsia"/>
        </w:rPr>
        <w:t xml:space="preserve"> </w:t>
      </w:r>
      <w:r w:rsidR="000852E0" w:rsidRPr="00286FF8">
        <w:rPr>
          <w:rFonts w:eastAsiaTheme="minorEastAsia"/>
        </w:rPr>
        <w:t>is</w:t>
      </w:r>
      <w:r w:rsidRPr="00286FF8">
        <w:rPr>
          <w:rFonts w:eastAsiaTheme="minorEastAsia"/>
        </w:rPr>
        <w:t xml:space="preserve"> determined by the grid search method specified in chapter </w:t>
      </w:r>
      <w:r w:rsidRPr="00286FF8">
        <w:rPr>
          <w:rFonts w:eastAsiaTheme="minorEastAsia"/>
        </w:rPr>
        <w:fldChar w:fldCharType="begin"/>
      </w:r>
      <w:r w:rsidRPr="00286FF8">
        <w:rPr>
          <w:rFonts w:eastAsiaTheme="minorEastAsia"/>
        </w:rPr>
        <w:instrText xml:space="preserve"> REF _Ref410643605 \r \h </w:instrText>
      </w:r>
      <w:r w:rsidRPr="00286FF8">
        <w:rPr>
          <w:rFonts w:eastAsiaTheme="minorEastAsia"/>
        </w:rPr>
      </w:r>
      <w:r w:rsidRPr="00286FF8">
        <w:rPr>
          <w:rFonts w:eastAsiaTheme="minorEastAsia"/>
        </w:rPr>
        <w:fldChar w:fldCharType="separate"/>
      </w:r>
      <w:r w:rsidR="00344F4E" w:rsidRPr="00286FF8">
        <w:rPr>
          <w:rFonts w:eastAsiaTheme="minorEastAsia"/>
        </w:rPr>
        <w:t>2.3.2</w:t>
      </w:r>
      <w:r w:rsidRPr="00286FF8">
        <w:rPr>
          <w:rFonts w:eastAsiaTheme="minorEastAsia"/>
        </w:rPr>
        <w:fldChar w:fldCharType="end"/>
      </w:r>
      <w:r w:rsidRPr="00CF4F06">
        <w:rPr>
          <w:rFonts w:eastAsiaTheme="minorEastAsia"/>
        </w:rPr>
        <w:t>. The linear kernel function was used to map the data into kernel space.</w:t>
      </w:r>
    </w:p>
    <w:p w14:paraId="3BB99DBC" w14:textId="77777777" w:rsidR="00363A2E" w:rsidRPr="00286FF8" w:rsidRDefault="00363A2E" w:rsidP="00363A2E">
      <w:pPr>
        <w:pStyle w:val="berschrift4"/>
      </w:pPr>
      <w:r w:rsidRPr="00286FF8">
        <w:t>Support vector machine with RBF</w:t>
      </w:r>
      <w:r w:rsidR="00011E7C" w:rsidRPr="00286FF8">
        <w:fldChar w:fldCharType="begin"/>
      </w:r>
      <w:r w:rsidR="00011E7C" w:rsidRPr="00286FF8">
        <w:instrText xml:space="preserve"> XE "RBF:Radial basis function" </w:instrText>
      </w:r>
      <w:r w:rsidR="00011E7C" w:rsidRPr="00286FF8">
        <w:fldChar w:fldCharType="end"/>
      </w:r>
      <w:r w:rsidRPr="00286FF8">
        <w:t>-kernel</w:t>
      </w:r>
    </w:p>
    <w:p w14:paraId="5AE51A86" w14:textId="77777777" w:rsidR="009B1191" w:rsidRPr="00286FF8" w:rsidRDefault="009B1191" w:rsidP="009B1191">
      <w:pPr>
        <w:jc w:val="left"/>
      </w:pPr>
      <w:bookmarkStart w:id="1105" w:name="_Ref411940839"/>
      <w:r w:rsidRPr="00286FF8">
        <w:t>The support vector machine with RBF</w:t>
      </w:r>
      <w:r w:rsidRPr="00CF4F06">
        <w:fldChar w:fldCharType="begin"/>
      </w:r>
      <w:r w:rsidRPr="00CF4F06">
        <w:instrText xml:space="preserve"> XE "</w:instrText>
      </w:r>
      <w:r w:rsidRPr="00286FF8">
        <w:instrText xml:space="preserve">RBF:Radial basis function" </w:instrText>
      </w:r>
      <w:r w:rsidRPr="00CF4F06">
        <w:fldChar w:fldCharType="end"/>
      </w:r>
      <w:r w:rsidRPr="00CF4F06">
        <w:t xml:space="preserve">-kernel was additionally implemented with the </w:t>
      </w:r>
      <w:r w:rsidRPr="00286FF8">
        <w:rPr>
          <w:i/>
        </w:rPr>
        <w:t>MATLAB</w:t>
      </w:r>
      <w:r w:rsidRPr="00286FF8">
        <w:t xml:space="preserve"> function “</w:t>
      </w:r>
      <w:proofErr w:type="spellStart"/>
      <w:r w:rsidRPr="00286FF8">
        <w:t>svmtrain</w:t>
      </w:r>
      <w:proofErr w:type="spellEnd"/>
      <w:r w:rsidRPr="00286FF8">
        <w:t>”. The data points are centered at the mean and scaled to have unit standard deviation before training. The box constrain</w:t>
      </w:r>
      <m:oMath>
        <m:r>
          <w:rPr>
            <w:rFonts w:ascii="Cambria Math" w:hAnsi="Cambria Math"/>
          </w:rPr>
          <m:t xml:space="preserve"> C</m:t>
        </m:r>
      </m:oMath>
      <w:r w:rsidRPr="00286FF8">
        <w:rPr>
          <w:rFonts w:eastAsiaTheme="minorEastAsia"/>
        </w:rPr>
        <w:t xml:space="preserve"> and the kernel parameter</w:t>
      </w:r>
      <m:oMath>
        <m:r>
          <w:rPr>
            <w:rFonts w:ascii="Cambria Math" w:eastAsiaTheme="minorEastAsia" w:hAnsi="Cambria Math"/>
          </w:rPr>
          <m:t xml:space="preserve"> σ</m:t>
        </m:r>
      </m:oMath>
      <w:r w:rsidRPr="00286FF8">
        <w:rPr>
          <w:rFonts w:eastAsiaTheme="minorEastAsia"/>
        </w:rPr>
        <w:t xml:space="preserve">, which is the scaling factor of the radial basis function kernel </w:t>
      </w:r>
      <w:r w:rsidR="000852E0" w:rsidRPr="00286FF8">
        <w:rPr>
          <w:rFonts w:eastAsiaTheme="minorEastAsia"/>
        </w:rPr>
        <w:t>are</w:t>
      </w:r>
      <w:r w:rsidRPr="00286FF8">
        <w:rPr>
          <w:rFonts w:eastAsiaTheme="minorEastAsia"/>
        </w:rPr>
        <w:t xml:space="preserve"> determined by the grid search method specified in chapter </w:t>
      </w:r>
      <w:r w:rsidRPr="00286FF8">
        <w:rPr>
          <w:rFonts w:eastAsiaTheme="minorEastAsia"/>
        </w:rPr>
        <w:fldChar w:fldCharType="begin"/>
      </w:r>
      <w:r w:rsidRPr="00286FF8">
        <w:rPr>
          <w:rFonts w:eastAsiaTheme="minorEastAsia"/>
        </w:rPr>
        <w:instrText xml:space="preserve"> REF _Ref410643605 \r \h </w:instrText>
      </w:r>
      <w:r w:rsidRPr="00286FF8">
        <w:rPr>
          <w:rFonts w:eastAsiaTheme="minorEastAsia"/>
        </w:rPr>
      </w:r>
      <w:r w:rsidRPr="00286FF8">
        <w:rPr>
          <w:rFonts w:eastAsiaTheme="minorEastAsia"/>
        </w:rPr>
        <w:fldChar w:fldCharType="separate"/>
      </w:r>
      <w:r w:rsidR="00344F4E" w:rsidRPr="00286FF8">
        <w:rPr>
          <w:rFonts w:eastAsiaTheme="minorEastAsia"/>
        </w:rPr>
        <w:t>2.3.2</w:t>
      </w:r>
      <w:r w:rsidRPr="00286FF8">
        <w:rPr>
          <w:rFonts w:eastAsiaTheme="minorEastAsia"/>
        </w:rPr>
        <w:fldChar w:fldCharType="end"/>
      </w:r>
      <w:r w:rsidRPr="00CF4F06">
        <w:rPr>
          <w:rFonts w:eastAsiaTheme="minorEastAsia"/>
        </w:rPr>
        <w:t>. The RBF</w:t>
      </w:r>
      <w:r w:rsidRPr="00CF4F06">
        <w:rPr>
          <w:rFonts w:eastAsiaTheme="minorEastAsia"/>
        </w:rPr>
        <w:fldChar w:fldCharType="begin"/>
      </w:r>
      <w:r w:rsidRPr="00CF4F06">
        <w:instrText xml:space="preserve"> XE "</w:instrText>
      </w:r>
      <w:r w:rsidRPr="00286FF8">
        <w:instrText xml:space="preserve">RBF:Radial basis function" </w:instrText>
      </w:r>
      <w:r w:rsidRPr="00CF4F06">
        <w:rPr>
          <w:rFonts w:eastAsiaTheme="minorEastAsia"/>
        </w:rPr>
        <w:fldChar w:fldCharType="end"/>
      </w:r>
      <w:r w:rsidRPr="00CF4F06">
        <w:rPr>
          <w:rFonts w:eastAsiaTheme="minorEastAsia"/>
        </w:rPr>
        <w:t xml:space="preserve"> kernel function is used to</w:t>
      </w:r>
      <w:r w:rsidRPr="00286FF8">
        <w:rPr>
          <w:rFonts w:eastAsiaTheme="minorEastAsia"/>
        </w:rPr>
        <w:t xml:space="preserve"> map the data into kernel space.</w:t>
      </w:r>
    </w:p>
    <w:p w14:paraId="22376FBB" w14:textId="77777777" w:rsidR="009D3F36" w:rsidRPr="00286FF8" w:rsidRDefault="009D3F36" w:rsidP="00735ED3">
      <w:pPr>
        <w:pStyle w:val="berschrift2"/>
        <w:numPr>
          <w:ilvl w:val="1"/>
          <w:numId w:val="1"/>
        </w:numPr>
      </w:pPr>
      <w:bookmarkStart w:id="1106" w:name="_Toc415436325"/>
      <w:r w:rsidRPr="00286FF8">
        <w:t>Data fusion model</w:t>
      </w:r>
      <w:bookmarkEnd w:id="1105"/>
      <w:bookmarkEnd w:id="1106"/>
    </w:p>
    <w:p w14:paraId="43C625BC" w14:textId="77777777" w:rsidR="00692C3E" w:rsidRPr="00286FF8" w:rsidRDefault="00810470" w:rsidP="00692C3E">
      <w:r w:rsidRPr="00286FF8">
        <w:t xml:space="preserve">The data fusion model for electronic </w:t>
      </w:r>
      <w:r w:rsidR="003F3503" w:rsidRPr="00286FF8">
        <w:rPr>
          <w:rFonts w:eastAsiaTheme="minorEastAsia"/>
        </w:rPr>
        <w:t xml:space="preserve">component </w:t>
      </w:r>
      <w:r w:rsidRPr="00286FF8">
        <w:t>recognition is based on the following abstraction levels:</w:t>
      </w:r>
    </w:p>
    <w:p w14:paraId="23A27E1B" w14:textId="77777777" w:rsidR="009B1191" w:rsidRPr="00286FF8" w:rsidRDefault="000832EB" w:rsidP="009B1191">
      <w:pPr>
        <w:pStyle w:val="Listenabsatz"/>
        <w:numPr>
          <w:ilvl w:val="0"/>
          <w:numId w:val="3"/>
        </w:numPr>
      </w:pPr>
      <w:r w:rsidRPr="00286FF8">
        <w:t>Feature-</w:t>
      </w:r>
      <w:r w:rsidR="009B1191" w:rsidRPr="00286FF8">
        <w:t>level fusion – selects the most important features from the extracted features out of the feature domains</w:t>
      </w:r>
    </w:p>
    <w:p w14:paraId="2BCC9F5C" w14:textId="77777777" w:rsidR="00810470" w:rsidRPr="00286FF8" w:rsidRDefault="000832EB" w:rsidP="00810470">
      <w:pPr>
        <w:pStyle w:val="Listenabsatz"/>
        <w:numPr>
          <w:ilvl w:val="0"/>
          <w:numId w:val="3"/>
        </w:numPr>
      </w:pPr>
      <w:r w:rsidRPr="00286FF8">
        <w:t>Classifier-</w:t>
      </w:r>
      <w:r w:rsidR="00810470" w:rsidRPr="00286FF8">
        <w:t xml:space="preserve">level fusion – fuses the outputs of the four classifiers </w:t>
      </w:r>
      <w:r w:rsidR="009B1191" w:rsidRPr="00286FF8">
        <w:t>out of</w:t>
      </w:r>
      <w:r w:rsidR="00810470" w:rsidRPr="00286FF8">
        <w:t xml:space="preserve"> the four feature domains and the </w:t>
      </w:r>
      <w:r w:rsidR="000852E0" w:rsidRPr="00286FF8">
        <w:t xml:space="preserve">output of the </w:t>
      </w:r>
      <w:r w:rsidR="00810470" w:rsidRPr="00286FF8">
        <w:t xml:space="preserve">classifier </w:t>
      </w:r>
      <w:r w:rsidR="009C4996" w:rsidRPr="00286FF8">
        <w:t>of</w:t>
      </w:r>
      <w:r w:rsidR="00810470" w:rsidRPr="00286FF8">
        <w:t xml:space="preserve"> the most important features from all feature domains </w:t>
      </w:r>
    </w:p>
    <w:p w14:paraId="640A662F" w14:textId="77777777" w:rsidR="00810470" w:rsidRPr="00286FF8" w:rsidRDefault="000832EB" w:rsidP="00810470">
      <w:pPr>
        <w:pStyle w:val="Listenabsatz"/>
        <w:numPr>
          <w:ilvl w:val="0"/>
          <w:numId w:val="3"/>
        </w:numPr>
      </w:pPr>
      <w:r w:rsidRPr="00286FF8">
        <w:t>Decision-</w:t>
      </w:r>
      <w:r w:rsidR="00810470" w:rsidRPr="00286FF8">
        <w:t>level fusion – decides to which component class in the recognition database the component belongs. I</w:t>
      </w:r>
      <w:r w:rsidR="009C4996" w:rsidRPr="00286FF8">
        <w:t>f</w:t>
      </w:r>
      <w:r w:rsidR="00810470" w:rsidRPr="00286FF8">
        <w:t xml:space="preserve"> th</w:t>
      </w:r>
      <w:r w:rsidR="009B1191" w:rsidRPr="00286FF8">
        <w:t xml:space="preserve">e component does not belong to </w:t>
      </w:r>
      <w:r w:rsidR="00810470" w:rsidRPr="00286FF8">
        <w:t>one of the classes it is classified a</w:t>
      </w:r>
      <w:r w:rsidR="009B1191" w:rsidRPr="00286FF8">
        <w:t>s</w:t>
      </w:r>
      <w:r w:rsidR="00810470" w:rsidRPr="00286FF8">
        <w:t xml:space="preserve"> unknown component </w:t>
      </w:r>
    </w:p>
    <w:p w14:paraId="7DFF0A23" w14:textId="77777777" w:rsidR="009D3F36" w:rsidRPr="00286FF8" w:rsidRDefault="000832EB" w:rsidP="009D3F36">
      <w:r w:rsidRPr="00286FF8">
        <w:lastRenderedPageBreak/>
        <w:t>The fusion-</w:t>
      </w:r>
      <w:r w:rsidR="00CC0453" w:rsidRPr="00286FF8">
        <w:t xml:space="preserve">levels are specified in the following chapters. The data fusion model is shown in </w:t>
      </w:r>
      <w:r w:rsidR="00CC0453" w:rsidRPr="00286FF8">
        <w:fldChar w:fldCharType="begin"/>
      </w:r>
      <w:r w:rsidR="00CC0453" w:rsidRPr="00286FF8">
        <w:instrText xml:space="preserve"> REF _Ref409106901 \h </w:instrText>
      </w:r>
      <w:r w:rsidR="00CC0453" w:rsidRPr="00286FF8">
        <w:fldChar w:fldCharType="separate"/>
      </w:r>
      <w:r w:rsidR="00344F4E" w:rsidRPr="00286FF8">
        <w:t xml:space="preserve">Figure </w:t>
      </w:r>
      <w:r w:rsidR="00344F4E" w:rsidRPr="00286FF8">
        <w:rPr>
          <w:noProof/>
        </w:rPr>
        <w:t>42</w:t>
      </w:r>
      <w:r w:rsidR="00CC0453" w:rsidRPr="00286FF8">
        <w:fldChar w:fldCharType="end"/>
      </w:r>
      <w:r w:rsidR="00CC0453" w:rsidRPr="00CF4F06">
        <w:t>.</w:t>
      </w:r>
    </w:p>
    <w:p w14:paraId="3C34E497" w14:textId="77777777" w:rsidR="009D3F36" w:rsidRPr="00CF4F06" w:rsidRDefault="009D3F36" w:rsidP="009D3F36">
      <w:pPr>
        <w:keepNext/>
        <w:jc w:val="center"/>
      </w:pPr>
      <w:r w:rsidRPr="00286FF8">
        <w:rPr>
          <w:noProof/>
          <w:lang w:val="de-DE" w:eastAsia="de-DE"/>
        </w:rPr>
        <w:drawing>
          <wp:inline distT="0" distB="0" distL="0" distR="0" wp14:anchorId="75A4FD45" wp14:editId="559542D1">
            <wp:extent cx="6903302" cy="3187340"/>
            <wp:effectExtent l="0" t="889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rot="16200000">
                      <a:off x="0" y="0"/>
                      <a:ext cx="6911623" cy="3191182"/>
                    </a:xfrm>
                    <a:prstGeom prst="rect">
                      <a:avLst/>
                    </a:prstGeom>
                    <a:noFill/>
                    <a:ln>
                      <a:noFill/>
                    </a:ln>
                  </pic:spPr>
                </pic:pic>
              </a:graphicData>
            </a:graphic>
          </wp:inline>
        </w:drawing>
      </w:r>
    </w:p>
    <w:p w14:paraId="543242B4" w14:textId="77777777" w:rsidR="009D3F36" w:rsidRPr="00286FF8" w:rsidRDefault="009D3F36" w:rsidP="009D3F36">
      <w:pPr>
        <w:pStyle w:val="Beschriftung"/>
        <w:jc w:val="center"/>
      </w:pPr>
      <w:bookmarkStart w:id="1107" w:name="_Ref409106901"/>
      <w:bookmarkStart w:id="1108" w:name="_Toc415436422"/>
      <w:r w:rsidRPr="00286FF8">
        <w:t xml:space="preserve">Figure </w:t>
      </w:r>
      <w:fldSimple w:instr=" SEQ Figure \* ARABIC ">
        <w:r w:rsidR="00344F4E" w:rsidRPr="00286FF8">
          <w:rPr>
            <w:noProof/>
          </w:rPr>
          <w:t>42</w:t>
        </w:r>
      </w:fldSimple>
      <w:bookmarkEnd w:id="1107"/>
      <w:r w:rsidRPr="00286FF8">
        <w:t>: Data fusion model</w:t>
      </w:r>
      <w:bookmarkEnd w:id="1108"/>
    </w:p>
    <w:p w14:paraId="2735E908" w14:textId="77777777" w:rsidR="009D3F36" w:rsidRPr="00286FF8" w:rsidRDefault="000832EB" w:rsidP="00735ED3">
      <w:pPr>
        <w:pStyle w:val="berschrift3"/>
        <w:numPr>
          <w:ilvl w:val="2"/>
          <w:numId w:val="1"/>
        </w:numPr>
      </w:pPr>
      <w:bookmarkStart w:id="1109" w:name="_Toc415436326"/>
      <w:r w:rsidRPr="00286FF8">
        <w:lastRenderedPageBreak/>
        <w:t>Feature-</w:t>
      </w:r>
      <w:r w:rsidR="009D3F36" w:rsidRPr="00286FF8">
        <w:t>level fusion</w:t>
      </w:r>
      <w:bookmarkEnd w:id="1109"/>
    </w:p>
    <w:p w14:paraId="5A399220" w14:textId="77777777" w:rsidR="009B1191" w:rsidRPr="00CF4F06" w:rsidRDefault="009B1191" w:rsidP="009B1191">
      <w:r w:rsidRPr="00286FF8">
        <w:t>The inputs to the feature selection process are the extracted features from the feature extraction process. The features are extracted from four different ranges of properties based on FFT</w:t>
      </w:r>
      <w:r w:rsidRPr="00CF4F06">
        <w:fldChar w:fldCharType="begin"/>
      </w:r>
      <w:r w:rsidRPr="00CF4F06">
        <w:instrText xml:space="preserve"> XE "</w:instrText>
      </w:r>
      <w:r w:rsidRPr="00286FF8">
        <w:instrText xml:space="preserve">FFT:Fast fourier transform" </w:instrText>
      </w:r>
      <w:r w:rsidRPr="00CF4F06">
        <w:fldChar w:fldCharType="end"/>
      </w:r>
      <w:r w:rsidRPr="00CF4F06">
        <w:t xml:space="preserve"> features, color based features, segment based features and the PCA</w:t>
      </w:r>
      <w:r w:rsidRPr="00CF4F06">
        <w:fldChar w:fldCharType="begin"/>
      </w:r>
      <w:r w:rsidRPr="00CF4F06">
        <w:instrText xml:space="preserve"> XE "</w:instrText>
      </w:r>
      <w:r w:rsidRPr="00286FF8">
        <w:instrText xml:space="preserve">PCA:Principal component analysis" </w:instrText>
      </w:r>
      <w:r w:rsidRPr="00CF4F06">
        <w:fldChar w:fldCharType="end"/>
      </w:r>
      <w:r w:rsidRPr="00CF4F06">
        <w:t xml:space="preserve"> reconstruction error based feature. </w:t>
      </w:r>
    </w:p>
    <w:p w14:paraId="6DA7B4A2" w14:textId="77777777" w:rsidR="009B1191" w:rsidRPr="00286FF8" w:rsidRDefault="000832EB" w:rsidP="009B1191">
      <w:r w:rsidRPr="00286FF8">
        <w:t>The feature-</w:t>
      </w:r>
      <w:r w:rsidR="009B1191" w:rsidRPr="00286FF8">
        <w:t xml:space="preserve">level fusion is based on the feature selection approach </w:t>
      </w:r>
      <w:r w:rsidR="002B10FD" w:rsidRPr="00286FF8">
        <w:t>in which</w:t>
      </w:r>
      <w:r w:rsidR="009B1191" w:rsidRPr="00286FF8">
        <w:t xml:space="preserve"> the most important features of the feature selection algorithms are used as input features to a classifier in the classifier fusion step. This approach is based on the idea that a combination of features from different feature ranges can improve the estimation accuracy of a classifier. </w:t>
      </w:r>
    </w:p>
    <w:p w14:paraId="55C990FA" w14:textId="77777777" w:rsidR="009B1191" w:rsidRPr="00CF4F06" w:rsidRDefault="009B1191" w:rsidP="009B1191">
      <w:r w:rsidRPr="00286FF8">
        <w:t xml:space="preserve">The feature selection of the most important features from every feature range is based on the fisher score and random forest feature selection algorithm specified in chapter </w:t>
      </w:r>
      <w:r w:rsidRPr="00286FF8">
        <w:fldChar w:fldCharType="begin"/>
      </w:r>
      <w:r w:rsidRPr="00286FF8">
        <w:instrText xml:space="preserve"> REF _Ref409106168 \r \h </w:instrText>
      </w:r>
      <w:r w:rsidRPr="00286FF8">
        <w:fldChar w:fldCharType="separate"/>
      </w:r>
      <w:r w:rsidR="00344F4E" w:rsidRPr="00286FF8">
        <w:t>3.4</w:t>
      </w:r>
      <w:r w:rsidRPr="00286FF8">
        <w:fldChar w:fldCharType="end"/>
      </w:r>
      <w:r w:rsidRPr="00CF4F06">
        <w:t xml:space="preserve">. The most important features from all four features ranges are merged together and a random forest feature selection is applied to obtain the most important features. </w:t>
      </w:r>
    </w:p>
    <w:p w14:paraId="30CBB6D7" w14:textId="77777777" w:rsidR="009B1191" w:rsidRPr="00286FF8" w:rsidRDefault="009B1191" w:rsidP="009B1191">
      <w:r w:rsidRPr="00286FF8">
        <w:t xml:space="preserve">One of the main difficulties in merging features from different feature ranges is the problem of missing values. </w:t>
      </w:r>
      <w:r w:rsidR="000852E0" w:rsidRPr="00286FF8">
        <w:t>A subset of the samples is used to generate a priori knowledge for the feature extraction process hence the features based on the PCA</w:t>
      </w:r>
      <w:r w:rsidR="000852E0" w:rsidRPr="00CF4F06">
        <w:fldChar w:fldCharType="begin"/>
      </w:r>
      <w:r w:rsidR="000852E0" w:rsidRPr="00CF4F06">
        <w:instrText xml:space="preserve"> XE "</w:instrText>
      </w:r>
      <w:r w:rsidR="000852E0" w:rsidRPr="00286FF8">
        <w:instrText xml:space="preserve">PCA:Principal component analysis" </w:instrText>
      </w:r>
      <w:r w:rsidR="000852E0" w:rsidRPr="00CF4F06">
        <w:fldChar w:fldCharType="end"/>
      </w:r>
      <w:r w:rsidR="000852E0" w:rsidRPr="00CF4F06">
        <w:t xml:space="preserve"> reconstruction error and the segmentat</w:t>
      </w:r>
      <w:r w:rsidR="000852E0" w:rsidRPr="00286FF8">
        <w:t>ion based features contain missing values.</w:t>
      </w:r>
      <w:ins w:id="1110" w:author="Chancerel, Perrine" w:date="2015-04-01T12:11:00Z">
        <w:r w:rsidR="00286FF8">
          <w:t xml:space="preserve"> </w:t>
        </w:r>
      </w:ins>
      <w:r w:rsidRPr="00286FF8">
        <w:t xml:space="preserve">The a priori knowledge generation is specified in chapter </w:t>
      </w:r>
      <w:r w:rsidRPr="00286FF8">
        <w:fldChar w:fldCharType="begin"/>
      </w:r>
      <w:r w:rsidRPr="00286FF8">
        <w:instrText xml:space="preserve"> REF _Ref409108977 \r \h </w:instrText>
      </w:r>
      <w:r w:rsidRPr="00286FF8">
        <w:fldChar w:fldCharType="separate"/>
      </w:r>
      <w:r w:rsidR="00344F4E" w:rsidRPr="00286FF8">
        <w:t>3.3.1</w:t>
      </w:r>
      <w:r w:rsidRPr="00286FF8">
        <w:fldChar w:fldCharType="end"/>
      </w:r>
      <w:r w:rsidRPr="00CF4F06">
        <w:t>. The missing value of a sample from a variable</w:t>
      </w:r>
      <m:oMath>
        <m:r>
          <w:rPr>
            <w:rFonts w:ascii="Cambria Math" w:hAnsi="Cambria Math"/>
          </w:rPr>
          <m:t xml:space="preserve"> m</m:t>
        </m:r>
      </m:oMath>
      <w:r w:rsidRPr="00286FF8">
        <w:rPr>
          <w:rFonts w:eastAsiaTheme="minorEastAsia"/>
        </w:rPr>
        <w:t xml:space="preserve"> </w:t>
      </w:r>
      <w:r w:rsidRPr="00286FF8">
        <w:t>is replaced by the median over all samples from the variable</w:t>
      </w:r>
      <m:oMath>
        <m:r>
          <w:rPr>
            <w:rFonts w:ascii="Cambria Math" w:hAnsi="Cambria Math"/>
          </w:rPr>
          <m:t xml:space="preserve"> m</m:t>
        </m:r>
      </m:oMath>
      <w:r w:rsidRPr="00286FF8">
        <w:t xml:space="preserve">. The replacement values are called fills </w:t>
      </w:r>
      <w:sdt>
        <w:sdtPr>
          <w:id w:val="-209106771"/>
          <w:citation/>
        </w:sdtPr>
        <w:sdtContent>
          <w:r w:rsidRPr="00286FF8">
            <w:fldChar w:fldCharType="begin"/>
          </w:r>
          <w:r w:rsidRPr="00286FF8">
            <w:instrText xml:space="preserve"> CITATION statberkeleyRandomForests \l 1033 </w:instrText>
          </w:r>
          <w:r w:rsidRPr="00286FF8">
            <w:fldChar w:fldCharType="separate"/>
          </w:r>
          <w:r w:rsidR="00344F4E" w:rsidRPr="00286FF8">
            <w:rPr>
              <w:noProof/>
            </w:rPr>
            <w:t>(Breiman, 2014)</w:t>
          </w:r>
          <w:r w:rsidRPr="00286FF8">
            <w:fldChar w:fldCharType="end"/>
          </w:r>
        </w:sdtContent>
      </w:sdt>
      <w:r w:rsidRPr="00CF4F06">
        <w:t>. All missing values were used for training the classifier, such that the test data</w:t>
      </w:r>
      <w:r w:rsidRPr="00286FF8">
        <w:t xml:space="preserve"> do</w:t>
      </w:r>
      <w:r w:rsidR="007D3340" w:rsidRPr="00286FF8">
        <w:t>es not contain replaced values.</w:t>
      </w:r>
    </w:p>
    <w:p w14:paraId="12321ECA" w14:textId="77777777" w:rsidR="009B1191" w:rsidRPr="00CF4F06" w:rsidRDefault="009B1191" w:rsidP="009B1191">
      <w:r w:rsidRPr="00286FF8">
        <w:t xml:space="preserve">After replacing missing values, the features subjected to a random forest importance score greater than an importance score threshold of 0.02 are selected. The process is shown in the data fusion process chain in </w:t>
      </w:r>
      <w:r w:rsidRPr="00286FF8">
        <w:fldChar w:fldCharType="begin"/>
      </w:r>
      <w:r w:rsidRPr="00286FF8">
        <w:instrText xml:space="preserve"> REF _Ref409106901 \h </w:instrText>
      </w:r>
      <w:r w:rsidRPr="00286FF8">
        <w:fldChar w:fldCharType="separate"/>
      </w:r>
      <w:r w:rsidR="00344F4E" w:rsidRPr="00286FF8">
        <w:t xml:space="preserve">Figure </w:t>
      </w:r>
      <w:r w:rsidR="00344F4E" w:rsidRPr="00286FF8">
        <w:rPr>
          <w:noProof/>
        </w:rPr>
        <w:t>42</w:t>
      </w:r>
      <w:r w:rsidRPr="00286FF8">
        <w:fldChar w:fldCharType="end"/>
      </w:r>
      <w:r w:rsidRPr="00CF4F06">
        <w:t xml:space="preserve">. </w:t>
      </w:r>
    </w:p>
    <w:p w14:paraId="27D3E634" w14:textId="77777777" w:rsidR="009D3F36" w:rsidRPr="00286FF8" w:rsidRDefault="000832EB" w:rsidP="00735ED3">
      <w:pPr>
        <w:pStyle w:val="berschrift3"/>
        <w:numPr>
          <w:ilvl w:val="2"/>
          <w:numId w:val="1"/>
        </w:numPr>
      </w:pPr>
      <w:bookmarkStart w:id="1111" w:name="_Toc415436327"/>
      <w:r w:rsidRPr="00286FF8">
        <w:t>Classifier-</w:t>
      </w:r>
      <w:r w:rsidR="009D3F36" w:rsidRPr="00286FF8">
        <w:t>level fusion</w:t>
      </w:r>
      <w:bookmarkEnd w:id="1111"/>
    </w:p>
    <w:p w14:paraId="073322EC" w14:textId="77777777" w:rsidR="002D3642" w:rsidRPr="00286FF8" w:rsidRDefault="002D3642" w:rsidP="002D3642">
      <w:r w:rsidRPr="00286FF8">
        <w:t xml:space="preserve">The data fusion </w:t>
      </w:r>
      <w:r w:rsidR="000832EB" w:rsidRPr="00286FF8">
        <w:t>on classifier-level (classifier-</w:t>
      </w:r>
      <w:r w:rsidRPr="00286FF8">
        <w:t xml:space="preserve">level fusion) is performed to make the recognition rate more robust against the difficulties that each individual classifier may have. Combining </w:t>
      </w:r>
      <w:r w:rsidRPr="00286FF8">
        <w:lastRenderedPageBreak/>
        <w:t xml:space="preserve">classifiers is one of the most widely explored methods in pattern recognition and it has been shown that these techniques can reduce error rate in classification tasks </w:t>
      </w:r>
      <w:sdt>
        <w:sdtPr>
          <w:id w:val="-1349554969"/>
          <w:citation/>
        </w:sdtPr>
        <w:sdtContent>
          <w:r w:rsidRPr="00286FF8">
            <w:fldChar w:fldCharType="begin"/>
          </w:r>
          <w:r w:rsidRPr="00286FF8">
            <w:instrText xml:space="preserve">CITATION Morenoseco \l 1033 </w:instrText>
          </w:r>
          <w:r w:rsidRPr="00286FF8">
            <w:fldChar w:fldCharType="separate"/>
          </w:r>
          <w:r w:rsidR="00344F4E" w:rsidRPr="00286FF8">
            <w:rPr>
              <w:noProof/>
            </w:rPr>
            <w:t>(Moreno-seco, 2014)</w:t>
          </w:r>
          <w:r w:rsidRPr="00286FF8">
            <w:fldChar w:fldCharType="end"/>
          </w:r>
        </w:sdtContent>
      </w:sdt>
      <w:r w:rsidRPr="00CF4F06">
        <w:t>. In this approach, each classifier is respon</w:t>
      </w:r>
      <w:r w:rsidRPr="00286FF8">
        <w:t>sible for a specific feature subset. The first classifier rates the sample data based on the most important FFT</w:t>
      </w:r>
      <w:r w:rsidRPr="00CF4F06">
        <w:fldChar w:fldCharType="begin"/>
      </w:r>
      <w:r w:rsidRPr="00CF4F06">
        <w:instrText xml:space="preserve"> XE "</w:instrText>
      </w:r>
      <w:r w:rsidRPr="00286FF8">
        <w:instrText xml:space="preserve">FFT:Fast fourier transform" </w:instrText>
      </w:r>
      <w:r w:rsidRPr="00CF4F06">
        <w:fldChar w:fldCharType="end"/>
      </w:r>
      <w:r w:rsidRPr="00CF4F06">
        <w:t>-features, the second on the most important color features, the third on the most important segment features a</w:t>
      </w:r>
      <w:r w:rsidRPr="00286FF8">
        <w:t>nd the fourth on the most important PCA</w:t>
      </w:r>
      <w:r w:rsidRPr="00CF4F06">
        <w:fldChar w:fldCharType="begin"/>
      </w:r>
      <w:r w:rsidRPr="00CF4F06">
        <w:instrText xml:space="preserve"> XE "</w:instrText>
      </w:r>
      <w:r w:rsidRPr="00286FF8">
        <w:instrText xml:space="preserve">PCA:Principal component analysis" </w:instrText>
      </w:r>
      <w:r w:rsidRPr="00CF4F06">
        <w:fldChar w:fldCharType="end"/>
      </w:r>
      <w:r w:rsidRPr="00CF4F06">
        <w:t xml:space="preserve"> features. The fifth classifier rates the sample data based on the most important features which are selected from the most important features of all feature extraction algorit</w:t>
      </w:r>
      <w:r w:rsidRPr="00286FF8">
        <w:t xml:space="preserve">hms. The largest </w:t>
      </w:r>
      <w:r w:rsidR="007D3340" w:rsidRPr="00286FF8">
        <w:t>groups of classifier fusion methods operate</w:t>
      </w:r>
      <w:r w:rsidRPr="00286FF8">
        <w:t xml:space="preserve"> on classifiers producing so-called soft outputs. The outputs are real values in range [0, 1] </w:t>
      </w:r>
      <w:sdt>
        <w:sdtPr>
          <w:id w:val="-631941728"/>
          <w:citation/>
        </w:sdtPr>
        <w:sdtContent>
          <w:r w:rsidRPr="00286FF8">
            <w:fldChar w:fldCharType="begin"/>
          </w:r>
          <w:r w:rsidRPr="00286FF8">
            <w:instrText xml:space="preserve"> CITATION Ruta2000 \l 1033 </w:instrText>
          </w:r>
          <w:r w:rsidRPr="00286FF8">
            <w:fldChar w:fldCharType="separate"/>
          </w:r>
          <w:r w:rsidR="00344F4E" w:rsidRPr="00286FF8">
            <w:rPr>
              <w:noProof/>
            </w:rPr>
            <w:t>(Ruta, et al., 2000)</w:t>
          </w:r>
          <w:r w:rsidRPr="00286FF8">
            <w:fldChar w:fldCharType="end"/>
          </w:r>
        </w:sdtContent>
      </w:sdt>
      <w:r w:rsidRPr="00CF4F06">
        <w:t>. The random forest classifier outputs</w:t>
      </w:r>
      <w:r w:rsidR="007D3340" w:rsidRPr="00286FF8">
        <w:t xml:space="preserve"> are</w:t>
      </w:r>
      <w:r w:rsidRPr="00286FF8">
        <w:t xml:space="preserve"> the number of votes </w:t>
      </w:r>
      <w:r w:rsidR="007D3340" w:rsidRPr="00286FF8">
        <w:t>for a class, which are normalized by</w:t>
      </w:r>
      <w:r w:rsidRPr="00286FF8">
        <w:t xml:space="preserve"> the number of trees </w:t>
      </w:r>
      <w:r w:rsidR="007D3340" w:rsidRPr="00286FF8">
        <w:t xml:space="preserve">to </w:t>
      </w:r>
      <w:r w:rsidRPr="00286FF8">
        <w:t xml:space="preserve">get a soft output. </w:t>
      </w:r>
    </w:p>
    <w:p w14:paraId="4FCF7CE4" w14:textId="77777777" w:rsidR="009D3F36" w:rsidRPr="00286FF8" w:rsidRDefault="002D3642" w:rsidP="009D3F36">
      <w:r w:rsidRPr="00286FF8">
        <w:t xml:space="preserve">In this approach the simple weighted vote scheme (SWV) is used to combine the five classifiers </w:t>
      </w:r>
      <w:sdt>
        <w:sdtPr>
          <w:id w:val="-2097094176"/>
          <w:citation/>
        </w:sdtPr>
        <w:sdtContent>
          <w:r w:rsidRPr="00286FF8">
            <w:fldChar w:fldCharType="begin"/>
          </w:r>
          <w:r w:rsidRPr="00286FF8">
            <w:instrText xml:space="preserve">CITATION Morenoseco \l 1033 </w:instrText>
          </w:r>
          <w:r w:rsidRPr="00286FF8">
            <w:fldChar w:fldCharType="separate"/>
          </w:r>
          <w:r w:rsidR="00344F4E" w:rsidRPr="00286FF8">
            <w:rPr>
              <w:noProof/>
            </w:rPr>
            <w:t>(Moreno-seco, 2014)</w:t>
          </w:r>
          <w:r w:rsidRPr="00286FF8">
            <w:fldChar w:fldCharType="end"/>
          </w:r>
        </w:sdtContent>
      </w:sdt>
      <w:r w:rsidRPr="00CF4F06">
        <w:t>. The soft outpu</w:t>
      </w:r>
      <w:r w:rsidRPr="00286FF8">
        <w:t xml:space="preserve">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CF4F06">
        <w:rPr>
          <w:rFonts w:eastAsiaTheme="minorEastAsia"/>
        </w:rPr>
        <w:t xml:space="preserve"> that represents the probability of a sample belonging to class</w:t>
      </w:r>
      <m:oMath>
        <m:r>
          <w:rPr>
            <w:rFonts w:ascii="Cambria Math" w:eastAsiaTheme="minorEastAsia" w:hAnsi="Cambria Math"/>
          </w:rPr>
          <m:t xml:space="preserve"> i</m:t>
        </m:r>
      </m:oMath>
      <w:r w:rsidRPr="00286F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m:t>
            </m:r>
          </m:sub>
        </m:sSub>
      </m:oMath>
      <w:r w:rsidRPr="00CF4F06">
        <w:rPr>
          <w:rFonts w:eastAsiaTheme="minorEastAsia"/>
        </w:rPr>
        <w:t xml:space="preserve">  </w:t>
      </w:r>
      <w:proofErr w:type="gramStart"/>
      <w:r w:rsidRPr="00CF4F06">
        <w:rPr>
          <w:rFonts w:eastAsiaTheme="minorEastAsia"/>
        </w:rPr>
        <w:t>represents</w:t>
      </w:r>
      <w:proofErr w:type="gramEnd"/>
      <w:r w:rsidRPr="00CF4F06">
        <w:rPr>
          <w:rFonts w:eastAsiaTheme="minorEastAsia"/>
        </w:rPr>
        <w:t xml:space="preserve"> the score of classifier </w:t>
      </w:r>
      <m:oMath>
        <m:r>
          <w:rPr>
            <w:rFonts w:ascii="Cambria Math" w:eastAsiaTheme="minorEastAsia" w:hAnsi="Cambria Math"/>
          </w:rPr>
          <m:t>k</m:t>
        </m:r>
      </m:oMath>
      <w:r w:rsidRPr="00286FF8">
        <w:rPr>
          <w:rFonts w:eastAsiaTheme="minorEastAsia"/>
        </w:rPr>
        <w:t xml:space="preserve"> to the </w:t>
      </w:r>
      <w:r w:rsidR="007D3340" w:rsidRPr="00286FF8">
        <w:rPr>
          <w:rFonts w:eastAsiaTheme="minorEastAsia"/>
        </w:rPr>
        <w:t>class</w:t>
      </w:r>
      <w:r w:rsidRPr="00286FF8">
        <w:rPr>
          <w:rFonts w:eastAsiaTheme="minorEastAsia"/>
        </w:rPr>
        <w:t xml:space="preserve"> </w:t>
      </w:r>
      <m:oMath>
        <m:r>
          <w:rPr>
            <w:rFonts w:ascii="Cambria Math" w:eastAsiaTheme="minorEastAsia" w:hAnsi="Cambria Math"/>
          </w:rPr>
          <m:t>i</m:t>
        </m:r>
      </m:oMath>
      <w:r w:rsidRPr="00286F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i,k,test</m:t>
            </m:r>
          </m:sub>
        </m:sSub>
      </m:oMath>
      <w:r w:rsidRPr="00CF4F06">
        <w:rPr>
          <w:rFonts w:eastAsiaTheme="minorEastAsia"/>
        </w:rPr>
        <w:t xml:space="preserve"> </w:t>
      </w:r>
      <w:proofErr w:type="gramStart"/>
      <w:r w:rsidRPr="00CF4F06">
        <w:rPr>
          <w:rFonts w:eastAsiaTheme="minorEastAsia"/>
        </w:rPr>
        <w:t>represents</w:t>
      </w:r>
      <w:proofErr w:type="gramEnd"/>
      <w:r w:rsidRPr="00CF4F06">
        <w:rPr>
          <w:rFonts w:eastAsiaTheme="minorEastAsia"/>
        </w:rPr>
        <w:t xml:space="preserve"> the score of classifier </w:t>
      </w:r>
      <m:oMath>
        <m:r>
          <w:rPr>
            <w:rFonts w:ascii="Cambria Math" w:eastAsiaTheme="minorEastAsia" w:hAnsi="Cambria Math"/>
          </w:rPr>
          <m:t>k</m:t>
        </m:r>
      </m:oMath>
      <w:r w:rsidRPr="00286FF8">
        <w:rPr>
          <w:rFonts w:eastAsiaTheme="minorEastAsia"/>
        </w:rPr>
        <w:t xml:space="preserve"> to be component </w:t>
      </w:r>
      <m:oMath>
        <m:r>
          <w:rPr>
            <w:rFonts w:ascii="Cambria Math" w:eastAsiaTheme="minorEastAsia" w:hAnsi="Cambria Math"/>
          </w:rPr>
          <m:t>i</m:t>
        </m:r>
      </m:oMath>
      <w:r w:rsidRPr="00286FF8">
        <w:rPr>
          <w:rFonts w:eastAsiaTheme="minorEastAsia"/>
        </w:rPr>
        <w:t xml:space="preserve"> based on the true positive rate of the test set.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286FF8" w14:paraId="305F851F" w14:textId="77777777"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286FF8" w14:paraId="60D87382" w14:textId="77777777" w:rsidTr="00B46E1E">
              <w:tc>
                <w:tcPr>
                  <w:tcW w:w="8086" w:type="dxa"/>
                </w:tcPr>
                <w:p w14:paraId="65F729C4" w14:textId="77777777" w:rsidR="009D3F36" w:rsidRPr="00CF4F06" w:rsidRDefault="00D0670B" w:rsidP="003F4155">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i,k</m:t>
                              </m:r>
                            </m:sub>
                          </m:sSub>
                        </m:e>
                      </m:nary>
                    </m:oMath>
                  </m:oMathPara>
                </w:p>
              </w:tc>
              <w:tc>
                <w:tcPr>
                  <w:tcW w:w="626" w:type="dxa"/>
                </w:tcPr>
                <w:p w14:paraId="560A3678" w14:textId="77777777" w:rsidR="009D3F36" w:rsidRPr="00286FF8" w:rsidRDefault="009D3F36" w:rsidP="00B46E1E">
                  <w:bookmarkStart w:id="1112" w:name="_Ref408260184"/>
                  <w:r w:rsidRPr="00286FF8">
                    <w:t>(</w:t>
                  </w:r>
                  <w:fldSimple w:instr=" SEQ Equation \* ARABIC ">
                    <w:r w:rsidR="00344F4E" w:rsidRPr="00286FF8">
                      <w:rPr>
                        <w:noProof/>
                      </w:rPr>
                      <w:t>60</w:t>
                    </w:r>
                  </w:fldSimple>
                  <w:r w:rsidRPr="00CF4F06">
                    <w:t>)</w:t>
                  </w:r>
                  <w:bookmarkEnd w:id="1112"/>
                </w:p>
              </w:tc>
            </w:tr>
          </w:tbl>
          <w:p w14:paraId="6AD41ADD" w14:textId="77777777" w:rsidR="009D3F36" w:rsidRPr="00286FF8" w:rsidRDefault="009D3F36" w:rsidP="00B46E1E">
            <w:pPr>
              <w:rPr>
                <w:rFonts w:ascii="Calibri" w:eastAsia="Calibri" w:hAnsi="Calibri" w:cs="Times New Roman"/>
              </w:rPr>
            </w:pPr>
          </w:p>
        </w:tc>
        <w:tc>
          <w:tcPr>
            <w:tcW w:w="648" w:type="dxa"/>
          </w:tcPr>
          <w:p w14:paraId="66178BEA" w14:textId="77777777" w:rsidR="009D3F36" w:rsidRPr="00286FF8" w:rsidRDefault="009D3F36" w:rsidP="00B46E1E"/>
        </w:tc>
      </w:tr>
      <w:tr w:rsidR="009D3F36" w:rsidRPr="00286FF8" w14:paraId="5665C69B" w14:textId="77777777"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286FF8" w14:paraId="6D18DEA5" w14:textId="77777777" w:rsidTr="00B46E1E">
              <w:tc>
                <w:tcPr>
                  <w:tcW w:w="8086" w:type="dxa"/>
                </w:tcPr>
                <w:p w14:paraId="5B82CC6E" w14:textId="77777777" w:rsidR="009D3F36" w:rsidRPr="00CF4F06" w:rsidRDefault="00D0670B" w:rsidP="003F415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S</m:t>
                                  </m:r>
                                </m:e>
                                <m:sub>
                                  <m:r>
                                    <w:rPr>
                                      <w:rFonts w:ascii="Cambria Math" w:hAnsi="Cambria Math"/>
                                    </w:rPr>
                                    <m:t>i,j,test</m:t>
                                  </m:r>
                                </m:sub>
                              </m:sSub>
                            </m:e>
                          </m:nary>
                        </m:num>
                        <m:den>
                          <m:sSub>
                            <m:sSubPr>
                              <m:ctrlPr>
                                <w:rPr>
                                  <w:rFonts w:ascii="Cambria Math" w:hAnsi="Cambria Math"/>
                                  <w:i/>
                                </w:rPr>
                              </m:ctrlPr>
                            </m:sSubPr>
                            <m:e>
                              <m:r>
                                <w:rPr>
                                  <w:rFonts w:ascii="Cambria Math" w:hAnsi="Cambria Math"/>
                                </w:rPr>
                                <m:t>S</m:t>
                              </m:r>
                            </m:e>
                            <m:sub>
                              <m:r>
                                <w:rPr>
                                  <w:rFonts w:ascii="Cambria Math" w:hAnsi="Cambria Math"/>
                                </w:rPr>
                                <m:t>i,k,test</m:t>
                              </m:r>
                            </m:sub>
                          </m:sSub>
                        </m:den>
                      </m:f>
                    </m:oMath>
                  </m:oMathPara>
                </w:p>
              </w:tc>
              <w:tc>
                <w:tcPr>
                  <w:tcW w:w="626" w:type="dxa"/>
                </w:tcPr>
                <w:p w14:paraId="43E96D74" w14:textId="77777777" w:rsidR="009D3F36" w:rsidRPr="00286FF8" w:rsidRDefault="009D3F36" w:rsidP="00B46E1E">
                  <w:r w:rsidRPr="00286FF8">
                    <w:t>(</w:t>
                  </w:r>
                  <w:fldSimple w:instr=" SEQ Equation \* ARABIC ">
                    <w:r w:rsidR="00344F4E" w:rsidRPr="00286FF8">
                      <w:rPr>
                        <w:noProof/>
                      </w:rPr>
                      <w:t>61</w:t>
                    </w:r>
                  </w:fldSimple>
                  <w:r w:rsidRPr="00CF4F06">
                    <w:t>)</w:t>
                  </w:r>
                </w:p>
              </w:tc>
            </w:tr>
          </w:tbl>
          <w:p w14:paraId="6E22422B" w14:textId="77777777" w:rsidR="009D3F36" w:rsidRPr="00286FF8" w:rsidRDefault="009D3F36" w:rsidP="00B46E1E">
            <w:pPr>
              <w:rPr>
                <w:rFonts w:ascii="Calibri" w:eastAsia="Calibri" w:hAnsi="Calibri" w:cs="Times New Roman"/>
              </w:rPr>
            </w:pPr>
          </w:p>
        </w:tc>
        <w:tc>
          <w:tcPr>
            <w:tcW w:w="648" w:type="dxa"/>
          </w:tcPr>
          <w:p w14:paraId="335170EB" w14:textId="77777777" w:rsidR="009D3F36" w:rsidRPr="00286FF8" w:rsidRDefault="009D3F36" w:rsidP="00B46E1E"/>
        </w:tc>
      </w:tr>
    </w:tbl>
    <w:p w14:paraId="1980FCFB" w14:textId="77777777" w:rsidR="009D3F36" w:rsidRPr="00286FF8" w:rsidRDefault="009D3F36" w:rsidP="009D3F36"/>
    <w:p w14:paraId="0475E667" w14:textId="77777777" w:rsidR="009D3F36" w:rsidRPr="00286FF8" w:rsidRDefault="000832EB" w:rsidP="00735ED3">
      <w:pPr>
        <w:pStyle w:val="berschrift3"/>
        <w:numPr>
          <w:ilvl w:val="2"/>
          <w:numId w:val="1"/>
        </w:numPr>
      </w:pPr>
      <w:bookmarkStart w:id="1113" w:name="_Toc415436328"/>
      <w:r w:rsidRPr="00286FF8">
        <w:t>Decision-</w:t>
      </w:r>
      <w:r w:rsidR="007E75BA" w:rsidRPr="00286FF8">
        <w:t xml:space="preserve">level fusion with </w:t>
      </w:r>
      <w:proofErr w:type="spellStart"/>
      <w:r w:rsidR="007E75BA" w:rsidRPr="00286FF8">
        <w:t>Dempster</w:t>
      </w:r>
      <w:proofErr w:type="spellEnd"/>
      <w:r w:rsidR="007E75BA" w:rsidRPr="00286FF8">
        <w:t>-Shafer theory</w:t>
      </w:r>
      <w:bookmarkEnd w:id="1113"/>
    </w:p>
    <w:p w14:paraId="3A14C041" w14:textId="77777777" w:rsidR="002D3642" w:rsidRPr="00CF4F06" w:rsidRDefault="002D3642" w:rsidP="002D3642">
      <w:r w:rsidRPr="00286FF8">
        <w:t xml:space="preserve">In this approach, the outputs of the classifier fusion </w:t>
      </w:r>
      <w:r w:rsidR="000832EB" w:rsidRPr="00286FF8">
        <w:t>models at the classifier fusion-</w:t>
      </w:r>
      <w:r w:rsidRPr="00286FF8">
        <w:t xml:space="preserve">level are soft outputs </w:t>
      </w:r>
      <w:r w:rsidR="007D3340" w:rsidRPr="00286FF8">
        <w:t>in range [0</w:t>
      </w:r>
      <w:proofErr w:type="gramStart"/>
      <w:r w:rsidR="007D3340" w:rsidRPr="00286FF8">
        <w:t>,1</w:t>
      </w:r>
      <w:proofErr w:type="gramEnd"/>
      <w:r w:rsidR="007D3340" w:rsidRPr="00286FF8">
        <w:t>]</w:t>
      </w:r>
      <w:r w:rsidRPr="00286FF8">
        <w:t>. For the random forest classifier, the valu</w:t>
      </w:r>
      <w:r w:rsidRPr="00286FF8">
        <w:rPr>
          <w:rFonts w:eastAsiaTheme="minorEastAsia"/>
        </w:rPr>
        <w:t>e</w:t>
      </w:r>
      <m:oMath>
        <m:sSub>
          <m:sSubPr>
            <m:ctrlPr>
              <w:rPr>
                <w:rFonts w:ascii="Cambria Math" w:hAnsi="Cambria Math"/>
                <w:i/>
              </w:rPr>
            </m:ctrlPr>
          </m:sSubPr>
          <m:e>
            <m:r>
              <w:rPr>
                <w:rFonts w:ascii="Cambria Math" w:hAnsi="Cambria Math"/>
              </w:rPr>
              <m:t xml:space="preserve">  S</m:t>
            </m:r>
          </m:e>
          <m:sub>
            <m:r>
              <w:rPr>
                <w:rFonts w:ascii="Cambria Math" w:hAnsi="Cambria Math"/>
              </w:rPr>
              <m:t>i</m:t>
            </m:r>
          </m:sub>
        </m:sSub>
        <m:r>
          <w:rPr>
            <w:rFonts w:ascii="Cambria Math" w:hAnsi="Cambria Math"/>
          </w:rPr>
          <m:t>=0</m:t>
        </m:r>
      </m:oMath>
      <w:r w:rsidRPr="00286FF8">
        <w:rPr>
          <w:rFonts w:eastAsiaTheme="minorEastAsia"/>
        </w:rPr>
        <w:t xml:space="preserve"> </w:t>
      </w:r>
      <w:r w:rsidRPr="00286FF8">
        <w:t xml:space="preserve">corresponds to the cases in which zero percent of the trees from the classifier </w:t>
      </w:r>
      <m:oMath>
        <m:r>
          <w:rPr>
            <w:rFonts w:ascii="Cambria Math" w:hAnsi="Cambria Math"/>
          </w:rPr>
          <m:t>i</m:t>
        </m:r>
      </m:oMath>
      <w:r w:rsidRPr="00286FF8">
        <w:rPr>
          <w:rFonts w:eastAsiaTheme="minorEastAsia"/>
        </w:rPr>
        <w:t xml:space="preserve"> decided that the component is out of class </w:t>
      </w:r>
      <w:proofErr w:type="spellStart"/>
      <w:r w:rsidRPr="00286FF8">
        <w:rPr>
          <w:rFonts w:eastAsiaTheme="minorEastAsia"/>
        </w:rPr>
        <w:t>i</w:t>
      </w:r>
      <w:proofErr w:type="spellEnd"/>
      <w:r w:rsidRPr="00286FF8">
        <w:rPr>
          <w:rFonts w:eastAsiaTheme="minorEastAsia"/>
        </w:rPr>
        <w:t xml:space="preserve">. </w:t>
      </w:r>
      <w:r w:rsidRPr="00286FF8">
        <w:t xml:space="preserve">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oMath>
      <w:r w:rsidRPr="00286FF8">
        <w:rPr>
          <w:rFonts w:eastAsiaTheme="minorEastAsia"/>
        </w:rPr>
        <w:t xml:space="preserve"> </w:t>
      </w:r>
      <w:r w:rsidRPr="00286FF8">
        <w:t xml:space="preserve">corresponds to the case in which all of the trees from the classifier </w:t>
      </w:r>
      <m:oMath>
        <m:r>
          <w:rPr>
            <w:rFonts w:ascii="Cambria Math" w:hAnsi="Cambria Math"/>
          </w:rPr>
          <m:t>i</m:t>
        </m:r>
      </m:oMath>
      <w:r w:rsidRPr="00286FF8">
        <w:rPr>
          <w:rFonts w:eastAsiaTheme="minorEastAsia"/>
        </w:rPr>
        <w:t xml:space="preserve"> decided that the component is from class</w:t>
      </w:r>
      <m:oMath>
        <m:r>
          <w:rPr>
            <w:rFonts w:ascii="Cambria Math" w:eastAsiaTheme="minorEastAsia" w:hAnsi="Cambria Math"/>
          </w:rPr>
          <m:t xml:space="preserve"> i</m:t>
        </m:r>
      </m:oMath>
      <w:r w:rsidRPr="00286FF8">
        <w:rPr>
          <w:rFonts w:eastAsiaTheme="minorEastAsia"/>
        </w:rPr>
        <w:t xml:space="preserve">. </w:t>
      </w:r>
      <w:r w:rsidRPr="00286FF8">
        <w:t xml:space="preserve">The output of the classifier fusion model can be </w:t>
      </w:r>
      <w:r w:rsidRPr="00286FF8">
        <w:lastRenderedPageBreak/>
        <w:t xml:space="preserve">interpreted as a score describing that the detected </w:t>
      </w:r>
      <w:r w:rsidRPr="00286FF8">
        <w:rPr>
          <w:rFonts w:eastAsiaTheme="minorEastAsia"/>
        </w:rPr>
        <w:t xml:space="preserve">component </w:t>
      </w:r>
      <w:r w:rsidRPr="00286FF8">
        <w:t>is equal to component</w:t>
      </w:r>
      <m:oMath>
        <m:r>
          <w:rPr>
            <w:rFonts w:ascii="Cambria Math" w:hAnsi="Cambria Math"/>
          </w:rPr>
          <m:t xml:space="preserve"> i</m:t>
        </m:r>
      </m:oMath>
      <w:r w:rsidRPr="00286FF8">
        <w:t xml:space="preserve">. All classifier fusion outputs are combined to give a final decision on the examined </w:t>
      </w:r>
      <w:r w:rsidRPr="00286FF8">
        <w:rPr>
          <w:rFonts w:eastAsiaTheme="minorEastAsia"/>
        </w:rPr>
        <w:t>component</w:t>
      </w:r>
      <w:r w:rsidRPr="00286FF8">
        <w:t xml:space="preserve"> </w:t>
      </w:r>
      <w:sdt>
        <w:sdtPr>
          <w:id w:val="-81076965"/>
          <w:citation/>
        </w:sdtPr>
        <w:sdtContent>
          <w:r w:rsidRPr="00286FF8">
            <w:fldChar w:fldCharType="begin"/>
          </w:r>
          <w:r w:rsidRPr="00286FF8">
            <w:instrText xml:space="preserve"> CITATION Dong2009 \l 1033 </w:instrText>
          </w:r>
          <w:r w:rsidRPr="00286FF8">
            <w:fldChar w:fldCharType="separate"/>
          </w:r>
          <w:r w:rsidR="00344F4E" w:rsidRPr="00286FF8">
            <w:rPr>
              <w:noProof/>
            </w:rPr>
            <w:t>(Dong, et al., 2009)</w:t>
          </w:r>
          <w:r w:rsidRPr="00286FF8">
            <w:fldChar w:fldCharType="end"/>
          </w:r>
        </w:sdtContent>
      </w:sdt>
      <w:r w:rsidRPr="00CF4F06">
        <w:t>.</w:t>
      </w:r>
    </w:p>
    <w:p w14:paraId="4920585A" w14:textId="77777777" w:rsidR="002D3642" w:rsidRPr="00286FF8" w:rsidRDefault="00015BF3" w:rsidP="002D3642">
      <w:r w:rsidRPr="00286FF8">
        <w:t xml:space="preserve">The </w:t>
      </w:r>
      <w:proofErr w:type="spellStart"/>
      <w:r w:rsidRPr="00286FF8">
        <w:t>D</w:t>
      </w:r>
      <w:r w:rsidR="002D3642" w:rsidRPr="00286FF8">
        <w:t>empster</w:t>
      </w:r>
      <w:proofErr w:type="spellEnd"/>
      <w:r w:rsidR="002D3642" w:rsidRPr="00286FF8">
        <w:t>-</w:t>
      </w:r>
      <w:r w:rsidRPr="00286FF8">
        <w:t>S</w:t>
      </w:r>
      <w:r w:rsidR="002D3642" w:rsidRPr="00286FF8">
        <w:t xml:space="preserve">hafer theory is based on probability assignments. The probability assignments are determined according to the distribution of the classifier outputs from a subset of the classifier test outcomes. Therefore, the normal distribution parameter </w:t>
      </w:r>
      <m:oMath>
        <m:r>
          <w:rPr>
            <w:rFonts w:ascii="Cambria Math" w:hAnsi="Cambria Math"/>
          </w:rPr>
          <m:t>μ</m:t>
        </m:r>
      </m:oMath>
      <w:r w:rsidR="002D3642" w:rsidRPr="00286FF8">
        <w:rPr>
          <w:rFonts w:eastAsiaTheme="minorEastAsia"/>
        </w:rPr>
        <w:t xml:space="preserve"> (mean value) and </w:t>
      </w:r>
      <m:oMath>
        <m:r>
          <w:rPr>
            <w:rFonts w:ascii="Cambria Math" w:eastAsiaTheme="minorEastAsia" w:hAnsi="Cambria Math"/>
          </w:rPr>
          <m:t>σ</m:t>
        </m:r>
      </m:oMath>
      <w:r w:rsidR="002D3642" w:rsidRPr="00286FF8">
        <w:rPr>
          <w:rFonts w:eastAsiaTheme="minorEastAsia"/>
        </w:rPr>
        <w:t xml:space="preserve"> (standart deviation)</w:t>
      </w:r>
      <w:r w:rsidR="002D3642" w:rsidRPr="00286FF8">
        <w:t xml:space="preserve"> are determined according to the classifier outcome and the maximum likelihood.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2D3642" w:rsidRPr="00286FF8" w14:paraId="34515360" w14:textId="77777777" w:rsidTr="008A61A2">
        <w:tc>
          <w:tcPr>
            <w:tcW w:w="8086" w:type="dxa"/>
          </w:tcPr>
          <w:p w14:paraId="78EA4D42" w14:textId="77777777" w:rsidR="002D3642" w:rsidRPr="00CF4F06" w:rsidRDefault="002D3642" w:rsidP="008A61A2">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x,μ,σ</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c>
          <w:tcPr>
            <w:tcW w:w="626" w:type="dxa"/>
          </w:tcPr>
          <w:p w14:paraId="4FA2D1A4" w14:textId="77777777" w:rsidR="002D3642" w:rsidRPr="00286FF8" w:rsidRDefault="002D3642" w:rsidP="008A61A2">
            <w:r w:rsidRPr="00286FF8">
              <w:t>(</w:t>
            </w:r>
            <w:fldSimple w:instr=" SEQ Equation \* ARABIC ">
              <w:r w:rsidR="00344F4E" w:rsidRPr="00286FF8">
                <w:rPr>
                  <w:noProof/>
                </w:rPr>
                <w:t>62</w:t>
              </w:r>
            </w:fldSimple>
            <w:r w:rsidRPr="00CF4F06">
              <w:t>)</w:t>
            </w:r>
          </w:p>
        </w:tc>
      </w:tr>
    </w:tbl>
    <w:p w14:paraId="2EF858B3" w14:textId="77777777" w:rsidR="002D3642" w:rsidRPr="00CF4F06" w:rsidRDefault="002D3642" w:rsidP="002D3642">
      <w:r w:rsidRPr="00286FF8">
        <w:t xml:space="preserve">The normal distribution of the Resistor network component classifier outcome for the test images is shown in </w:t>
      </w:r>
      <w:r w:rsidRPr="00286FF8">
        <w:fldChar w:fldCharType="begin"/>
      </w:r>
      <w:r w:rsidRPr="00286FF8">
        <w:instrText xml:space="preserve"> REF _Ref411695108 \h </w:instrText>
      </w:r>
      <w:r w:rsidRPr="00286FF8">
        <w:fldChar w:fldCharType="separate"/>
      </w:r>
      <w:r w:rsidR="00344F4E" w:rsidRPr="00286FF8">
        <w:t xml:space="preserve">Figure </w:t>
      </w:r>
      <w:r w:rsidR="00344F4E" w:rsidRPr="00286FF8">
        <w:rPr>
          <w:noProof/>
        </w:rPr>
        <w:t>43</w:t>
      </w:r>
      <w:r w:rsidRPr="00286FF8">
        <w:fldChar w:fldCharType="end"/>
      </w:r>
      <w:r w:rsidRPr="00CF4F06">
        <w:t>.</w:t>
      </w:r>
    </w:p>
    <w:p w14:paraId="086FA82B" w14:textId="77777777" w:rsidR="00D40575" w:rsidRPr="00CF4F06" w:rsidRDefault="00D40575" w:rsidP="00D40575">
      <w:pPr>
        <w:keepNext/>
        <w:jc w:val="center"/>
      </w:pPr>
      <w:r w:rsidRPr="00F579C9">
        <w:rPr>
          <w:noProof/>
          <w:lang w:val="de-DE" w:eastAsia="de-DE"/>
        </w:rPr>
        <w:drawing>
          <wp:inline distT="0" distB="0" distL="0" distR="0" wp14:anchorId="5A31246A" wp14:editId="2A4EE434">
            <wp:extent cx="4168176" cy="267544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6.3\normal distribution.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168176" cy="2675441"/>
                    </a:xfrm>
                    <a:prstGeom prst="rect">
                      <a:avLst/>
                    </a:prstGeom>
                    <a:noFill/>
                    <a:ln>
                      <a:noFill/>
                    </a:ln>
                  </pic:spPr>
                </pic:pic>
              </a:graphicData>
            </a:graphic>
          </wp:inline>
        </w:drawing>
      </w:r>
    </w:p>
    <w:p w14:paraId="3E9324A1" w14:textId="77777777" w:rsidR="00D40575" w:rsidRPr="00CF4F06" w:rsidRDefault="00D40575" w:rsidP="00D40575">
      <w:pPr>
        <w:pStyle w:val="Beschriftung"/>
        <w:jc w:val="center"/>
      </w:pPr>
      <w:bookmarkStart w:id="1114" w:name="_Ref411695108"/>
      <w:bookmarkStart w:id="1115" w:name="_Toc415436423"/>
      <w:r w:rsidRPr="00286FF8">
        <w:t xml:space="preserve">Figure </w:t>
      </w:r>
      <w:fldSimple w:instr=" SEQ Figure \* ARABIC ">
        <w:r w:rsidR="00344F4E" w:rsidRPr="00CF4F06">
          <w:rPr>
            <w:noProof/>
          </w:rPr>
          <w:t>43</w:t>
        </w:r>
      </w:fldSimple>
      <w:bookmarkEnd w:id="1114"/>
      <w:r w:rsidRPr="00CF4F06">
        <w:t>: Normal distribution of Resistor network classifier (positive test data)</w:t>
      </w:r>
      <w:bookmarkEnd w:id="1115"/>
    </w:p>
    <w:p w14:paraId="2DF1185E" w14:textId="77777777" w:rsidR="00874826" w:rsidRPr="00CF4F06" w:rsidRDefault="003F4155" w:rsidP="00A87E9C">
      <w:r w:rsidRPr="00CF4F06">
        <w:t>The basic probabilities are determined from the normal distribution and normalized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F4155" w:rsidRPr="00CF4F06" w14:paraId="08421E6A" w14:textId="77777777" w:rsidTr="00282C23">
        <w:tc>
          <w:tcPr>
            <w:tcW w:w="8086" w:type="dxa"/>
          </w:tcPr>
          <w:p w14:paraId="1540ACDC" w14:textId="77777777" w:rsidR="003F4155" w:rsidRPr="00CF4F06" w:rsidRDefault="00D0670B" w:rsidP="003F415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14:paraId="6D343E2C" w14:textId="77777777" w:rsidR="003F4155" w:rsidRPr="00286FF8" w:rsidRDefault="003F4155" w:rsidP="00282C23">
            <w:r w:rsidRPr="00286FF8">
              <w:t>(</w:t>
            </w:r>
            <w:r w:rsidR="005E1750" w:rsidRPr="00286FF8">
              <w:fldChar w:fldCharType="begin"/>
            </w:r>
            <w:r w:rsidR="005E1750" w:rsidRPr="00CF4F06">
              <w:instrText xml:space="preserve"> SEQ Equation \* ARABIC </w:instrText>
            </w:r>
            <w:r w:rsidR="005E1750" w:rsidRPr="00286FF8">
              <w:rPr>
                <w:rPrChange w:id="1116" w:author="Chancerel, Perrine" w:date="2015-04-01T12:09:00Z">
                  <w:rPr>
                    <w:noProof/>
                  </w:rPr>
                </w:rPrChange>
              </w:rPr>
              <w:fldChar w:fldCharType="separate"/>
            </w:r>
            <w:r w:rsidR="00344F4E" w:rsidRPr="00286FF8">
              <w:rPr>
                <w:noProof/>
              </w:rPr>
              <w:t>63</w:t>
            </w:r>
            <w:r w:rsidR="005E1750" w:rsidRPr="00286FF8">
              <w:rPr>
                <w:noProof/>
              </w:rPr>
              <w:fldChar w:fldCharType="end"/>
            </w:r>
            <w:r w:rsidRPr="00CF4F06">
              <w:t>)</w:t>
            </w:r>
          </w:p>
        </w:tc>
      </w:tr>
    </w:tbl>
    <w:p w14:paraId="6B9588DE" w14:textId="77777777" w:rsidR="00547A08" w:rsidRPr="00CF4F06" w:rsidRDefault="00547A08" w:rsidP="00A87E9C">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7A08" w:rsidRPr="00CF4F06" w14:paraId="70F52A23" w14:textId="77777777" w:rsidTr="00282C23">
        <w:tc>
          <w:tcPr>
            <w:tcW w:w="8086" w:type="dxa"/>
          </w:tcPr>
          <w:p w14:paraId="62B0ADF9" w14:textId="77777777" w:rsidR="00547A08" w:rsidRPr="00286FF8" w:rsidRDefault="00D0670B" w:rsidP="00282C23">
            <m:oMathPara>
              <m:oMathParaPr>
                <m:jc m:val="center"/>
              </m:oMathParaPr>
              <m:oMath>
                <m:sSub>
                  <m:sSubPr>
                    <m:ctrlPr>
                      <w:rPr>
                        <w:rFonts w:ascii="Cambria Math" w:hAnsi="Cambria Math"/>
                        <w:i/>
                      </w:rPr>
                    </m:ctrlPr>
                  </m:sSubPr>
                  <m:e>
                    <m:r>
                      <w:rPr>
                        <w:rFonts w:ascii="Cambria Math" w:hAnsi="Cambria Math"/>
                      </w:rPr>
                      <m:t>1-P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r>
                  <w:rPr>
                    <w:rFonts w:ascii="Cambria Math" w:hAnsi="Cambria Math"/>
                  </w:rPr>
                  <m:t xml:space="preserve"> .</m:t>
                </m:r>
              </m:oMath>
            </m:oMathPara>
          </w:p>
        </w:tc>
        <w:tc>
          <w:tcPr>
            <w:tcW w:w="626" w:type="dxa"/>
          </w:tcPr>
          <w:p w14:paraId="2F0F1714" w14:textId="77777777" w:rsidR="00547A08" w:rsidRPr="00286FF8" w:rsidRDefault="00547A08" w:rsidP="00282C23">
            <w:r w:rsidRPr="00286FF8">
              <w:t>(</w:t>
            </w:r>
            <w:r w:rsidR="005E1750" w:rsidRPr="00286FF8">
              <w:fldChar w:fldCharType="begin"/>
            </w:r>
            <w:r w:rsidR="005E1750" w:rsidRPr="00CF4F06">
              <w:instrText xml:space="preserve"> SEQ Equation \* ARABIC </w:instrText>
            </w:r>
            <w:r w:rsidR="005E1750" w:rsidRPr="00286FF8">
              <w:rPr>
                <w:rPrChange w:id="1117" w:author="Chancerel, Perrine" w:date="2015-04-01T12:09:00Z">
                  <w:rPr>
                    <w:noProof/>
                  </w:rPr>
                </w:rPrChange>
              </w:rPr>
              <w:fldChar w:fldCharType="separate"/>
            </w:r>
            <w:r w:rsidR="00344F4E" w:rsidRPr="00286FF8">
              <w:rPr>
                <w:noProof/>
              </w:rPr>
              <w:t>64</w:t>
            </w:r>
            <w:r w:rsidR="005E1750" w:rsidRPr="00286FF8">
              <w:rPr>
                <w:noProof/>
              </w:rPr>
              <w:fldChar w:fldCharType="end"/>
            </w:r>
            <w:r w:rsidRPr="00CF4F06">
              <w:t>)</w:t>
            </w:r>
          </w:p>
        </w:tc>
      </w:tr>
    </w:tbl>
    <w:p w14:paraId="085E72AF" w14:textId="77777777" w:rsidR="00547A08" w:rsidRPr="00CF4F06" w:rsidRDefault="00547A08" w:rsidP="00A87E9C">
      <w:pPr>
        <w:rPr>
          <w:rFonts w:eastAsiaTheme="minorEastAsia"/>
        </w:rPr>
      </w:pPr>
    </w:p>
    <w:p w14:paraId="2A6261B1" w14:textId="77777777" w:rsidR="00057A20" w:rsidRPr="00CF4F06" w:rsidRDefault="00057A20" w:rsidP="00057A20">
      <w:pPr>
        <w:rPr>
          <w:rFonts w:eastAsiaTheme="minorEastAsia"/>
        </w:rPr>
      </w:pPr>
      <w:r w:rsidRPr="00CF4F06">
        <w:rPr>
          <w:rFonts w:eastAsiaTheme="minorEastAsia"/>
        </w:rPr>
        <w:t xml:space="preserve">Herein, the number of possible component classes is denoted by </w:t>
      </w:r>
      <m:oMath>
        <m:r>
          <w:rPr>
            <w:rFonts w:ascii="Cambria Math" w:eastAsiaTheme="minorEastAsia" w:hAnsi="Cambria Math"/>
          </w:rPr>
          <m:t>n</m:t>
        </m:r>
      </m:oMath>
      <w:r w:rsidRPr="00CF4F06">
        <w:rPr>
          <w:rFonts w:eastAsiaTheme="minorEastAsia"/>
        </w:rPr>
        <w:t xml:space="preserve"> and consists of the number of classifiers </w:t>
      </w:r>
      <m:oMath>
        <m:r>
          <w:rPr>
            <w:rFonts w:ascii="Cambria Math" w:eastAsiaTheme="minorEastAsia" w:hAnsi="Cambria Math"/>
          </w:rPr>
          <m:t>s</m:t>
        </m:r>
      </m:oMath>
      <w:r w:rsidRPr="00CF4F06">
        <w:rPr>
          <w:rFonts w:eastAsiaTheme="minorEastAsia"/>
        </w:rPr>
        <w:t xml:space="preserve"> (equals the number of components) and additionally of a class for unknown components</w:t>
      </w:r>
      <m:oMath>
        <m:r>
          <w:rPr>
            <w:rFonts w:ascii="Cambria Math" w:eastAsiaTheme="minorEastAsia" w:hAnsi="Cambria Math"/>
          </w:rPr>
          <m:t xml:space="preserve"> (n=s+1)</m:t>
        </m:r>
      </m:oMath>
      <w:r w:rsidRPr="00CF4F06">
        <w:rPr>
          <w:rFonts w:eastAsiaTheme="minorEastAsia"/>
        </w:rPr>
        <w:t>. The basic probability assignment is made to each subset of the power set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CF4F06" w14:paraId="2E2693A6" w14:textId="77777777" w:rsidTr="00E80777">
        <w:tc>
          <w:tcPr>
            <w:tcW w:w="8086" w:type="dxa"/>
          </w:tcPr>
          <w:p w14:paraId="1B4A8D08" w14:textId="77777777" w:rsidR="00B2402A" w:rsidRPr="00286FF8" w:rsidRDefault="00D0670B" w:rsidP="00BF6206">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e>
                    </m:d>
                    <m:r>
                      <w:rPr>
                        <w:rFonts w:ascii="Cambria Math" w:hAnsi="Cambria Math"/>
                      </w:rPr>
                      <m:t>,…Ω</m:t>
                    </m:r>
                  </m:e>
                </m:d>
                <m:r>
                  <w:rPr>
                    <w:rFonts w:ascii="Cambria Math" w:hAnsi="Cambria Math"/>
                  </w:rPr>
                  <m:t xml:space="preserve"> .</m:t>
                </m:r>
              </m:oMath>
            </m:oMathPara>
          </w:p>
        </w:tc>
        <w:tc>
          <w:tcPr>
            <w:tcW w:w="626" w:type="dxa"/>
          </w:tcPr>
          <w:p w14:paraId="16113B8F" w14:textId="77777777" w:rsidR="00B2402A" w:rsidRPr="00286FF8" w:rsidRDefault="00B2402A" w:rsidP="00E80777">
            <w:r w:rsidRPr="00286FF8">
              <w:t>(</w:t>
            </w:r>
            <w:r w:rsidR="005E1750" w:rsidRPr="00286FF8">
              <w:fldChar w:fldCharType="begin"/>
            </w:r>
            <w:r w:rsidR="005E1750" w:rsidRPr="00CF4F06">
              <w:instrText xml:space="preserve"> SEQ Equation \* ARABIC </w:instrText>
            </w:r>
            <w:r w:rsidR="005E1750" w:rsidRPr="00286FF8">
              <w:rPr>
                <w:rPrChange w:id="1118" w:author="Chancerel, Perrine" w:date="2015-04-01T12:09:00Z">
                  <w:rPr>
                    <w:noProof/>
                  </w:rPr>
                </w:rPrChange>
              </w:rPr>
              <w:fldChar w:fldCharType="separate"/>
            </w:r>
            <w:r w:rsidR="00344F4E" w:rsidRPr="00286FF8">
              <w:rPr>
                <w:noProof/>
              </w:rPr>
              <w:t>65</w:t>
            </w:r>
            <w:r w:rsidR="005E1750" w:rsidRPr="00286FF8">
              <w:rPr>
                <w:noProof/>
              </w:rPr>
              <w:fldChar w:fldCharType="end"/>
            </w:r>
            <w:r w:rsidRPr="00CF4F06">
              <w:t>)</w:t>
            </w:r>
          </w:p>
        </w:tc>
      </w:tr>
    </w:tbl>
    <w:p w14:paraId="18FB11B6" w14:textId="77777777" w:rsidR="008E75CA" w:rsidRPr="00CF4F06" w:rsidRDefault="008E36D5" w:rsidP="00A87E9C">
      <w:pPr>
        <w:rPr>
          <w:rFonts w:eastAsiaTheme="minorEastAsia"/>
        </w:rPr>
      </w:pPr>
      <w:r w:rsidRPr="00CF4F06">
        <w:rPr>
          <w:rFonts w:eastAsiaTheme="minorEastAsia"/>
        </w:rPr>
        <w:t xml:space="preserve"> </w:t>
      </w:r>
      <w:r w:rsidR="002B10FD" w:rsidRPr="00CF4F06">
        <w:rPr>
          <w:rFonts w:eastAsiaTheme="minorEastAsia"/>
        </w:rPr>
        <w:t>T</w:t>
      </w:r>
      <w:r w:rsidR="00057A20" w:rsidRPr="00CF4F06">
        <w:rPr>
          <w:rFonts w:eastAsiaTheme="minorEastAsia"/>
        </w:rPr>
        <w:t xml:space="preserve">he subset </w:t>
      </w:r>
      <m:oMath>
        <m:r>
          <w:rPr>
            <w:rFonts w:ascii="Cambria Math" w:eastAsiaTheme="minorEastAsia" w:hAnsi="Cambria Math"/>
          </w:rPr>
          <m:t>M</m:t>
        </m:r>
      </m:oMath>
      <w:r w:rsidR="00057A20" w:rsidRPr="00CF4F06">
        <w:rPr>
          <w:rFonts w:eastAsiaTheme="minorEastAsia"/>
        </w:rPr>
        <w:t xml:space="preserve"> contains masses unequal to zero:</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CF4F06" w14:paraId="6B103FA0" w14:textId="77777777" w:rsidTr="00E80777">
        <w:tc>
          <w:tcPr>
            <w:tcW w:w="8086" w:type="dxa"/>
          </w:tcPr>
          <w:p w14:paraId="72E334C0" w14:textId="77777777" w:rsidR="00B2402A" w:rsidRPr="00CF4F06" w:rsidRDefault="00B2402A" w:rsidP="00BF6206">
            <m:oMathPara>
              <m:oMathParaPr>
                <m:jc m:val="center"/>
              </m:oMathParaPr>
              <m:oMath>
                <m:r>
                  <w:rPr>
                    <w:rFonts w:ascii="Cambria Math" w:hAnsi="Cambria Math"/>
                  </w:rPr>
                  <m:t>M⊆</m:t>
                </m:r>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m:oMathPara>
          </w:p>
        </w:tc>
        <w:tc>
          <w:tcPr>
            <w:tcW w:w="626" w:type="dxa"/>
          </w:tcPr>
          <w:p w14:paraId="116BAE74" w14:textId="77777777" w:rsidR="00B2402A" w:rsidRPr="00286FF8" w:rsidRDefault="00B2402A" w:rsidP="00E80777">
            <w:r w:rsidRPr="00286FF8">
              <w:t>(</w:t>
            </w:r>
            <w:r w:rsidR="005E1750" w:rsidRPr="00286FF8">
              <w:fldChar w:fldCharType="begin"/>
            </w:r>
            <w:r w:rsidR="005E1750" w:rsidRPr="00CF4F06">
              <w:instrText xml:space="preserve"> SEQ Equation \* ARABIC </w:instrText>
            </w:r>
            <w:r w:rsidR="005E1750" w:rsidRPr="00286FF8">
              <w:rPr>
                <w:rPrChange w:id="1119" w:author="Chancerel, Perrine" w:date="2015-04-01T12:09:00Z">
                  <w:rPr>
                    <w:noProof/>
                  </w:rPr>
                </w:rPrChange>
              </w:rPr>
              <w:fldChar w:fldCharType="separate"/>
            </w:r>
            <w:r w:rsidR="00344F4E" w:rsidRPr="00286FF8">
              <w:rPr>
                <w:noProof/>
              </w:rPr>
              <w:t>66</w:t>
            </w:r>
            <w:r w:rsidR="005E1750" w:rsidRPr="00286FF8">
              <w:rPr>
                <w:noProof/>
              </w:rPr>
              <w:fldChar w:fldCharType="end"/>
            </w:r>
            <w:r w:rsidRPr="00CF4F06">
              <w:t>)</w:t>
            </w:r>
          </w:p>
        </w:tc>
      </w:tr>
      <w:tr w:rsidR="00B2402A" w:rsidRPr="00CF4F06" w14:paraId="541FC4FC" w14:textId="77777777" w:rsidTr="00E80777">
        <w:tc>
          <w:tcPr>
            <w:tcW w:w="8086" w:type="dxa"/>
          </w:tcPr>
          <w:p w14:paraId="6965D2C3" w14:textId="77777777" w:rsidR="00B2402A" w:rsidRPr="00286FF8" w:rsidRDefault="00B2402A" w:rsidP="00BF6206">
            <m:oMathPara>
              <m:oMathParaPr>
                <m:jc m:val="center"/>
              </m:oMathParaPr>
              <m:oMath>
                <m:r>
                  <w:rPr>
                    <w:rFonts w:ascii="Cambria Math" w:hAnsi="Cambria Math"/>
                  </w:rPr>
                  <m:t>M=</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n-1</m:t>
                            </m:r>
                          </m:sub>
                        </m:sSub>
                      </m:e>
                    </m:d>
                  </m:e>
                </m:d>
                <m:r>
                  <w:rPr>
                    <w:rFonts w:ascii="Cambria Math" w:hAnsi="Cambria Math"/>
                  </w:rPr>
                  <m:t xml:space="preserve"> .</m:t>
                </m:r>
              </m:oMath>
            </m:oMathPara>
          </w:p>
        </w:tc>
        <w:tc>
          <w:tcPr>
            <w:tcW w:w="626" w:type="dxa"/>
          </w:tcPr>
          <w:p w14:paraId="02536394" w14:textId="77777777" w:rsidR="00B2402A" w:rsidRPr="00286FF8" w:rsidRDefault="00B2402A" w:rsidP="00E80777">
            <w:r w:rsidRPr="00286FF8">
              <w:t>(</w:t>
            </w:r>
            <w:r w:rsidR="005E1750" w:rsidRPr="00286FF8">
              <w:fldChar w:fldCharType="begin"/>
            </w:r>
            <w:r w:rsidR="005E1750" w:rsidRPr="00CF4F06">
              <w:instrText xml:space="preserve"> SEQ Equation \* ARABIC </w:instrText>
            </w:r>
            <w:r w:rsidR="005E1750" w:rsidRPr="00286FF8">
              <w:rPr>
                <w:rPrChange w:id="1120" w:author="Chancerel, Perrine" w:date="2015-04-01T12:09:00Z">
                  <w:rPr>
                    <w:noProof/>
                  </w:rPr>
                </w:rPrChange>
              </w:rPr>
              <w:fldChar w:fldCharType="separate"/>
            </w:r>
            <w:r w:rsidR="00344F4E" w:rsidRPr="00286FF8">
              <w:rPr>
                <w:noProof/>
              </w:rPr>
              <w:t>67</w:t>
            </w:r>
            <w:r w:rsidR="005E1750" w:rsidRPr="00286FF8">
              <w:rPr>
                <w:noProof/>
              </w:rPr>
              <w:fldChar w:fldCharType="end"/>
            </w:r>
            <w:r w:rsidRPr="00CF4F06">
              <w:t>)</w:t>
            </w:r>
          </w:p>
        </w:tc>
      </w:tr>
    </w:tbl>
    <w:p w14:paraId="61D4D56F" w14:textId="77777777" w:rsidR="00057A20" w:rsidRPr="00286FF8" w:rsidRDefault="00057A20" w:rsidP="00057A20">
      <w:pPr>
        <w:rPr>
          <w:rFonts w:eastAsiaTheme="minorEastAsia"/>
        </w:rPr>
      </w:pPr>
      <w:r w:rsidRPr="00CF4F06">
        <w:rPr>
          <w:rFonts w:eastAsiaTheme="minorEastAsia"/>
        </w:rPr>
        <w:t xml:space="preserve">The set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oMath>
      <w:r w:rsidRPr="00CF4F06">
        <w:rPr>
          <w:rFonts w:eastAsiaTheme="minorEastAsia"/>
        </w:rPr>
        <w:t xml:space="preserve"> is the set of all components contained in the first component class. 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oMath>
      <w:r w:rsidRPr="00CF4F06">
        <w:rPr>
          <w:rFonts w:eastAsiaTheme="minorEastAsia"/>
        </w:rPr>
        <w:t xml:space="preserve"> corresponds to the set of components which correspond to the class</w:t>
      </w:r>
      <w:r w:rsidR="00015BF3" w:rsidRPr="00286FF8">
        <w:rPr>
          <w:rFonts w:eastAsiaTheme="minorEastAsia"/>
        </w:rPr>
        <w:t>es</w:t>
      </w:r>
      <w:r w:rsidRPr="00286FF8">
        <w:rPr>
          <w:rFonts w:eastAsiaTheme="minorEastAsia"/>
        </w:rPr>
        <w:t xml:space="preserve"> one, class two</w:t>
      </w:r>
      <w:r w:rsidR="008F64B2" w:rsidRPr="00286FF8">
        <w:rPr>
          <w:rFonts w:eastAsiaTheme="minorEastAsia"/>
        </w:rPr>
        <w:t>...</w:t>
      </w:r>
      <w:r w:rsidRPr="00286FF8">
        <w:rPr>
          <w:rFonts w:eastAsiaTheme="minorEastAsia"/>
        </w:rPr>
        <w:t xml:space="preserve"> class</w:t>
      </w:r>
      <m:oMath>
        <m:r>
          <w:rPr>
            <w:rFonts w:ascii="Cambria Math" w:eastAsiaTheme="minorEastAsia" w:hAnsi="Cambria Math"/>
          </w:rPr>
          <m:t xml:space="preserve"> n</m:t>
        </m:r>
      </m:oMath>
      <w:r w:rsidRPr="00286FF8">
        <w:rPr>
          <w:rFonts w:eastAsiaTheme="minorEastAsia"/>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B69C6" w:rsidRPr="00CF4F06" w14:paraId="2C0D91EB" w14:textId="77777777" w:rsidTr="004130A7">
        <w:tc>
          <w:tcPr>
            <w:tcW w:w="8086" w:type="dxa"/>
          </w:tcPr>
          <w:p w14:paraId="3D0CE4A8" w14:textId="77777777" w:rsidR="00EB69C6" w:rsidRPr="00286FF8" w:rsidRDefault="00D0670B" w:rsidP="00EB69C6">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m:oMathPara>
          </w:p>
        </w:tc>
        <w:tc>
          <w:tcPr>
            <w:tcW w:w="626" w:type="dxa"/>
          </w:tcPr>
          <w:p w14:paraId="32ACD900" w14:textId="77777777" w:rsidR="00EB69C6" w:rsidRPr="00286FF8" w:rsidRDefault="00EB69C6" w:rsidP="004130A7">
            <w:r w:rsidRPr="00286FF8">
              <w:t>(</w:t>
            </w:r>
            <w:r w:rsidR="005E1750" w:rsidRPr="00286FF8">
              <w:fldChar w:fldCharType="begin"/>
            </w:r>
            <w:r w:rsidR="005E1750" w:rsidRPr="00CF4F06">
              <w:instrText xml:space="preserve"> SEQ Equation \* ARABIC </w:instrText>
            </w:r>
            <w:r w:rsidR="005E1750" w:rsidRPr="00286FF8">
              <w:rPr>
                <w:rPrChange w:id="1121" w:author="Chancerel, Perrine" w:date="2015-04-01T12:09:00Z">
                  <w:rPr>
                    <w:noProof/>
                  </w:rPr>
                </w:rPrChange>
              </w:rPr>
              <w:fldChar w:fldCharType="separate"/>
            </w:r>
            <w:r w:rsidR="00344F4E" w:rsidRPr="00286FF8">
              <w:rPr>
                <w:noProof/>
              </w:rPr>
              <w:t>68</w:t>
            </w:r>
            <w:r w:rsidR="005E1750" w:rsidRPr="00286FF8">
              <w:rPr>
                <w:noProof/>
              </w:rPr>
              <w:fldChar w:fldCharType="end"/>
            </w:r>
            <w:r w:rsidRPr="00CF4F06">
              <w:t>)</w:t>
            </w:r>
          </w:p>
        </w:tc>
      </w:tr>
    </w:tbl>
    <w:p w14:paraId="1FA3B1B3" w14:textId="77777777" w:rsidR="009D15AF" w:rsidRPr="00CF4F06" w:rsidRDefault="00BF6206" w:rsidP="00A87E9C">
      <w:pPr>
        <w:rPr>
          <w:rFonts w:eastAsiaTheme="minorEastAsia"/>
        </w:rPr>
      </w:pPr>
      <w:r w:rsidRPr="00CF4F06">
        <w:rPr>
          <w:rFonts w:eastAsiaTheme="minorEastAsia"/>
        </w:rPr>
        <w:t>Each</w:t>
      </w:r>
      <w:r w:rsidR="00BF5CEC" w:rsidRPr="00CF4F06">
        <w:rPr>
          <w:rFonts w:eastAsiaTheme="minorEastAsia"/>
        </w:rPr>
        <w:t xml:space="preserve"> classifier</w:t>
      </w:r>
      <m:oMath>
        <m:r>
          <w:rPr>
            <w:rFonts w:ascii="Cambria Math" w:eastAsiaTheme="minorEastAsia" w:hAnsi="Cambria Math"/>
          </w:rPr>
          <m:t xml:space="preserve"> i</m:t>
        </m:r>
      </m:oMath>
      <w:r w:rsidR="000832EB" w:rsidRPr="00CF4F06">
        <w:rPr>
          <w:rFonts w:eastAsiaTheme="minorEastAsia"/>
        </w:rPr>
        <w:t xml:space="preserve"> from the classifier fusion-</w:t>
      </w:r>
      <w:r w:rsidRPr="00CF4F06">
        <w:rPr>
          <w:rFonts w:eastAsiaTheme="minorEastAsia"/>
        </w:rPr>
        <w:t xml:space="preserve">level assigns </w:t>
      </w:r>
      <w:r w:rsidR="00157E0A" w:rsidRPr="00CF4F06">
        <w:rPr>
          <w:rFonts w:eastAsiaTheme="minorEastAsia"/>
        </w:rPr>
        <w:t xml:space="preserve">a </w:t>
      </w:r>
      <w:r w:rsidRPr="00CF4F06">
        <w:rPr>
          <w:rFonts w:eastAsiaTheme="minorEastAsia"/>
        </w:rPr>
        <w:t>basic probability to the hypotheses in the set</w:t>
      </w:r>
      <m:oMath>
        <m:r>
          <w:rPr>
            <w:rFonts w:ascii="Cambria Math" w:eastAsiaTheme="minorEastAsia" w:hAnsi="Cambria Math"/>
          </w:rPr>
          <m:t xml:space="preserve"> M</m:t>
        </m:r>
      </m:oMath>
      <w:r w:rsidRPr="00CF4F06">
        <w:rPr>
          <w:rFonts w:eastAsiaTheme="minorEastAsia"/>
        </w:rPr>
        <w:t xml:space="preserve"> according to the following rule.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CF4F06" w14:paraId="08B3D0CC" w14:textId="77777777" w:rsidTr="004130A7">
        <w:tc>
          <w:tcPr>
            <w:tcW w:w="8086" w:type="dxa"/>
          </w:tcPr>
          <w:p w14:paraId="65E4E4E2" w14:textId="77777777" w:rsidR="006A4A49" w:rsidRPr="00286FF8" w:rsidRDefault="00D0670B"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({h</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14:paraId="192DAF89" w14:textId="77777777" w:rsidR="006A4A49" w:rsidRPr="00286FF8" w:rsidRDefault="006A4A49" w:rsidP="004130A7">
            <w:bookmarkStart w:id="1122" w:name="_Ref411076125"/>
            <w:r w:rsidRPr="00286FF8">
              <w:t>(</w:t>
            </w:r>
            <w:r w:rsidR="005E1750" w:rsidRPr="00286FF8">
              <w:fldChar w:fldCharType="begin"/>
            </w:r>
            <w:r w:rsidR="005E1750" w:rsidRPr="00CF4F06">
              <w:instrText xml:space="preserve"> SEQ Equation \* ARABIC </w:instrText>
            </w:r>
            <w:r w:rsidR="005E1750" w:rsidRPr="00286FF8">
              <w:rPr>
                <w:rPrChange w:id="1123" w:author="Chancerel, Perrine" w:date="2015-04-01T12:09:00Z">
                  <w:rPr>
                    <w:noProof/>
                  </w:rPr>
                </w:rPrChange>
              </w:rPr>
              <w:fldChar w:fldCharType="separate"/>
            </w:r>
            <w:r w:rsidR="00344F4E" w:rsidRPr="00286FF8">
              <w:rPr>
                <w:noProof/>
              </w:rPr>
              <w:t>69</w:t>
            </w:r>
            <w:r w:rsidR="005E1750" w:rsidRPr="00286FF8">
              <w:rPr>
                <w:noProof/>
              </w:rPr>
              <w:fldChar w:fldCharType="end"/>
            </w:r>
            <w:r w:rsidRPr="00CF4F06">
              <w:t>)</w:t>
            </w:r>
            <w:bookmarkEnd w:id="1122"/>
          </w:p>
        </w:tc>
      </w:tr>
      <w:tr w:rsidR="006A4A49" w:rsidRPr="00CF4F06" w14:paraId="5CE121CC" w14:textId="77777777" w:rsidTr="004130A7">
        <w:tc>
          <w:tcPr>
            <w:tcW w:w="8086" w:type="dxa"/>
          </w:tcPr>
          <w:p w14:paraId="755DD429" w14:textId="77777777" w:rsidR="006A4A49" w:rsidRPr="00286FF8" w:rsidRDefault="00D0670B"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}\{h</m:t>
                    </m:r>
                  </m:e>
                  <m:sub>
                    <m:r>
                      <w:rPr>
                        <w:rFonts w:ascii="Cambria Math" w:hAnsi="Cambria Math"/>
                      </w:rPr>
                      <m:t>j</m:t>
                    </m:r>
                  </m:sub>
                </m:sSub>
                <m:r>
                  <w:rPr>
                    <w:rFonts w:ascii="Cambria Math" w:hAnsi="Cambria Math"/>
                  </w:rPr>
                  <m:t>})= 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14:paraId="2BA10F9F" w14:textId="77777777" w:rsidR="006A4A49" w:rsidRPr="00286FF8" w:rsidRDefault="006A4A49" w:rsidP="004130A7">
            <w:r w:rsidRPr="00286FF8">
              <w:t>(</w:t>
            </w:r>
            <w:r w:rsidR="005E1750" w:rsidRPr="00286FF8">
              <w:fldChar w:fldCharType="begin"/>
            </w:r>
            <w:r w:rsidR="005E1750" w:rsidRPr="00CF4F06">
              <w:instrText xml:space="preserve"> SEQ Equation \* ARABIC </w:instrText>
            </w:r>
            <w:r w:rsidR="005E1750" w:rsidRPr="00286FF8">
              <w:rPr>
                <w:rPrChange w:id="1124" w:author="Chancerel, Perrine" w:date="2015-04-01T12:09:00Z">
                  <w:rPr>
                    <w:noProof/>
                  </w:rPr>
                </w:rPrChange>
              </w:rPr>
              <w:fldChar w:fldCharType="separate"/>
            </w:r>
            <w:r w:rsidR="00344F4E" w:rsidRPr="00286FF8">
              <w:rPr>
                <w:noProof/>
              </w:rPr>
              <w:t>70</w:t>
            </w:r>
            <w:r w:rsidR="005E1750" w:rsidRPr="00286FF8">
              <w:rPr>
                <w:noProof/>
              </w:rPr>
              <w:fldChar w:fldCharType="end"/>
            </w:r>
            <w:r w:rsidRPr="00CF4F06">
              <w:t>)</w:t>
            </w:r>
          </w:p>
        </w:tc>
      </w:tr>
    </w:tbl>
    <w:p w14:paraId="43DA838C" w14:textId="77777777" w:rsidR="006A4A49" w:rsidRPr="00CF4F06" w:rsidRDefault="00015BF3" w:rsidP="006A4A49">
      <w:pPr>
        <w:rPr>
          <w:rFonts w:eastAsiaTheme="minorEastAsia"/>
        </w:rPr>
      </w:pPr>
      <w:proofErr w:type="gramStart"/>
      <w:r w:rsidRPr="00CF4F06">
        <w:rPr>
          <w:rFonts w:eastAsiaTheme="minorEastAsia"/>
        </w:rPr>
        <w:t>herein</w:t>
      </w:r>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CF4F06" w14:paraId="428B5854" w14:textId="77777777" w:rsidTr="004130A7">
        <w:tc>
          <w:tcPr>
            <w:tcW w:w="8086" w:type="dxa"/>
          </w:tcPr>
          <w:p w14:paraId="30F5760A" w14:textId="77777777" w:rsidR="006A4A49" w:rsidRPr="00CF4F06" w:rsidRDefault="006A4A49" w:rsidP="004130A7">
            <m:oMathPara>
              <m:oMathParaPr>
                <m:jc m:val="center"/>
              </m:oMathParaPr>
              <m:oMath>
                <m:r>
                  <w:rPr>
                    <w:rFonts w:ascii="Cambria Math" w:hAnsi="Cambria Math"/>
                  </w:rPr>
                  <m:t xml:space="preserve">i=1,…,s   and   </m:t>
                </m:r>
                <m:r>
                  <w:rPr>
                    <w:rFonts w:ascii="Cambria Math" w:hAnsi="Cambria Math"/>
                  </w:rPr>
                  <m:t>j=1,</m:t>
                </m:r>
                <m:r>
                  <w:rPr>
                    <w:rFonts w:ascii="Cambria Math" w:hAnsi="Cambria Math" w:hint="eastAsia"/>
                  </w:rPr>
                  <m:t>…</m:t>
                </m:r>
                <m:r>
                  <w:rPr>
                    <w:rFonts w:ascii="Cambria Math" w:hAnsi="Cambria Math"/>
                  </w:rPr>
                  <m:t>,</m:t>
                </m:r>
                <m:r>
                  <w:rPr>
                    <w:rFonts w:ascii="Cambria Math" w:hAnsi="Cambria Math"/>
                  </w:rPr>
                  <m:t xml:space="preserve">n    and   </m:t>
                </m:r>
                <m:r>
                  <w:rPr>
                    <w:rFonts w:ascii="Cambria Math" w:hAnsi="Cambria Math"/>
                  </w:rPr>
                  <m:t>n</m:t>
                </m:r>
                <m:r>
                  <w:rPr>
                    <w:rFonts w:ascii="Cambria Math" w:hAnsi="Cambria Math"/>
                  </w:rPr>
                  <m:t>=</m:t>
                </m:r>
                <m:r>
                  <w:rPr>
                    <w:rFonts w:ascii="Cambria Math" w:hAnsi="Cambria Math"/>
                    <w:rPrChange w:id="1125" w:author="Chancerel, Perrine" w:date="2015-04-01T12:09:00Z">
                      <w:rPr>
                        <w:rFonts w:ascii="Cambria Math" w:hAnsi="Cambria Math"/>
                      </w:rPr>
                    </w:rPrChange>
                  </w:rPr>
                  <m:t>s+1 .</m:t>
                </m:r>
              </m:oMath>
            </m:oMathPara>
          </w:p>
        </w:tc>
        <w:tc>
          <w:tcPr>
            <w:tcW w:w="626" w:type="dxa"/>
          </w:tcPr>
          <w:p w14:paraId="53BE31DA" w14:textId="77777777" w:rsidR="006A4A49" w:rsidRPr="00286FF8" w:rsidRDefault="006A4A49" w:rsidP="004130A7">
            <w:r w:rsidRPr="00CF4F06">
              <w:t>(</w:t>
            </w:r>
            <w:r w:rsidR="005E1750" w:rsidRPr="00286FF8">
              <w:fldChar w:fldCharType="begin"/>
            </w:r>
            <w:r w:rsidR="005E1750" w:rsidRPr="00CF4F06">
              <w:instrText xml:space="preserve"> SEQ Equation \* ARABIC </w:instrText>
            </w:r>
            <w:r w:rsidR="005E1750" w:rsidRPr="00286FF8">
              <w:rPr>
                <w:rPrChange w:id="1126" w:author="Chancerel, Perrine" w:date="2015-04-01T12:09:00Z">
                  <w:rPr>
                    <w:noProof/>
                  </w:rPr>
                </w:rPrChange>
              </w:rPr>
              <w:fldChar w:fldCharType="separate"/>
            </w:r>
            <w:r w:rsidR="00344F4E" w:rsidRPr="00286FF8">
              <w:rPr>
                <w:noProof/>
              </w:rPr>
              <w:t>71</w:t>
            </w:r>
            <w:r w:rsidR="005E1750" w:rsidRPr="00286FF8">
              <w:rPr>
                <w:noProof/>
              </w:rPr>
              <w:fldChar w:fldCharType="end"/>
            </w:r>
            <w:r w:rsidRPr="00CF4F06">
              <w:t>)</w:t>
            </w:r>
          </w:p>
        </w:tc>
      </w:tr>
    </w:tbl>
    <w:p w14:paraId="76C86A13" w14:textId="77777777" w:rsidR="006A4A49" w:rsidRPr="00CF4F06" w:rsidRDefault="006A4A49" w:rsidP="006A4A49">
      <w:pPr>
        <w:rPr>
          <w:rFonts w:eastAsiaTheme="minorEastAsia"/>
        </w:rPr>
      </w:pPr>
      <w:r w:rsidRPr="00CF4F06">
        <w:rPr>
          <w:rFonts w:eastAsiaTheme="minorEastAsia"/>
        </w:rPr>
        <w:t xml:space="preserve">All other basic probability assignments to the sets in the power set </w:t>
      </w: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w:r w:rsidRPr="00CF4F06">
        <w:rPr>
          <w:rFonts w:eastAsiaTheme="minorEastAsia"/>
        </w:rPr>
        <w:t xml:space="preserve"> are zero.</w:t>
      </w:r>
    </w:p>
    <w:p w14:paraId="019A59C3" w14:textId="77777777" w:rsidR="006C0797" w:rsidRPr="00286FF8" w:rsidRDefault="00467AF3" w:rsidP="00467AF3">
      <w:pPr>
        <w:rPr>
          <w:rFonts w:eastAsiaTheme="minorEastAsia"/>
        </w:rPr>
      </w:pPr>
      <w:r w:rsidRPr="00286FF8">
        <w:t xml:space="preserve">The </w:t>
      </w:r>
      <w:r w:rsidR="006C0797" w:rsidRPr="00286FF8">
        <w:t xml:space="preserve">assigned </w:t>
      </w:r>
      <w:r w:rsidR="006C0797" w:rsidRPr="00286FF8">
        <w:rPr>
          <w:rFonts w:eastAsiaTheme="minorEastAsia"/>
        </w:rPr>
        <w:t xml:space="preserve">probabilities of all </w:t>
      </w:r>
      <m:oMath>
        <m:r>
          <w:rPr>
            <w:rFonts w:ascii="Cambria Math" w:eastAsiaTheme="minorEastAsia" w:hAnsi="Cambria Math"/>
          </w:rPr>
          <m:t>s</m:t>
        </m:r>
      </m:oMath>
      <w:r w:rsidR="006C0797" w:rsidRPr="00286FF8">
        <w:rPr>
          <w:rFonts w:eastAsiaTheme="minorEastAsia"/>
        </w:rPr>
        <w:t xml:space="preserve"> classifiers are combined to assignments for the set of hypotheses</w:t>
      </w:r>
      <w:r w:rsidR="00BF5CEC" w:rsidRPr="00286FF8">
        <w:rPr>
          <w:rFonts w:eastAsiaTheme="minorEastAsia"/>
        </w:rPr>
        <w:t xml:space="preserve"> according to</w:t>
      </w:r>
      <w:r w:rsidR="004130A7" w:rsidRPr="00286FF8">
        <w:rPr>
          <w:rFonts w:eastAsiaTheme="minorEastAsia"/>
        </w:rPr>
        <w:t xml:space="preserve"> the combination rule </w:t>
      </w:r>
      <w:r w:rsidR="004130A7" w:rsidRPr="00286FF8">
        <w:rPr>
          <w:rFonts w:eastAsiaTheme="minorEastAsia"/>
        </w:rPr>
        <w:fldChar w:fldCharType="begin"/>
      </w:r>
      <w:r w:rsidR="004130A7" w:rsidRPr="00CF4F06">
        <w:rPr>
          <w:rFonts w:eastAsiaTheme="minorEastAsia"/>
        </w:rPr>
        <w:instrText xml:space="preserve"> REF _Ref410917975 \h </w:instrText>
      </w:r>
      <w:r w:rsidR="004130A7" w:rsidRPr="00286FF8">
        <w:rPr>
          <w:rFonts w:eastAsiaTheme="minorEastAsia"/>
        </w:rPr>
      </w:r>
      <w:r w:rsidR="004130A7" w:rsidRPr="00286FF8">
        <w:rPr>
          <w:rFonts w:eastAsiaTheme="minorEastAsia"/>
          <w:rPrChange w:id="1127" w:author="Chancerel, Perrine" w:date="2015-04-01T12:09:00Z">
            <w:rPr>
              <w:rFonts w:eastAsiaTheme="minorEastAsia"/>
            </w:rPr>
          </w:rPrChange>
        </w:rPr>
        <w:fldChar w:fldCharType="separate"/>
      </w:r>
      <w:r w:rsidR="00344F4E" w:rsidRPr="00286FF8">
        <w:t>(</w:t>
      </w:r>
      <w:r w:rsidR="00344F4E" w:rsidRPr="00286FF8">
        <w:rPr>
          <w:noProof/>
        </w:rPr>
        <w:t>41</w:t>
      </w:r>
      <w:r w:rsidR="00344F4E" w:rsidRPr="00286FF8">
        <w:t>)</w:t>
      </w:r>
      <w:r w:rsidR="004130A7" w:rsidRPr="00286FF8">
        <w:rPr>
          <w:rFonts w:eastAsiaTheme="minorEastAsia"/>
        </w:rPr>
        <w:fldChar w:fldCharType="end"/>
      </w:r>
      <w:r w:rsidR="008F64B2" w:rsidRPr="00CF4F06">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CF4F06" w14:paraId="0387ECE0" w14:textId="77777777" w:rsidTr="004130A7">
        <w:tc>
          <w:tcPr>
            <w:tcW w:w="8086" w:type="dxa"/>
          </w:tcPr>
          <w:p w14:paraId="19722EE3" w14:textId="77777777" w:rsidR="006A4A49" w:rsidRPr="00286FF8" w:rsidRDefault="00D0670B"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 xml:space="preserve">  </m:t>
                </m:r>
              </m:oMath>
            </m:oMathPara>
          </w:p>
        </w:tc>
        <w:tc>
          <w:tcPr>
            <w:tcW w:w="626" w:type="dxa"/>
          </w:tcPr>
          <w:p w14:paraId="4C7D71EA" w14:textId="77777777" w:rsidR="006A4A49" w:rsidRPr="00286FF8" w:rsidRDefault="006A4A49" w:rsidP="004130A7">
            <w:bookmarkStart w:id="1128" w:name="_Ref410919015"/>
            <w:r w:rsidRPr="00286FF8">
              <w:t>(</w:t>
            </w:r>
            <w:r w:rsidR="005E1750" w:rsidRPr="00286FF8">
              <w:fldChar w:fldCharType="begin"/>
            </w:r>
            <w:r w:rsidR="005E1750" w:rsidRPr="00CF4F06">
              <w:instrText xml:space="preserve"> SEQ Equation \* ARABIC </w:instrText>
            </w:r>
            <w:r w:rsidR="005E1750" w:rsidRPr="00286FF8">
              <w:rPr>
                <w:rPrChange w:id="1129" w:author="Chancerel, Perrine" w:date="2015-04-01T12:09:00Z">
                  <w:rPr>
                    <w:noProof/>
                  </w:rPr>
                </w:rPrChange>
              </w:rPr>
              <w:fldChar w:fldCharType="separate"/>
            </w:r>
            <w:r w:rsidR="00344F4E" w:rsidRPr="00286FF8">
              <w:rPr>
                <w:noProof/>
              </w:rPr>
              <w:t>72</w:t>
            </w:r>
            <w:r w:rsidR="005E1750" w:rsidRPr="00286FF8">
              <w:rPr>
                <w:noProof/>
              </w:rPr>
              <w:fldChar w:fldCharType="end"/>
            </w:r>
            <w:r w:rsidRPr="00CF4F06">
              <w:t>)</w:t>
            </w:r>
            <w:bookmarkEnd w:id="1128"/>
          </w:p>
        </w:tc>
      </w:tr>
    </w:tbl>
    <w:p w14:paraId="1096F47E" w14:textId="77777777" w:rsidR="006A4A49" w:rsidRPr="00CF4F06" w:rsidRDefault="006A4A49" w:rsidP="006A4A49">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CF4F06" w14:paraId="6D48DE66" w14:textId="77777777" w:rsidTr="004130A7">
        <w:tc>
          <w:tcPr>
            <w:tcW w:w="8086" w:type="dxa"/>
          </w:tcPr>
          <w:p w14:paraId="0A2E3236" w14:textId="77777777" w:rsidR="006A4A49" w:rsidRPr="00286FF8" w:rsidRDefault="00D0670B"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e>
                </m:d>
                <m:r>
                  <w:rPr>
                    <w:rFonts w:ascii="Cambria Math" w:eastAsiaTheme="minorEastAsia" w:hAnsi="Cambria Math"/>
                  </w:rPr>
                  <m:t>=K*</m:t>
                </m:r>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s</m:t>
                    </m:r>
                  </m:sub>
                </m:sSub>
                <m:r>
                  <w:rPr>
                    <w:rFonts w:ascii="Cambria Math" w:hAnsi="Cambria Math"/>
                  </w:rPr>
                  <m:t xml:space="preserve">)  </m:t>
                </m:r>
              </m:oMath>
            </m:oMathPara>
          </w:p>
        </w:tc>
        <w:tc>
          <w:tcPr>
            <w:tcW w:w="626" w:type="dxa"/>
          </w:tcPr>
          <w:p w14:paraId="2948EA15" w14:textId="77777777" w:rsidR="006A4A49" w:rsidRPr="00286FF8" w:rsidRDefault="006A4A49" w:rsidP="004130A7">
            <w:bookmarkStart w:id="1130" w:name="_Ref410686534"/>
            <w:r w:rsidRPr="00286FF8">
              <w:t>(</w:t>
            </w:r>
            <w:r w:rsidR="005E1750" w:rsidRPr="00286FF8">
              <w:fldChar w:fldCharType="begin"/>
            </w:r>
            <w:r w:rsidR="005E1750" w:rsidRPr="00CF4F06">
              <w:instrText xml:space="preserve"> SEQ Equation \* ARABIC </w:instrText>
            </w:r>
            <w:r w:rsidR="005E1750" w:rsidRPr="00286FF8">
              <w:rPr>
                <w:rPrChange w:id="1131" w:author="Chancerel, Perrine" w:date="2015-04-01T12:09:00Z">
                  <w:rPr>
                    <w:noProof/>
                  </w:rPr>
                </w:rPrChange>
              </w:rPr>
              <w:fldChar w:fldCharType="separate"/>
            </w:r>
            <w:r w:rsidR="00344F4E" w:rsidRPr="00286FF8">
              <w:rPr>
                <w:noProof/>
              </w:rPr>
              <w:t>73</w:t>
            </w:r>
            <w:r w:rsidR="005E1750" w:rsidRPr="00286FF8">
              <w:rPr>
                <w:noProof/>
              </w:rPr>
              <w:fldChar w:fldCharType="end"/>
            </w:r>
            <w:r w:rsidRPr="00CF4F06">
              <w:t>)</w:t>
            </w:r>
            <w:bookmarkEnd w:id="1130"/>
          </w:p>
        </w:tc>
      </w:tr>
    </w:tbl>
    <w:p w14:paraId="1F88E6CB" w14:textId="77777777" w:rsidR="00A51FF6" w:rsidRPr="00CF4F06" w:rsidRDefault="00A51FF6" w:rsidP="00467AF3">
      <w:pPr>
        <w:rPr>
          <w:rFonts w:eastAsiaTheme="minorEastAsia"/>
        </w:rPr>
      </w:pPr>
      <w:r w:rsidRPr="00CF4F06">
        <w:rPr>
          <w:rFonts w:eastAsiaTheme="minorEastAsia"/>
        </w:rPr>
        <w:t xml:space="preserve">The measure of contradiction </w:t>
      </w:r>
      <m:oMath>
        <m:r>
          <w:rPr>
            <w:rFonts w:ascii="Cambria Math" w:eastAsiaTheme="minorEastAsia" w:hAnsi="Cambria Math"/>
          </w:rPr>
          <m:t>K</m:t>
        </m:r>
      </m:oMath>
      <w:r w:rsidRPr="00CF4F06">
        <w:rPr>
          <w:rFonts w:eastAsiaTheme="minorEastAsia"/>
        </w:rPr>
        <w:t xml:space="preserve"> is calculated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51FF6" w:rsidRPr="00CF4F06" w14:paraId="2208E4C3" w14:textId="77777777" w:rsidTr="00A9174F">
        <w:tc>
          <w:tcPr>
            <w:tcW w:w="8086" w:type="dxa"/>
          </w:tcPr>
          <w:p w14:paraId="620AB769" w14:textId="77777777" w:rsidR="00A51FF6" w:rsidRPr="00CF4F06" w:rsidRDefault="00D0670B" w:rsidP="00A51FF6">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e>
                </m:nary>
              </m:oMath>
            </m:oMathPara>
          </w:p>
        </w:tc>
        <w:tc>
          <w:tcPr>
            <w:tcW w:w="626" w:type="dxa"/>
          </w:tcPr>
          <w:p w14:paraId="502B23CA" w14:textId="77777777" w:rsidR="00A51FF6" w:rsidRPr="00286FF8" w:rsidRDefault="00A51FF6" w:rsidP="00A9174F">
            <w:bookmarkStart w:id="1132" w:name="_Ref410920735"/>
            <w:r w:rsidRPr="00286FF8">
              <w:t>(</w:t>
            </w:r>
            <w:r w:rsidR="005E1750" w:rsidRPr="00286FF8">
              <w:fldChar w:fldCharType="begin"/>
            </w:r>
            <w:r w:rsidR="005E1750" w:rsidRPr="00CF4F06">
              <w:instrText xml:space="preserve"> SEQ Equation \* ARABIC </w:instrText>
            </w:r>
            <w:r w:rsidR="005E1750" w:rsidRPr="00286FF8">
              <w:rPr>
                <w:rPrChange w:id="1133" w:author="Chancerel, Perrine" w:date="2015-04-01T12:09:00Z">
                  <w:rPr>
                    <w:noProof/>
                  </w:rPr>
                </w:rPrChange>
              </w:rPr>
              <w:fldChar w:fldCharType="separate"/>
            </w:r>
            <w:r w:rsidR="00344F4E" w:rsidRPr="00286FF8">
              <w:rPr>
                <w:noProof/>
              </w:rPr>
              <w:t>74</w:t>
            </w:r>
            <w:r w:rsidR="005E1750" w:rsidRPr="00286FF8">
              <w:rPr>
                <w:noProof/>
              </w:rPr>
              <w:fldChar w:fldCharType="end"/>
            </w:r>
            <w:r w:rsidRPr="00CF4F06">
              <w:t>)</w:t>
            </w:r>
            <w:bookmarkEnd w:id="1132"/>
          </w:p>
        </w:tc>
      </w:tr>
    </w:tbl>
    <w:p w14:paraId="4A3CC14A" w14:textId="77777777" w:rsidR="00A51FF6" w:rsidRPr="00286FF8" w:rsidRDefault="00057A20" w:rsidP="00467AF3">
      <w:pPr>
        <w:rPr>
          <w:rFonts w:eastAsiaTheme="minorEastAsia"/>
        </w:rPr>
      </w:pPr>
      <w:proofErr w:type="gramStart"/>
      <w:r w:rsidRPr="00CF4F06">
        <w:rPr>
          <w:rFonts w:eastAsiaTheme="minorEastAsia"/>
        </w:rPr>
        <w:t>and</w:t>
      </w:r>
      <w:proofErr w:type="gramEnd"/>
      <w:r w:rsidRPr="00CF4F06">
        <w:rPr>
          <w:rFonts w:eastAsiaTheme="minorEastAsia"/>
        </w:rPr>
        <w:t xml:space="preserve"> the</w:t>
      </w:r>
      <w:r w:rsidR="00A46C17" w:rsidRPr="00CF4F06">
        <w:rPr>
          <w:rFonts w:eastAsiaTheme="minorEastAsia"/>
        </w:rPr>
        <w:t xml:space="preserve"> belief according to </w:t>
      </w:r>
      <w:r w:rsidR="00A46C17" w:rsidRPr="00286FF8">
        <w:rPr>
          <w:rFonts w:eastAsiaTheme="minorEastAsia"/>
        </w:rPr>
        <w:fldChar w:fldCharType="begin"/>
      </w:r>
      <w:r w:rsidR="00A46C17" w:rsidRPr="00CF4F06">
        <w:rPr>
          <w:rFonts w:eastAsiaTheme="minorEastAsia"/>
        </w:rPr>
        <w:instrText xml:space="preserve"> REF _Ref410919722 \h </w:instrText>
      </w:r>
      <w:r w:rsidR="00A46C17" w:rsidRPr="00286FF8">
        <w:rPr>
          <w:rFonts w:eastAsiaTheme="minorEastAsia"/>
        </w:rPr>
      </w:r>
      <w:r w:rsidR="00A46C17" w:rsidRPr="00286FF8">
        <w:rPr>
          <w:rFonts w:eastAsiaTheme="minorEastAsia"/>
          <w:rPrChange w:id="1134" w:author="Chancerel, Perrine" w:date="2015-04-01T12:09:00Z">
            <w:rPr>
              <w:rFonts w:eastAsiaTheme="minorEastAsia"/>
            </w:rPr>
          </w:rPrChange>
        </w:rPr>
        <w:fldChar w:fldCharType="separate"/>
      </w:r>
      <w:r w:rsidR="00344F4E" w:rsidRPr="00286FF8">
        <w:t>(</w:t>
      </w:r>
      <w:r w:rsidR="00344F4E" w:rsidRPr="00286FF8">
        <w:rPr>
          <w:noProof/>
        </w:rPr>
        <w:t>36</w:t>
      </w:r>
      <w:r w:rsidR="00344F4E" w:rsidRPr="00286FF8">
        <w:t>)</w:t>
      </w:r>
      <w:r w:rsidR="00A46C17" w:rsidRPr="00286FF8">
        <w:rPr>
          <w:rFonts w:eastAsiaTheme="minorEastAsia"/>
        </w:rPr>
        <w:fldChar w:fldCharType="end"/>
      </w:r>
      <w:r w:rsidR="00A46C17" w:rsidRPr="00CF4F06">
        <w:rPr>
          <w:rFonts w:eastAsiaTheme="minorEastAsia"/>
        </w:rPr>
        <w:t xml:space="preserve"> is calculated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CF4F06" w14:paraId="393F57D2" w14:textId="77777777" w:rsidTr="00063429">
        <w:tc>
          <w:tcPr>
            <w:tcW w:w="8086" w:type="dxa"/>
          </w:tcPr>
          <w:p w14:paraId="17D0136B" w14:textId="77777777" w:rsidR="00A46C17" w:rsidRPr="00286FF8" w:rsidRDefault="00D0670B" w:rsidP="00A46C17">
            <m:oMathPara>
              <m:oMathParaPr>
                <m:jc m:val="center"/>
              </m:oMathParaPr>
              <m:oMath>
                <m:sSub>
                  <m:sSubPr>
                    <m:ctrlPr>
                      <w:rPr>
                        <w:rFonts w:ascii="Cambria Math" w:hAnsi="Cambria Math"/>
                        <w:i/>
                      </w:rPr>
                    </m:ctrlPr>
                  </m:sSubPr>
                  <m:e>
                    <m:r>
                      <w:rPr>
                        <w:rFonts w:ascii="Cambria Math" w:hAnsi="Cambria Math"/>
                      </w:rPr>
                      <m:t>bel({h</m:t>
                    </m:r>
                  </m:e>
                  <m:sub>
                    <m:r>
                      <w:rPr>
                        <w:rFonts w:ascii="Cambria Math" w:hAnsi="Cambria Math"/>
                      </w:rPr>
                      <m:t>j</m:t>
                    </m:r>
                  </m:sub>
                </m:sSub>
                <m:r>
                  <w:rPr>
                    <w:rFonts w:ascii="Cambria Math" w:hAnsi="Cambria Math"/>
                  </w:rPr>
                  <m:t>})= m</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j</m:t>
                        </m:r>
                      </m:sub>
                    </m:sSub>
                  </m:e>
                </m:d>
                <m:r>
                  <w:rPr>
                    <w:rFonts w:ascii="Cambria Math" w:hAnsi="Cambria Math"/>
                  </w:rPr>
                  <m:t>.</m:t>
                </m:r>
              </m:oMath>
            </m:oMathPara>
          </w:p>
        </w:tc>
        <w:tc>
          <w:tcPr>
            <w:tcW w:w="626" w:type="dxa"/>
          </w:tcPr>
          <w:p w14:paraId="2485BA0D" w14:textId="77777777" w:rsidR="00A46C17" w:rsidRPr="00286FF8" w:rsidRDefault="00A46C17" w:rsidP="00063429">
            <w:r w:rsidRPr="00286FF8">
              <w:t>(</w:t>
            </w:r>
            <w:r w:rsidR="005E1750" w:rsidRPr="00286FF8">
              <w:fldChar w:fldCharType="begin"/>
            </w:r>
            <w:r w:rsidR="005E1750" w:rsidRPr="00CF4F06">
              <w:instrText xml:space="preserve"> SEQ Equation \* ARABIC </w:instrText>
            </w:r>
            <w:r w:rsidR="005E1750" w:rsidRPr="00286FF8">
              <w:rPr>
                <w:rPrChange w:id="1135" w:author="Chancerel, Perrine" w:date="2015-04-01T12:09:00Z">
                  <w:rPr>
                    <w:noProof/>
                  </w:rPr>
                </w:rPrChange>
              </w:rPr>
              <w:fldChar w:fldCharType="separate"/>
            </w:r>
            <w:r w:rsidR="00344F4E" w:rsidRPr="00286FF8">
              <w:rPr>
                <w:noProof/>
              </w:rPr>
              <w:t>75</w:t>
            </w:r>
            <w:r w:rsidR="005E1750" w:rsidRPr="00286FF8">
              <w:rPr>
                <w:noProof/>
              </w:rPr>
              <w:fldChar w:fldCharType="end"/>
            </w:r>
            <w:r w:rsidRPr="00CF4F06">
              <w:t>)</w:t>
            </w:r>
          </w:p>
        </w:tc>
      </w:tr>
    </w:tbl>
    <w:p w14:paraId="4E18D7A0" w14:textId="77777777" w:rsidR="00A46C17" w:rsidRPr="00CF4F06" w:rsidRDefault="00A46C17" w:rsidP="00467AF3">
      <w:pPr>
        <w:rPr>
          <w:rFonts w:eastAsiaTheme="minorEastAsia"/>
        </w:rPr>
      </w:pPr>
      <w:r w:rsidRPr="00CF4F06">
        <w:rPr>
          <w:rFonts w:eastAsiaTheme="minorEastAsia"/>
        </w:rPr>
        <w:t xml:space="preserve">The plausibility according to </w:t>
      </w:r>
      <w:r w:rsidRPr="00286FF8">
        <w:rPr>
          <w:rFonts w:eastAsiaTheme="minorEastAsia"/>
        </w:rPr>
        <w:fldChar w:fldCharType="begin"/>
      </w:r>
      <w:r w:rsidRPr="00CF4F06">
        <w:rPr>
          <w:rFonts w:eastAsiaTheme="minorEastAsia"/>
        </w:rPr>
        <w:instrText xml:space="preserve"> REF _Ref410919764 \h </w:instrText>
      </w:r>
      <w:r w:rsidRPr="00286FF8">
        <w:rPr>
          <w:rFonts w:eastAsiaTheme="minorEastAsia"/>
        </w:rPr>
      </w:r>
      <w:r w:rsidRPr="00286FF8">
        <w:rPr>
          <w:rFonts w:eastAsiaTheme="minorEastAsia"/>
          <w:rPrChange w:id="1136" w:author="Chancerel, Perrine" w:date="2015-04-01T12:09:00Z">
            <w:rPr>
              <w:rFonts w:eastAsiaTheme="minorEastAsia"/>
            </w:rPr>
          </w:rPrChange>
        </w:rPr>
        <w:fldChar w:fldCharType="separate"/>
      </w:r>
      <w:r w:rsidR="00344F4E" w:rsidRPr="00286FF8">
        <w:t>(</w:t>
      </w:r>
      <w:r w:rsidR="00344F4E" w:rsidRPr="00286FF8">
        <w:rPr>
          <w:noProof/>
        </w:rPr>
        <w:t>38</w:t>
      </w:r>
      <w:r w:rsidR="00344F4E" w:rsidRPr="00286FF8">
        <w:t>)</w:t>
      </w:r>
      <w:r w:rsidRPr="00286FF8">
        <w:rPr>
          <w:rFonts w:eastAsiaTheme="minorEastAsia"/>
        </w:rPr>
        <w:fldChar w:fldCharType="end"/>
      </w:r>
      <w:r w:rsidRPr="00CF4F06">
        <w:rPr>
          <w:rFonts w:eastAsiaTheme="minorEastAsia"/>
        </w:rPr>
        <w:t xml:space="preserve"> is calculated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CF4F06" w14:paraId="2190BB0E" w14:textId="77777777" w:rsidTr="00063429">
        <w:tc>
          <w:tcPr>
            <w:tcW w:w="8086" w:type="dxa"/>
          </w:tcPr>
          <w:p w14:paraId="2A14E1C7" w14:textId="77777777" w:rsidR="00A46C17" w:rsidRPr="00286FF8" w:rsidRDefault="00D0670B" w:rsidP="00063429">
            <m:oMathPara>
              <m:oMathParaPr>
                <m:jc m:val="center"/>
              </m:oMathParaPr>
              <m:oMath>
                <m:sSub>
                  <m:sSubPr>
                    <m:ctrlPr>
                      <w:rPr>
                        <w:rFonts w:ascii="Cambria Math" w:hAnsi="Cambria Math"/>
                        <w:i/>
                      </w:rPr>
                    </m:ctrlPr>
                  </m:sSubPr>
                  <m:e>
                    <m:r>
                      <w:rPr>
                        <w:rFonts w:ascii="Cambria Math" w:hAnsi="Cambria Math"/>
                      </w:rPr>
                      <m:t>pl({h</m:t>
                    </m:r>
                  </m:e>
                  <m:sub>
                    <m:r>
                      <w:rPr>
                        <w:rFonts w:ascii="Cambria Math" w:hAnsi="Cambria Math"/>
                      </w:rPr>
                      <m:t>j</m:t>
                    </m:r>
                  </m:sub>
                </m:sSub>
                <m:r>
                  <w:rPr>
                    <w:rFonts w:ascii="Cambria Math" w:hAnsi="Cambria Math"/>
                  </w:rPr>
                  <m:t>})= m</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j</m:t>
                        </m:r>
                      </m:sub>
                    </m:sSub>
                  </m:e>
                </m:d>
                <m:r>
                  <w:rPr>
                    <w:rFonts w:ascii="Cambria Math" w:hAnsi="Cambria Math"/>
                  </w:rPr>
                  <m:t>.</m:t>
                </m:r>
              </m:oMath>
            </m:oMathPara>
          </w:p>
        </w:tc>
        <w:tc>
          <w:tcPr>
            <w:tcW w:w="626" w:type="dxa"/>
          </w:tcPr>
          <w:p w14:paraId="7E266229" w14:textId="77777777" w:rsidR="00A46C17" w:rsidRPr="00286FF8" w:rsidRDefault="00A46C17" w:rsidP="00063429">
            <w:r w:rsidRPr="00286FF8">
              <w:t>(</w:t>
            </w:r>
            <w:r w:rsidR="005E1750" w:rsidRPr="00286FF8">
              <w:fldChar w:fldCharType="begin"/>
            </w:r>
            <w:r w:rsidR="005E1750" w:rsidRPr="00CF4F06">
              <w:instrText xml:space="preserve"> SEQ Equation \* ARABIC </w:instrText>
            </w:r>
            <w:r w:rsidR="005E1750" w:rsidRPr="00286FF8">
              <w:rPr>
                <w:rPrChange w:id="1137" w:author="Chancerel, Perrine" w:date="2015-04-01T12:09:00Z">
                  <w:rPr>
                    <w:noProof/>
                  </w:rPr>
                </w:rPrChange>
              </w:rPr>
              <w:fldChar w:fldCharType="separate"/>
            </w:r>
            <w:r w:rsidR="00344F4E" w:rsidRPr="00286FF8">
              <w:rPr>
                <w:noProof/>
              </w:rPr>
              <w:t>76</w:t>
            </w:r>
            <w:r w:rsidR="005E1750" w:rsidRPr="00286FF8">
              <w:rPr>
                <w:noProof/>
              </w:rPr>
              <w:fldChar w:fldCharType="end"/>
            </w:r>
            <w:r w:rsidRPr="00CF4F06">
              <w:t>)</w:t>
            </w:r>
          </w:p>
        </w:tc>
      </w:tr>
    </w:tbl>
    <w:p w14:paraId="4864BAD0" w14:textId="77777777" w:rsidR="00A46C17" w:rsidRPr="00286FF8" w:rsidRDefault="00A46C17" w:rsidP="00467AF3">
      <w:pPr>
        <w:rPr>
          <w:rFonts w:eastAsiaTheme="minorEastAsia"/>
        </w:rPr>
      </w:pPr>
      <w:r w:rsidRPr="00CF4F06">
        <w:rPr>
          <w:rFonts w:eastAsiaTheme="minorEastAsia"/>
        </w:rPr>
        <w:t xml:space="preserve">In </w:t>
      </w:r>
      <w:r w:rsidR="0033743B" w:rsidRPr="00CF4F06">
        <w:rPr>
          <w:rFonts w:eastAsiaTheme="minorEastAsia"/>
        </w:rPr>
        <w:t>the</w:t>
      </w:r>
      <w:r w:rsidRPr="00CF4F06">
        <w:rPr>
          <w:rFonts w:eastAsiaTheme="minorEastAsia"/>
        </w:rPr>
        <w:t xml:space="preserve"> case</w:t>
      </w:r>
      <w:r w:rsidR="0033743B" w:rsidRPr="00CF4F06">
        <w:rPr>
          <w:rFonts w:eastAsiaTheme="minorEastAsia"/>
        </w:rPr>
        <w:t xml:space="preserve"> that</w:t>
      </w:r>
      <w:r w:rsidRPr="00CF4F06">
        <w:rPr>
          <w:rFonts w:eastAsiaTheme="minorEastAsia"/>
        </w:rPr>
        <w:t xml:space="preserve"> belief and plausibility of class </w:t>
      </w:r>
      <m:oMath>
        <m:r>
          <w:rPr>
            <w:rFonts w:ascii="Cambria Math" w:eastAsiaTheme="minorEastAsia" w:hAnsi="Cambria Math"/>
          </w:rPr>
          <m:t>j</m:t>
        </m:r>
      </m:oMath>
      <w:r w:rsidRPr="00CF4F06">
        <w:rPr>
          <w:rFonts w:eastAsiaTheme="minorEastAsia"/>
        </w:rPr>
        <w:t xml:space="preserve"> are equal and the uncertainty is z</w:t>
      </w:r>
      <w:r w:rsidR="0033743B" w:rsidRPr="00CF4F06">
        <w:rPr>
          <w:rFonts w:eastAsiaTheme="minorEastAsia"/>
        </w:rPr>
        <w:t>ero,</w:t>
      </w:r>
      <w:r w:rsidRPr="00CF4F06">
        <w:rPr>
          <w:rFonts w:eastAsiaTheme="minorEastAsia"/>
        </w:rPr>
        <w:t xml:space="preserve"> </w:t>
      </w:r>
      <w:r w:rsidR="0033743B" w:rsidRPr="00CF4F06">
        <w:rPr>
          <w:rFonts w:eastAsiaTheme="minorEastAsia"/>
        </w:rPr>
        <w:t>t</w:t>
      </w:r>
      <w:r w:rsidRPr="00CF4F06">
        <w:rPr>
          <w:rFonts w:eastAsiaTheme="minorEastAsia"/>
        </w:rPr>
        <w:t xml:space="preserve">he </w:t>
      </w:r>
      <w:proofErr w:type="spellStart"/>
      <w:r w:rsidRPr="00CF4F06">
        <w:rPr>
          <w:rFonts w:eastAsiaTheme="minorEastAsia"/>
        </w:rPr>
        <w:t>Dempster</w:t>
      </w:r>
      <w:proofErr w:type="spellEnd"/>
      <w:r w:rsidRPr="00CF4F06">
        <w:rPr>
          <w:rFonts w:eastAsiaTheme="minorEastAsia"/>
        </w:rPr>
        <w:t>-Shafer theory corresponds to the Bayesian special case of the DS</w:t>
      </w:r>
      <w:r w:rsidR="00AE615F" w:rsidRPr="00CF4F06">
        <w:rPr>
          <w:rFonts w:eastAsiaTheme="minorEastAsia"/>
        </w:rPr>
        <w:fldChar w:fldCharType="begin"/>
      </w:r>
      <w:r w:rsidR="00AE615F" w:rsidRPr="00CF4F06">
        <w:instrText xml:space="preserve"> XE "</w:instrText>
      </w:r>
      <w:r w:rsidR="00AE615F" w:rsidRPr="00286FF8">
        <w:rPr>
          <w:rFonts w:eastAsiaTheme="minorEastAsia"/>
        </w:rPr>
        <w:instrText>DS</w:instrText>
      </w:r>
      <w:r w:rsidR="00AE615F" w:rsidRPr="00286FF8">
        <w:instrText xml:space="preserve">:Dempster-Shafer" </w:instrText>
      </w:r>
      <w:r w:rsidR="00AE615F" w:rsidRPr="00CF4F06">
        <w:rPr>
          <w:rFonts w:eastAsiaTheme="minorEastAsia"/>
        </w:rPr>
        <w:fldChar w:fldCharType="end"/>
      </w:r>
      <w:r w:rsidRPr="00CF4F06">
        <w:rPr>
          <w:rFonts w:eastAsiaTheme="minorEastAsia"/>
        </w:rPr>
        <w:t xml:space="preserve"> theory</w:t>
      </w:r>
      <w:r w:rsidR="00FC432E" w:rsidRPr="00286FF8">
        <w:rPr>
          <w:rFonts w:eastAsiaTheme="minorEastAsia"/>
        </w:rPr>
        <w:t xml:space="preserve"> </w:t>
      </w:r>
      <w:sdt>
        <w:sdtPr>
          <w:rPr>
            <w:rFonts w:eastAsiaTheme="minorEastAsia"/>
          </w:rPr>
          <w:id w:val="245461730"/>
          <w:citation/>
        </w:sdtPr>
        <w:sdtContent>
          <w:r w:rsidR="00EE5807" w:rsidRPr="00286FF8">
            <w:rPr>
              <w:rFonts w:eastAsiaTheme="minorEastAsia"/>
            </w:rPr>
            <w:fldChar w:fldCharType="begin"/>
          </w:r>
          <w:r w:rsidR="00EE5807" w:rsidRPr="00CF4F06">
            <w:rPr>
              <w:rFonts w:eastAsiaTheme="minorEastAsia"/>
            </w:rPr>
            <w:instrText xml:space="preserve"> CITATION Kohlas \l 1033 </w:instrText>
          </w:r>
          <w:r w:rsidR="00EE5807" w:rsidRPr="00286FF8">
            <w:rPr>
              <w:rFonts w:eastAsiaTheme="minorEastAsia"/>
              <w:rPrChange w:id="1138" w:author="Chancerel, Perrine" w:date="2015-04-01T12:09:00Z">
                <w:rPr>
                  <w:rFonts w:eastAsiaTheme="minorEastAsia"/>
                </w:rPr>
              </w:rPrChange>
            </w:rPr>
            <w:fldChar w:fldCharType="separate"/>
          </w:r>
          <w:r w:rsidR="00344F4E" w:rsidRPr="00286FF8">
            <w:rPr>
              <w:rFonts w:eastAsiaTheme="minorEastAsia"/>
              <w:noProof/>
            </w:rPr>
            <w:t>(Kohlas, et al.)</w:t>
          </w:r>
          <w:r w:rsidR="00EE5807" w:rsidRPr="00286FF8">
            <w:rPr>
              <w:rFonts w:eastAsiaTheme="minorEastAsia"/>
            </w:rPr>
            <w:fldChar w:fldCharType="end"/>
          </w:r>
        </w:sdtContent>
      </w:sdt>
      <w:r w:rsidR="00EE5807" w:rsidRPr="00CF4F06">
        <w:rPr>
          <w:rFonts w:eastAsiaTheme="minorEastAsia"/>
        </w:rPr>
        <w:t>.</w:t>
      </w:r>
    </w:p>
    <w:p w14:paraId="5B5F9647" w14:textId="77777777" w:rsidR="00A46C17" w:rsidRPr="00286FF8" w:rsidRDefault="00A46C17" w:rsidP="00467AF3">
      <w:r w:rsidRPr="00286FF8">
        <w:t>The component class with the maximum belief is assigned as component class.</w:t>
      </w:r>
    </w:p>
    <w:p w14:paraId="7D14FE07" w14:textId="77777777" w:rsidR="00A51FF6" w:rsidRPr="006B43F4" w:rsidRDefault="004130A7" w:rsidP="004130A7">
      <w:pPr>
        <w:pStyle w:val="berschrift4"/>
      </w:pPr>
      <w:proofErr w:type="spellStart"/>
      <w:r w:rsidRPr="00286FF8">
        <w:t>Dempster</w:t>
      </w:r>
      <w:proofErr w:type="spellEnd"/>
      <w:r w:rsidRPr="00286FF8">
        <w:t>-Shafer decision fusion example</w:t>
      </w:r>
    </w:p>
    <w:p w14:paraId="29624363" w14:textId="77777777" w:rsidR="00196DA5" w:rsidRPr="00286FF8" w:rsidRDefault="00196DA5" w:rsidP="00196DA5">
      <w:bookmarkStart w:id="1139" w:name="_Ref411696296"/>
      <w:r w:rsidRPr="00CF4F06">
        <w:t xml:space="preserve">The following example corresponds to a fusion system consisting of a database containing two components. The task is to classify a new component. The component could be from the first component class (Component class 1), the second component class (Component class 2), or can be a component not included in the database (undefined class). The </w:t>
      </w:r>
      <w:r w:rsidR="000832EB" w:rsidRPr="00CF4F06">
        <w:t>outputs of the classifier fusion-</w:t>
      </w:r>
      <w:r w:rsidRPr="00CF4F06">
        <w:t xml:space="preserve">level are two values. The output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=0.85</m:t>
        </m:r>
      </m:oMath>
      <w:r w:rsidRPr="00286FF8">
        <w:rPr>
          <w:rFonts w:eastAsiaTheme="minorEastAsia"/>
        </w:rPr>
        <w:t xml:space="preserve"> is the output of the classifier </w:t>
      </w:r>
      <m:oMath>
        <m:r>
          <w:rPr>
            <w:rFonts w:ascii="Cambria Math" w:eastAsiaTheme="minorEastAsia" w:hAnsi="Cambria Math"/>
          </w:rPr>
          <m:t>i=1</m:t>
        </m:r>
      </m:oMath>
      <w:r w:rsidRPr="00286FF8">
        <w:rPr>
          <w:rFonts w:eastAsiaTheme="minorEastAsia"/>
        </w:rPr>
        <w:t xml:space="preserve"> giving a score to determine if the considered component belongs to </w:t>
      </w:r>
      <w:r w:rsidRPr="00286FF8">
        <w:t xml:space="preserve">Component class 1. In a similar way, the output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=0.12</m:t>
        </m:r>
      </m:oMath>
      <w:r w:rsidRPr="00286FF8">
        <w:rPr>
          <w:rFonts w:eastAsiaTheme="minorEastAsia"/>
        </w:rPr>
        <w:t xml:space="preserve"> is the output of the classifier </w:t>
      </w:r>
      <m:oMath>
        <m:r>
          <w:rPr>
            <w:rFonts w:ascii="Cambria Math" w:eastAsiaTheme="minorEastAsia" w:hAnsi="Cambria Math"/>
          </w:rPr>
          <m:t>i=2</m:t>
        </m:r>
      </m:oMath>
      <w:r w:rsidRPr="00286FF8">
        <w:rPr>
          <w:rFonts w:eastAsiaTheme="minorEastAsia"/>
        </w:rPr>
        <w:t xml:space="preserve"> gives a score indicating if the component belongs to </w:t>
      </w:r>
      <w:r w:rsidRPr="00286FF8">
        <w:t xml:space="preserve">Component class 2. </w:t>
      </w:r>
    </w:p>
    <w:p w14:paraId="39BFF5B9" w14:textId="77777777" w:rsidR="00196DA5" w:rsidRPr="00286FF8" w:rsidRDefault="00196DA5" w:rsidP="00196DA5">
      <w:r w:rsidRPr="006B43F4">
        <w:rPr>
          <w:rFonts w:eastAsiaTheme="minorEastAsia"/>
        </w:rPr>
        <w:t>The probabilities assignments are deter</w:t>
      </w:r>
      <w:r w:rsidRPr="00CF4F06">
        <w:rPr>
          <w:rFonts w:eastAsiaTheme="minorEastAsia"/>
        </w:rPr>
        <w:t xml:space="preserve">mined according </w:t>
      </w:r>
      <w:r w:rsidR="00D06ED6" w:rsidRPr="00CF4F06">
        <w:rPr>
          <w:rFonts w:eastAsiaTheme="minorEastAsia"/>
        </w:rPr>
        <w:t xml:space="preserve">to the normal distribution. If </w:t>
      </w:r>
      <w:r w:rsidRPr="00CF4F06">
        <w:rPr>
          <w:rFonts w:eastAsiaTheme="minorEastAsia"/>
        </w:rPr>
        <w:t xml:space="preserve">the probabilities assignments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=0.9=f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oMath>
      <w:r w:rsidRPr="00CF4F06">
        <w:rPr>
          <w:rFonts w:eastAsiaTheme="minorEastAsia"/>
        </w:rPr>
        <w:t xml:space="preserve"> and</w:t>
      </w:r>
      <m:oMath>
        <m:sSub>
          <m:sSubPr>
            <m:ctrlPr>
              <w:rPr>
                <w:rFonts w:ascii="Cambria Math" w:eastAsiaTheme="minorEastAsia" w:hAnsi="Cambria Math"/>
                <w:i/>
              </w:rPr>
            </m:ctrlPr>
          </m:sSubPr>
          <m:e>
            <m:r>
              <w:rPr>
                <w:rFonts w:ascii="Cambria Math" w:eastAsiaTheme="minorEastAsia" w:hAnsi="Cambria Math"/>
              </w:rPr>
              <m:t xml:space="preserve"> P</m:t>
            </m:r>
          </m:e>
          <m:sub>
            <m:r>
              <w:rPr>
                <w:rFonts w:ascii="Cambria Math" w:eastAsiaTheme="minorEastAsia" w:hAnsi="Cambria Math"/>
              </w:rPr>
              <m:t>2</m:t>
            </m:r>
          </m:sub>
        </m:sSub>
        <m:r>
          <w:rPr>
            <w:rFonts w:ascii="Cambria Math" w:eastAsiaTheme="minorEastAsia" w:hAnsi="Cambria Math"/>
          </w:rPr>
          <m:t>=0.2=f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oMath>
      <w:r w:rsidR="00D06ED6" w:rsidRPr="00CF4F06">
        <w:rPr>
          <w:rFonts w:eastAsiaTheme="minorEastAsia"/>
        </w:rPr>
        <w:t xml:space="preserve"> are assumed, </w:t>
      </w:r>
      <w:r w:rsidRPr="00286FF8">
        <w:t xml:space="preserve">the outputs from the normal distributions are shown in </w:t>
      </w:r>
      <w:r w:rsidR="00D06ED6" w:rsidRPr="00286FF8">
        <w:fldChar w:fldCharType="begin"/>
      </w:r>
      <w:r w:rsidR="00D06ED6" w:rsidRPr="00CF4F06">
        <w:instrText xml:space="preserve"> REF _Ref414645441 \h </w:instrText>
      </w:r>
      <w:r w:rsidR="00D06ED6" w:rsidRPr="00286FF8">
        <w:rPr>
          <w:rPrChange w:id="1140" w:author="Chancerel, Perrine" w:date="2015-04-01T12:09:00Z">
            <w:rPr/>
          </w:rPrChange>
        </w:rPr>
        <w:fldChar w:fldCharType="separate"/>
      </w:r>
      <w:r w:rsidR="00344F4E" w:rsidRPr="00286FF8">
        <w:t xml:space="preserve">Table </w:t>
      </w:r>
      <w:r w:rsidR="00344F4E" w:rsidRPr="00286FF8">
        <w:rPr>
          <w:noProof/>
        </w:rPr>
        <w:t>3</w:t>
      </w:r>
      <w:r w:rsidR="00D06ED6" w:rsidRPr="00286FF8">
        <w:fldChar w:fldCharType="end"/>
      </w:r>
      <w:r w:rsidR="00D06ED6" w:rsidRPr="00CF4F06">
        <w:t>.</w:t>
      </w:r>
    </w:p>
    <w:p w14:paraId="14427BFF" w14:textId="77777777" w:rsidR="008835F6" w:rsidRPr="00CF4F06" w:rsidRDefault="008835F6" w:rsidP="008835F6">
      <w:pPr>
        <w:pStyle w:val="Beschriftung"/>
        <w:keepNext/>
      </w:pPr>
      <w:bookmarkStart w:id="1141" w:name="_Ref414645441"/>
      <w:bookmarkStart w:id="1142" w:name="_Toc415436463"/>
      <w:r w:rsidRPr="00286FF8">
        <w:lastRenderedPageBreak/>
        <w:t xml:space="preserve">Table </w:t>
      </w:r>
      <w:fldSimple w:instr=" SEQ Table \* ARABIC ">
        <w:r w:rsidR="00344F4E" w:rsidRPr="00CF4F06">
          <w:rPr>
            <w:noProof/>
          </w:rPr>
          <w:t>3</w:t>
        </w:r>
      </w:fldSimple>
      <w:bookmarkEnd w:id="1139"/>
      <w:bookmarkEnd w:id="1141"/>
      <w:r w:rsidRPr="00CF4F06">
        <w:t>: Normal distribution outputs from</w:t>
      </w:r>
      <w:r w:rsidR="000832EB" w:rsidRPr="00CF4F06">
        <w:t xml:space="preserve"> outputs from classifier fusion-</w:t>
      </w:r>
      <w:r w:rsidRPr="00CF4F06">
        <w:t>level</w:t>
      </w:r>
      <w:bookmarkEnd w:id="1142"/>
    </w:p>
    <w:tbl>
      <w:tblPr>
        <w:tblStyle w:val="MittleresRaster3-Akzent1"/>
        <w:tblW w:w="5000" w:type="pct"/>
        <w:tblLook w:val="04A0" w:firstRow="1" w:lastRow="0" w:firstColumn="1" w:lastColumn="0" w:noHBand="0" w:noVBand="1"/>
      </w:tblPr>
      <w:tblGrid>
        <w:gridCol w:w="2405"/>
        <w:gridCol w:w="2327"/>
        <w:gridCol w:w="2130"/>
        <w:gridCol w:w="2714"/>
      </w:tblGrid>
      <w:tr w:rsidR="008835F6" w:rsidRPr="00CF4F06" w14:paraId="67A5EF25"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14:paraId="559BAB8B" w14:textId="77777777" w:rsidR="008835F6" w:rsidRPr="00CF4F06" w:rsidRDefault="008835F6" w:rsidP="00282C23">
            <w:pPr>
              <w:jc w:val="center"/>
            </w:pPr>
          </w:p>
        </w:tc>
        <w:tc>
          <w:tcPr>
            <w:tcW w:w="1215" w:type="pct"/>
          </w:tcPr>
          <w:p w14:paraId="5010DF64" w14:textId="77777777" w:rsidR="008835F6" w:rsidRPr="00CF4F06" w:rsidRDefault="008835F6" w:rsidP="00282C23">
            <w:pPr>
              <w:jc w:val="center"/>
              <w:cnfStyle w:val="100000000000" w:firstRow="1" w:lastRow="0" w:firstColumn="0" w:lastColumn="0" w:oddVBand="0" w:evenVBand="0" w:oddHBand="0" w:evenHBand="0" w:firstRowFirstColumn="0" w:firstRowLastColumn="0" w:lastRowFirstColumn="0" w:lastRowLastColumn="0"/>
            </w:pPr>
            <w:r w:rsidRPr="00CF4F06">
              <w:t>Component class 1</w:t>
            </w:r>
          </w:p>
        </w:tc>
        <w:tc>
          <w:tcPr>
            <w:tcW w:w="1112" w:type="pct"/>
          </w:tcPr>
          <w:p w14:paraId="3256EEBF" w14:textId="77777777" w:rsidR="008835F6" w:rsidRPr="00CF4F06" w:rsidRDefault="008835F6" w:rsidP="00282C23">
            <w:pPr>
              <w:jc w:val="center"/>
              <w:cnfStyle w:val="100000000000" w:firstRow="1" w:lastRow="0" w:firstColumn="0" w:lastColumn="0" w:oddVBand="0" w:evenVBand="0" w:oddHBand="0" w:evenHBand="0" w:firstRowFirstColumn="0" w:firstRowLastColumn="0" w:lastRowFirstColumn="0" w:lastRowLastColumn="0"/>
            </w:pPr>
            <w:r w:rsidRPr="00CF4F06">
              <w:t>Component class 2</w:t>
            </w:r>
          </w:p>
        </w:tc>
        <w:tc>
          <w:tcPr>
            <w:tcW w:w="1417" w:type="pct"/>
          </w:tcPr>
          <w:p w14:paraId="4C11F30C" w14:textId="77777777" w:rsidR="008835F6" w:rsidRPr="00CF4F06" w:rsidRDefault="008835F6" w:rsidP="00282C23">
            <w:pPr>
              <w:jc w:val="center"/>
              <w:cnfStyle w:val="100000000000" w:firstRow="1" w:lastRow="0" w:firstColumn="0" w:lastColumn="0" w:oddVBand="0" w:evenVBand="0" w:oddHBand="0" w:evenHBand="0" w:firstRowFirstColumn="0" w:firstRowLastColumn="0" w:lastRowFirstColumn="0" w:lastRowLastColumn="0"/>
            </w:pPr>
            <w:r w:rsidRPr="00CF4F06">
              <w:t>Undefined class</w:t>
            </w:r>
          </w:p>
        </w:tc>
      </w:tr>
      <w:tr w:rsidR="008835F6" w:rsidRPr="00CF4F06" w14:paraId="3236CCC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14:paraId="63D44BD6" w14:textId="77777777" w:rsidR="008835F6" w:rsidRPr="00CF4F06" w:rsidRDefault="008835F6" w:rsidP="00282C23">
            <w:pPr>
              <w:jc w:val="center"/>
            </w:pPr>
            <w:r w:rsidRPr="00CF4F06">
              <w:t>Classifier 1</w:t>
            </w:r>
          </w:p>
        </w:tc>
        <w:tc>
          <w:tcPr>
            <w:tcW w:w="1215" w:type="pct"/>
          </w:tcPr>
          <w:p w14:paraId="626E3212" w14:textId="77777777" w:rsidR="008835F6" w:rsidRPr="00286FF8" w:rsidRDefault="00D0670B" w:rsidP="00282C23">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m:oMathPara>
          </w:p>
        </w:tc>
        <w:tc>
          <w:tcPr>
            <w:tcW w:w="1112" w:type="pct"/>
          </w:tcPr>
          <w:p w14:paraId="3883DADE" w14:textId="77777777" w:rsidR="008835F6" w:rsidRPr="00286FF8" w:rsidRDefault="008835F6" w:rsidP="00282C23">
            <w:pPr>
              <w:jc w:val="center"/>
              <w:cnfStyle w:val="000000100000" w:firstRow="0" w:lastRow="0" w:firstColumn="0" w:lastColumn="0" w:oddVBand="0" w:evenVBand="0" w:oddHBand="1" w:evenHBand="0" w:firstRowFirstColumn="0" w:firstRowLastColumn="0" w:lastRowFirstColumn="0" w:lastRowLastColumn="0"/>
            </w:pPr>
            <w:r w:rsidRPr="00286FF8">
              <w:t>-</w:t>
            </w:r>
          </w:p>
        </w:tc>
        <w:tc>
          <w:tcPr>
            <w:tcW w:w="1417" w:type="pct"/>
          </w:tcPr>
          <w:p w14:paraId="357059EE" w14:textId="77777777" w:rsidR="008835F6" w:rsidRPr="00286FF8" w:rsidRDefault="008835F6" w:rsidP="00282C23">
            <w:pPr>
              <w:jc w:val="center"/>
              <w:cnfStyle w:val="000000100000" w:firstRow="0" w:lastRow="0" w:firstColumn="0" w:lastColumn="0" w:oddVBand="0" w:evenVBand="0" w:oddHBand="1" w:evenHBand="0" w:firstRowFirstColumn="0" w:firstRowLastColumn="0" w:lastRowFirstColumn="0" w:lastRowLastColumn="0"/>
            </w:pPr>
            <w:r w:rsidRPr="00286FF8">
              <w:t>-</w:t>
            </w:r>
          </w:p>
        </w:tc>
      </w:tr>
      <w:tr w:rsidR="008835F6" w:rsidRPr="00CF4F06" w14:paraId="02E7BB92" w14:textId="77777777" w:rsidTr="00DF70C1">
        <w:tc>
          <w:tcPr>
            <w:cnfStyle w:val="001000000000" w:firstRow="0" w:lastRow="0" w:firstColumn="1" w:lastColumn="0" w:oddVBand="0" w:evenVBand="0" w:oddHBand="0" w:evenHBand="0" w:firstRowFirstColumn="0" w:firstRowLastColumn="0" w:lastRowFirstColumn="0" w:lastRowLastColumn="0"/>
            <w:tcW w:w="1256" w:type="pct"/>
          </w:tcPr>
          <w:p w14:paraId="7B5B263D" w14:textId="77777777" w:rsidR="008835F6" w:rsidRPr="00CF4F06" w:rsidRDefault="008835F6" w:rsidP="00282C23">
            <w:pPr>
              <w:jc w:val="center"/>
            </w:pPr>
            <w:r w:rsidRPr="00CF4F06">
              <w:t>Classifier 2</w:t>
            </w:r>
          </w:p>
        </w:tc>
        <w:tc>
          <w:tcPr>
            <w:tcW w:w="1215" w:type="pct"/>
          </w:tcPr>
          <w:p w14:paraId="72D6EF96" w14:textId="77777777" w:rsidR="008835F6" w:rsidRPr="00CF4F06" w:rsidRDefault="008835F6" w:rsidP="00282C23">
            <w:pPr>
              <w:jc w:val="center"/>
              <w:cnfStyle w:val="000000000000" w:firstRow="0" w:lastRow="0" w:firstColumn="0" w:lastColumn="0" w:oddVBand="0" w:evenVBand="0" w:oddHBand="0" w:evenHBand="0" w:firstRowFirstColumn="0" w:firstRowLastColumn="0" w:lastRowFirstColumn="0" w:lastRowLastColumn="0"/>
            </w:pPr>
            <w:r w:rsidRPr="00CF4F06">
              <w:t>-</w:t>
            </w:r>
          </w:p>
        </w:tc>
        <w:tc>
          <w:tcPr>
            <w:tcW w:w="1112" w:type="pct"/>
          </w:tcPr>
          <w:p w14:paraId="3AB25064" w14:textId="77777777" w:rsidR="008835F6" w:rsidRPr="00286FF8" w:rsidRDefault="00D0670B" w:rsidP="00282C23">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m:oMathPara>
          </w:p>
        </w:tc>
        <w:tc>
          <w:tcPr>
            <w:tcW w:w="1417" w:type="pct"/>
          </w:tcPr>
          <w:p w14:paraId="65C2F2C1" w14:textId="77777777" w:rsidR="008835F6" w:rsidRPr="00286FF8" w:rsidRDefault="008835F6" w:rsidP="00282C23">
            <w:pPr>
              <w:jc w:val="center"/>
              <w:cnfStyle w:val="000000000000" w:firstRow="0" w:lastRow="0" w:firstColumn="0" w:lastColumn="0" w:oddVBand="0" w:evenVBand="0" w:oddHBand="0" w:evenHBand="0" w:firstRowFirstColumn="0" w:firstRowLastColumn="0" w:lastRowFirstColumn="0" w:lastRowLastColumn="0"/>
            </w:pPr>
            <w:r w:rsidRPr="00286FF8">
              <w:t>-</w:t>
            </w:r>
          </w:p>
        </w:tc>
      </w:tr>
    </w:tbl>
    <w:p w14:paraId="0F138145" w14:textId="77777777" w:rsidR="008835F6" w:rsidRPr="00CF4F06" w:rsidRDefault="008835F6" w:rsidP="00467AF3">
      <w:pPr>
        <w:rPr>
          <w:rFonts w:eastAsiaTheme="minorEastAsia"/>
        </w:rPr>
      </w:pPr>
    </w:p>
    <w:p w14:paraId="7A52F481" w14:textId="77777777" w:rsidR="00C14EE5" w:rsidRPr="00CF4F06" w:rsidRDefault="00C14EE5" w:rsidP="00467AF3">
      <w:pPr>
        <w:rPr>
          <w:rFonts w:eastAsiaTheme="minorEastAsia"/>
        </w:rPr>
      </w:pPr>
      <w:r w:rsidRPr="00CF4F06">
        <w:rPr>
          <w:rFonts w:eastAsiaTheme="minorEastAsia"/>
        </w:rPr>
        <w:t>The power set is defined as follows</w:t>
      </w:r>
      <w:r w:rsidR="00196DA5" w:rsidRPr="00CF4F06">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14EE5" w:rsidRPr="00CF4F06" w14:paraId="534A4891" w14:textId="77777777" w:rsidTr="00A9174F">
        <w:tc>
          <w:tcPr>
            <w:tcW w:w="8086" w:type="dxa"/>
          </w:tcPr>
          <w:p w14:paraId="5B7AF1CC" w14:textId="77777777" w:rsidR="00C14EE5" w:rsidRPr="00286FF8" w:rsidRDefault="00D0670B" w:rsidP="00C14EE5">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e>
                </m:d>
                <m:r>
                  <w:rPr>
                    <w:rFonts w:ascii="Cambria Math" w:hAnsi="Cambria Math"/>
                  </w:rPr>
                  <m:t xml:space="preserve"> .</m:t>
                </m:r>
              </m:oMath>
            </m:oMathPara>
          </w:p>
        </w:tc>
        <w:tc>
          <w:tcPr>
            <w:tcW w:w="626" w:type="dxa"/>
          </w:tcPr>
          <w:p w14:paraId="169AFF8C" w14:textId="77777777" w:rsidR="00C14EE5" w:rsidRPr="00286FF8" w:rsidRDefault="00C14EE5" w:rsidP="00A9174F">
            <w:r w:rsidRPr="00286FF8">
              <w:t>(</w:t>
            </w:r>
            <w:r w:rsidR="005E1750" w:rsidRPr="00286FF8">
              <w:fldChar w:fldCharType="begin"/>
            </w:r>
            <w:r w:rsidR="005E1750" w:rsidRPr="00CF4F06">
              <w:instrText xml:space="preserve"> SEQ Equation \* ARABIC </w:instrText>
            </w:r>
            <w:r w:rsidR="005E1750" w:rsidRPr="00286FF8">
              <w:rPr>
                <w:rPrChange w:id="1143" w:author="Chancerel, Perrine" w:date="2015-04-01T12:09:00Z">
                  <w:rPr>
                    <w:noProof/>
                  </w:rPr>
                </w:rPrChange>
              </w:rPr>
              <w:fldChar w:fldCharType="separate"/>
            </w:r>
            <w:r w:rsidR="00344F4E" w:rsidRPr="00286FF8">
              <w:rPr>
                <w:noProof/>
              </w:rPr>
              <w:t>77</w:t>
            </w:r>
            <w:r w:rsidR="005E1750" w:rsidRPr="00286FF8">
              <w:rPr>
                <w:noProof/>
              </w:rPr>
              <w:fldChar w:fldCharType="end"/>
            </w:r>
            <w:r w:rsidRPr="00CF4F06">
              <w:t>)</w:t>
            </w:r>
          </w:p>
        </w:tc>
      </w:tr>
    </w:tbl>
    <w:p w14:paraId="63CED10B" w14:textId="77777777" w:rsidR="00196DA5" w:rsidRPr="00286FF8" w:rsidRDefault="00196DA5" w:rsidP="00196DA5">
      <w:bookmarkStart w:id="1144" w:name="_Ref410918746"/>
      <w:r w:rsidRPr="00CF4F06">
        <w:rPr>
          <w:rFonts w:eastAsiaTheme="minorEastAsia"/>
        </w:rPr>
        <w:t xml:space="preserve">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rsidRPr="00CF4F06">
        <w:rPr>
          <w:rFonts w:eastAsiaTheme="minorEastAsia"/>
        </w:rPr>
        <w:t xml:space="preserve"> is the hypotheses assuming the component belongs to the first class,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w:r w:rsidRPr="00CF4F06">
        <w:rPr>
          <w:rFonts w:eastAsiaTheme="minorEastAsia"/>
        </w:rPr>
        <w:t xml:space="preserve"> the hypotheses assuming the com</w:t>
      </w:r>
      <w:r w:rsidRPr="00286FF8">
        <w:rPr>
          <w:rFonts w:eastAsiaTheme="minorEastAsia"/>
        </w:rPr>
        <w:t xml:space="preserve">ponent belongs to the second class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w:r w:rsidRPr="00CF4F06">
        <w:rPr>
          <w:rFonts w:eastAsiaTheme="minorEastAsia"/>
        </w:rPr>
        <w:t xml:space="preserve"> is the hypotheses assuming component belongs to the undefined class. </w:t>
      </w:r>
      <w:r w:rsidRPr="00286FF8">
        <w:t xml:space="preserve">The </w:t>
      </w:r>
      <w:r w:rsidRPr="00286FF8">
        <w:rPr>
          <w:rFonts w:eastAsiaTheme="minorEastAsia"/>
        </w:rPr>
        <w:t xml:space="preserve">basic probability assignments are shown </w:t>
      </w:r>
      <w:r w:rsidRPr="00286FF8">
        <w:t xml:space="preserve">in </w:t>
      </w:r>
      <w:r w:rsidR="00D06ED6" w:rsidRPr="00286FF8">
        <w:fldChar w:fldCharType="begin"/>
      </w:r>
      <w:r w:rsidR="00D06ED6" w:rsidRPr="00CF4F06">
        <w:instrText xml:space="preserve"> REF _Ref414645455 \h </w:instrText>
      </w:r>
      <w:r w:rsidR="00D06ED6" w:rsidRPr="00286FF8">
        <w:rPr>
          <w:rPrChange w:id="1145" w:author="Chancerel, Perrine" w:date="2015-04-01T12:09:00Z">
            <w:rPr/>
          </w:rPrChange>
        </w:rPr>
        <w:fldChar w:fldCharType="separate"/>
      </w:r>
      <w:r w:rsidR="00344F4E" w:rsidRPr="00286FF8">
        <w:t xml:space="preserve">Table </w:t>
      </w:r>
      <w:r w:rsidR="00344F4E" w:rsidRPr="00286FF8">
        <w:rPr>
          <w:noProof/>
        </w:rPr>
        <w:t>4</w:t>
      </w:r>
      <w:r w:rsidR="00D06ED6" w:rsidRPr="00286FF8">
        <w:fldChar w:fldCharType="end"/>
      </w:r>
      <w:r w:rsidR="00D06ED6" w:rsidRPr="00CF4F06">
        <w:t>.</w:t>
      </w:r>
    </w:p>
    <w:p w14:paraId="10368231" w14:textId="77777777" w:rsidR="007F7725" w:rsidRPr="00CF4F06" w:rsidRDefault="007F7725" w:rsidP="007F7725">
      <w:pPr>
        <w:pStyle w:val="Beschriftung"/>
        <w:keepNext/>
      </w:pPr>
      <w:bookmarkStart w:id="1146" w:name="_Ref414645455"/>
      <w:bookmarkStart w:id="1147" w:name="_Toc415436464"/>
      <w:r w:rsidRPr="00286FF8">
        <w:t xml:space="preserve">Table </w:t>
      </w:r>
      <w:fldSimple w:instr=" SEQ Table \* ARABIC ">
        <w:r w:rsidR="00344F4E" w:rsidRPr="00CF4F06">
          <w:rPr>
            <w:noProof/>
          </w:rPr>
          <w:t>4</w:t>
        </w:r>
      </w:fldSimple>
      <w:bookmarkEnd w:id="1144"/>
      <w:bookmarkEnd w:id="1146"/>
      <w:r w:rsidRPr="00CF4F06">
        <w:t>: Basic probability assignments</w:t>
      </w:r>
      <w:bookmarkEnd w:id="1147"/>
    </w:p>
    <w:tbl>
      <w:tblPr>
        <w:tblStyle w:val="MittleresRaster3-Akzent1"/>
        <w:tblW w:w="9720" w:type="dxa"/>
        <w:tblInd w:w="18" w:type="dxa"/>
        <w:tblLook w:val="04A0" w:firstRow="1" w:lastRow="0" w:firstColumn="1" w:lastColumn="0" w:noHBand="0" w:noVBand="1"/>
      </w:tblPr>
      <w:tblGrid>
        <w:gridCol w:w="1800"/>
        <w:gridCol w:w="3960"/>
        <w:gridCol w:w="3960"/>
      </w:tblGrid>
      <w:tr w:rsidR="00ED1900" w:rsidRPr="00CF4F06" w14:paraId="395D0793" w14:textId="77777777" w:rsidTr="00015B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162D5A8F" w14:textId="77777777" w:rsidR="00150B54" w:rsidRPr="00CF4F06" w:rsidRDefault="00D0670B" w:rsidP="00150B54">
            <w:pPr>
              <w:jc w:val="center"/>
              <w:rPr>
                <w:b w:val="0"/>
              </w:rPr>
            </w:pPr>
            <m:oMathPara>
              <m:oMath>
                <m:sSup>
                  <m:sSupPr>
                    <m:ctrlPr>
                      <w:rPr>
                        <w:rFonts w:ascii="Cambria Math" w:hAnsi="Cambria Math"/>
                        <w:b w:val="0"/>
                        <w:i/>
                      </w:rPr>
                    </m:ctrlPr>
                  </m:sSupPr>
                  <m:e>
                    <m:r>
                      <m:rPr>
                        <m:sty m:val="bi"/>
                      </m:rPr>
                      <w:rPr>
                        <w:rFonts w:ascii="Cambria Math" w:hAnsi="Cambria Math"/>
                      </w:rPr>
                      <m:t>2</m:t>
                    </m:r>
                  </m:e>
                  <m:sup>
                    <m:r>
                      <m:rPr>
                        <m:sty m:val="bi"/>
                      </m:rPr>
                      <w:rPr>
                        <w:rFonts w:ascii="Cambria Math" w:hAnsi="Cambria Math"/>
                      </w:rPr>
                      <m:t>h</m:t>
                    </m:r>
                  </m:sup>
                </m:sSup>
              </m:oMath>
            </m:oMathPara>
          </w:p>
        </w:tc>
        <w:tc>
          <w:tcPr>
            <w:tcW w:w="3960" w:type="dxa"/>
          </w:tcPr>
          <w:p w14:paraId="64F7E1BC" w14:textId="77777777" w:rsidR="00150B54" w:rsidRPr="00286FF8"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286FF8">
              <w:rPr>
                <w:b w:val="0"/>
              </w:rPr>
              <w:t>Classifier 1</w:t>
            </w:r>
          </w:p>
        </w:tc>
        <w:tc>
          <w:tcPr>
            <w:tcW w:w="3960" w:type="dxa"/>
          </w:tcPr>
          <w:p w14:paraId="149BD592" w14:textId="77777777" w:rsidR="00150B54" w:rsidRPr="00286FF8"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286FF8">
              <w:rPr>
                <w:b w:val="0"/>
              </w:rPr>
              <w:t>Classifier 2</w:t>
            </w:r>
          </w:p>
        </w:tc>
      </w:tr>
      <w:tr w:rsidR="00ED1900" w:rsidRPr="00CF4F06" w14:paraId="6BEB9B64" w14:textId="77777777" w:rsidTr="00015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40F85B75" w14:textId="77777777" w:rsidR="00150B54" w:rsidRPr="00CF4F06" w:rsidRDefault="00D0670B"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e>
                </m:d>
              </m:oMath>
            </m:oMathPara>
          </w:p>
        </w:tc>
        <w:tc>
          <w:tcPr>
            <w:tcW w:w="3960" w:type="dxa"/>
          </w:tcPr>
          <w:p w14:paraId="12D9752B" w14:textId="77777777" w:rsidR="00150B54" w:rsidRPr="00286FF8" w:rsidRDefault="00D0670B"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})=0.9</m:t>
                </m:r>
              </m:oMath>
            </m:oMathPara>
          </w:p>
        </w:tc>
        <w:tc>
          <w:tcPr>
            <w:tcW w:w="3960" w:type="dxa"/>
          </w:tcPr>
          <w:p w14:paraId="3B70A80C" w14:textId="77777777" w:rsidR="00150B54" w:rsidRPr="00286FF8" w:rsidRDefault="00D0670B"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oMath>
            </m:oMathPara>
          </w:p>
        </w:tc>
      </w:tr>
      <w:tr w:rsidR="00ED1900" w:rsidRPr="00CF4F06" w14:paraId="25474B9C" w14:textId="77777777" w:rsidTr="00015BF3">
        <w:tc>
          <w:tcPr>
            <w:cnfStyle w:val="001000000000" w:firstRow="0" w:lastRow="0" w:firstColumn="1" w:lastColumn="0" w:oddVBand="0" w:evenVBand="0" w:oddHBand="0" w:evenHBand="0" w:firstRowFirstColumn="0" w:firstRowLastColumn="0" w:lastRowFirstColumn="0" w:lastRowLastColumn="0"/>
            <w:tcW w:w="1800" w:type="dxa"/>
          </w:tcPr>
          <w:p w14:paraId="48B52CA9" w14:textId="77777777" w:rsidR="00150B54" w:rsidRPr="00CF4F06" w:rsidRDefault="00D0670B"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14:paraId="697F276F" w14:textId="77777777" w:rsidR="00150B54" w:rsidRPr="00286FF8" w:rsidRDefault="00D0670B"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m:t>
                </m:r>
              </m:oMath>
            </m:oMathPara>
          </w:p>
        </w:tc>
        <w:tc>
          <w:tcPr>
            <w:tcW w:w="3960" w:type="dxa"/>
          </w:tcPr>
          <w:p w14:paraId="4E18B792" w14:textId="77777777" w:rsidR="00150B54" w:rsidRPr="00286FF8" w:rsidRDefault="00D0670B"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})=0.2</m:t>
                </m:r>
              </m:oMath>
            </m:oMathPara>
          </w:p>
        </w:tc>
      </w:tr>
      <w:tr w:rsidR="00ED1900" w:rsidRPr="00CF4F06" w14:paraId="7CF8CB65" w14:textId="77777777" w:rsidTr="00015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3B2C64E8" w14:textId="77777777" w:rsidR="00150B54" w:rsidRPr="00CF4F06" w:rsidRDefault="00D0670B"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14:paraId="3127EBD4" w14:textId="77777777" w:rsidR="00150B54" w:rsidRPr="00286FF8" w:rsidRDefault="00D0670B"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c>
          <w:tcPr>
            <w:tcW w:w="3960" w:type="dxa"/>
          </w:tcPr>
          <w:p w14:paraId="638EEBCC" w14:textId="77777777" w:rsidR="00150B54" w:rsidRPr="00286FF8" w:rsidRDefault="00D0670B"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r>
      <w:tr w:rsidR="00ED1900" w:rsidRPr="00CF4F06" w14:paraId="08C1B02C" w14:textId="77777777" w:rsidTr="00015BF3">
        <w:tc>
          <w:tcPr>
            <w:cnfStyle w:val="001000000000" w:firstRow="0" w:lastRow="0" w:firstColumn="1" w:lastColumn="0" w:oddVBand="0" w:evenVBand="0" w:oddHBand="0" w:evenHBand="0" w:firstRowFirstColumn="0" w:firstRowLastColumn="0" w:lastRowFirstColumn="0" w:lastRowLastColumn="0"/>
            <w:tcW w:w="1800" w:type="dxa"/>
          </w:tcPr>
          <w:p w14:paraId="6F9FDD2C" w14:textId="77777777" w:rsidR="00150B54" w:rsidRPr="00CF4F06" w:rsidRDefault="00D0670B"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14:paraId="62F4C802" w14:textId="77777777" w:rsidR="00150B54" w:rsidRPr="00286FF8" w:rsidRDefault="00150B54" w:rsidP="00150B54">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c>
          <w:tcPr>
            <w:tcW w:w="3960" w:type="dxa"/>
          </w:tcPr>
          <w:p w14:paraId="63A9EBA3" w14:textId="77777777" w:rsidR="00150B54" w:rsidRPr="00286FF8" w:rsidRDefault="00D0670B"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r>
      <w:tr w:rsidR="00ED1900" w:rsidRPr="00CF4F06" w14:paraId="47CE1504" w14:textId="77777777" w:rsidTr="00015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0990474D" w14:textId="77777777" w:rsidR="00150B54" w:rsidRPr="00CF4F06" w:rsidRDefault="00D0670B"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14:paraId="7F0C1B1A" w14:textId="77777777" w:rsidR="00150B54" w:rsidRPr="00286FF8" w:rsidRDefault="00D0670B"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})=0.1</m:t>
                </m:r>
              </m:oMath>
            </m:oMathPara>
          </w:p>
        </w:tc>
        <w:tc>
          <w:tcPr>
            <w:tcW w:w="3960" w:type="dxa"/>
          </w:tcPr>
          <w:p w14:paraId="0E78B540" w14:textId="77777777" w:rsidR="00150B54" w:rsidRPr="00286FF8" w:rsidRDefault="00D0670B"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r w:rsidR="00ED1900" w:rsidRPr="00CF4F06" w14:paraId="206C094F" w14:textId="77777777" w:rsidTr="00015BF3">
        <w:tc>
          <w:tcPr>
            <w:cnfStyle w:val="001000000000" w:firstRow="0" w:lastRow="0" w:firstColumn="1" w:lastColumn="0" w:oddVBand="0" w:evenVBand="0" w:oddHBand="0" w:evenHBand="0" w:firstRowFirstColumn="0" w:firstRowLastColumn="0" w:lastRowFirstColumn="0" w:lastRowLastColumn="0"/>
            <w:tcW w:w="1800" w:type="dxa"/>
          </w:tcPr>
          <w:p w14:paraId="48092035" w14:textId="77777777" w:rsidR="00150B54" w:rsidRPr="00CF4F06" w:rsidRDefault="00D0670B"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14:paraId="21255E5B" w14:textId="77777777" w:rsidR="00150B54" w:rsidRPr="00286FF8" w:rsidRDefault="00D0670B"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3960" w:type="dxa"/>
          </w:tcPr>
          <w:p w14:paraId="31A19F61" w14:textId="77777777" w:rsidR="00150B54" w:rsidRPr="00286FF8" w:rsidRDefault="00D0670B"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})=0.8</m:t>
                </m:r>
              </m:oMath>
            </m:oMathPara>
          </w:p>
        </w:tc>
      </w:tr>
      <w:tr w:rsidR="00ED1900" w:rsidRPr="00CF4F06" w14:paraId="57314334" w14:textId="77777777" w:rsidTr="00015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6BADD099" w14:textId="77777777" w:rsidR="00150B54" w:rsidRPr="00CF4F06" w:rsidRDefault="00D0670B"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14:paraId="06286091" w14:textId="77777777" w:rsidR="00150B54" w:rsidRPr="00286FF8" w:rsidRDefault="00D0670B"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3960" w:type="dxa"/>
          </w:tcPr>
          <w:p w14:paraId="560D4C34" w14:textId="77777777" w:rsidR="00150B54" w:rsidRPr="00286FF8" w:rsidRDefault="00D0670B"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bl>
    <w:p w14:paraId="17EBF357" w14:textId="77777777" w:rsidR="00C14EE5" w:rsidRPr="00CF4F06" w:rsidRDefault="00C14EE5" w:rsidP="00467AF3"/>
    <w:p w14:paraId="51E31517" w14:textId="77777777" w:rsidR="0067368F" w:rsidRPr="00286FF8" w:rsidRDefault="0067368F" w:rsidP="0067368F">
      <w:pPr>
        <w:rPr>
          <w:rFonts w:eastAsiaTheme="minorEastAsia"/>
        </w:rPr>
      </w:pPr>
      <w:r w:rsidRPr="00CF4F06">
        <w:rPr>
          <w:rFonts w:eastAsiaTheme="minorEastAsia"/>
        </w:rPr>
        <w:t xml:space="preserve">The measure of contradiction </w:t>
      </w:r>
      <m:oMath>
        <m:r>
          <w:rPr>
            <w:rFonts w:ascii="Cambria Math" w:eastAsiaTheme="minorEastAsia" w:hAnsi="Cambria Math"/>
          </w:rPr>
          <m:t>K</m:t>
        </m:r>
      </m:oMath>
      <w:r w:rsidRPr="00CF4F06">
        <w:rPr>
          <w:rFonts w:eastAsiaTheme="minorEastAsia"/>
        </w:rPr>
        <w:t xml:space="preserve"> is </w:t>
      </w:r>
      <w:r w:rsidR="007F7725" w:rsidRPr="00CF4F06">
        <w:rPr>
          <w:rFonts w:eastAsiaTheme="minorEastAsia"/>
        </w:rPr>
        <w:t xml:space="preserve">determined according to </w:t>
      </w:r>
      <w:r w:rsidR="00FD7B39" w:rsidRPr="00286FF8">
        <w:rPr>
          <w:rFonts w:eastAsiaTheme="minorEastAsia"/>
        </w:rPr>
        <w:fldChar w:fldCharType="begin"/>
      </w:r>
      <w:r w:rsidR="00FD7B39" w:rsidRPr="00CF4F06">
        <w:rPr>
          <w:rFonts w:eastAsiaTheme="minorEastAsia"/>
        </w:rPr>
        <w:instrText xml:space="preserve"> REF _Ref410920735 \h </w:instrText>
      </w:r>
      <w:r w:rsidR="00FD7B39" w:rsidRPr="00286FF8">
        <w:rPr>
          <w:rFonts w:eastAsiaTheme="minorEastAsia"/>
        </w:rPr>
      </w:r>
      <w:r w:rsidR="00FD7B39" w:rsidRPr="00286FF8">
        <w:rPr>
          <w:rFonts w:eastAsiaTheme="minorEastAsia"/>
          <w:rPrChange w:id="1148" w:author="Chancerel, Perrine" w:date="2015-04-01T12:09:00Z">
            <w:rPr>
              <w:rFonts w:eastAsiaTheme="minorEastAsia"/>
            </w:rPr>
          </w:rPrChange>
        </w:rPr>
        <w:fldChar w:fldCharType="separate"/>
      </w:r>
      <w:r w:rsidR="00344F4E" w:rsidRPr="00286FF8">
        <w:t>(</w:t>
      </w:r>
      <w:r w:rsidR="00344F4E" w:rsidRPr="00286FF8">
        <w:rPr>
          <w:noProof/>
        </w:rPr>
        <w:t>74</w:t>
      </w:r>
      <w:r w:rsidR="00344F4E" w:rsidRPr="00286FF8">
        <w:t>)</w:t>
      </w:r>
      <w:r w:rsidR="00FD7B39" w:rsidRPr="00286FF8">
        <w:rPr>
          <w:rFonts w:eastAsiaTheme="minorEastAsia"/>
        </w:rPr>
        <w:fldChar w:fldCharType="end"/>
      </w:r>
      <w:r w:rsidR="007F7725" w:rsidRPr="00CF4F06">
        <w:rPr>
          <w:rFonts w:eastAsiaTheme="minorEastAsia"/>
        </w:rPr>
        <w:t xml:space="preserve"> </w:t>
      </w:r>
      <w:r w:rsidRPr="00286FF8">
        <w:rPr>
          <w:rFonts w:eastAsiaTheme="minorEastAsia"/>
        </w:rPr>
        <w:t>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7368F" w:rsidRPr="00CF4F06" w14:paraId="10C6D60B" w14:textId="77777777" w:rsidTr="00A9174F">
        <w:tc>
          <w:tcPr>
            <w:tcW w:w="8086" w:type="dxa"/>
          </w:tcPr>
          <w:p w14:paraId="0FACEDF2" w14:textId="77777777" w:rsidR="0067368F" w:rsidRPr="00286FF8" w:rsidRDefault="00D0670B" w:rsidP="00A9174F">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})=0.9·0.8+0.1·0.2+0.8·0.1=0.82 .</m:t>
                </m:r>
              </m:oMath>
            </m:oMathPara>
          </w:p>
        </w:tc>
        <w:tc>
          <w:tcPr>
            <w:tcW w:w="626" w:type="dxa"/>
          </w:tcPr>
          <w:p w14:paraId="7831278A" w14:textId="77777777" w:rsidR="0067368F" w:rsidRPr="00286FF8" w:rsidRDefault="0067368F" w:rsidP="00A9174F">
            <w:r w:rsidRPr="00286FF8">
              <w:t>(</w:t>
            </w:r>
            <w:r w:rsidR="005E1750" w:rsidRPr="00286FF8">
              <w:fldChar w:fldCharType="begin"/>
            </w:r>
            <w:r w:rsidR="005E1750" w:rsidRPr="00CF4F06">
              <w:instrText xml:space="preserve"> SEQ Equation \* ARABIC </w:instrText>
            </w:r>
            <w:r w:rsidR="005E1750" w:rsidRPr="00286FF8">
              <w:rPr>
                <w:rPrChange w:id="1149" w:author="Chancerel, Perrine" w:date="2015-04-01T12:09:00Z">
                  <w:rPr>
                    <w:noProof/>
                  </w:rPr>
                </w:rPrChange>
              </w:rPr>
              <w:fldChar w:fldCharType="separate"/>
            </w:r>
            <w:r w:rsidR="00344F4E" w:rsidRPr="00286FF8">
              <w:rPr>
                <w:noProof/>
              </w:rPr>
              <w:t>78</w:t>
            </w:r>
            <w:r w:rsidR="005E1750" w:rsidRPr="00286FF8">
              <w:rPr>
                <w:noProof/>
              </w:rPr>
              <w:fldChar w:fldCharType="end"/>
            </w:r>
            <w:r w:rsidRPr="00CF4F06">
              <w:t>)</w:t>
            </w:r>
          </w:p>
        </w:tc>
      </w:tr>
      <w:tr w:rsidR="00ED1900" w:rsidRPr="00CF4F06" w14:paraId="0AE54B41" w14:textId="77777777" w:rsidTr="00A9174F">
        <w:tc>
          <w:tcPr>
            <w:tcW w:w="8086" w:type="dxa"/>
          </w:tcPr>
          <w:p w14:paraId="370E0FAE" w14:textId="77777777" w:rsidR="00ED1900" w:rsidRPr="00CF4F06" w:rsidRDefault="00ED1900" w:rsidP="00ED1900">
            <w:pPr>
              <w:rPr>
                <w:rFonts w:ascii="Calibri" w:eastAsia="Times New Roman" w:hAnsi="Calibri" w:cs="Times New Roman"/>
              </w:rPr>
            </w:pPr>
          </w:p>
        </w:tc>
        <w:tc>
          <w:tcPr>
            <w:tcW w:w="626" w:type="dxa"/>
          </w:tcPr>
          <w:p w14:paraId="317C5C14" w14:textId="77777777" w:rsidR="00ED1900" w:rsidRPr="00CF4F06" w:rsidRDefault="00ED1900" w:rsidP="00A9174F"/>
        </w:tc>
      </w:tr>
    </w:tbl>
    <w:p w14:paraId="1984A3E1" w14:textId="77777777" w:rsidR="0067368F" w:rsidRPr="00286FF8" w:rsidRDefault="00ED1900" w:rsidP="00467AF3">
      <w:r w:rsidRPr="00CF4F06">
        <w:rPr>
          <w:rFonts w:eastAsiaTheme="minorEastAsia"/>
        </w:rPr>
        <w:t xml:space="preserve">The combination of the </w:t>
      </w:r>
      <w:r w:rsidRPr="00CF4F06">
        <w:t xml:space="preserve">assigned </w:t>
      </w:r>
      <w:r w:rsidRPr="00CF4F06">
        <w:rPr>
          <w:rFonts w:eastAsiaTheme="minorEastAsia"/>
        </w:rPr>
        <w:t xml:space="preserve">probabilities </w:t>
      </w:r>
      <w:r w:rsidR="004B1A2A" w:rsidRPr="00CF4F06">
        <w:rPr>
          <w:rFonts w:eastAsiaTheme="minorEastAsia"/>
        </w:rPr>
        <w:t xml:space="preserve">according to </w:t>
      </w:r>
      <w:r w:rsidR="004B1A2A" w:rsidRPr="00286FF8">
        <w:rPr>
          <w:rFonts w:eastAsiaTheme="minorEastAsia"/>
        </w:rPr>
        <w:fldChar w:fldCharType="begin"/>
      </w:r>
      <w:r w:rsidR="004B1A2A" w:rsidRPr="00CF4F06">
        <w:rPr>
          <w:rFonts w:eastAsiaTheme="minorEastAsia"/>
        </w:rPr>
        <w:instrText xml:space="preserve"> REF _Ref410919015 \h </w:instrText>
      </w:r>
      <w:r w:rsidR="004B1A2A" w:rsidRPr="00286FF8">
        <w:rPr>
          <w:rFonts w:eastAsiaTheme="minorEastAsia"/>
        </w:rPr>
      </w:r>
      <w:r w:rsidR="004B1A2A" w:rsidRPr="00286FF8">
        <w:rPr>
          <w:rFonts w:eastAsiaTheme="minorEastAsia"/>
          <w:rPrChange w:id="1150" w:author="Chancerel, Perrine" w:date="2015-04-01T12:09:00Z">
            <w:rPr>
              <w:rFonts w:eastAsiaTheme="minorEastAsia"/>
            </w:rPr>
          </w:rPrChange>
        </w:rPr>
        <w:fldChar w:fldCharType="separate"/>
      </w:r>
      <w:r w:rsidR="00344F4E" w:rsidRPr="00286FF8">
        <w:t>(</w:t>
      </w:r>
      <w:r w:rsidR="00344F4E" w:rsidRPr="00286FF8">
        <w:rPr>
          <w:noProof/>
        </w:rPr>
        <w:t>72</w:t>
      </w:r>
      <w:r w:rsidR="00344F4E" w:rsidRPr="00286FF8">
        <w:t>)</w:t>
      </w:r>
      <w:r w:rsidR="004B1A2A" w:rsidRPr="00286FF8">
        <w:rPr>
          <w:rFonts w:eastAsiaTheme="minorEastAsia"/>
        </w:rPr>
        <w:fldChar w:fldCharType="end"/>
      </w:r>
      <w:r w:rsidR="00FD7B39" w:rsidRPr="00CF4F06">
        <w:rPr>
          <w:rFonts w:eastAsiaTheme="minorEastAsia"/>
        </w:rPr>
        <w:t xml:space="preserve"> and </w:t>
      </w:r>
      <w:r w:rsidR="00FD7B39" w:rsidRPr="00286FF8">
        <w:rPr>
          <w:rFonts w:eastAsiaTheme="minorEastAsia"/>
        </w:rPr>
        <w:fldChar w:fldCharType="begin"/>
      </w:r>
      <w:r w:rsidR="00FD7B39" w:rsidRPr="00CF4F06">
        <w:rPr>
          <w:rFonts w:eastAsiaTheme="minorEastAsia"/>
        </w:rPr>
        <w:instrText xml:space="preserve"> REF _Ref410686534 \h </w:instrText>
      </w:r>
      <w:r w:rsidR="00FD7B39" w:rsidRPr="00286FF8">
        <w:rPr>
          <w:rFonts w:eastAsiaTheme="minorEastAsia"/>
        </w:rPr>
      </w:r>
      <w:r w:rsidR="00FD7B39" w:rsidRPr="00286FF8">
        <w:rPr>
          <w:rFonts w:eastAsiaTheme="minorEastAsia"/>
          <w:rPrChange w:id="1151" w:author="Chancerel, Perrine" w:date="2015-04-01T12:09:00Z">
            <w:rPr>
              <w:rFonts w:eastAsiaTheme="minorEastAsia"/>
            </w:rPr>
          </w:rPrChange>
        </w:rPr>
        <w:fldChar w:fldCharType="separate"/>
      </w:r>
      <w:r w:rsidR="00344F4E" w:rsidRPr="00286FF8">
        <w:t>(</w:t>
      </w:r>
      <w:r w:rsidR="00344F4E" w:rsidRPr="00286FF8">
        <w:rPr>
          <w:noProof/>
        </w:rPr>
        <w:t>73</w:t>
      </w:r>
      <w:r w:rsidR="00344F4E" w:rsidRPr="00286FF8">
        <w:t>)</w:t>
      </w:r>
      <w:r w:rsidR="00FD7B39" w:rsidRPr="00286FF8">
        <w:rPr>
          <w:rFonts w:eastAsiaTheme="minorEastAsia"/>
        </w:rPr>
        <w:fldChar w:fldCharType="end"/>
      </w:r>
      <w:r w:rsidR="00FD7B39" w:rsidRPr="00CF4F06">
        <w:rPr>
          <w:rFonts w:eastAsiaTheme="minorEastAsia"/>
        </w:rPr>
        <w:t xml:space="preserve"> </w:t>
      </w:r>
      <w:r w:rsidR="004B1A2A" w:rsidRPr="00286FF8">
        <w:rPr>
          <w:rFonts w:eastAsiaTheme="minorEastAsia"/>
        </w:rPr>
        <w:t xml:space="preserve"> </w:t>
      </w:r>
      <w:r w:rsidRPr="00286FF8">
        <w:rPr>
          <w:rFonts w:eastAsiaTheme="minorEastAsia"/>
        </w:rPr>
        <w:t xml:space="preserve">is </w:t>
      </w:r>
      <w:r w:rsidR="00196DA5" w:rsidRPr="00286FF8">
        <w:rPr>
          <w:rFonts w:eastAsiaTheme="minorEastAsia"/>
        </w:rPr>
        <w:t>performed</w:t>
      </w:r>
      <w:r w:rsidRPr="00286FF8">
        <w:rPr>
          <w:rFonts w:eastAsiaTheme="minorEastAsia"/>
        </w:rPr>
        <w:t xml:space="preserve"> as follows: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D1900" w:rsidRPr="00CF4F06" w14:paraId="1CB49300" w14:textId="77777777" w:rsidTr="00A9174F">
        <w:tc>
          <w:tcPr>
            <w:tcW w:w="8086" w:type="dxa"/>
          </w:tcPr>
          <w:p w14:paraId="108FA91C" w14:textId="77777777" w:rsidR="00ED1900" w:rsidRPr="00286FF8" w:rsidRDefault="00D0670B" w:rsidP="00A9174F">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0.9·0.8</m:t>
                    </m:r>
                  </m:num>
                  <m:den>
                    <m:r>
                      <w:rPr>
                        <w:rFonts w:ascii="Cambria Math" w:hAnsi="Cambria Math"/>
                      </w:rPr>
                      <m:t>0.82</m:t>
                    </m:r>
                  </m:den>
                </m:f>
                <m:r>
                  <w:rPr>
                    <w:rFonts w:ascii="Cambria Math" w:hAnsi="Cambria Math"/>
                  </w:rPr>
                  <m:t xml:space="preserve">=0.8780  </m:t>
                </m:r>
              </m:oMath>
            </m:oMathPara>
          </w:p>
        </w:tc>
        <w:tc>
          <w:tcPr>
            <w:tcW w:w="626" w:type="dxa"/>
          </w:tcPr>
          <w:p w14:paraId="72575DC0" w14:textId="77777777" w:rsidR="00ED1900" w:rsidRPr="00286FF8" w:rsidRDefault="00ED1900" w:rsidP="00A9174F">
            <w:r w:rsidRPr="00286FF8">
              <w:t>(</w:t>
            </w:r>
            <w:r w:rsidR="005E1750" w:rsidRPr="00286FF8">
              <w:fldChar w:fldCharType="begin"/>
            </w:r>
            <w:r w:rsidR="005E1750" w:rsidRPr="00CF4F06">
              <w:instrText xml:space="preserve"> SEQ Equation \* ARABIC </w:instrText>
            </w:r>
            <w:r w:rsidR="005E1750" w:rsidRPr="00286FF8">
              <w:rPr>
                <w:rPrChange w:id="1152" w:author="Chancerel, Perrine" w:date="2015-04-01T12:09:00Z">
                  <w:rPr>
                    <w:noProof/>
                  </w:rPr>
                </w:rPrChange>
              </w:rPr>
              <w:fldChar w:fldCharType="separate"/>
            </w:r>
            <w:r w:rsidR="00344F4E" w:rsidRPr="00286FF8">
              <w:rPr>
                <w:noProof/>
              </w:rPr>
              <w:t>79</w:t>
            </w:r>
            <w:r w:rsidR="005E1750" w:rsidRPr="00286FF8">
              <w:rPr>
                <w:noProof/>
              </w:rPr>
              <w:fldChar w:fldCharType="end"/>
            </w:r>
            <w:r w:rsidRPr="00CF4F06">
              <w:t>)</w:t>
            </w:r>
          </w:p>
        </w:tc>
      </w:tr>
      <w:tr w:rsidR="00A9174F" w:rsidRPr="00CF4F06" w14:paraId="58DDFB34" w14:textId="77777777" w:rsidTr="00A9174F">
        <w:tc>
          <w:tcPr>
            <w:tcW w:w="8086" w:type="dxa"/>
          </w:tcPr>
          <w:p w14:paraId="56783167" w14:textId="77777777" w:rsidR="00A9174F" w:rsidRPr="00286FF8" w:rsidRDefault="00D0670B"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0.2·0.1</m:t>
                    </m:r>
                  </m:num>
                  <m:den>
                    <m:r>
                      <w:rPr>
                        <w:rFonts w:ascii="Cambria Math" w:hAnsi="Cambria Math"/>
                      </w:rPr>
                      <m:t>0.82</m:t>
                    </m:r>
                  </m:den>
                </m:f>
                <m:r>
                  <w:rPr>
                    <w:rFonts w:ascii="Cambria Math" w:hAnsi="Cambria Math"/>
                  </w:rPr>
                  <m:t xml:space="preserve">=0.0244  </m:t>
                </m:r>
              </m:oMath>
            </m:oMathPara>
          </w:p>
        </w:tc>
        <w:tc>
          <w:tcPr>
            <w:tcW w:w="626" w:type="dxa"/>
          </w:tcPr>
          <w:p w14:paraId="5C0C246B" w14:textId="77777777" w:rsidR="00A9174F" w:rsidRPr="00286FF8" w:rsidRDefault="00A9174F" w:rsidP="00A9174F">
            <w:r w:rsidRPr="00286FF8">
              <w:t>(</w:t>
            </w:r>
            <w:r w:rsidR="005E1750" w:rsidRPr="00286FF8">
              <w:fldChar w:fldCharType="begin"/>
            </w:r>
            <w:r w:rsidR="005E1750" w:rsidRPr="00CF4F06">
              <w:instrText xml:space="preserve"> SEQ Equation \* ARABIC </w:instrText>
            </w:r>
            <w:r w:rsidR="005E1750" w:rsidRPr="00286FF8">
              <w:rPr>
                <w:rPrChange w:id="1153" w:author="Chancerel, Perrine" w:date="2015-04-01T12:09:00Z">
                  <w:rPr>
                    <w:noProof/>
                  </w:rPr>
                </w:rPrChange>
              </w:rPr>
              <w:fldChar w:fldCharType="separate"/>
            </w:r>
            <w:r w:rsidR="00344F4E" w:rsidRPr="00286FF8">
              <w:rPr>
                <w:noProof/>
              </w:rPr>
              <w:t>80</w:t>
            </w:r>
            <w:r w:rsidR="005E1750" w:rsidRPr="00286FF8">
              <w:rPr>
                <w:noProof/>
              </w:rPr>
              <w:fldChar w:fldCharType="end"/>
            </w:r>
            <w:r w:rsidRPr="00CF4F06">
              <w:t>)</w:t>
            </w:r>
          </w:p>
        </w:tc>
      </w:tr>
      <w:tr w:rsidR="00A9174F" w:rsidRPr="00CF4F06" w14:paraId="21260953" w14:textId="77777777" w:rsidTr="00A9174F">
        <w:tc>
          <w:tcPr>
            <w:tcW w:w="8086" w:type="dxa"/>
          </w:tcPr>
          <w:p w14:paraId="56FAEE07" w14:textId="77777777" w:rsidR="00A9174F" w:rsidRPr="00286FF8" w:rsidRDefault="00D0670B"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0.8·0.1</m:t>
                    </m:r>
                  </m:num>
                  <m:den>
                    <m:r>
                      <w:rPr>
                        <w:rFonts w:ascii="Cambria Math" w:hAnsi="Cambria Math"/>
                      </w:rPr>
                      <m:t>0.82</m:t>
                    </m:r>
                  </m:den>
                </m:f>
                <m:r>
                  <w:rPr>
                    <w:rFonts w:ascii="Cambria Math" w:hAnsi="Cambria Math"/>
                  </w:rPr>
                  <m:t xml:space="preserve">=0.0976 .  </m:t>
                </m:r>
              </m:oMath>
            </m:oMathPara>
          </w:p>
        </w:tc>
        <w:tc>
          <w:tcPr>
            <w:tcW w:w="626" w:type="dxa"/>
          </w:tcPr>
          <w:p w14:paraId="738A7136" w14:textId="77777777" w:rsidR="00A9174F" w:rsidRPr="00286FF8" w:rsidRDefault="00A9174F" w:rsidP="00A9174F">
            <w:r w:rsidRPr="00286FF8">
              <w:t>(</w:t>
            </w:r>
            <w:r w:rsidR="005E1750" w:rsidRPr="00286FF8">
              <w:fldChar w:fldCharType="begin"/>
            </w:r>
            <w:r w:rsidR="005E1750" w:rsidRPr="00CF4F06">
              <w:instrText xml:space="preserve"> SEQ Equation \* ARABIC </w:instrText>
            </w:r>
            <w:r w:rsidR="005E1750" w:rsidRPr="00286FF8">
              <w:rPr>
                <w:rPrChange w:id="1154" w:author="Chancerel, Perrine" w:date="2015-04-01T12:09:00Z">
                  <w:rPr>
                    <w:noProof/>
                  </w:rPr>
                </w:rPrChange>
              </w:rPr>
              <w:fldChar w:fldCharType="separate"/>
            </w:r>
            <w:r w:rsidR="00344F4E" w:rsidRPr="00286FF8">
              <w:rPr>
                <w:noProof/>
              </w:rPr>
              <w:t>81</w:t>
            </w:r>
            <w:r w:rsidR="005E1750" w:rsidRPr="00286FF8">
              <w:rPr>
                <w:noProof/>
              </w:rPr>
              <w:fldChar w:fldCharType="end"/>
            </w:r>
            <w:r w:rsidRPr="00CF4F06">
              <w:t>)</w:t>
            </w:r>
          </w:p>
        </w:tc>
      </w:tr>
    </w:tbl>
    <w:p w14:paraId="4B406D6C" w14:textId="77777777" w:rsidR="00A9174F" w:rsidRPr="00286FF8" w:rsidRDefault="00A9174F" w:rsidP="00467AF3">
      <w:pPr>
        <w:rPr>
          <w:rFonts w:eastAsiaTheme="minorEastAsia"/>
        </w:rPr>
      </w:pPr>
      <w:r w:rsidRPr="00CF4F06">
        <w:t xml:space="preserve">All other subsets of </w:t>
      </w:r>
      <m:oMath>
        <m:sSup>
          <m:sSupPr>
            <m:ctrlPr>
              <w:rPr>
                <w:rFonts w:ascii="Cambria Math" w:hAnsi="Cambria Math"/>
                <w:i/>
              </w:rPr>
            </m:ctrlPr>
          </m:sSupPr>
          <m:e>
            <m:r>
              <w:rPr>
                <w:rFonts w:ascii="Cambria Math" w:hAnsi="Cambria Math"/>
              </w:rPr>
              <m:t>2</m:t>
            </m:r>
          </m:e>
          <m:sup>
            <m:r>
              <w:rPr>
                <w:rFonts w:ascii="Cambria Math" w:hAnsi="Cambria Math"/>
              </w:rPr>
              <m:t>h</m:t>
            </m:r>
          </m:sup>
        </m:sSup>
      </m:oMath>
      <w:r w:rsidRPr="00CF4F06">
        <w:rPr>
          <w:rFonts w:eastAsiaTheme="minorEastAsia"/>
        </w:rPr>
        <w:t xml:space="preserve"> have zero basic assignment probability.</w:t>
      </w:r>
      <w:r w:rsidR="004B1A2A" w:rsidRPr="00286FF8">
        <w:rPr>
          <w:rFonts w:eastAsiaTheme="minorEastAsia"/>
        </w:rPr>
        <w:t xml:space="preserve"> The belief and plausibility for the component classes are shown in </w:t>
      </w:r>
      <w:r w:rsidR="004B1A2A" w:rsidRPr="00286FF8">
        <w:rPr>
          <w:rFonts w:eastAsiaTheme="minorEastAsia"/>
        </w:rPr>
        <w:fldChar w:fldCharType="begin"/>
      </w:r>
      <w:r w:rsidR="004B1A2A" w:rsidRPr="00CF4F06">
        <w:rPr>
          <w:rFonts w:eastAsiaTheme="minorEastAsia"/>
        </w:rPr>
        <w:instrText xml:space="preserve"> REF _Ref410919161 \h </w:instrText>
      </w:r>
      <w:r w:rsidR="004B1A2A" w:rsidRPr="00286FF8">
        <w:rPr>
          <w:rFonts w:eastAsiaTheme="minorEastAsia"/>
        </w:rPr>
      </w:r>
      <w:r w:rsidR="004B1A2A" w:rsidRPr="00286FF8">
        <w:rPr>
          <w:rFonts w:eastAsiaTheme="minorEastAsia"/>
          <w:rPrChange w:id="1155" w:author="Chancerel, Perrine" w:date="2015-04-01T12:09:00Z">
            <w:rPr>
              <w:rFonts w:eastAsiaTheme="minorEastAsia"/>
            </w:rPr>
          </w:rPrChange>
        </w:rPr>
        <w:fldChar w:fldCharType="separate"/>
      </w:r>
      <w:r w:rsidR="00344F4E" w:rsidRPr="00286FF8">
        <w:t xml:space="preserve">Table </w:t>
      </w:r>
      <w:r w:rsidR="00344F4E" w:rsidRPr="00286FF8">
        <w:rPr>
          <w:noProof/>
        </w:rPr>
        <w:t>5</w:t>
      </w:r>
      <w:r w:rsidR="004B1A2A" w:rsidRPr="00286FF8">
        <w:rPr>
          <w:rFonts w:eastAsiaTheme="minorEastAsia"/>
        </w:rPr>
        <w:fldChar w:fldCharType="end"/>
      </w:r>
      <w:r w:rsidR="004B1A2A" w:rsidRPr="00CF4F06">
        <w:rPr>
          <w:rFonts w:eastAsiaTheme="minorEastAsia"/>
        </w:rPr>
        <w:t>.</w:t>
      </w:r>
    </w:p>
    <w:p w14:paraId="01B2B1E3" w14:textId="77777777" w:rsidR="004B1A2A" w:rsidRPr="00CF4F06" w:rsidRDefault="004B1A2A" w:rsidP="004B1A2A">
      <w:pPr>
        <w:pStyle w:val="Beschriftung"/>
        <w:keepNext/>
      </w:pPr>
      <w:bookmarkStart w:id="1156" w:name="_Ref410919161"/>
      <w:bookmarkStart w:id="1157" w:name="_Toc415436465"/>
      <w:r w:rsidRPr="00286FF8">
        <w:t xml:space="preserve">Table </w:t>
      </w:r>
      <w:fldSimple w:instr=" SEQ Table \* ARABIC ">
        <w:r w:rsidR="00344F4E" w:rsidRPr="00CF4F06">
          <w:rPr>
            <w:noProof/>
          </w:rPr>
          <w:t>5</w:t>
        </w:r>
      </w:fldSimple>
      <w:bookmarkEnd w:id="1156"/>
      <w:r w:rsidRPr="00CF4F06">
        <w:t>: Belief and plausibility of component classes</w:t>
      </w:r>
      <w:bookmarkEnd w:id="1157"/>
    </w:p>
    <w:tbl>
      <w:tblPr>
        <w:tblStyle w:val="MittleresRaster3-Akzent1"/>
        <w:tblW w:w="0" w:type="auto"/>
        <w:tblLook w:val="04A0" w:firstRow="1" w:lastRow="0" w:firstColumn="1" w:lastColumn="0" w:noHBand="0" w:noVBand="1"/>
      </w:tblPr>
      <w:tblGrid>
        <w:gridCol w:w="1548"/>
        <w:gridCol w:w="3960"/>
        <w:gridCol w:w="3992"/>
      </w:tblGrid>
      <w:tr w:rsidR="0012517A" w:rsidRPr="00CF4F06" w14:paraId="7044405D" w14:textId="77777777"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5F0949" w14:textId="77777777" w:rsidR="0012517A" w:rsidRPr="00CF4F06" w:rsidRDefault="0012517A" w:rsidP="003652B9">
            <w:pPr>
              <w:jc w:val="center"/>
            </w:pPr>
          </w:p>
        </w:tc>
        <w:tc>
          <w:tcPr>
            <w:tcW w:w="3960" w:type="dxa"/>
          </w:tcPr>
          <w:p w14:paraId="3BF41BBA" w14:textId="77777777" w:rsidR="0012517A" w:rsidRPr="00CF4F06" w:rsidRDefault="003652B9" w:rsidP="003652B9">
            <w:pPr>
              <w:jc w:val="center"/>
              <w:cnfStyle w:val="100000000000" w:firstRow="1" w:lastRow="0" w:firstColumn="0" w:lastColumn="0" w:oddVBand="0" w:evenVBand="0" w:oddHBand="0" w:evenHBand="0" w:firstRowFirstColumn="0" w:firstRowLastColumn="0" w:lastRowFirstColumn="0" w:lastRowLastColumn="0"/>
            </w:pPr>
            <w:r w:rsidRPr="00CF4F06">
              <w:t>Belief</w:t>
            </w:r>
          </w:p>
        </w:tc>
        <w:tc>
          <w:tcPr>
            <w:tcW w:w="3992" w:type="dxa"/>
          </w:tcPr>
          <w:p w14:paraId="1ED86FC3" w14:textId="77777777" w:rsidR="0012517A" w:rsidRPr="00CF4F06" w:rsidRDefault="003652B9" w:rsidP="003652B9">
            <w:pPr>
              <w:jc w:val="center"/>
              <w:cnfStyle w:val="100000000000" w:firstRow="1" w:lastRow="0" w:firstColumn="0" w:lastColumn="0" w:oddVBand="0" w:evenVBand="0" w:oddHBand="0" w:evenHBand="0" w:firstRowFirstColumn="0" w:firstRowLastColumn="0" w:lastRowFirstColumn="0" w:lastRowLastColumn="0"/>
            </w:pPr>
            <w:r w:rsidRPr="00CF4F06">
              <w:t>Plausibility</w:t>
            </w:r>
          </w:p>
        </w:tc>
      </w:tr>
      <w:tr w:rsidR="0012517A" w:rsidRPr="00CF4F06" w14:paraId="7AAFB7AF" w14:textId="77777777"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566164A" w14:textId="77777777" w:rsidR="0012517A" w:rsidRPr="00CF4F06" w:rsidRDefault="003652B9" w:rsidP="003652B9">
            <w:pPr>
              <w:jc w:val="center"/>
            </w:pPr>
            <w:r w:rsidRPr="00CF4F06">
              <w:t>Component class 1</w:t>
            </w:r>
          </w:p>
        </w:tc>
        <w:tc>
          <w:tcPr>
            <w:tcW w:w="3960" w:type="dxa"/>
          </w:tcPr>
          <w:p w14:paraId="3871DAF1" w14:textId="77777777" w:rsidR="003652B9" w:rsidRPr="00CF4F06" w:rsidRDefault="0012517A" w:rsidP="003652B9">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oMath>
            </m:oMathPara>
          </w:p>
          <w:p w14:paraId="02E92306" w14:textId="77777777" w:rsidR="0012517A" w:rsidRPr="00286FF8"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c>
          <w:tcPr>
            <w:tcW w:w="3992" w:type="dxa"/>
          </w:tcPr>
          <w:p w14:paraId="44F15DFE" w14:textId="77777777" w:rsidR="0012517A" w:rsidRPr="00286FF8"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r>
      <w:tr w:rsidR="0012517A" w:rsidRPr="00CF4F06" w14:paraId="0A5A87EB" w14:textId="77777777" w:rsidTr="00F90E69">
        <w:tc>
          <w:tcPr>
            <w:cnfStyle w:val="001000000000" w:firstRow="0" w:lastRow="0" w:firstColumn="1" w:lastColumn="0" w:oddVBand="0" w:evenVBand="0" w:oddHBand="0" w:evenHBand="0" w:firstRowFirstColumn="0" w:firstRowLastColumn="0" w:lastRowFirstColumn="0" w:lastRowLastColumn="0"/>
            <w:tcW w:w="1548" w:type="dxa"/>
          </w:tcPr>
          <w:p w14:paraId="4226A052" w14:textId="77777777" w:rsidR="0012517A" w:rsidRPr="00CF4F06" w:rsidRDefault="003652B9" w:rsidP="003652B9">
            <w:pPr>
              <w:jc w:val="center"/>
            </w:pPr>
            <w:r w:rsidRPr="00CF4F06">
              <w:t>Component class 2</w:t>
            </w:r>
          </w:p>
        </w:tc>
        <w:tc>
          <w:tcPr>
            <w:tcW w:w="3960" w:type="dxa"/>
          </w:tcPr>
          <w:p w14:paraId="5EE14B6B" w14:textId="77777777" w:rsidR="0012517A" w:rsidRPr="00286FF8"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c>
          <w:tcPr>
            <w:tcW w:w="3992" w:type="dxa"/>
          </w:tcPr>
          <w:p w14:paraId="04173BB7" w14:textId="77777777" w:rsidR="0012517A" w:rsidRPr="00286FF8"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r>
      <w:tr w:rsidR="003652B9" w:rsidRPr="00CF4F06" w14:paraId="65D88308" w14:textId="77777777"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1CEAD5" w14:textId="77777777" w:rsidR="003652B9" w:rsidRPr="00CF4F06" w:rsidRDefault="003652B9" w:rsidP="003652B9">
            <w:pPr>
              <w:jc w:val="center"/>
            </w:pPr>
            <w:r w:rsidRPr="00CF4F06">
              <w:t>Undefined class</w:t>
            </w:r>
          </w:p>
        </w:tc>
        <w:tc>
          <w:tcPr>
            <w:tcW w:w="3960" w:type="dxa"/>
          </w:tcPr>
          <w:p w14:paraId="4669CA84" w14:textId="77777777" w:rsidR="003652B9" w:rsidRPr="00286FF8"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m:t>
                </m:r>
                <m:r>
                  <w:rPr>
                    <w:rFonts w:ascii="Cambria Math" w:hAnsi="Cambria Math"/>
                  </w:rPr>
                  <m:t>0.0976</m:t>
                </m:r>
              </m:oMath>
            </m:oMathPara>
          </w:p>
        </w:tc>
        <w:tc>
          <w:tcPr>
            <w:tcW w:w="3992" w:type="dxa"/>
          </w:tcPr>
          <w:p w14:paraId="638AFB53" w14:textId="77777777" w:rsidR="003652B9" w:rsidRPr="00286FF8"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sSub>
                      </m:e>
                    </m:d>
                  </m:e>
                </m:d>
                <m:r>
                  <w:rPr>
                    <w:rFonts w:ascii="Cambria Math" w:eastAsiaTheme="minorEastAsia" w:hAnsi="Cambria Math"/>
                  </w:rPr>
                  <m:t>=</m:t>
                </m:r>
                <m:r>
                  <w:rPr>
                    <w:rFonts w:ascii="Cambria Math" w:hAnsi="Cambria Math"/>
                  </w:rPr>
                  <m:t>0.0976</m:t>
                </m:r>
              </m:oMath>
            </m:oMathPara>
          </w:p>
        </w:tc>
      </w:tr>
    </w:tbl>
    <w:p w14:paraId="3E27A89E" w14:textId="77777777" w:rsidR="0012517A" w:rsidRPr="00CF4F06" w:rsidRDefault="0012517A" w:rsidP="00467AF3"/>
    <w:p w14:paraId="127C7FA8" w14:textId="77777777" w:rsidR="003652B9" w:rsidRPr="00CF4F06" w:rsidRDefault="003652B9" w:rsidP="004B1A2A">
      <w:r w:rsidRPr="00CF4F06">
        <w:t xml:space="preserve">The component class with the maximum belief </w:t>
      </w:r>
      <w:r w:rsidR="004B1A2A" w:rsidRPr="00CF4F06">
        <w:t xml:space="preserve">(component class 1) </w:t>
      </w:r>
      <w:r w:rsidRPr="00CF4F06">
        <w:t xml:space="preserve">is assigned as </w:t>
      </w:r>
      <w:r w:rsidR="00196DA5" w:rsidRPr="00CF4F06">
        <w:t xml:space="preserve">the true </w:t>
      </w:r>
      <w:r w:rsidRPr="00CF4F06">
        <w:t>component class.</w:t>
      </w:r>
    </w:p>
    <w:p w14:paraId="4D3A03BB" w14:textId="77777777" w:rsidR="006B4FFA" w:rsidRPr="00CF4F06" w:rsidRDefault="006B4FFA" w:rsidP="00735ED3">
      <w:pPr>
        <w:pStyle w:val="berschrift2"/>
        <w:numPr>
          <w:ilvl w:val="1"/>
          <w:numId w:val="1"/>
        </w:numPr>
      </w:pPr>
      <w:bookmarkStart w:id="1158" w:name="_Toc415436329"/>
      <w:r w:rsidRPr="00CF4F06">
        <w:t>Optical character recognition of electronic component marking</w:t>
      </w:r>
      <w:bookmarkEnd w:id="1158"/>
    </w:p>
    <w:p w14:paraId="45AE0383" w14:textId="77777777" w:rsidR="00015BF3" w:rsidRPr="00286FF8" w:rsidRDefault="00196DA5" w:rsidP="00196DA5">
      <w:bookmarkStart w:id="1159" w:name="_Ref413264484"/>
      <w:r w:rsidRPr="00CF4F06">
        <w:t>The optical character recognition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of printed text is widely studied and used in numerous applications like b</w:t>
      </w:r>
      <w:r w:rsidRPr="00286FF8">
        <w:t>ook scanning for digitalization, data entry for business documents, passport check or license plate recognition. The automatic inspection of IC</w:t>
      </w:r>
      <w:r w:rsidRPr="00CF4F06">
        <w:fldChar w:fldCharType="begin"/>
      </w:r>
      <w:r w:rsidRPr="00CF4F06">
        <w:instrText xml:space="preserve"> XE "</w:instrText>
      </w:r>
      <w:r w:rsidRPr="00286FF8">
        <w:instrText xml:space="preserve">IC:Integrated circuit" </w:instrText>
      </w:r>
      <w:r w:rsidRPr="00CF4F06">
        <w:fldChar w:fldCharType="end"/>
      </w:r>
      <w:r w:rsidRPr="00CF4F06">
        <w:t xml:space="preserve"> markings is a field that mainly </w:t>
      </w:r>
      <w:r w:rsidRPr="00CF4F06">
        <w:lastRenderedPageBreak/>
        <w:t xml:space="preserve">focuses on inspection and quality control of PCB assembly processes. Inappropriate placement of chips and surface mounted devices (SMDs) can automatically be detected and corrected </w:t>
      </w:r>
      <w:sdt>
        <w:sdtPr>
          <w:id w:val="-1112899449"/>
          <w:citation/>
        </w:sdtPr>
        <w:sdtContent>
          <w:r w:rsidRPr="00286FF8">
            <w:fldChar w:fldCharType="begin"/>
          </w:r>
          <w:r w:rsidRPr="00CF4F06">
            <w:instrText xml:space="preserve">CITATION Luo \l 1033 </w:instrText>
          </w:r>
          <w:r w:rsidRPr="00286FF8">
            <w:rPr>
              <w:rPrChange w:id="1160" w:author="Chancerel, Perrine" w:date="2015-04-01T12:09:00Z">
                <w:rPr/>
              </w:rPrChange>
            </w:rPr>
            <w:fldChar w:fldCharType="separate"/>
          </w:r>
          <w:r w:rsidR="00344F4E" w:rsidRPr="00286FF8">
            <w:rPr>
              <w:noProof/>
            </w:rPr>
            <w:t>(Luo, 2014)</w:t>
          </w:r>
          <w:r w:rsidRPr="00286FF8">
            <w:fldChar w:fldCharType="end"/>
          </w:r>
        </w:sdtContent>
      </w:sdt>
      <w:r w:rsidRPr="00CF4F06">
        <w:t xml:space="preserve">. </w:t>
      </w:r>
      <w:r w:rsidR="00015BF3" w:rsidRPr="00286FF8">
        <w:t xml:space="preserve">The inspection of </w:t>
      </w:r>
      <w:r w:rsidR="000057EB" w:rsidRPr="00286FF8">
        <w:t xml:space="preserve">component </w:t>
      </w:r>
      <w:r w:rsidR="00015BF3" w:rsidRPr="00286FF8">
        <w:t xml:space="preserve">markings </w:t>
      </w:r>
      <w:r w:rsidR="000057EB" w:rsidRPr="00286FF8">
        <w:t>from</w:t>
      </w:r>
      <w:r w:rsidR="00015BF3" w:rsidRPr="00286FF8">
        <w:t xml:space="preserve"> capacitors or coils</w:t>
      </w:r>
      <w:r w:rsidR="000057EB" w:rsidRPr="00286FF8">
        <w:t xml:space="preserve"> is very complex hence th</w:t>
      </w:r>
      <w:r w:rsidR="000057EB" w:rsidRPr="006B43F4">
        <w:t>is approach is focusing on the inspection of IC</w:t>
      </w:r>
      <w:r w:rsidR="000057EB" w:rsidRPr="00CF4F06">
        <w:fldChar w:fldCharType="begin"/>
      </w:r>
      <w:r w:rsidR="000057EB" w:rsidRPr="00CF4F06">
        <w:instrText xml:space="preserve"> XE "</w:instrText>
      </w:r>
      <w:r w:rsidR="000057EB" w:rsidRPr="00286FF8">
        <w:instrText xml:space="preserve">IC:Integrated circuit" </w:instrText>
      </w:r>
      <w:r w:rsidR="000057EB" w:rsidRPr="00CF4F06">
        <w:fldChar w:fldCharType="end"/>
      </w:r>
      <w:r w:rsidR="000057EB" w:rsidRPr="00CF4F06">
        <w:t xml:space="preserve"> markings</w:t>
      </w:r>
    </w:p>
    <w:p w14:paraId="3FC9859E" w14:textId="77777777" w:rsidR="006B4FFA" w:rsidRPr="00286FF8" w:rsidRDefault="008D7C83" w:rsidP="00735ED3">
      <w:pPr>
        <w:pStyle w:val="berschrift3"/>
        <w:numPr>
          <w:ilvl w:val="2"/>
          <w:numId w:val="1"/>
        </w:numPr>
      </w:pPr>
      <w:bookmarkStart w:id="1161" w:name="_Toc415436330"/>
      <w:r w:rsidRPr="00286FF8">
        <w:t xml:space="preserve">Optical character recognition </w:t>
      </w:r>
      <w:r w:rsidR="00E63D65" w:rsidRPr="00286FF8">
        <w:t>difficulties</w:t>
      </w:r>
      <w:bookmarkEnd w:id="1159"/>
      <w:bookmarkEnd w:id="1161"/>
    </w:p>
    <w:p w14:paraId="3117CDC0" w14:textId="77777777" w:rsidR="002742BC" w:rsidRPr="00CF4F06" w:rsidRDefault="002742BC" w:rsidP="002742BC">
      <w:r w:rsidRPr="00286FF8">
        <w:t>The inspection of IC markings from components of PCB waste is much harder than the inspection of markings in a PCB assembly li</w:t>
      </w:r>
      <w:r w:rsidRPr="006B43F4">
        <w:t>ne. Newly printed IC</w:t>
      </w:r>
      <w:r w:rsidRPr="00CF4F06">
        <w:fldChar w:fldCharType="begin"/>
      </w:r>
      <w:r w:rsidRPr="00CF4F06">
        <w:instrText xml:space="preserve"> XE "</w:instrText>
      </w:r>
      <w:r w:rsidRPr="00286FF8">
        <w:instrText xml:space="preserve">IC:Integrated circuit" </w:instrText>
      </w:r>
      <w:r w:rsidRPr="00CF4F06">
        <w:fldChar w:fldCharType="end"/>
      </w:r>
      <w:r w:rsidRPr="00CF4F06">
        <w:t xml:space="preserve"> markings typically have much better quality compared to markings from ICs which can be found in electronic scrap. The following difficulties of the optical character recognition of IC</w:t>
      </w:r>
      <w:r w:rsidRPr="00CF4F06">
        <w:fldChar w:fldCharType="begin"/>
      </w:r>
      <w:r w:rsidRPr="00CF4F06">
        <w:instrText xml:space="preserve"> XE "</w:instrText>
      </w:r>
      <w:r w:rsidRPr="00286FF8">
        <w:instrText xml:space="preserve">IC:Integrated circuit" </w:instrText>
      </w:r>
      <w:r w:rsidRPr="00CF4F06">
        <w:fldChar w:fldCharType="end"/>
      </w:r>
      <w:r w:rsidRPr="00CF4F06">
        <w:t xml:space="preserve"> markings are caused by the fact that the ICs are from PCB scrap but they are also universal for similar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xml:space="preserve"> tasks. </w:t>
      </w:r>
    </w:p>
    <w:p w14:paraId="793CFFEF" w14:textId="77777777" w:rsidR="009A7126" w:rsidRPr="00286FF8" w:rsidRDefault="002A57B5" w:rsidP="00883132">
      <w:pPr>
        <w:pStyle w:val="Listenabsatz"/>
        <w:numPr>
          <w:ilvl w:val="0"/>
          <w:numId w:val="3"/>
        </w:numPr>
      </w:pPr>
      <w:r w:rsidRPr="00286FF8">
        <w:t>c</w:t>
      </w:r>
      <w:r w:rsidR="009A7126" w:rsidRPr="00286FF8">
        <w:t>ompany logos or symbols in character lines</w:t>
      </w:r>
    </w:p>
    <w:p w14:paraId="34337514" w14:textId="77777777" w:rsidR="001F497D" w:rsidRPr="00CF4F06" w:rsidRDefault="002A57B5" w:rsidP="00883132">
      <w:pPr>
        <w:pStyle w:val="Listenabsatz"/>
        <w:numPr>
          <w:ilvl w:val="0"/>
          <w:numId w:val="3"/>
        </w:numPr>
      </w:pPr>
      <w:r w:rsidRPr="00286FF8">
        <w:t>s</w:t>
      </w:r>
      <w:r w:rsidR="001F497D" w:rsidRPr="00286FF8">
        <w:t xml:space="preserve">ymbols for </w:t>
      </w:r>
      <w:r w:rsidR="00592D44" w:rsidRPr="00286FF8">
        <w:t>component</w:t>
      </w:r>
      <w:r w:rsidR="001F497D" w:rsidRPr="006B43F4">
        <w:t xml:space="preserve"> orientation confuse OCR</w:t>
      </w:r>
      <w:r w:rsidR="00011E7C" w:rsidRPr="00F579C9">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fldChar w:fldCharType="end"/>
      </w:r>
      <w:r w:rsidR="001F497D" w:rsidRPr="00CF4F06">
        <w:t xml:space="preserve"> software</w:t>
      </w:r>
    </w:p>
    <w:p w14:paraId="351F407B" w14:textId="77777777" w:rsidR="001F497D" w:rsidRPr="00CF4F06" w:rsidRDefault="002A57B5" w:rsidP="00883132">
      <w:pPr>
        <w:pStyle w:val="Listenabsatz"/>
        <w:numPr>
          <w:ilvl w:val="0"/>
          <w:numId w:val="3"/>
        </w:numPr>
      </w:pPr>
      <w:r w:rsidRPr="00CF4F06">
        <w:t>d</w:t>
      </w:r>
      <w:r w:rsidR="009A7126" w:rsidRPr="00CF4F06">
        <w:t xml:space="preserve">irt </w:t>
      </w:r>
      <w:r w:rsidR="001F497D" w:rsidRPr="00CF4F06">
        <w:t>disturb</w:t>
      </w:r>
      <w:r w:rsidR="00592D44" w:rsidRPr="00CF4F06">
        <w:t>s</w:t>
      </w:r>
      <w:r w:rsidR="001F497D" w:rsidRPr="00CF4F06">
        <w:t xml:space="preserve"> segmentation process</w:t>
      </w:r>
    </w:p>
    <w:p w14:paraId="0AF97BB7" w14:textId="77777777" w:rsidR="009A7126" w:rsidRPr="00CF4F06" w:rsidRDefault="002A57B5" w:rsidP="00883132">
      <w:pPr>
        <w:pStyle w:val="Listenabsatz"/>
        <w:numPr>
          <w:ilvl w:val="0"/>
          <w:numId w:val="3"/>
        </w:numPr>
      </w:pPr>
      <w:r w:rsidRPr="00CF4F06">
        <w:t>s</w:t>
      </w:r>
      <w:r w:rsidR="009A7126" w:rsidRPr="00CF4F06">
        <w:t>cratches</w:t>
      </w:r>
      <w:r w:rsidR="001F497D" w:rsidRPr="00CF4F06">
        <w:t xml:space="preserve"> disturb segmentation process</w:t>
      </w:r>
    </w:p>
    <w:p w14:paraId="200BC478" w14:textId="77777777" w:rsidR="001F497D" w:rsidRPr="00CF4F06" w:rsidRDefault="002A57B5" w:rsidP="00883132">
      <w:pPr>
        <w:pStyle w:val="Listenabsatz"/>
        <w:numPr>
          <w:ilvl w:val="0"/>
          <w:numId w:val="3"/>
        </w:numPr>
      </w:pPr>
      <w:r w:rsidRPr="00CF4F06">
        <w:t>b</w:t>
      </w:r>
      <w:r w:rsidR="001F497D" w:rsidRPr="00CF4F06">
        <w:t>roken characters of IC</w:t>
      </w:r>
      <w:r w:rsidR="004903B2" w:rsidRPr="00F579C9">
        <w:fldChar w:fldCharType="begin"/>
      </w:r>
      <w:r w:rsidR="004903B2" w:rsidRPr="00CF4F06">
        <w:instrText xml:space="preserve"> XE "IC:Integrated circuit" </w:instrText>
      </w:r>
      <w:r w:rsidR="004903B2" w:rsidRPr="00F579C9">
        <w:fldChar w:fldCharType="end"/>
      </w:r>
      <w:r w:rsidR="001F497D" w:rsidRPr="00CF4F06">
        <w:t xml:space="preserve"> markings</w:t>
      </w:r>
    </w:p>
    <w:p w14:paraId="7E7CF0C7" w14:textId="77777777" w:rsidR="001F497D" w:rsidRPr="00CF4F06" w:rsidRDefault="002A57B5" w:rsidP="00883132">
      <w:pPr>
        <w:pStyle w:val="Listenabsatz"/>
        <w:numPr>
          <w:ilvl w:val="0"/>
          <w:numId w:val="3"/>
        </w:numPr>
      </w:pPr>
      <w:r w:rsidRPr="00CF4F06">
        <w:t>o</w:t>
      </w:r>
      <w:r w:rsidR="001F497D" w:rsidRPr="00CF4F06">
        <w:t>verwritten characters</w:t>
      </w:r>
    </w:p>
    <w:p w14:paraId="1A2E038C" w14:textId="77777777" w:rsidR="001F497D" w:rsidRPr="00CF4F06" w:rsidRDefault="002A57B5" w:rsidP="00883132">
      <w:pPr>
        <w:pStyle w:val="Listenabsatz"/>
        <w:numPr>
          <w:ilvl w:val="0"/>
          <w:numId w:val="3"/>
        </w:numPr>
      </w:pPr>
      <w:r w:rsidRPr="00CF4F06">
        <w:t>s</w:t>
      </w:r>
      <w:r w:rsidR="001F497D" w:rsidRPr="00CF4F06">
        <w:t>kew IC</w:t>
      </w:r>
      <w:r w:rsidR="004903B2" w:rsidRPr="00F579C9">
        <w:fldChar w:fldCharType="begin"/>
      </w:r>
      <w:r w:rsidR="004903B2" w:rsidRPr="00CF4F06">
        <w:instrText xml:space="preserve"> XE "IC:Integrated circuit" </w:instrText>
      </w:r>
      <w:r w:rsidR="004903B2" w:rsidRPr="00F579C9">
        <w:fldChar w:fldCharType="end"/>
      </w:r>
      <w:r w:rsidR="001F497D" w:rsidRPr="00CF4F06">
        <w:t xml:space="preserve"> markings</w:t>
      </w:r>
    </w:p>
    <w:p w14:paraId="724AD212" w14:textId="77777777" w:rsidR="001F497D" w:rsidRPr="00CF4F06" w:rsidRDefault="002A57B5" w:rsidP="00883132">
      <w:pPr>
        <w:pStyle w:val="Listenabsatz"/>
        <w:numPr>
          <w:ilvl w:val="0"/>
          <w:numId w:val="3"/>
        </w:numPr>
      </w:pPr>
      <w:r w:rsidRPr="00CF4F06">
        <w:t>s</w:t>
      </w:r>
      <w:r w:rsidR="001F497D" w:rsidRPr="00CF4F06">
        <w:t>craped IC</w:t>
      </w:r>
      <w:r w:rsidR="004903B2" w:rsidRPr="00F579C9">
        <w:fldChar w:fldCharType="begin"/>
      </w:r>
      <w:r w:rsidR="004903B2" w:rsidRPr="00CF4F06">
        <w:instrText xml:space="preserve"> XE "IC:Integrated circuit" </w:instrText>
      </w:r>
      <w:r w:rsidR="004903B2" w:rsidRPr="00F579C9">
        <w:fldChar w:fldCharType="end"/>
      </w:r>
      <w:r w:rsidR="001F497D" w:rsidRPr="00CF4F06">
        <w:t xml:space="preserve"> markings</w:t>
      </w:r>
    </w:p>
    <w:p w14:paraId="3B69EFEE" w14:textId="77777777" w:rsidR="00F8516F" w:rsidRPr="006B43F4" w:rsidRDefault="00286FF8" w:rsidP="00883132">
      <w:pPr>
        <w:pStyle w:val="Listenabsatz"/>
        <w:numPr>
          <w:ilvl w:val="0"/>
          <w:numId w:val="3"/>
        </w:numPr>
      </w:pPr>
      <w:ins w:id="1162" w:author="Chancerel, Perrine" w:date="2015-04-01T12:14:00Z">
        <w:r>
          <w:t>d</w:t>
        </w:r>
      </w:ins>
      <w:del w:id="1163" w:author="Chancerel, Perrine" w:date="2015-04-01T12:14:00Z">
        <w:r w:rsidR="002A57B5" w:rsidRPr="00286FF8" w:rsidDel="00286FF8">
          <w:delText>f</w:delText>
        </w:r>
      </w:del>
      <w:r w:rsidR="00F8516F" w:rsidRPr="006B43F4">
        <w:t>ifferent character fonts and character size</w:t>
      </w:r>
    </w:p>
    <w:p w14:paraId="6A264CCF" w14:textId="77777777" w:rsidR="00CA5B9F" w:rsidRPr="00CF4F06" w:rsidRDefault="002A57B5" w:rsidP="00883132">
      <w:pPr>
        <w:pStyle w:val="Listenabsatz"/>
        <w:numPr>
          <w:ilvl w:val="0"/>
          <w:numId w:val="3"/>
        </w:numPr>
      </w:pPr>
      <w:r w:rsidRPr="00CF4F06">
        <w:t>u</w:t>
      </w:r>
      <w:r w:rsidR="00CA5B9F" w:rsidRPr="00CF4F06">
        <w:t>neven illumination based on shadows from height components beside the examined component</w:t>
      </w:r>
    </w:p>
    <w:p w14:paraId="5A5D88C0" w14:textId="77777777" w:rsidR="008A61A2" w:rsidRPr="00CF4F06" w:rsidRDefault="008A61A2" w:rsidP="008A61A2">
      <w:pPr>
        <w:ind w:left="360"/>
      </w:pPr>
      <w:r w:rsidRPr="00CF4F06">
        <w:t xml:space="preserve">Some examples in which it is difficult to perform OCR are shown in </w:t>
      </w:r>
      <w:r w:rsidRPr="00286FF8">
        <w:fldChar w:fldCharType="begin"/>
      </w:r>
      <w:r w:rsidRPr="00CF4F06">
        <w:instrText xml:space="preserve"> REF _Ref403328266 \h </w:instrText>
      </w:r>
      <w:r w:rsidRPr="00286FF8">
        <w:rPr>
          <w:rPrChange w:id="1164" w:author="Chancerel, Perrine" w:date="2015-04-01T12:09:00Z">
            <w:rPr/>
          </w:rPrChange>
        </w:rPr>
        <w:fldChar w:fldCharType="separate"/>
      </w:r>
      <w:r w:rsidR="00344F4E" w:rsidRPr="00286FF8">
        <w:t xml:space="preserve">Figure </w:t>
      </w:r>
      <w:r w:rsidR="00344F4E" w:rsidRPr="00286FF8">
        <w:rPr>
          <w:noProof/>
        </w:rPr>
        <w:t>44</w:t>
      </w:r>
      <w:r w:rsidRPr="00286FF8">
        <w:fldChar w:fldCharType="end"/>
      </w:r>
      <w:r w:rsidRPr="00CF4F06">
        <w:t>.</w:t>
      </w:r>
    </w:p>
    <w:p w14:paraId="515408A3" w14:textId="77777777" w:rsidR="00DC526A" w:rsidRPr="00CF4F06" w:rsidRDefault="001D449F" w:rsidP="00DC526A">
      <w:pPr>
        <w:keepNext/>
        <w:jc w:val="center"/>
      </w:pPr>
      <w:r w:rsidRPr="00F579C9">
        <w:rPr>
          <w:noProof/>
          <w:lang w:val="de-DE" w:eastAsia="de-DE"/>
        </w:rPr>
        <w:lastRenderedPageBreak/>
        <w:drawing>
          <wp:inline distT="0" distB="0" distL="0" distR="0" wp14:anchorId="0AF54A52" wp14:editId="7F30D4D9">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14:paraId="1FDC3BB8" w14:textId="77777777" w:rsidR="002F6BC3" w:rsidRPr="00CF4F06" w:rsidRDefault="00DC526A" w:rsidP="00DC526A">
      <w:pPr>
        <w:pStyle w:val="Beschriftung"/>
        <w:jc w:val="center"/>
      </w:pPr>
      <w:bookmarkStart w:id="1165" w:name="_Ref403328266"/>
      <w:bookmarkStart w:id="1166" w:name="_Ref403328251"/>
      <w:bookmarkStart w:id="1167" w:name="_Toc415436424"/>
      <w:r w:rsidRPr="00286FF8">
        <w:t xml:space="preserve">Figure </w:t>
      </w:r>
      <w:fldSimple w:instr=" SEQ Figure \* ARABIC ">
        <w:r w:rsidR="00344F4E" w:rsidRPr="00CF4F06">
          <w:rPr>
            <w:noProof/>
          </w:rPr>
          <w:t>44</w:t>
        </w:r>
      </w:fldSimple>
      <w:bookmarkEnd w:id="1165"/>
      <w:r w:rsidRPr="00CF4F06">
        <w:t xml:space="preserve">: </w:t>
      </w:r>
      <w:r w:rsidR="001F497D" w:rsidRPr="00CF4F06">
        <w:t xml:space="preserve">Difficulties of </w:t>
      </w:r>
      <w:r w:rsidRPr="00CF4F06">
        <w:t>IC</w:t>
      </w:r>
      <w:r w:rsidR="004903B2" w:rsidRPr="00F579C9">
        <w:fldChar w:fldCharType="begin"/>
      </w:r>
      <w:r w:rsidR="004903B2" w:rsidRPr="00CF4F06">
        <w:instrText xml:space="preserve"> XE "IC:Integrated circuit" </w:instrText>
      </w:r>
      <w:r w:rsidR="004903B2" w:rsidRPr="00F579C9">
        <w:fldChar w:fldCharType="end"/>
      </w:r>
      <w:r w:rsidRPr="00CF4F06">
        <w:t xml:space="preserve"> marking</w:t>
      </w:r>
      <w:bookmarkEnd w:id="1166"/>
      <w:r w:rsidR="001F497D" w:rsidRPr="00CF4F06">
        <w:t xml:space="preserve"> recognition</w:t>
      </w:r>
      <w:bookmarkEnd w:id="1167"/>
    </w:p>
    <w:p w14:paraId="5EEBC7E6" w14:textId="77777777" w:rsidR="002F6BC3" w:rsidRPr="00CF4F06" w:rsidRDefault="002F6BC3" w:rsidP="008D7C83"/>
    <w:p w14:paraId="1660BC64" w14:textId="77777777" w:rsidR="006B4FFA" w:rsidRPr="00CF4F06" w:rsidRDefault="002A74F3" w:rsidP="00735ED3">
      <w:pPr>
        <w:pStyle w:val="berschrift3"/>
        <w:numPr>
          <w:ilvl w:val="2"/>
          <w:numId w:val="1"/>
        </w:numPr>
      </w:pPr>
      <w:bookmarkStart w:id="1168" w:name="_Ref406255167"/>
      <w:bookmarkStart w:id="1169" w:name="_Toc415436331"/>
      <w:r w:rsidRPr="00CF4F06">
        <w:t>Optical character recognition flow chart</w:t>
      </w:r>
      <w:bookmarkEnd w:id="1168"/>
      <w:bookmarkEnd w:id="1169"/>
    </w:p>
    <w:p w14:paraId="18280925" w14:textId="77777777" w:rsidR="008A61A2" w:rsidRPr="00CF4F06" w:rsidRDefault="008A61A2" w:rsidP="008A61A2">
      <w:r w:rsidRPr="00CF4F06">
        <w:t>The most important step of this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xml:space="preserve"> approach is the character classification step in which the </w:t>
      </w:r>
      <w:proofErr w:type="spellStart"/>
      <w:r w:rsidRPr="00CF4F06">
        <w:t>binarized</w:t>
      </w:r>
      <w:proofErr w:type="spellEnd"/>
      <w:r w:rsidRPr="00CF4F06">
        <w:t xml:space="preserve"> image of characters is mapped to the recognized ASCII characters. The two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xml:space="preserve"> programs </w:t>
      </w:r>
      <w:r w:rsidRPr="00286FF8">
        <w:rPr>
          <w:i/>
        </w:rPr>
        <w:t>Tesseract</w:t>
      </w:r>
      <w:r w:rsidR="002A57B5" w:rsidRPr="00286FF8">
        <w:t xml:space="preserve"> and </w:t>
      </w:r>
      <w:proofErr w:type="spellStart"/>
      <w:r w:rsidR="002A57B5" w:rsidRPr="00286FF8">
        <w:rPr>
          <w:i/>
        </w:rPr>
        <w:t>Cognex</w:t>
      </w:r>
      <w:proofErr w:type="spellEnd"/>
      <w:r w:rsidR="002A57B5" w:rsidRPr="00286FF8">
        <w:rPr>
          <w:i/>
        </w:rPr>
        <w:t xml:space="preserve"> Vision Pro</w:t>
      </w:r>
      <w:r w:rsidRPr="00286FF8">
        <w:t xml:space="preserve"> are used and compared based on the electronic component marking recognition problem. The software </w:t>
      </w:r>
      <w:r w:rsidRPr="006B43F4">
        <w:rPr>
          <w:i/>
        </w:rPr>
        <w:t>Tesseract</w:t>
      </w:r>
      <w:r w:rsidRPr="00CF4F06">
        <w:t xml:space="preserve"> has already been used in the field of mobile IC</w:t>
      </w:r>
      <w:r w:rsidRPr="00CF4F06">
        <w:fldChar w:fldCharType="begin"/>
      </w:r>
      <w:r w:rsidRPr="00CF4F06">
        <w:instrText xml:space="preserve"> XE "</w:instrText>
      </w:r>
      <w:r w:rsidRPr="00286FF8">
        <w:instrText xml:space="preserve">IC:Integrated circuit" </w:instrText>
      </w:r>
      <w:r w:rsidRPr="00CF4F06">
        <w:fldChar w:fldCharType="end"/>
      </w:r>
      <w:r w:rsidRPr="00CF4F06">
        <w:t xml:space="preserve"> Package Recognition </w:t>
      </w:r>
      <w:sdt>
        <w:sdtPr>
          <w:id w:val="-555705266"/>
          <w:citation/>
        </w:sdtPr>
        <w:sdtContent>
          <w:r w:rsidRPr="00286FF8">
            <w:fldChar w:fldCharType="begin"/>
          </w:r>
          <w:r w:rsidRPr="00CF4F06">
            <w:instrText xml:space="preserve"> CITATION Blaes \l 1033 </w:instrText>
          </w:r>
          <w:r w:rsidRPr="00286FF8">
            <w:rPr>
              <w:rPrChange w:id="1170" w:author="Chancerel, Perrine" w:date="2015-04-01T12:09:00Z">
                <w:rPr/>
              </w:rPrChange>
            </w:rPr>
            <w:fldChar w:fldCharType="separate"/>
          </w:r>
          <w:r w:rsidR="00344F4E" w:rsidRPr="00286FF8">
            <w:rPr>
              <w:noProof/>
            </w:rPr>
            <w:t>(Blaes, et al.)</w:t>
          </w:r>
          <w:r w:rsidRPr="00286FF8">
            <w:fldChar w:fldCharType="end"/>
          </w:r>
        </w:sdtContent>
      </w:sdt>
      <w:r w:rsidRPr="00CF4F06">
        <w:t>.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xml:space="preserve"> engines not </w:t>
      </w:r>
      <w:r w:rsidR="002A57B5" w:rsidRPr="00286FF8">
        <w:t>incorporating</w:t>
      </w:r>
      <w:r w:rsidRPr="00286FF8">
        <w:t xml:space="preserve"> a-priori knowledge of the specialized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xml:space="preserve"> task very likely run into difficulties when identifying electronic markings. To get a feasible recognition result, the prep</w:t>
      </w:r>
      <w:r w:rsidRPr="00286FF8">
        <w:t xml:space="preserve">rocessing steps in the flow chart in </w:t>
      </w:r>
      <w:r w:rsidRPr="00286FF8">
        <w:fldChar w:fldCharType="begin"/>
      </w:r>
      <w:r w:rsidRPr="00CF4F06">
        <w:instrText xml:space="preserve"> REF _Ref403387904 \h </w:instrText>
      </w:r>
      <w:r w:rsidRPr="00286FF8">
        <w:rPr>
          <w:rPrChange w:id="1171" w:author="Chancerel, Perrine" w:date="2015-04-01T12:09:00Z">
            <w:rPr/>
          </w:rPrChange>
        </w:rPr>
        <w:fldChar w:fldCharType="separate"/>
      </w:r>
      <w:r w:rsidR="00344F4E" w:rsidRPr="00286FF8">
        <w:t xml:space="preserve">Figure </w:t>
      </w:r>
      <w:r w:rsidR="00344F4E" w:rsidRPr="00286FF8">
        <w:rPr>
          <w:noProof/>
        </w:rPr>
        <w:t>46</w:t>
      </w:r>
      <w:r w:rsidRPr="00286FF8">
        <w:fldChar w:fldCharType="end"/>
      </w:r>
      <w:r w:rsidRPr="00CF4F06">
        <w:t xml:space="preserve"> are carried out. </w:t>
      </w:r>
    </w:p>
    <w:p w14:paraId="52F3887D" w14:textId="77777777" w:rsidR="00D06ED6" w:rsidRPr="00286FF8" w:rsidRDefault="008A61A2" w:rsidP="00EA5AE4">
      <w:r w:rsidRPr="00286FF8">
        <w:t>Component properties required to be known of the OCR algorithm and stored in the component database are the region of interest (ROI) for the IC</w:t>
      </w:r>
      <w:r w:rsidRPr="00CF4F06">
        <w:fldChar w:fldCharType="begin"/>
      </w:r>
      <w:r w:rsidRPr="00CF4F06">
        <w:instrText xml:space="preserve"> XE "</w:instrText>
      </w:r>
      <w:r w:rsidRPr="00286FF8">
        <w:instrText xml:space="preserve">IC:Integrated circuit" </w:instrText>
      </w:r>
      <w:r w:rsidRPr="00CF4F06">
        <w:fldChar w:fldCharType="end"/>
      </w:r>
      <w:r w:rsidRPr="00CF4F06">
        <w:t xml:space="preserve"> marking and the subset of characters making up the marking. In case of the SMD</w:t>
      </w:r>
      <w:r w:rsidRPr="00CF4F06">
        <w:fldChar w:fldCharType="begin"/>
      </w:r>
      <w:r w:rsidRPr="00CF4F06">
        <w:instrText xml:space="preserve"> XE "</w:instrText>
      </w:r>
      <w:r w:rsidRPr="00286FF8">
        <w:instrText xml:space="preserve">SMD:Surface-mounted device" </w:instrText>
      </w:r>
      <w:r w:rsidRPr="00CF4F06">
        <w:fldChar w:fldCharType="end"/>
      </w:r>
      <w:r w:rsidRPr="00CF4F06">
        <w:t xml:space="preserve"> resistor 1206 component, for example, the character subset could be {“0”,</w:t>
      </w:r>
      <w:r w:rsidRPr="00286FF8">
        <w:t xml:space="preserve"> “1”, “2”, “3”, “4”, “5”, “6”,</w:t>
      </w:r>
      <w:r w:rsidRPr="006B43F4">
        <w:t xml:space="preserve"> “7”, “8”, “9”, “R”} because </w:t>
      </w:r>
      <w:r w:rsidRPr="00CF4F06">
        <w:t xml:space="preserve">smaller character subsets increase the recognition rate. A flow chart describing the used marking recognition is shown in </w:t>
      </w:r>
      <w:r w:rsidRPr="00286FF8">
        <w:fldChar w:fldCharType="begin"/>
      </w:r>
      <w:r w:rsidRPr="00CF4F06">
        <w:instrText xml:space="preserve"> REF _Ref403387904 \h </w:instrText>
      </w:r>
      <w:r w:rsidRPr="00286FF8">
        <w:rPr>
          <w:rPrChange w:id="1172" w:author="Chancerel, Perrine" w:date="2015-04-01T12:09:00Z">
            <w:rPr/>
          </w:rPrChange>
        </w:rPr>
        <w:fldChar w:fldCharType="separate"/>
      </w:r>
      <w:r w:rsidR="00344F4E" w:rsidRPr="00286FF8">
        <w:t xml:space="preserve">Figure </w:t>
      </w:r>
      <w:r w:rsidR="00344F4E" w:rsidRPr="00286FF8">
        <w:rPr>
          <w:noProof/>
        </w:rPr>
        <w:t>46</w:t>
      </w:r>
      <w:r w:rsidRPr="00286FF8">
        <w:fldChar w:fldCharType="end"/>
      </w:r>
      <w:r w:rsidRPr="00CF4F06">
        <w:t xml:space="preserve">. </w:t>
      </w:r>
    </w:p>
    <w:p w14:paraId="63C7F827" w14:textId="77777777" w:rsidR="00EA5AE4" w:rsidRPr="00CF4F06" w:rsidRDefault="00EA5AE4" w:rsidP="00EA5AE4">
      <w:r w:rsidRPr="00286FF8">
        <w:lastRenderedPageBreak/>
        <w:t>The input to the process is the already classified component image. At first, the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-ROI is selected from the component image to reduce the character search space and to cut component solder joints and component boundaries. The RGB-image is converted into a gray</w:t>
      </w:r>
      <w:r w:rsidR="002A57B5" w:rsidRPr="00286FF8">
        <w:t>scale</w:t>
      </w:r>
      <w:r w:rsidRPr="00286FF8">
        <w:t xml:space="preserve"> image because of the fact that t</w:t>
      </w:r>
      <w:r w:rsidR="002A57B5" w:rsidRPr="00286FF8">
        <w:t>he charact</w:t>
      </w:r>
      <w:r w:rsidR="002A57B5" w:rsidRPr="006B43F4">
        <w:t>ers are white</w:t>
      </w:r>
      <w:r w:rsidRPr="00CF4F06">
        <w:t xml:space="preserve"> and the character background is black, therefore not much of information is lost. Median filtering is applied to reduce salt and pepper noise. </w:t>
      </w:r>
    </w:p>
    <w:p w14:paraId="0987DAB8" w14:textId="77777777" w:rsidR="00D55C09" w:rsidRPr="00CF4F06" w:rsidRDefault="00EA5AE4" w:rsidP="00B5593D">
      <w:pPr>
        <w:rPr>
          <w:rFonts w:eastAsiaTheme="minorEastAsia"/>
        </w:rPr>
      </w:pPr>
      <w:r w:rsidRPr="00CF4F06">
        <w:t>To emphasize the characters of the markings, a Laplacian of Gaussian (</w:t>
      </w:r>
      <w:proofErr w:type="spellStart"/>
      <w:r w:rsidRPr="00CF4F06">
        <w:t>LoG</w:t>
      </w:r>
      <w:proofErr w:type="spellEnd"/>
      <w:r w:rsidRPr="00CF4F06">
        <w:fldChar w:fldCharType="begin"/>
      </w:r>
      <w:r w:rsidRPr="00CF4F06">
        <w:instrText xml:space="preserve"> XE "</w:instrText>
      </w:r>
      <w:proofErr w:type="spellStart"/>
      <w:r w:rsidRPr="00286FF8">
        <w:instrText>LoG:Laplacian</w:instrText>
      </w:r>
      <w:proofErr w:type="spellEnd"/>
      <w:r w:rsidRPr="00286FF8">
        <w:instrText xml:space="preserve"> of Gaussian" </w:instrText>
      </w:r>
      <w:r w:rsidRPr="00CF4F06">
        <w:fldChar w:fldCharType="end"/>
      </w:r>
      <w:r w:rsidRPr="00CF4F06">
        <w:t xml:space="preserve">) filter is applied. The </w:t>
      </w:r>
      <w:proofErr w:type="spellStart"/>
      <w:r w:rsidRPr="00CF4F06">
        <w:t>LoG</w:t>
      </w:r>
      <w:proofErr w:type="spellEnd"/>
      <w:r w:rsidRPr="00CF4F06">
        <w:fldChar w:fldCharType="begin"/>
      </w:r>
      <w:r w:rsidRPr="00CF4F06">
        <w:instrText xml:space="preserve"> XE "</w:instrText>
      </w:r>
      <w:proofErr w:type="spellStart"/>
      <w:r w:rsidRPr="00286FF8">
        <w:instrText>LoG:Laplacian</w:instrText>
      </w:r>
      <w:proofErr w:type="spellEnd"/>
      <w:r w:rsidRPr="00286FF8">
        <w:instrText xml:space="preserve"> of Gaussian" </w:instrText>
      </w:r>
      <w:r w:rsidRPr="00CF4F06">
        <w:fldChar w:fldCharType="end"/>
      </w:r>
      <w:r w:rsidRPr="00CF4F06">
        <w:t xml:space="preserve"> kernel is a rotationally symmetric filter commonly applied for edge detection purposes. The filter is composed of the second derivative (Laplace operator) of a Gaussian filter shown in</w:t>
      </w:r>
      <w:r w:rsidRPr="00286FF8">
        <w:t xml:space="preserve"> equations </w:t>
      </w:r>
      <w:r w:rsidRPr="00286FF8">
        <w:fldChar w:fldCharType="begin"/>
      </w:r>
      <w:r w:rsidRPr="00CF4F06">
        <w:instrText xml:space="preserve"> REF _Ref403393120 \h </w:instrText>
      </w:r>
      <w:r w:rsidRPr="00286FF8">
        <w:rPr>
          <w:rPrChange w:id="1173" w:author="Chancerel, Perrine" w:date="2015-04-01T12:09:00Z">
            <w:rPr/>
          </w:rPrChange>
        </w:rPr>
        <w:fldChar w:fldCharType="separate"/>
      </w:r>
      <w:r w:rsidR="00344F4E" w:rsidRPr="00286FF8">
        <w:t>(</w:t>
      </w:r>
      <w:r w:rsidR="00344F4E" w:rsidRPr="00286FF8">
        <w:rPr>
          <w:noProof/>
        </w:rPr>
        <w:t>82</w:t>
      </w:r>
      <w:r w:rsidR="00344F4E" w:rsidRPr="00286FF8">
        <w:t>)</w:t>
      </w:r>
      <w:r w:rsidRPr="00286FF8">
        <w:fldChar w:fldCharType="end"/>
      </w:r>
      <w:r w:rsidRPr="00CF4F06">
        <w:t xml:space="preserve"> and </w:t>
      </w:r>
      <w:r w:rsidRPr="00286FF8">
        <w:fldChar w:fldCharType="begin"/>
      </w:r>
      <w:r w:rsidRPr="00CF4F06">
        <w:instrText xml:space="preserve"> REF _Ref403393180 \h </w:instrText>
      </w:r>
      <w:r w:rsidRPr="00286FF8">
        <w:rPr>
          <w:rPrChange w:id="1174" w:author="Chancerel, Perrine" w:date="2015-04-01T12:09:00Z">
            <w:rPr/>
          </w:rPrChange>
        </w:rPr>
        <w:fldChar w:fldCharType="separate"/>
      </w:r>
      <w:r w:rsidR="00344F4E" w:rsidRPr="00286FF8">
        <w:t>(</w:t>
      </w:r>
      <w:r w:rsidR="00344F4E" w:rsidRPr="00286FF8">
        <w:rPr>
          <w:noProof/>
        </w:rPr>
        <w:t>83</w:t>
      </w:r>
      <w:r w:rsidR="00344F4E" w:rsidRPr="00286FF8">
        <w:t>)</w:t>
      </w:r>
      <w:r w:rsidRPr="00286FF8">
        <w:fldChar w:fldCharType="end"/>
      </w:r>
      <w:r w:rsidRPr="00CF4F06">
        <w:t>. The approximated dis</w:t>
      </w:r>
      <w:r w:rsidR="003C352F" w:rsidRPr="00286FF8">
        <w:t>cretized kernel mask is of size</w:t>
      </w:r>
      <m:oMath>
        <m:r>
          <w:rPr>
            <w:rFonts w:ascii="Cambria Math" w:hAnsi="Cambria Math"/>
          </w:rPr>
          <m:t xml:space="preserve"> h⨯h</m:t>
        </m:r>
      </m:oMath>
      <w:r w:rsidRPr="00286FF8">
        <w:t>. In this approach, the kernel size is changing linear in relation to the image scale such that the kernel mask size is</w:t>
      </w:r>
      <m:oMath>
        <m:r>
          <w:rPr>
            <w:rFonts w:ascii="Cambria Math" w:hAnsi="Cambria Math"/>
          </w:rPr>
          <m:t xml:space="preserve"> h=1[mm]*imagescale </m:t>
        </m:r>
        <m:d>
          <m:dPr>
            <m:begChr m:val="["/>
            <m:endChr m:val="]"/>
            <m:ctrlPr>
              <w:rPr>
                <w:rFonts w:ascii="Cambria Math" w:hAnsi="Cambria Math"/>
                <w:i/>
              </w:rPr>
            </m:ctrlPr>
          </m:dPr>
          <m:e>
            <m:r>
              <w:rPr>
                <w:rFonts w:ascii="Cambria Math" w:hAnsi="Cambria Math"/>
              </w:rPr>
              <m:t>pixel/mm</m:t>
            </m:r>
          </m:e>
        </m:d>
      </m:oMath>
      <w:r w:rsidRPr="00CF4F06">
        <w:rPr>
          <w:rFonts w:eastAsiaTheme="minorEastAsia"/>
        </w:rPr>
        <w:t xml:space="preserve">. In practice </w:t>
      </w:r>
      <m:oMath>
        <m:r>
          <w:rPr>
            <w:rFonts w:ascii="Cambria Math" w:eastAsiaTheme="minorEastAsia" w:hAnsi="Cambria Math"/>
          </w:rPr>
          <m:t>h</m:t>
        </m:r>
      </m:oMath>
      <w:r w:rsidRPr="00286FF8">
        <w:rPr>
          <w:rFonts w:eastAsiaTheme="minorEastAsia"/>
        </w:rPr>
        <w:t xml:space="preserve"> </w:t>
      </w:r>
      <w:r w:rsidR="00814D14" w:rsidRPr="00286FF8">
        <w:rPr>
          <w:rFonts w:eastAsiaTheme="minorEastAsia"/>
        </w:rPr>
        <w:t>is</w:t>
      </w:r>
      <w:r w:rsidRPr="00286FF8">
        <w:rPr>
          <w:rFonts w:eastAsiaTheme="minorEastAsia"/>
        </w:rPr>
        <w:t xml:space="preserve"> between 50 and 120 pixels. </w:t>
      </w:r>
      <w:r w:rsidR="00795D1A" w:rsidRPr="00286FF8">
        <w:rPr>
          <w:rFonts w:eastAsiaTheme="minorEastAsia"/>
        </w:rPr>
        <w:t>T</w:t>
      </w:r>
      <w:r w:rsidR="00D55C09" w:rsidRPr="006B43F4">
        <w:rPr>
          <w:rFonts w:eastAsiaTheme="minorEastAsia"/>
        </w:rPr>
        <w:t xml:space="preserve">he </w:t>
      </w:r>
      <w:r w:rsidR="00795D1A" w:rsidRPr="00CF4F06">
        <w:rPr>
          <w:rFonts w:eastAsiaTheme="minorEastAsia"/>
        </w:rPr>
        <w:t>standar</w:t>
      </w:r>
      <w:r w:rsidR="0055388C" w:rsidRPr="00CF4F06">
        <w:rPr>
          <w:rFonts w:eastAsiaTheme="minorEastAsia"/>
        </w:rPr>
        <w:t>d</w:t>
      </w:r>
      <w:r w:rsidR="00795D1A" w:rsidRPr="00CF4F06">
        <w:rPr>
          <w:rFonts w:eastAsiaTheme="minorEastAsia"/>
        </w:rPr>
        <w:t xml:space="preserve"> deviation</w:t>
      </w:r>
      <w:r w:rsidR="00D55C09" w:rsidRPr="00CF4F06">
        <w:rPr>
          <w:rFonts w:eastAsiaTheme="minorEastAsia"/>
        </w:rPr>
        <w:t xml:space="preserve"> </w:t>
      </w:r>
      <w:r w:rsidR="00093394" w:rsidRPr="00CF4F06">
        <w:rPr>
          <w:rFonts w:eastAsiaTheme="minorEastAsia"/>
        </w:rPr>
        <w:t xml:space="preserve">of the Gaussian </w:t>
      </w:r>
      <w:r w:rsidR="00D55C09" w:rsidRPr="00CF4F06">
        <w:rPr>
          <w:rFonts w:eastAsiaTheme="minorEastAsia"/>
        </w:rPr>
        <w:t xml:space="preserve">is </w:t>
      </w:r>
      <w:r w:rsidR="00093394" w:rsidRPr="00CF4F06">
        <w:rPr>
          <w:rFonts w:eastAsiaTheme="minorEastAsia"/>
        </w:rPr>
        <w:t>constant</w:t>
      </w:r>
      <m:oMath>
        <m:r>
          <w:rPr>
            <w:rFonts w:ascii="Cambria Math" w:eastAsiaTheme="minorEastAsia" w:hAnsi="Cambria Math"/>
          </w:rPr>
          <m:t xml:space="preserve"> σ=0.5</m:t>
        </m:r>
      </m:oMath>
      <w:r w:rsidR="00D55C09" w:rsidRPr="00CF4F06">
        <w:rPr>
          <w:rFonts w:eastAsiaTheme="minorEastAsia"/>
        </w:rPr>
        <w:t>.</w:t>
      </w:r>
    </w:p>
    <w:tbl>
      <w:tblPr>
        <w:tblStyle w:val="Tabellenraster"/>
        <w:tblW w:w="0" w:type="auto"/>
        <w:tblLook w:val="04A0" w:firstRow="1" w:lastRow="0" w:firstColumn="1" w:lastColumn="0" w:noHBand="0" w:noVBand="1"/>
      </w:tblPr>
      <w:tblGrid>
        <w:gridCol w:w="8748"/>
        <w:gridCol w:w="828"/>
      </w:tblGrid>
      <w:tr w:rsidR="00093394" w:rsidRPr="00CF4F06" w14:paraId="12C59ADC" w14:textId="77777777" w:rsidTr="00492782">
        <w:tc>
          <w:tcPr>
            <w:tcW w:w="8748" w:type="dxa"/>
            <w:tcBorders>
              <w:top w:val="nil"/>
              <w:left w:val="nil"/>
              <w:bottom w:val="nil"/>
              <w:right w:val="nil"/>
            </w:tcBorders>
          </w:tcPr>
          <w:p w14:paraId="3BDE838F" w14:textId="77777777" w:rsidR="00093394" w:rsidRPr="00CF4F06"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14:paraId="6269E00F" w14:textId="77777777" w:rsidR="00093394" w:rsidRPr="00286FF8" w:rsidRDefault="00093394" w:rsidP="00492782">
            <w:bookmarkStart w:id="1175" w:name="_Ref403393120"/>
            <w:r w:rsidRPr="00286FF8">
              <w:t>(</w:t>
            </w:r>
            <w:r w:rsidR="005E1750" w:rsidRPr="00286FF8">
              <w:fldChar w:fldCharType="begin"/>
            </w:r>
            <w:r w:rsidR="005E1750" w:rsidRPr="00CF4F06">
              <w:instrText xml:space="preserve"> SEQ Equation \* ARABIC </w:instrText>
            </w:r>
            <w:r w:rsidR="005E1750" w:rsidRPr="00286FF8">
              <w:rPr>
                <w:rPrChange w:id="1176" w:author="Chancerel, Perrine" w:date="2015-04-01T12:09:00Z">
                  <w:rPr>
                    <w:noProof/>
                  </w:rPr>
                </w:rPrChange>
              </w:rPr>
              <w:fldChar w:fldCharType="separate"/>
            </w:r>
            <w:r w:rsidR="00344F4E" w:rsidRPr="00286FF8">
              <w:rPr>
                <w:noProof/>
              </w:rPr>
              <w:t>82</w:t>
            </w:r>
            <w:r w:rsidR="005E1750" w:rsidRPr="00286FF8">
              <w:rPr>
                <w:noProof/>
              </w:rPr>
              <w:fldChar w:fldCharType="end"/>
            </w:r>
            <w:r w:rsidRPr="00CF4F06">
              <w:t>)</w:t>
            </w:r>
            <w:bookmarkEnd w:id="1175"/>
          </w:p>
        </w:tc>
      </w:tr>
      <w:tr w:rsidR="00D55C09" w:rsidRPr="00CF4F06" w14:paraId="3054C4E3" w14:textId="77777777" w:rsidTr="00492782">
        <w:tc>
          <w:tcPr>
            <w:tcW w:w="8748" w:type="dxa"/>
            <w:tcBorders>
              <w:top w:val="nil"/>
              <w:left w:val="nil"/>
              <w:bottom w:val="nil"/>
              <w:right w:val="nil"/>
            </w:tcBorders>
          </w:tcPr>
          <w:p w14:paraId="41D2A39E" w14:textId="77777777" w:rsidR="00D55C09" w:rsidRPr="00CF4F06"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14:paraId="48DBB8FE" w14:textId="77777777" w:rsidR="00D55C09" w:rsidRPr="00286FF8" w:rsidRDefault="00D55C09" w:rsidP="00492782">
            <w:bookmarkStart w:id="1177" w:name="_Ref403393180"/>
            <w:r w:rsidRPr="00286FF8">
              <w:t>(</w:t>
            </w:r>
            <w:r w:rsidR="005E1750" w:rsidRPr="00286FF8">
              <w:fldChar w:fldCharType="begin"/>
            </w:r>
            <w:r w:rsidR="005E1750" w:rsidRPr="00CF4F06">
              <w:instrText xml:space="preserve"> SEQ Equation \* ARABIC </w:instrText>
            </w:r>
            <w:r w:rsidR="005E1750" w:rsidRPr="00286FF8">
              <w:rPr>
                <w:rPrChange w:id="1178" w:author="Chancerel, Perrine" w:date="2015-04-01T12:09:00Z">
                  <w:rPr>
                    <w:noProof/>
                  </w:rPr>
                </w:rPrChange>
              </w:rPr>
              <w:fldChar w:fldCharType="separate"/>
            </w:r>
            <w:r w:rsidR="00344F4E" w:rsidRPr="00286FF8">
              <w:rPr>
                <w:noProof/>
              </w:rPr>
              <w:t>83</w:t>
            </w:r>
            <w:r w:rsidR="005E1750" w:rsidRPr="00286FF8">
              <w:rPr>
                <w:noProof/>
              </w:rPr>
              <w:fldChar w:fldCharType="end"/>
            </w:r>
            <w:r w:rsidRPr="00CF4F06">
              <w:t>)</w:t>
            </w:r>
            <w:bookmarkEnd w:id="1177"/>
          </w:p>
        </w:tc>
      </w:tr>
    </w:tbl>
    <w:p w14:paraId="3F11FF6C" w14:textId="77777777" w:rsidR="008406AE" w:rsidRPr="00286FF8" w:rsidRDefault="00C356C0" w:rsidP="00B5593D">
      <w:pPr>
        <w:rPr>
          <w:rFonts w:eastAsiaTheme="minorEastAsia"/>
        </w:rPr>
      </w:pPr>
      <w:r w:rsidRPr="00CF4F06">
        <w:t xml:space="preserve">The next step is the </w:t>
      </w:r>
      <w:r w:rsidR="00487A1F" w:rsidRPr="00CF4F06">
        <w:t xml:space="preserve">blob </w:t>
      </w:r>
      <w:r w:rsidRPr="00CF4F06">
        <w:t xml:space="preserve">segmentation which is done by Otsu’s segmentation method </w:t>
      </w:r>
      <w:sdt>
        <w:sdtPr>
          <w:id w:val="1552344131"/>
          <w:citation/>
        </w:sdtPr>
        <w:sdtContent>
          <w:r w:rsidR="00F90E69" w:rsidRPr="00286FF8">
            <w:fldChar w:fldCharType="begin"/>
          </w:r>
          <w:r w:rsidR="00F90E69" w:rsidRPr="00CF4F06">
            <w:instrText xml:space="preserve"> CITATION 1979:ots \l 1033 </w:instrText>
          </w:r>
          <w:r w:rsidR="00F90E69" w:rsidRPr="00286FF8">
            <w:rPr>
              <w:rPrChange w:id="1179" w:author="Chancerel, Perrine" w:date="2015-04-01T12:09:00Z">
                <w:rPr/>
              </w:rPrChange>
            </w:rPr>
            <w:fldChar w:fldCharType="separate"/>
          </w:r>
          <w:r w:rsidR="00344F4E" w:rsidRPr="00286FF8">
            <w:rPr>
              <w:noProof/>
            </w:rPr>
            <w:t>(Otsu, 1979)</w:t>
          </w:r>
          <w:r w:rsidR="00F90E69" w:rsidRPr="00286FF8">
            <w:fldChar w:fldCharType="end"/>
          </w:r>
        </w:sdtContent>
      </w:sdt>
      <w:r w:rsidRPr="00CF4F06">
        <w:t>.</w:t>
      </w:r>
      <w:r w:rsidR="00487A1F" w:rsidRPr="00286FF8">
        <w:t xml:space="preserve"> </w:t>
      </w:r>
      <w:r w:rsidR="0097153E" w:rsidRPr="00286FF8">
        <w:t xml:space="preserve">Otsu method is a segmentation process based on a global segmentation threshold which is computed by minimizing the intra-class variance (variance within classes). After </w:t>
      </w:r>
      <w:r w:rsidR="00D60161" w:rsidRPr="00286FF8">
        <w:t xml:space="preserve">the </w:t>
      </w:r>
      <w:r w:rsidR="0097153E" w:rsidRPr="006B43F4">
        <w:t xml:space="preserve">segmentation step a morphologic closing operator is applied to reduce holes in the character blobs. The size of the rectangular closing kernel </w:t>
      </w:r>
      <w:r w:rsidR="0097153E" w:rsidRPr="00CF4F06">
        <w:t>changes linear with the image scale</w:t>
      </w:r>
      <m:oMath>
        <m:r>
          <w:rPr>
            <w:rFonts w:ascii="Cambria Math" w:hAnsi="Cambria Math"/>
          </w:rPr>
          <m:t xml:space="preserve"> h=</m:t>
        </m:r>
        <m:r>
          <w:rPr>
            <w:rFonts w:ascii="Cambria Math" w:hAnsi="Cambria Math"/>
          </w:rPr>
          <m:t xml:space="preserve">0.05 [mm]*imagescale </m:t>
        </m:r>
        <m:d>
          <m:dPr>
            <m:begChr m:val="["/>
            <m:endChr m:val="]"/>
            <m:ctrlPr>
              <w:rPr>
                <w:rFonts w:ascii="Cambria Math" w:hAnsi="Cambria Math"/>
                <w:i/>
              </w:rPr>
            </m:ctrlPr>
          </m:dPr>
          <m:e>
            <m:r>
              <w:rPr>
                <w:rFonts w:ascii="Cambria Math" w:hAnsi="Cambria Math"/>
              </w:rPr>
              <m:t>pixel/mm</m:t>
            </m:r>
          </m:e>
        </m:d>
      </m:oMath>
      <w:r w:rsidR="006A1771" w:rsidRPr="00CF4F06">
        <w:rPr>
          <w:rFonts w:eastAsiaTheme="minorEastAsia"/>
        </w:rPr>
        <w:t xml:space="preserve">. </w:t>
      </w:r>
    </w:p>
    <w:p w14:paraId="3080AC99" w14:textId="77777777" w:rsidR="009B0D04" w:rsidRPr="00CF4F06" w:rsidRDefault="009B0D04" w:rsidP="009B0D04">
      <w:pPr>
        <w:rPr>
          <w:rFonts w:eastAsiaTheme="minorEastAsia"/>
        </w:rPr>
      </w:pPr>
      <w:r w:rsidRPr="00286FF8">
        <w:rPr>
          <w:rFonts w:eastAsiaTheme="minorEastAsia"/>
        </w:rPr>
        <w:t xml:space="preserve">Blobs that do not correspond to a character still exist in the segmented image. Therefore the area of the blobs is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sidRPr="00CF4F06">
        <w:rPr>
          <w:rFonts w:eastAsiaTheme="minorEastAsia"/>
        </w:rPr>
        <w:t xml:space="preserve"> and blobs with an area gre</w:t>
      </w:r>
      <w:r w:rsidRPr="00286FF8">
        <w:rPr>
          <w:rFonts w:eastAsiaTheme="minorEastAsia"/>
        </w:rPr>
        <w:t xml:space="preserv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sidRPr="00CF4F06">
        <w:rPr>
          <w:rFonts w:eastAsiaTheme="minorEastAsia"/>
        </w:rPr>
        <w:t xml:space="preserve"> are rejected. The third step is the rough determination of possible lower character baselines. The </w:t>
      </w:r>
      <m:oMath>
        <m:r>
          <w:rPr>
            <w:rFonts w:ascii="Cambria Math" w:eastAsiaTheme="minorEastAsia" w:hAnsi="Cambria Math"/>
          </w:rPr>
          <m:t>y</m:t>
        </m:r>
      </m:oMath>
      <w:r w:rsidRPr="00286FF8">
        <w:rPr>
          <w:rFonts w:eastAsiaTheme="minorEastAsia"/>
        </w:rPr>
        <w:t xml:space="preserve"> coordinate of the lower right corner of the blobs bounding box is used to find upper baselines. This is done by estimating the probability density of the character position and is realized using the </w:t>
      </w:r>
      <w:r w:rsidRPr="00286FF8">
        <w:rPr>
          <w:rFonts w:eastAsiaTheme="minorEastAsia"/>
          <w:i/>
        </w:rPr>
        <w:t>MATLAB</w:t>
      </w:r>
      <w:r w:rsidRPr="00286FF8">
        <w:rPr>
          <w:rFonts w:eastAsiaTheme="minorEastAsia"/>
        </w:rPr>
        <w:t xml:space="preserve"> function </w:t>
      </w:r>
      <w:proofErr w:type="spellStart"/>
      <w:r w:rsidRPr="00286FF8">
        <w:rPr>
          <w:rFonts w:eastAsiaTheme="minorEastAsia"/>
        </w:rPr>
        <w:t>ksdensity</w:t>
      </w:r>
      <w:proofErr w:type="spellEnd"/>
      <w:r w:rsidRPr="00286FF8">
        <w:rPr>
          <w:rFonts w:eastAsiaTheme="minorEastAsia"/>
        </w:rPr>
        <w:t xml:space="preserve">. The function returns </w:t>
      </w:r>
      <w:r w:rsidR="002A57B5" w:rsidRPr="006B43F4">
        <w:rPr>
          <w:rFonts w:eastAsiaTheme="minorEastAsia"/>
        </w:rPr>
        <w:t>a probability</w:t>
      </w:r>
      <w:r w:rsidRPr="00CF4F06">
        <w:rPr>
          <w:rFonts w:eastAsiaTheme="minorEastAsia"/>
        </w:rPr>
        <w:t xml:space="preserve"> </w:t>
      </w:r>
      <w:r w:rsidRPr="00CF4F06">
        <w:rPr>
          <w:rFonts w:eastAsiaTheme="minorEastAsia"/>
        </w:rPr>
        <w:lastRenderedPageBreak/>
        <w:t xml:space="preserve">density estimation for </w:t>
      </w:r>
      <w:r w:rsidR="002A57B5" w:rsidRPr="00CF4F06">
        <w:rPr>
          <w:rFonts w:eastAsiaTheme="minorEastAsia"/>
        </w:rPr>
        <w:t xml:space="preserve">the </w:t>
      </w:r>
      <w:r w:rsidRPr="00CF4F06">
        <w:rPr>
          <w:rFonts w:eastAsiaTheme="minorEastAsia"/>
        </w:rPr>
        <w:t xml:space="preserve">samples based on a normal kernel </w:t>
      </w:r>
      <w:sdt>
        <w:sdtPr>
          <w:rPr>
            <w:rFonts w:eastAsiaTheme="minorEastAsia"/>
          </w:rPr>
          <w:id w:val="764961962"/>
          <w:citation/>
        </w:sdtPr>
        <w:sdtContent>
          <w:r w:rsidRPr="00286FF8">
            <w:rPr>
              <w:rFonts w:eastAsiaTheme="minorEastAsia"/>
            </w:rPr>
            <w:fldChar w:fldCharType="begin"/>
          </w:r>
          <w:r w:rsidRPr="00CF4F06">
            <w:rPr>
              <w:rFonts w:eastAsiaTheme="minorEastAsia"/>
            </w:rPr>
            <w:instrText xml:space="preserve"> CITATION Wik14 \l 1033 </w:instrText>
          </w:r>
          <w:r w:rsidRPr="00286FF8">
            <w:rPr>
              <w:rFonts w:eastAsiaTheme="minorEastAsia"/>
              <w:rPrChange w:id="1180" w:author="Chancerel, Perrine" w:date="2015-04-01T12:09:00Z">
                <w:rPr>
                  <w:rFonts w:eastAsiaTheme="minorEastAsia"/>
                </w:rPr>
              </w:rPrChange>
            </w:rPr>
            <w:fldChar w:fldCharType="separate"/>
          </w:r>
          <w:r w:rsidR="00344F4E" w:rsidRPr="00286FF8">
            <w:rPr>
              <w:rFonts w:eastAsiaTheme="minorEastAsia"/>
              <w:noProof/>
            </w:rPr>
            <w:t>(ksdensity, mathworks, 2014)</w:t>
          </w:r>
          <w:r w:rsidRPr="00286FF8">
            <w:rPr>
              <w:rFonts w:eastAsiaTheme="minorEastAsia"/>
            </w:rPr>
            <w:fldChar w:fldCharType="end"/>
          </w:r>
        </w:sdtContent>
      </w:sdt>
      <w:r w:rsidRPr="00CF4F06">
        <w:rPr>
          <w:rFonts w:eastAsiaTheme="minorEastAsia"/>
        </w:rPr>
        <w:t xml:space="preserve">. </w:t>
      </w:r>
      <w:r w:rsidR="002B10FD" w:rsidRPr="00286FF8">
        <w:rPr>
          <w:rFonts w:eastAsiaTheme="minorEastAsia"/>
        </w:rPr>
        <w:t>T</w:t>
      </w:r>
      <w:r w:rsidRPr="00286FF8">
        <w:rPr>
          <w:rFonts w:eastAsiaTheme="minorEastAsia"/>
        </w:rPr>
        <w:t xml:space="preserve">he samples are normalized by the </w:t>
      </w:r>
      <w:r w:rsidR="002A57B5" w:rsidRPr="00286FF8">
        <w:rPr>
          <w:rFonts w:eastAsiaTheme="minorEastAsia"/>
        </w:rPr>
        <w:t>size</w:t>
      </w:r>
      <w:r w:rsidRPr="006B43F4">
        <w:rPr>
          <w:rFonts w:eastAsiaTheme="minorEastAsia"/>
        </w:rPr>
        <w:t xml:space="preserve"> of the image</w:t>
      </w:r>
      <w:r w:rsidR="002A57B5" w:rsidRPr="00CF4F06">
        <w:rPr>
          <w:rFonts w:eastAsiaTheme="minorEastAsia"/>
        </w:rPr>
        <w:t xml:space="preserve"> and</w:t>
      </w:r>
      <w:r w:rsidRPr="00CF4F06">
        <w:rPr>
          <w:rFonts w:eastAsiaTheme="minorEastAsia"/>
        </w:rPr>
        <w:t xml:space="preserve"> the smoothing parameter </w:t>
      </w:r>
      <m:oMath>
        <m:r>
          <w:rPr>
            <w:rFonts w:ascii="Cambria Math" w:eastAsiaTheme="minorEastAsia" w:hAnsi="Cambria Math"/>
          </w:rPr>
          <m:t>σ</m:t>
        </m:r>
      </m:oMath>
      <w:r w:rsidRPr="00CF4F06">
        <w:rPr>
          <w:rFonts w:eastAsiaTheme="minorEastAsia"/>
        </w:rPr>
        <w:t xml:space="preserve"> is set to 0.025. All local maximums in the probability density function are potential lower character baselines.</w:t>
      </w:r>
    </w:p>
    <w:p w14:paraId="536A45AB" w14:textId="77777777" w:rsidR="009B0D04" w:rsidRPr="00286FF8" w:rsidRDefault="009B0D04" w:rsidP="009B0D04">
      <w:pPr>
        <w:rPr>
          <w:rFonts w:eastAsiaTheme="minorEastAsia"/>
        </w:rPr>
      </w:pPr>
      <w:r w:rsidRPr="00CF4F06">
        <w:rPr>
          <w:rFonts w:eastAsiaTheme="minorEastAsia"/>
        </w:rPr>
        <w:t>After de</w:t>
      </w:r>
      <w:r w:rsidR="002A57B5" w:rsidRPr="00CF4F06">
        <w:rPr>
          <w:rFonts w:eastAsiaTheme="minorEastAsia"/>
        </w:rPr>
        <w:t>ter</w:t>
      </w:r>
      <w:r w:rsidRPr="00CF4F06">
        <w:rPr>
          <w:rFonts w:eastAsiaTheme="minorEastAsia"/>
        </w:rPr>
        <w:t>mining potential character baselines, the blobs are assigned to the baselines according to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 mm</m:t>
        </m:r>
      </m:oMath>
      <w:r w:rsidRPr="00286FF8">
        <w:rPr>
          <w:rFonts w:eastAsiaTheme="minorEastAsia"/>
        </w:rPr>
        <w:t xml:space="preserve">. All characters whose distance to the baseline is smaller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sidRPr="00CF4F06">
        <w:rPr>
          <w:rFonts w:eastAsiaTheme="minorEastAsia"/>
        </w:rPr>
        <w:t xml:space="preserve"> are assigned to the baseline as potential characters of the baseline. To remove manufac</w:t>
      </w:r>
      <w:r w:rsidRPr="00286FF8">
        <w:rPr>
          <w:rFonts w:eastAsiaTheme="minorEastAsia"/>
        </w:rPr>
        <w:t xml:space="preserve">turer symbols or dirt that are segmented as potential characters, baselines with a number of assigned blobs less than or equal two are removed together with their assigned blobs. Herein it is assumed that component names usually consist of three or more characters. </w:t>
      </w:r>
    </w:p>
    <w:p w14:paraId="2EFF9407" w14:textId="77777777" w:rsidR="009B0D04" w:rsidRPr="00CF4F06" w:rsidRDefault="009B0D04" w:rsidP="009B0D04">
      <w:pPr>
        <w:rPr>
          <w:rFonts w:eastAsiaTheme="minorEastAsia"/>
          <w:color w:val="FF0000"/>
        </w:rPr>
      </w:pPr>
      <w:r w:rsidRPr="006B43F4">
        <w:rPr>
          <w:rFonts w:eastAsiaTheme="minorEastAsia"/>
        </w:rPr>
        <w:t>To remove blobs corresponding to a baseline, however not containing characters, the RANSAC outlier detection approach is used to estimate baseline models and select all characters fitting the baseline model with a distance error from the baselin</w:t>
      </w:r>
      <w:r w:rsidRPr="00CF4F06">
        <w:rPr>
          <w:rFonts w:eastAsiaTheme="minorEastAsia"/>
        </w:rPr>
        <w:t>e sm</w:t>
      </w:r>
      <w:r w:rsidR="003C352F" w:rsidRPr="00CF4F06">
        <w:rPr>
          <w:rFonts w:eastAsiaTheme="minorEastAsia"/>
        </w:rPr>
        <w:t>aller than</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 mm</m:t>
        </m:r>
      </m:oMath>
      <w:r w:rsidRPr="00286FF8">
        <w:rPr>
          <w:rFonts w:eastAsiaTheme="minorEastAsia"/>
        </w:rPr>
        <w:t xml:space="preserve">. This </w:t>
      </w:r>
      <w:r w:rsidR="003C352F" w:rsidRPr="00286FF8">
        <w:rPr>
          <w:rFonts w:eastAsiaTheme="minorEastAsia"/>
        </w:rPr>
        <w:t xml:space="preserve">method </w:t>
      </w:r>
      <w:r w:rsidRPr="00286FF8">
        <w:rPr>
          <w:rFonts w:eastAsiaTheme="minorEastAsia"/>
        </w:rPr>
        <w:t>is applied to the lower and upper baseline of the character lines. The RANSAC algorithm is specified in</w:t>
      </w:r>
      <w:r w:rsidRPr="006B43F4">
        <w:rPr>
          <w:rFonts w:eastAsiaTheme="minorEastAsia"/>
        </w:rPr>
        <w:t xml:space="preserve"> chapter </w:t>
      </w:r>
      <w:r w:rsidRPr="00286FF8">
        <w:rPr>
          <w:rFonts w:eastAsiaTheme="minorEastAsia"/>
        </w:rPr>
        <w:fldChar w:fldCharType="begin"/>
      </w:r>
      <w:r w:rsidRPr="00CF4F06">
        <w:rPr>
          <w:rFonts w:eastAsiaTheme="minorEastAsia"/>
        </w:rPr>
        <w:instrText xml:space="preserve"> REF _Ref411784750 \r \h </w:instrText>
      </w:r>
      <w:r w:rsidRPr="00286FF8">
        <w:rPr>
          <w:rFonts w:eastAsiaTheme="minorEastAsia"/>
        </w:rPr>
      </w:r>
      <w:r w:rsidRPr="00286FF8">
        <w:rPr>
          <w:rFonts w:eastAsiaTheme="minorEastAsia"/>
          <w:rPrChange w:id="1181" w:author="Chancerel, Perrine" w:date="2015-04-01T12:09:00Z">
            <w:rPr>
              <w:rFonts w:eastAsiaTheme="minorEastAsia"/>
            </w:rPr>
          </w:rPrChange>
        </w:rPr>
        <w:fldChar w:fldCharType="separate"/>
      </w:r>
      <w:r w:rsidR="00344F4E" w:rsidRPr="00286FF8">
        <w:rPr>
          <w:rFonts w:eastAsiaTheme="minorEastAsia"/>
        </w:rPr>
        <w:t>2.5.2</w:t>
      </w:r>
      <w:r w:rsidRPr="00286FF8">
        <w:rPr>
          <w:rFonts w:eastAsiaTheme="minorEastAsia"/>
        </w:rPr>
        <w:fldChar w:fldCharType="end"/>
      </w:r>
    </w:p>
    <w:p w14:paraId="1DDEA165" w14:textId="77777777" w:rsidR="00735ED3" w:rsidRPr="00CF4F06" w:rsidRDefault="009B0D04" w:rsidP="00B5593D">
      <w:pPr>
        <w:rPr>
          <w:rFonts w:eastAsiaTheme="minorEastAsia"/>
        </w:rPr>
      </w:pPr>
      <w:r w:rsidRPr="00286FF8">
        <w:rPr>
          <w:rFonts w:eastAsiaTheme="minorEastAsia"/>
        </w:rPr>
        <w:t>Once again, b</w:t>
      </w:r>
      <w:r w:rsidR="00E54044" w:rsidRPr="00286FF8">
        <w:rPr>
          <w:rFonts w:eastAsiaTheme="minorEastAsia"/>
        </w:rPr>
        <w:t xml:space="preserve">aselines with a number of assigned blobs less than </w:t>
      </w:r>
      <w:r w:rsidR="00735ED3" w:rsidRPr="006B43F4">
        <w:rPr>
          <w:rFonts w:eastAsiaTheme="minorEastAsia"/>
        </w:rPr>
        <w:t>three</w:t>
      </w:r>
      <w:r w:rsidR="00E54044" w:rsidRPr="00CF4F06">
        <w:rPr>
          <w:rFonts w:eastAsiaTheme="minorEastAsia"/>
        </w:rPr>
        <w:t xml:space="preserve"> are removed together with their assigned blobs. </w:t>
      </w:r>
    </w:p>
    <w:p w14:paraId="00E252CC" w14:textId="77777777" w:rsidR="008102F3" w:rsidRPr="00CF4F06" w:rsidRDefault="009B0D04" w:rsidP="00B5593D">
      <w:pPr>
        <w:rPr>
          <w:rFonts w:eastAsiaTheme="minorEastAsia"/>
        </w:rPr>
      </w:pPr>
      <w:r w:rsidRPr="00CF4F06">
        <w:rPr>
          <w:rFonts w:eastAsiaTheme="minorEastAsia"/>
        </w:rPr>
        <w:t xml:space="preserve">In a next step, the characters assigned to baselines are grouped into character lines (words). These words are passed to the character recognition software </w:t>
      </w:r>
      <w:r w:rsidRPr="00CF4F06">
        <w:rPr>
          <w:rFonts w:eastAsiaTheme="minorEastAsia"/>
          <w:i/>
        </w:rPr>
        <w:t>Tesseract</w:t>
      </w:r>
      <w:r w:rsidRPr="00CF4F06">
        <w:rPr>
          <w:rFonts w:eastAsiaTheme="minorEastAsia"/>
        </w:rPr>
        <w:t xml:space="preserve"> or </w:t>
      </w:r>
      <w:proofErr w:type="spellStart"/>
      <w:r w:rsidRPr="00CF4F06">
        <w:rPr>
          <w:rFonts w:eastAsiaTheme="minorEastAsia"/>
          <w:i/>
        </w:rPr>
        <w:t>OCRMax</w:t>
      </w:r>
      <w:proofErr w:type="spellEnd"/>
      <w:r w:rsidRPr="00CF4F06">
        <w:rPr>
          <w:rFonts w:eastAsiaTheme="minorEastAsia"/>
        </w:rPr>
        <w:t xml:space="preserve"> in form of an image. The output of this software is the recognized word from the image. A comparison of the two OCR</w:t>
      </w:r>
      <w:r w:rsidRPr="00CF4F06">
        <w:rPr>
          <w:rFonts w:eastAsiaTheme="minorEastAsia"/>
        </w:rPr>
        <w:fldChar w:fldCharType="begin"/>
      </w:r>
      <w:r w:rsidRPr="00CF4F06">
        <w:instrText xml:space="preserve"> XE "</w:instrText>
      </w:r>
      <w:r w:rsidRPr="00286FF8">
        <w:rPr>
          <w:rFonts w:eastAsiaTheme="minorEastAsia"/>
        </w:rPr>
        <w:instrText>OCR</w:instrText>
      </w:r>
      <w:proofErr w:type="gramStart"/>
      <w:r w:rsidRPr="00286FF8">
        <w:instrText>:Optical</w:instrText>
      </w:r>
      <w:proofErr w:type="gramEnd"/>
      <w:r w:rsidRPr="00286FF8">
        <w:instrText xml:space="preserve"> character recognition" </w:instrText>
      </w:r>
      <w:r w:rsidRPr="00CF4F06">
        <w:rPr>
          <w:rFonts w:eastAsiaTheme="minorEastAsia"/>
        </w:rPr>
        <w:fldChar w:fldCharType="end"/>
      </w:r>
      <w:r w:rsidRPr="00CF4F06">
        <w:rPr>
          <w:rFonts w:eastAsiaTheme="minorEastAsia"/>
        </w:rPr>
        <w:t xml:space="preserve"> </w:t>
      </w:r>
      <w:r w:rsidRPr="00286FF8">
        <w:rPr>
          <w:rFonts w:eastAsiaTheme="minorEastAsia"/>
        </w:rPr>
        <w:t xml:space="preserve">engines </w:t>
      </w:r>
      <w:r w:rsidRPr="00286FF8">
        <w:rPr>
          <w:rFonts w:eastAsiaTheme="minorEastAsia"/>
          <w:i/>
        </w:rPr>
        <w:t>Tesseract</w:t>
      </w:r>
      <w:r w:rsidRPr="00286FF8">
        <w:rPr>
          <w:rFonts w:eastAsiaTheme="minorEastAsia"/>
        </w:rPr>
        <w:t xml:space="preserve"> and </w:t>
      </w:r>
      <w:proofErr w:type="spellStart"/>
      <w:r w:rsidRPr="006B43F4">
        <w:rPr>
          <w:rFonts w:eastAsiaTheme="minorEastAsia"/>
          <w:i/>
        </w:rPr>
        <w:t>OCRMax</w:t>
      </w:r>
      <w:proofErr w:type="spellEnd"/>
      <w:r w:rsidRPr="00CF4F06">
        <w:rPr>
          <w:rFonts w:eastAsiaTheme="minorEastAsia"/>
        </w:rPr>
        <w:t xml:space="preserve"> is given in </w:t>
      </w:r>
      <w:r w:rsidRPr="00286FF8">
        <w:rPr>
          <w:rFonts w:eastAsiaTheme="minorEastAsia"/>
        </w:rPr>
        <w:fldChar w:fldCharType="begin"/>
      </w:r>
      <w:r w:rsidRPr="00CF4F06">
        <w:rPr>
          <w:rFonts w:eastAsiaTheme="minorEastAsia"/>
        </w:rPr>
        <w:instrText xml:space="preserve"> REF _Ref409435779 \r \h </w:instrText>
      </w:r>
      <w:r w:rsidRPr="00286FF8">
        <w:rPr>
          <w:rFonts w:eastAsiaTheme="minorEastAsia"/>
        </w:rPr>
      </w:r>
      <w:r w:rsidRPr="00286FF8">
        <w:rPr>
          <w:rFonts w:eastAsiaTheme="minorEastAsia"/>
          <w:rPrChange w:id="1182" w:author="Chancerel, Perrine" w:date="2015-04-01T12:09:00Z">
            <w:rPr>
              <w:rFonts w:eastAsiaTheme="minorEastAsia"/>
            </w:rPr>
          </w:rPrChange>
        </w:rPr>
        <w:fldChar w:fldCharType="separate"/>
      </w:r>
      <w:r w:rsidR="00344F4E" w:rsidRPr="00286FF8">
        <w:rPr>
          <w:rFonts w:eastAsiaTheme="minorEastAsia"/>
        </w:rPr>
        <w:t>5.6.2</w:t>
      </w:r>
      <w:r w:rsidRPr="00286FF8">
        <w:rPr>
          <w:rFonts w:eastAsiaTheme="minorEastAsia"/>
        </w:rPr>
        <w:fldChar w:fldCharType="end"/>
      </w:r>
      <w:r w:rsidRPr="00CF4F06">
        <w:rPr>
          <w:rFonts w:eastAsiaTheme="minorEastAsia"/>
        </w:rPr>
        <w:t xml:space="preserve">. </w:t>
      </w:r>
      <w:r w:rsidRPr="00286FF8">
        <w:rPr>
          <w:rFonts w:eastAsiaTheme="minorEastAsia"/>
        </w:rPr>
        <w:t>The settings and difficulties of the two OCR</w:t>
      </w:r>
      <w:r w:rsidRPr="00CF4F06">
        <w:rPr>
          <w:rFonts w:eastAsiaTheme="minorEastAsia"/>
        </w:rPr>
        <w:fldChar w:fldCharType="begin"/>
      </w:r>
      <w:r w:rsidRPr="00CF4F06">
        <w:instrText xml:space="preserve"> XE "</w:instrText>
      </w:r>
      <w:r w:rsidRPr="00286FF8">
        <w:rPr>
          <w:rFonts w:eastAsiaTheme="minorEastAsia"/>
        </w:rPr>
        <w:instrText>OCR</w:instrText>
      </w:r>
      <w:proofErr w:type="gramStart"/>
      <w:r w:rsidRPr="00286FF8">
        <w:instrText>:Optical</w:instrText>
      </w:r>
      <w:proofErr w:type="gramEnd"/>
      <w:r w:rsidRPr="00286FF8">
        <w:instrText xml:space="preserve"> character recognition" </w:instrText>
      </w:r>
      <w:r w:rsidRPr="00CF4F06">
        <w:rPr>
          <w:rFonts w:eastAsiaTheme="minorEastAsia"/>
        </w:rPr>
        <w:fldChar w:fldCharType="end"/>
      </w:r>
      <w:r w:rsidRPr="00CF4F06">
        <w:rPr>
          <w:rFonts w:eastAsiaTheme="minorEastAsia"/>
        </w:rPr>
        <w:t xml:space="preserve"> engines are mentioned in</w:t>
      </w:r>
      <w:r w:rsidR="003C352F" w:rsidRPr="00286FF8">
        <w:rPr>
          <w:rFonts w:eastAsiaTheme="minorEastAsia"/>
        </w:rPr>
        <w:t xml:space="preserve"> </w:t>
      </w:r>
      <w:r w:rsidR="003C352F" w:rsidRPr="00286FF8">
        <w:rPr>
          <w:rFonts w:eastAsiaTheme="minorEastAsia"/>
        </w:rPr>
        <w:fldChar w:fldCharType="begin"/>
      </w:r>
      <w:r w:rsidR="003C352F" w:rsidRPr="00CF4F06">
        <w:rPr>
          <w:rFonts w:eastAsiaTheme="minorEastAsia"/>
        </w:rPr>
        <w:instrText xml:space="preserve"> REF _Ref412123254 \r \h </w:instrText>
      </w:r>
      <w:r w:rsidR="003C352F" w:rsidRPr="00286FF8">
        <w:rPr>
          <w:rFonts w:eastAsiaTheme="minorEastAsia"/>
        </w:rPr>
      </w:r>
      <w:r w:rsidR="003C352F" w:rsidRPr="00286FF8">
        <w:rPr>
          <w:rFonts w:eastAsiaTheme="minorEastAsia"/>
          <w:rPrChange w:id="1183" w:author="Chancerel, Perrine" w:date="2015-04-01T12:09:00Z">
            <w:rPr>
              <w:rFonts w:eastAsiaTheme="minorEastAsia"/>
            </w:rPr>
          </w:rPrChange>
        </w:rPr>
        <w:fldChar w:fldCharType="separate"/>
      </w:r>
      <w:r w:rsidR="00344F4E" w:rsidRPr="00286FF8">
        <w:rPr>
          <w:rFonts w:eastAsiaTheme="minorEastAsia"/>
        </w:rPr>
        <w:t>5.6.1</w:t>
      </w:r>
      <w:r w:rsidR="003C352F" w:rsidRPr="00286FF8">
        <w:rPr>
          <w:rFonts w:eastAsiaTheme="minorEastAsia"/>
        </w:rPr>
        <w:fldChar w:fldCharType="end"/>
      </w:r>
      <w:r w:rsidRPr="00CF4F06">
        <w:rPr>
          <w:rFonts w:eastAsiaTheme="minorEastAsia"/>
        </w:rPr>
        <w:t xml:space="preserve">. </w:t>
      </w:r>
      <w:r w:rsidR="000F7FE4" w:rsidRPr="00286FF8">
        <w:rPr>
          <w:rFonts w:eastAsiaTheme="minorEastAsia"/>
        </w:rPr>
        <w:t xml:space="preserve">An example of the OCR process of a QFP144 from the </w:t>
      </w:r>
      <w:r w:rsidR="008B26AE" w:rsidRPr="00286FF8">
        <w:rPr>
          <w:rFonts w:eastAsiaTheme="minorEastAsia"/>
        </w:rPr>
        <w:t>grayscale</w:t>
      </w:r>
      <w:r w:rsidR="000F7FE4" w:rsidRPr="00286FF8">
        <w:rPr>
          <w:rFonts w:eastAsiaTheme="minorEastAsia"/>
        </w:rPr>
        <w:t xml:space="preserve"> image to the segmented character lines (words) is shown in </w:t>
      </w:r>
      <w:r w:rsidR="000F7FE4" w:rsidRPr="00286FF8">
        <w:rPr>
          <w:rFonts w:eastAsiaTheme="minorEastAsia"/>
        </w:rPr>
        <w:fldChar w:fldCharType="begin"/>
      </w:r>
      <w:r w:rsidR="000F7FE4" w:rsidRPr="00CF4F06">
        <w:rPr>
          <w:rFonts w:eastAsiaTheme="minorEastAsia"/>
        </w:rPr>
        <w:instrText xml:space="preserve"> REF _Ref413440578 \h </w:instrText>
      </w:r>
      <w:r w:rsidR="000F7FE4" w:rsidRPr="00286FF8">
        <w:rPr>
          <w:rFonts w:eastAsiaTheme="minorEastAsia"/>
        </w:rPr>
      </w:r>
      <w:r w:rsidR="000F7FE4" w:rsidRPr="00286FF8">
        <w:rPr>
          <w:rFonts w:eastAsiaTheme="minorEastAsia"/>
          <w:rPrChange w:id="1184" w:author="Chancerel, Perrine" w:date="2015-04-01T12:09:00Z">
            <w:rPr>
              <w:rFonts w:eastAsiaTheme="minorEastAsia"/>
            </w:rPr>
          </w:rPrChange>
        </w:rPr>
        <w:fldChar w:fldCharType="separate"/>
      </w:r>
      <w:r w:rsidR="00344F4E" w:rsidRPr="00286FF8">
        <w:t xml:space="preserve">Figure </w:t>
      </w:r>
      <w:r w:rsidR="00344F4E" w:rsidRPr="00286FF8">
        <w:rPr>
          <w:noProof/>
        </w:rPr>
        <w:t>45</w:t>
      </w:r>
      <w:r w:rsidR="000F7FE4" w:rsidRPr="00286FF8">
        <w:rPr>
          <w:rFonts w:eastAsiaTheme="minorEastAsia"/>
        </w:rPr>
        <w:fldChar w:fldCharType="end"/>
      </w:r>
    </w:p>
    <w:p w14:paraId="058F0AF2" w14:textId="77777777" w:rsidR="000F7FE4" w:rsidRPr="00CF4F06" w:rsidRDefault="00154E09" w:rsidP="000F7FE4">
      <w:pPr>
        <w:keepNext/>
      </w:pPr>
      <w:r w:rsidRPr="00F579C9">
        <w:rPr>
          <w:noProof/>
          <w:color w:val="FF0000"/>
          <w:lang w:val="de-DE" w:eastAsia="de-DE"/>
        </w:rPr>
        <w:lastRenderedPageBreak/>
        <w:drawing>
          <wp:inline distT="0" distB="0" distL="0" distR="0" wp14:anchorId="0F62775B" wp14:editId="4F898E89">
            <wp:extent cx="5984521" cy="2928395"/>
            <wp:effectExtent l="0" t="0" r="0" b="5715"/>
            <wp:docPr id="3" name="Picture 3" descr="C:\Users\WIN\Masterthesis\Masterthesis\Masterarbeit_daten\3.7.2\OCR 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OCR image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84988" cy="2928624"/>
                    </a:xfrm>
                    <a:prstGeom prst="rect">
                      <a:avLst/>
                    </a:prstGeom>
                    <a:noFill/>
                    <a:ln>
                      <a:noFill/>
                    </a:ln>
                  </pic:spPr>
                </pic:pic>
              </a:graphicData>
            </a:graphic>
          </wp:inline>
        </w:drawing>
      </w:r>
    </w:p>
    <w:p w14:paraId="5BA3872F" w14:textId="77777777" w:rsidR="00BA7972" w:rsidRPr="00CF4F06" w:rsidRDefault="000F7FE4" w:rsidP="000F7FE4">
      <w:pPr>
        <w:pStyle w:val="Beschriftung"/>
        <w:rPr>
          <w:color w:val="FF0000"/>
        </w:rPr>
      </w:pPr>
      <w:bookmarkStart w:id="1185" w:name="_Ref413440578"/>
      <w:bookmarkStart w:id="1186" w:name="_Toc415436425"/>
      <w:r w:rsidRPr="00286FF8">
        <w:t xml:space="preserve">Figure </w:t>
      </w:r>
      <w:fldSimple w:instr=" SEQ Figure \* ARABIC ">
        <w:r w:rsidR="00344F4E" w:rsidRPr="00CF4F06">
          <w:rPr>
            <w:noProof/>
          </w:rPr>
          <w:t>45</w:t>
        </w:r>
      </w:fldSimple>
      <w:bookmarkEnd w:id="1185"/>
      <w:r w:rsidRPr="00CF4F06">
        <w:t>: OCR of a QFP144 from top left to top right:</w:t>
      </w:r>
      <w:r w:rsidRPr="00CF4F06">
        <w:rPr>
          <w:noProof/>
        </w:rPr>
        <w:t xml:space="preserve"> </w:t>
      </w:r>
      <w:r w:rsidR="008B26AE" w:rsidRPr="00CF4F06">
        <w:rPr>
          <w:noProof/>
        </w:rPr>
        <w:t>grayscale</w:t>
      </w:r>
      <w:r w:rsidRPr="00CF4F06">
        <w:rPr>
          <w:noProof/>
        </w:rPr>
        <w:t xml:space="preserve"> image, LoG filtered image, binarized image, blobs filtered image. From bottem left to bottom right: four character lines (words)</w:t>
      </w:r>
      <w:bookmarkEnd w:id="1186"/>
    </w:p>
    <w:p w14:paraId="2B85EDED" w14:textId="77777777" w:rsidR="00C40C6F" w:rsidRPr="00CF4F06" w:rsidRDefault="00C40C6F" w:rsidP="00C40C6F">
      <w:pPr>
        <w:keepNext/>
        <w:jc w:val="center"/>
      </w:pPr>
      <w:r w:rsidRPr="00F579C9">
        <w:rPr>
          <w:noProof/>
          <w:lang w:val="de-DE" w:eastAsia="de-DE"/>
        </w:rPr>
        <w:lastRenderedPageBreak/>
        <w:drawing>
          <wp:inline distT="0" distB="0" distL="0" distR="0" wp14:anchorId="6B2E0B9D" wp14:editId="60806AD0">
            <wp:extent cx="3328653" cy="783907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337244" cy="7859307"/>
                    </a:xfrm>
                    <a:prstGeom prst="rect">
                      <a:avLst/>
                    </a:prstGeom>
                    <a:noFill/>
                    <a:ln>
                      <a:noFill/>
                    </a:ln>
                  </pic:spPr>
                </pic:pic>
              </a:graphicData>
            </a:graphic>
          </wp:inline>
        </w:drawing>
      </w:r>
    </w:p>
    <w:p w14:paraId="4C055B23" w14:textId="77777777" w:rsidR="00C40C6F" w:rsidRPr="00CF4F06" w:rsidRDefault="00C40C6F" w:rsidP="00C40C6F">
      <w:pPr>
        <w:pStyle w:val="Beschriftung"/>
        <w:jc w:val="center"/>
      </w:pPr>
      <w:bookmarkStart w:id="1187" w:name="_Ref403387904"/>
      <w:bookmarkStart w:id="1188" w:name="_Toc415436426"/>
      <w:r w:rsidRPr="00286FF8">
        <w:t xml:space="preserve">Figure </w:t>
      </w:r>
      <w:fldSimple w:instr=" SEQ Figure \* ARABIC ">
        <w:r w:rsidR="00344F4E" w:rsidRPr="00CF4F06">
          <w:rPr>
            <w:noProof/>
          </w:rPr>
          <w:t>46</w:t>
        </w:r>
      </w:fldSimple>
      <w:bookmarkEnd w:id="1187"/>
      <w:r w:rsidRPr="00CF4F06">
        <w:t>: IC</w:t>
      </w:r>
      <w:r w:rsidR="004903B2" w:rsidRPr="00F579C9">
        <w:fldChar w:fldCharType="begin"/>
      </w:r>
      <w:r w:rsidR="004903B2" w:rsidRPr="00CF4F06">
        <w:instrText xml:space="preserve"> XE "IC:Integrated circuit" </w:instrText>
      </w:r>
      <w:r w:rsidR="004903B2" w:rsidRPr="00F579C9">
        <w:fldChar w:fldCharType="end"/>
      </w:r>
      <w:r w:rsidRPr="00CF4F06">
        <w:t xml:space="preserve"> marking recognition </w:t>
      </w:r>
      <w:r w:rsidR="00522427" w:rsidRPr="00CF4F06">
        <w:t>flow chart</w:t>
      </w:r>
      <w:bookmarkEnd w:id="1188"/>
    </w:p>
    <w:p w14:paraId="048636D8" w14:textId="77777777" w:rsidR="00711ED6" w:rsidRPr="00CF4F06" w:rsidRDefault="00711ED6" w:rsidP="003F510E">
      <w:pPr>
        <w:pStyle w:val="berschrift4"/>
      </w:pPr>
      <w:r w:rsidRPr="00CF4F06">
        <w:lastRenderedPageBreak/>
        <w:t>OCR</w:t>
      </w:r>
      <w:r w:rsidR="00011E7C" w:rsidRPr="00F579C9">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fldChar w:fldCharType="end"/>
      </w:r>
      <w:r w:rsidRPr="00CF4F06">
        <w:t xml:space="preserve"> engine </w:t>
      </w:r>
      <w:bookmarkStart w:id="1189" w:name="_Ref409435878"/>
      <w:r w:rsidR="00A236B0" w:rsidRPr="00CF4F06">
        <w:t>Tesseract</w:t>
      </w:r>
      <w:r w:rsidRPr="00CF4F06">
        <w:t xml:space="preserve"> </w:t>
      </w:r>
      <w:bookmarkEnd w:id="1189"/>
      <w:r w:rsidR="003F510E" w:rsidRPr="00CF4F06">
        <w:t>3.0.1</w:t>
      </w:r>
    </w:p>
    <w:p w14:paraId="2BF2A9E0" w14:textId="77777777" w:rsidR="00C4118A" w:rsidRPr="00CF4F06" w:rsidRDefault="00C4118A" w:rsidP="00C4118A">
      <w:r w:rsidRPr="00CF4F06">
        <w:rPr>
          <w:i/>
        </w:rPr>
        <w:t>Tesseract</w:t>
      </w:r>
      <w:r w:rsidRPr="00CF4F06">
        <w:t xml:space="preserve"> is an open-source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xml:space="preserve"> engine </w:t>
      </w:r>
      <w:r w:rsidRPr="00286FF8">
        <w:t xml:space="preserve">that was developed by HP between 1984 and 1994. The program is written in C and C++ and can be used on varies platforms. Since 2006 Tesseract development was sponsored by Google and provides support for various languages. A comparison between </w:t>
      </w:r>
      <w:r w:rsidRPr="00286FF8">
        <w:rPr>
          <w:i/>
        </w:rPr>
        <w:t>Tesseract 3.0.1</w:t>
      </w:r>
      <w:r w:rsidRPr="00286FF8">
        <w:t xml:space="preserve"> and </w:t>
      </w:r>
      <w:r w:rsidRPr="006B43F4">
        <w:rPr>
          <w:i/>
        </w:rPr>
        <w:t>FineReader10 Corporation Edition</w:t>
      </w:r>
      <w:r w:rsidRPr="00CF4F06">
        <w:t xml:space="preserve"> from </w:t>
      </w:r>
      <w:r w:rsidRPr="00CF4F06">
        <w:rPr>
          <w:i/>
        </w:rPr>
        <w:t>ABBYY</w:t>
      </w:r>
      <w:r w:rsidRPr="00CF4F06">
        <w:t xml:space="preserve"> shows that there is no significant difference in accuracy between both software engines. The differences in accuracy depend on </w:t>
      </w:r>
      <w:r w:rsidR="003C352F" w:rsidRPr="00CF4F06">
        <w:t xml:space="preserve">character </w:t>
      </w:r>
      <w:r w:rsidRPr="00CF4F06">
        <w:t xml:space="preserve">quality and the used font of the characters </w:t>
      </w:r>
      <w:r w:rsidR="002B10FD" w:rsidRPr="00CF4F06">
        <w:t>in which</w:t>
      </w:r>
      <w:r w:rsidRPr="00CF4F06">
        <w:t xml:space="preserve"> each engine has its advantages and disadvantages </w:t>
      </w:r>
      <w:sdt>
        <w:sdtPr>
          <w:id w:val="381909664"/>
          <w:citation/>
        </w:sdtPr>
        <w:sdtContent>
          <w:r w:rsidRPr="006B43F4">
            <w:fldChar w:fldCharType="begin"/>
          </w:r>
          <w:r w:rsidRPr="00CF4F06">
            <w:instrText xml:space="preserve">CITATION Heliński_Marcin_Report \l 1033 </w:instrText>
          </w:r>
          <w:r w:rsidRPr="006B43F4">
            <w:rPr>
              <w:rPrChange w:id="1190" w:author="Chancerel, Perrine" w:date="2015-04-01T12:09:00Z">
                <w:rPr/>
              </w:rPrChange>
            </w:rPr>
            <w:fldChar w:fldCharType="separate"/>
          </w:r>
          <w:r w:rsidR="00344F4E" w:rsidRPr="006B43F4">
            <w:rPr>
              <w:noProof/>
            </w:rPr>
            <w:t>(Heliński, et al., 2000)</w:t>
          </w:r>
          <w:r w:rsidRPr="006B43F4">
            <w:fldChar w:fldCharType="end"/>
          </w:r>
        </w:sdtContent>
      </w:sdt>
      <w:r w:rsidRPr="00CF4F06">
        <w:t>.</w:t>
      </w:r>
    </w:p>
    <w:p w14:paraId="176BD310" w14:textId="77777777" w:rsidR="00C4118A" w:rsidRPr="00286FF8" w:rsidRDefault="00C4118A" w:rsidP="00C4118A">
      <w:r w:rsidRPr="00286FF8">
        <w:t xml:space="preserve">For character recognition using Tesseract, the markings </w:t>
      </w:r>
      <w:r w:rsidR="003C352F" w:rsidRPr="00286FF8">
        <w:t>are</w:t>
      </w:r>
      <w:r w:rsidRPr="00286FF8">
        <w:t xml:space="preserve"> decomposed in lines referring to the flow chart in </w:t>
      </w:r>
      <w:r w:rsidRPr="00286FF8">
        <w:fldChar w:fldCharType="begin"/>
      </w:r>
      <w:r w:rsidRPr="00CF4F06">
        <w:instrText xml:space="preserve"> REF _Ref403387904 \h </w:instrText>
      </w:r>
      <w:r w:rsidRPr="00286FF8">
        <w:rPr>
          <w:rPrChange w:id="1191" w:author="Chancerel, Perrine" w:date="2015-04-01T12:09:00Z">
            <w:rPr/>
          </w:rPrChange>
        </w:rPr>
        <w:fldChar w:fldCharType="separate"/>
      </w:r>
      <w:r w:rsidR="00344F4E" w:rsidRPr="00286FF8">
        <w:t xml:space="preserve">Figure </w:t>
      </w:r>
      <w:r w:rsidR="00344F4E" w:rsidRPr="00286FF8">
        <w:rPr>
          <w:noProof/>
        </w:rPr>
        <w:t>46</w:t>
      </w:r>
      <w:r w:rsidRPr="00286FF8">
        <w:fldChar w:fldCharType="end"/>
      </w:r>
      <w:r w:rsidRPr="00CF4F06">
        <w:t xml:space="preserve">. The segmented and </w:t>
      </w:r>
      <w:proofErr w:type="spellStart"/>
      <w:r w:rsidRPr="00CF4F06">
        <w:t>binarized</w:t>
      </w:r>
      <w:proofErr w:type="spellEnd"/>
      <w:r w:rsidRPr="00CF4F06">
        <w:t xml:space="preserve"> character l</w:t>
      </w:r>
      <w:r w:rsidRPr="00286FF8">
        <w:t xml:space="preserve">ine images </w:t>
      </w:r>
      <w:r w:rsidR="003C352F" w:rsidRPr="00286FF8">
        <w:t>are</w:t>
      </w:r>
      <w:r w:rsidRPr="00286FF8">
        <w:t xml:space="preserve"> transferred to the </w:t>
      </w:r>
      <w:r w:rsidRPr="006B43F4">
        <w:rPr>
          <w:i/>
        </w:rPr>
        <w:t>Tesseract</w:t>
      </w:r>
      <w:r w:rsidRPr="00CF4F06">
        <w:t xml:space="preserve"> engine by the command-line interface in </w:t>
      </w:r>
      <w:r w:rsidRPr="00CF4F06">
        <w:rPr>
          <w:i/>
        </w:rPr>
        <w:t>MATLAB</w:t>
      </w:r>
      <w:r w:rsidRPr="00CF4F06">
        <w:t xml:space="preserve"> and the recognized results </w:t>
      </w:r>
      <w:r w:rsidR="003C352F" w:rsidRPr="00CF4F06">
        <w:t>are</w:t>
      </w:r>
      <w:r w:rsidRPr="00CF4F06">
        <w:t xml:space="preserve"> stored in a text file. Tesseract </w:t>
      </w:r>
      <w:r w:rsidR="003C352F" w:rsidRPr="00CF4F06">
        <w:t>is</w:t>
      </w:r>
      <w:r w:rsidRPr="00CF4F06">
        <w:t xml:space="preserve"> trained with 1704 characters from 146 IC</w:t>
      </w:r>
      <w:r w:rsidRPr="00CF4F06">
        <w:fldChar w:fldCharType="begin"/>
      </w:r>
      <w:r w:rsidRPr="00CF4F06">
        <w:instrText xml:space="preserve"> XE "</w:instrText>
      </w:r>
      <w:r w:rsidRPr="00286FF8">
        <w:instrText xml:space="preserve">IC:Integrated circuit" </w:instrText>
      </w:r>
      <w:r w:rsidRPr="00CF4F06">
        <w:fldChar w:fldCharType="end"/>
      </w:r>
      <w:r w:rsidRPr="00CF4F06">
        <w:t xml:space="preserve"> markings. The following set</w:t>
      </w:r>
      <w:r w:rsidRPr="00286FF8">
        <w:t xml:space="preserve">tings </w:t>
      </w:r>
      <w:r w:rsidR="003C352F" w:rsidRPr="00286FF8">
        <w:t>are</w:t>
      </w:r>
      <w:r w:rsidRPr="00286FF8">
        <w:t xml:space="preserve"> made to improve the accuracy rate.</w:t>
      </w:r>
    </w:p>
    <w:p w14:paraId="1E8CDABE" w14:textId="77777777" w:rsidR="00711ED6" w:rsidRPr="00CF4F06" w:rsidRDefault="00711ED6" w:rsidP="00814D14">
      <w:pPr>
        <w:pStyle w:val="Listenabsatz"/>
        <w:numPr>
          <w:ilvl w:val="0"/>
          <w:numId w:val="3"/>
        </w:numPr>
        <w:jc w:val="left"/>
      </w:pPr>
      <w:r w:rsidRPr="006B43F4">
        <w:t xml:space="preserve">Character limitation subset </w:t>
      </w:r>
      <w:r w:rsidR="003C352F" w:rsidRPr="00CF4F06">
        <w:t>is</w:t>
      </w:r>
      <w:r w:rsidRPr="00CF4F06">
        <w:t xml:space="preserve"> set to “0123456789ABCDEFGHIJKLMNOPQRSTUVWXYZ/”</w:t>
      </w:r>
    </w:p>
    <w:p w14:paraId="1CB05AE8" w14:textId="77777777" w:rsidR="00711ED6" w:rsidRPr="00CF4F06" w:rsidRDefault="00A236B0" w:rsidP="00883132">
      <w:pPr>
        <w:pStyle w:val="Listenabsatz"/>
        <w:numPr>
          <w:ilvl w:val="0"/>
          <w:numId w:val="3"/>
        </w:numPr>
      </w:pPr>
      <w:r w:rsidRPr="00CF4F06">
        <w:t>Tesseract</w:t>
      </w:r>
      <w:r w:rsidR="00711ED6" w:rsidRPr="00CF4F06">
        <w:t xml:space="preserve"> </w:t>
      </w:r>
      <w:proofErr w:type="spellStart"/>
      <w:r w:rsidR="00711ED6" w:rsidRPr="00CF4F06">
        <w:t>pagesegmode</w:t>
      </w:r>
      <w:proofErr w:type="spellEnd"/>
      <w:r w:rsidR="00711ED6" w:rsidRPr="00CF4F06">
        <w:t>: 7 = Treat the image as single text line</w:t>
      </w:r>
    </w:p>
    <w:p w14:paraId="349C2C61" w14:textId="77777777" w:rsidR="003F510E" w:rsidRPr="00CF4F06" w:rsidRDefault="003F510E" w:rsidP="003F510E">
      <w:pPr>
        <w:pStyle w:val="berschrift4"/>
      </w:pPr>
      <w:r w:rsidRPr="00CF4F06">
        <w:t>OCR</w:t>
      </w:r>
      <w:r w:rsidR="00011E7C" w:rsidRPr="00F579C9">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fldChar w:fldCharType="end"/>
      </w:r>
      <w:r w:rsidRPr="00CF4F06">
        <w:t xml:space="preserve"> engine </w:t>
      </w:r>
      <w:proofErr w:type="spellStart"/>
      <w:r w:rsidRPr="00CF4F06">
        <w:t>Cognex</w:t>
      </w:r>
      <w:proofErr w:type="spellEnd"/>
      <w:r w:rsidRPr="00CF4F06">
        <w:t xml:space="preserve"> </w:t>
      </w:r>
      <w:proofErr w:type="spellStart"/>
      <w:r w:rsidRPr="00CF4F06">
        <w:t>OCRMax</w:t>
      </w:r>
      <w:proofErr w:type="spellEnd"/>
    </w:p>
    <w:p w14:paraId="665F649F" w14:textId="77777777" w:rsidR="00D976F4" w:rsidRPr="00286FF8" w:rsidRDefault="00D976F4" w:rsidP="00D976F4">
      <w:proofErr w:type="spellStart"/>
      <w:r w:rsidRPr="00CF4F06">
        <w:rPr>
          <w:i/>
        </w:rPr>
        <w:t>Cognex</w:t>
      </w:r>
      <w:proofErr w:type="spellEnd"/>
      <w:r w:rsidRPr="00CF4F06">
        <w:t xml:space="preserve"> image processing software suite </w:t>
      </w:r>
      <w:proofErr w:type="spellStart"/>
      <w:r w:rsidRPr="00CF4F06">
        <w:rPr>
          <w:i/>
        </w:rPr>
        <w:t>VisionPro</w:t>
      </w:r>
      <w:proofErr w:type="spellEnd"/>
      <w:r w:rsidRPr="00CF4F06">
        <w:rPr>
          <w:rFonts w:cstheme="minorHAnsi"/>
        </w:rPr>
        <w:t>®</w:t>
      </w:r>
      <w:r w:rsidRPr="00CF4F06">
        <w:t xml:space="preserve"> includes </w:t>
      </w:r>
      <m:oMath>
        <m:sSup>
          <m:sSupPr>
            <m:ctrlPr>
              <w:rPr>
                <w:rFonts w:ascii="Cambria Math" w:hAnsi="Cambria Math" w:cstheme="minorHAnsi"/>
              </w:rPr>
            </m:ctrlPr>
          </m:sSupPr>
          <m:e>
            <m: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oMath>
      <w:r w:rsidRPr="00286FF8">
        <w:rPr>
          <w:rFonts w:eastAsiaTheme="minorEastAsia"/>
        </w:rPr>
        <w:t>,</w:t>
      </w:r>
      <w:r w:rsidRPr="00286FF8">
        <w:rPr>
          <w:rFonts w:eastAsiaTheme="minorEastAsia" w:cstheme="minorHAnsi"/>
        </w:rPr>
        <w:t xml:space="preserve"> which </w:t>
      </w:r>
      <w:r w:rsidRPr="00286FF8">
        <w:rPr>
          <w:rFonts w:cstheme="minorHAnsi"/>
        </w:rPr>
        <w:t>is</w:t>
      </w:r>
      <w:r w:rsidRPr="00286FF8">
        <w:t xml:space="preserve"> a font-trainable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xml:space="preserve"> and OCV</w:t>
      </w:r>
      <w:r w:rsidRPr="00CF4F06">
        <w:fldChar w:fldCharType="begin"/>
      </w:r>
      <w:r w:rsidRPr="00CF4F06">
        <w:instrText xml:space="preserve"> XE "</w:instrText>
      </w:r>
      <w:r w:rsidRPr="00286FF8">
        <w:instrText xml:space="preserve">OCV:Optical character verification" </w:instrText>
      </w:r>
      <w:r w:rsidRPr="00CF4F06">
        <w:fldChar w:fldCharType="end"/>
      </w:r>
      <w:r w:rsidRPr="00CF4F06">
        <w:t xml:space="preserve"> (Optical character recognition and Optical character veri</w:t>
      </w:r>
      <w:r w:rsidRPr="00286FF8">
        <w:t xml:space="preserve">fication) tool </w:t>
      </w:r>
      <w:sdt>
        <w:sdtPr>
          <w:id w:val="-1575357026"/>
          <w:citation/>
        </w:sdtPr>
        <w:sdtContent>
          <w:r w:rsidRPr="006B43F4">
            <w:fldChar w:fldCharType="begin"/>
          </w:r>
          <w:r w:rsidRPr="00CF4F06">
            <w:instrText xml:space="preserve"> CITATION www14 \l 1033 </w:instrText>
          </w:r>
          <w:r w:rsidRPr="006B43F4">
            <w:rPr>
              <w:rPrChange w:id="1192" w:author="Chancerel, Perrine" w:date="2015-04-01T12:09:00Z">
                <w:rPr/>
              </w:rPrChange>
            </w:rPr>
            <w:fldChar w:fldCharType="separate"/>
          </w:r>
          <w:r w:rsidR="00344F4E" w:rsidRPr="006B43F4">
            <w:rPr>
              <w:noProof/>
            </w:rPr>
            <w:t>(VisionPro, 2014)</w:t>
          </w:r>
          <w:r w:rsidRPr="006B43F4">
            <w:fldChar w:fldCharType="end"/>
          </w:r>
        </w:sdtContent>
      </w:sdt>
      <w:r w:rsidRPr="00CF4F06">
        <w:t>. In this approach, the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xml:space="preserve"> engine </w:t>
      </w:r>
      <m:oMath>
        <m:sSup>
          <m:sSupPr>
            <m:ctrlPr>
              <w:rPr>
                <w:rFonts w:ascii="Cambria Math" w:hAnsi="Cambria Math" w:cstheme="minorHAnsi"/>
              </w:rPr>
            </m:ctrlPr>
          </m:sSupPr>
          <m:e>
            <m: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Pr="00286FF8">
        <w:t xml:space="preserve">is used to recognize characters contained in segmented character line images similar to the </w:t>
      </w:r>
      <w:r w:rsidRPr="00286FF8">
        <w:rPr>
          <w:i/>
        </w:rPr>
        <w:t>Tesseract</w:t>
      </w:r>
      <w:r w:rsidRPr="006B43F4">
        <w:t xml:space="preserve">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xml:space="preserve"> engine. </w:t>
      </w:r>
      <w:r w:rsidRPr="00286FF8">
        <w:rPr>
          <w:rFonts w:eastAsiaTheme="minorEastAsia"/>
        </w:rPr>
        <w:t>A training data set was composed consisting of electronic component markings. The Software is trained with 1704 characters from 146 IC</w:t>
      </w:r>
      <w:r w:rsidRPr="00CF4F06">
        <w:rPr>
          <w:rFonts w:eastAsiaTheme="minorEastAsia"/>
        </w:rPr>
        <w:fldChar w:fldCharType="begin"/>
      </w:r>
      <w:r w:rsidRPr="00CF4F06">
        <w:instrText xml:space="preserve"> XE "</w:instrText>
      </w:r>
      <w:r w:rsidRPr="00286FF8">
        <w:instrText xml:space="preserve">IC:Integrated circuit" </w:instrText>
      </w:r>
      <w:r w:rsidRPr="00CF4F06">
        <w:rPr>
          <w:rFonts w:eastAsiaTheme="minorEastAsia"/>
        </w:rPr>
        <w:fldChar w:fldCharType="end"/>
      </w:r>
      <w:r w:rsidRPr="00CF4F06">
        <w:rPr>
          <w:rFonts w:eastAsiaTheme="minorEastAsia"/>
        </w:rPr>
        <w:t xml:space="preserve"> markings. </w:t>
      </w:r>
      <w:r w:rsidRPr="00286FF8">
        <w:t>The following settings are used to improve the accuracy rate.</w:t>
      </w:r>
    </w:p>
    <w:p w14:paraId="74A40A5D" w14:textId="77777777" w:rsidR="00C4118A" w:rsidRPr="00286FF8" w:rsidRDefault="00711ED6" w:rsidP="00D976F4">
      <w:pPr>
        <w:pStyle w:val="Listenabsatz"/>
        <w:numPr>
          <w:ilvl w:val="0"/>
          <w:numId w:val="3"/>
        </w:numPr>
      </w:pPr>
      <w:r w:rsidRPr="00286FF8">
        <w:t>Character limitation subset was set to</w:t>
      </w:r>
    </w:p>
    <w:p w14:paraId="542E937C" w14:textId="77777777" w:rsidR="00A236B0" w:rsidRPr="00CF4F06" w:rsidRDefault="00711ED6" w:rsidP="00C4118A">
      <w:pPr>
        <w:pStyle w:val="Listenabsatz"/>
      </w:pPr>
      <w:r w:rsidRPr="006B43F4">
        <w:t xml:space="preserve"> “0123456789ABCDEFGHIJKLMNOPQRSTUVWXYZ/”</w:t>
      </w:r>
    </w:p>
    <w:p w14:paraId="19DCE613" w14:textId="77777777" w:rsidR="00213FCD" w:rsidRPr="00286FF8" w:rsidRDefault="00213FCD" w:rsidP="00213FCD">
      <w:r w:rsidRPr="00CF4F06">
        <w:lastRenderedPageBreak/>
        <w:t>The character level accuracy of both OCR</w:t>
      </w:r>
      <w:r w:rsidRPr="00CF4F06">
        <w:fldChar w:fldCharType="begin"/>
      </w:r>
      <w:r w:rsidRPr="00CF4F06">
        <w:instrText xml:space="preserve"> XE "</w:instrText>
      </w:r>
      <w:r w:rsidRPr="00286FF8">
        <w:rPr>
          <w:rFonts w:eastAsiaTheme="minorEastAsia"/>
        </w:rPr>
        <w:instrText>OCR</w:instrText>
      </w:r>
      <w:proofErr w:type="gramStart"/>
      <w:r w:rsidRPr="00286FF8">
        <w:instrText>:Optical</w:instrText>
      </w:r>
      <w:proofErr w:type="gramEnd"/>
      <w:r w:rsidRPr="00286FF8">
        <w:instrText xml:space="preserve"> character recognition" </w:instrText>
      </w:r>
      <w:r w:rsidRPr="00CF4F06">
        <w:fldChar w:fldCharType="end"/>
      </w:r>
      <w:r w:rsidRPr="00CF4F06">
        <w:t xml:space="preserve"> engines depend on the</w:t>
      </w:r>
      <w:r w:rsidR="003C352F" w:rsidRPr="00286FF8">
        <w:t xml:space="preserve"> number of characters that are </w:t>
      </w:r>
      <w:r w:rsidRPr="00286FF8">
        <w:t xml:space="preserve">used to train the </w:t>
      </w:r>
      <w:r w:rsidRPr="00286FF8">
        <w:rPr>
          <w:i/>
        </w:rPr>
        <w:t>Tesseract</w:t>
      </w:r>
      <w:r w:rsidRPr="00286FF8">
        <w:t xml:space="preserve">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xml:space="preserve"> engine and the </w:t>
      </w:r>
      <w:proofErr w:type="spellStart"/>
      <w:r w:rsidRPr="00286FF8">
        <w:rPr>
          <w:i/>
        </w:rPr>
        <w:t>OCRMax</w:t>
      </w:r>
      <w:proofErr w:type="spellEnd"/>
      <w:r w:rsidRPr="00286FF8">
        <w:t xml:space="preserve"> engine. In this approach characters from 37 classes</w:t>
      </w:r>
    </w:p>
    <w:tbl>
      <w:tblPr>
        <w:tblStyle w:val="Tabellenraster"/>
        <w:tblW w:w="0" w:type="auto"/>
        <w:tblLook w:val="04A0" w:firstRow="1" w:lastRow="0" w:firstColumn="1" w:lastColumn="0" w:noHBand="0" w:noVBand="1"/>
      </w:tblPr>
      <w:tblGrid>
        <w:gridCol w:w="8748"/>
        <w:gridCol w:w="828"/>
      </w:tblGrid>
      <w:tr w:rsidR="00213FCD" w:rsidRPr="00CF4F06" w14:paraId="2542F9BA" w14:textId="77777777" w:rsidTr="00213FCD">
        <w:tc>
          <w:tcPr>
            <w:tcW w:w="8748" w:type="dxa"/>
            <w:tcBorders>
              <w:top w:val="nil"/>
              <w:left w:val="nil"/>
              <w:bottom w:val="nil"/>
              <w:right w:val="nil"/>
            </w:tcBorders>
          </w:tcPr>
          <w:p w14:paraId="4A731B34" w14:textId="77777777" w:rsidR="00213FCD" w:rsidRPr="00CF4F06" w:rsidRDefault="00213FCD" w:rsidP="00213FCD">
            <w:pPr>
              <w:rPr>
                <w:rFonts w:eastAsiaTheme="minorEastAsia"/>
              </w:rPr>
            </w:pPr>
            <m:oMathPara>
              <m:oMathParaPr>
                <m:jc m:val="center"/>
              </m:oMathParaPr>
              <m:oMath>
                <m:r>
                  <w:rPr>
                    <w:rFonts w:ascii="Cambria Math" w:hAnsi="Cambria Math"/>
                  </w:rPr>
                  <m:t>character set=</m:t>
                </m:r>
                <m:r>
                  <m:rPr>
                    <m:sty m:val="p"/>
                  </m:rPr>
                  <w:rPr>
                    <w:rFonts w:ascii="Cambria Math" w:hAnsi="Cambria Math"/>
                  </w:rPr>
                  <m:t xml:space="preserve"> </m:t>
                </m:r>
              </m:oMath>
            </m:oMathPara>
          </w:p>
          <w:p w14:paraId="3CE76B7D" w14:textId="77777777" w:rsidR="00213FCD" w:rsidRPr="00CF4F06" w:rsidRDefault="00213FCD" w:rsidP="00213FCD">
            <w:pPr>
              <w:rPr>
                <w:i/>
              </w:rPr>
            </w:pPr>
            <m:oMathPara>
              <m:oMathParaPr>
                <m:jc m:val="center"/>
              </m:oMathParaPr>
              <m:oMath>
                <m:r>
                  <m:rPr>
                    <m:sty m:val="p"/>
                  </m:rPr>
                  <w:rPr>
                    <w:rFonts w:ascii="Cambria Math" w:hAnsi="Cambria Math"/>
                  </w:rPr>
                  <m:t xml:space="preserve">{0,1,2,3,4,5,6,7,8,9,A,B,C,D,E,F,G,H,I,J,K,L,M,N,O,P,Q,R,S,T,U,V,W,X,Y,Z,/} </m:t>
                </m:r>
              </m:oMath>
            </m:oMathPara>
          </w:p>
        </w:tc>
        <w:tc>
          <w:tcPr>
            <w:tcW w:w="828" w:type="dxa"/>
            <w:tcBorders>
              <w:top w:val="nil"/>
              <w:left w:val="nil"/>
              <w:bottom w:val="nil"/>
              <w:right w:val="nil"/>
            </w:tcBorders>
          </w:tcPr>
          <w:p w14:paraId="15136CD6" w14:textId="77777777" w:rsidR="00213FCD" w:rsidRPr="00286FF8" w:rsidRDefault="00213FCD" w:rsidP="00213FCD">
            <w:r w:rsidRPr="00CF4F06">
              <w:t>(</w:t>
            </w:r>
            <w:r w:rsidR="005E1750" w:rsidRPr="00286FF8">
              <w:fldChar w:fldCharType="begin"/>
            </w:r>
            <w:r w:rsidR="005E1750" w:rsidRPr="00CF4F06">
              <w:instrText xml:space="preserve"> SEQ Equation \* ARABIC </w:instrText>
            </w:r>
            <w:r w:rsidR="005E1750" w:rsidRPr="00286FF8">
              <w:rPr>
                <w:rPrChange w:id="1193" w:author="Chancerel, Perrine" w:date="2015-04-01T12:09:00Z">
                  <w:rPr>
                    <w:noProof/>
                  </w:rPr>
                </w:rPrChange>
              </w:rPr>
              <w:fldChar w:fldCharType="separate"/>
            </w:r>
            <w:r w:rsidR="00344F4E" w:rsidRPr="00286FF8">
              <w:rPr>
                <w:noProof/>
              </w:rPr>
              <w:t>84</w:t>
            </w:r>
            <w:r w:rsidR="005E1750" w:rsidRPr="00286FF8">
              <w:rPr>
                <w:noProof/>
              </w:rPr>
              <w:fldChar w:fldCharType="end"/>
            </w:r>
            <w:r w:rsidRPr="00CF4F06">
              <w:t>)</w:t>
            </w:r>
          </w:p>
        </w:tc>
      </w:tr>
    </w:tbl>
    <w:p w14:paraId="15731FF3" w14:textId="77777777" w:rsidR="00213FCD" w:rsidRPr="00CF4F06" w:rsidRDefault="00213FCD" w:rsidP="00213FCD">
      <w:proofErr w:type="gramStart"/>
      <w:r w:rsidRPr="00CF4F06">
        <w:t>are</w:t>
      </w:r>
      <w:proofErr w:type="gramEnd"/>
      <w:r w:rsidRPr="00CF4F06">
        <w:t xml:space="preserve"> used to train the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xml:space="preserve"> engines. The dependency of the </w:t>
      </w:r>
      <w:r w:rsidRPr="00286FF8">
        <w:rPr>
          <w:i/>
        </w:rPr>
        <w:t>Tesseract</w:t>
      </w:r>
      <w:r w:rsidRPr="00286FF8">
        <w:t xml:space="preserve"> character recognition accuracy on the number of characters used for training is shown for the tested characters in </w:t>
      </w:r>
      <w:r w:rsidRPr="00286FF8">
        <w:fldChar w:fldCharType="begin"/>
      </w:r>
      <w:r w:rsidRPr="00CF4F06">
        <w:instrText xml:space="preserve"> REF _Ref411084664 \h </w:instrText>
      </w:r>
      <w:r w:rsidRPr="00286FF8">
        <w:rPr>
          <w:rPrChange w:id="1194" w:author="Chancerel, Perrine" w:date="2015-04-01T12:09:00Z">
            <w:rPr/>
          </w:rPrChange>
        </w:rPr>
        <w:fldChar w:fldCharType="separate"/>
      </w:r>
      <w:r w:rsidR="00344F4E" w:rsidRPr="00286FF8">
        <w:t xml:space="preserve">Figure </w:t>
      </w:r>
      <w:r w:rsidR="00344F4E" w:rsidRPr="00286FF8">
        <w:rPr>
          <w:noProof/>
        </w:rPr>
        <w:t>47</w:t>
      </w:r>
      <w:r w:rsidRPr="00286FF8">
        <w:fldChar w:fldCharType="end"/>
      </w:r>
      <w:r w:rsidRPr="00CF4F06">
        <w:t>. As observed, the accuracy rate converges as the number of trained characters increase and hence the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xml:space="preserve"> character recognition accuracy wil</w:t>
      </w:r>
      <w:r w:rsidR="003C352F" w:rsidRPr="00286FF8">
        <w:t>l not increase significantly as</w:t>
      </w:r>
      <w:r w:rsidRPr="00286FF8">
        <w:t xml:space="preserve"> more comprehensive sets of characters are used to train the OCR</w:t>
      </w:r>
      <w:r w:rsidRPr="00CF4F06">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fldChar w:fldCharType="end"/>
      </w:r>
      <w:r w:rsidRPr="00CF4F06">
        <w:t xml:space="preserve"> engine.</w:t>
      </w:r>
    </w:p>
    <w:p w14:paraId="7C9D7CC6" w14:textId="77777777" w:rsidR="0051565C" w:rsidRPr="00CF4F06" w:rsidRDefault="0051565C" w:rsidP="0051565C">
      <w:pPr>
        <w:keepNext/>
        <w:spacing w:line="276" w:lineRule="auto"/>
        <w:jc w:val="center"/>
      </w:pPr>
      <w:r w:rsidRPr="00F579C9">
        <w:rPr>
          <w:noProof/>
          <w:lang w:val="de-DE" w:eastAsia="de-DE"/>
        </w:rPr>
        <w:drawing>
          <wp:inline distT="0" distB="0" distL="0" distR="0" wp14:anchorId="398E933E" wp14:editId="2DB377A8">
            <wp:extent cx="4572000" cy="2418159"/>
            <wp:effectExtent l="0" t="0" r="0" b="1270"/>
            <wp:docPr id="93" name="Picture 93" descr="C:\Users\WIN\Masterthesis\Masterthesis\Masterarbeit_daten\3.7.2\OCR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OCRtraintes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7291" cy="2420957"/>
                    </a:xfrm>
                    <a:prstGeom prst="rect">
                      <a:avLst/>
                    </a:prstGeom>
                    <a:noFill/>
                    <a:ln>
                      <a:noFill/>
                    </a:ln>
                  </pic:spPr>
                </pic:pic>
              </a:graphicData>
            </a:graphic>
          </wp:inline>
        </w:drawing>
      </w:r>
    </w:p>
    <w:p w14:paraId="40C8AD6B" w14:textId="77777777" w:rsidR="0051565C" w:rsidRPr="00CF4F06" w:rsidRDefault="0051565C" w:rsidP="0051565C">
      <w:pPr>
        <w:pStyle w:val="Beschriftung"/>
        <w:jc w:val="center"/>
      </w:pPr>
      <w:bookmarkStart w:id="1195" w:name="_Ref411084664"/>
      <w:bookmarkStart w:id="1196" w:name="_Toc415436427"/>
      <w:r w:rsidRPr="00286FF8">
        <w:t xml:space="preserve">Figure </w:t>
      </w:r>
      <w:fldSimple w:instr=" SEQ Figure \* ARABIC ">
        <w:r w:rsidR="00344F4E" w:rsidRPr="00CF4F06">
          <w:rPr>
            <w:noProof/>
          </w:rPr>
          <w:t>47</w:t>
        </w:r>
      </w:fldSimple>
      <w:bookmarkEnd w:id="1195"/>
      <w:r w:rsidRPr="00CF4F06">
        <w:t xml:space="preserve">: </w:t>
      </w:r>
      <w:r w:rsidR="00213FCD" w:rsidRPr="00CF4F06">
        <w:t>Dependency of Tesseract character recognition accuracy</w:t>
      </w:r>
      <w:r w:rsidR="00213FCD" w:rsidRPr="00CF4F06">
        <w:rPr>
          <w:noProof/>
        </w:rPr>
        <w:t xml:space="preserve"> on the number of characters used to train the OCR engine</w:t>
      </w:r>
      <w:bookmarkEnd w:id="1196"/>
    </w:p>
    <w:p w14:paraId="6DB1B484" w14:textId="77777777" w:rsidR="0066282B" w:rsidRPr="00CF4F06" w:rsidRDefault="0066282B">
      <w:pPr>
        <w:spacing w:line="276" w:lineRule="auto"/>
        <w:jc w:val="left"/>
      </w:pPr>
    </w:p>
    <w:p w14:paraId="55671334" w14:textId="77777777" w:rsidR="006B4FFA" w:rsidRPr="00CF4F06" w:rsidRDefault="00D4443F" w:rsidP="00735ED3">
      <w:pPr>
        <w:pStyle w:val="berschrift3"/>
        <w:numPr>
          <w:ilvl w:val="2"/>
          <w:numId w:val="1"/>
        </w:numPr>
      </w:pPr>
      <w:bookmarkStart w:id="1197" w:name="_Ref412123188"/>
      <w:bookmarkStart w:id="1198" w:name="_Ref412123336"/>
      <w:bookmarkStart w:id="1199" w:name="_Toc415436332"/>
      <w:r w:rsidRPr="00CF4F06">
        <w:t>Optical character recognition evaluation scheme</w:t>
      </w:r>
      <w:bookmarkEnd w:id="1197"/>
      <w:bookmarkEnd w:id="1198"/>
      <w:bookmarkEnd w:id="1199"/>
    </w:p>
    <w:p w14:paraId="6E58976A" w14:textId="77777777" w:rsidR="00883FD1" w:rsidRPr="00CF4F06" w:rsidRDefault="00883FD1" w:rsidP="00883FD1">
      <w:pPr>
        <w:rPr>
          <w:rFonts w:eastAsiaTheme="minorEastAsia"/>
        </w:rPr>
      </w:pPr>
      <w:r w:rsidRPr="00CF4F06">
        <w:rPr>
          <w:rFonts w:eastAsiaTheme="minorEastAsia"/>
        </w:rPr>
        <w:t>To evaluate the OCR</w:t>
      </w:r>
      <w:r w:rsidRPr="00CF4F06">
        <w:rPr>
          <w:rFonts w:eastAsiaTheme="minorEastAsia"/>
        </w:rPr>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rPr>
          <w:rFonts w:eastAsiaTheme="minorEastAsia"/>
        </w:rPr>
        <w:fldChar w:fldCharType="end"/>
      </w:r>
      <w:r w:rsidRPr="00CF4F06">
        <w:rPr>
          <w:rFonts w:eastAsiaTheme="minorEastAsia"/>
        </w:rPr>
        <w:t xml:space="preserve"> approach with the OCR</w:t>
      </w:r>
      <w:r w:rsidRPr="00CF4F06">
        <w:rPr>
          <w:rFonts w:eastAsiaTheme="minorEastAsia"/>
        </w:rPr>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rPr>
          <w:rFonts w:eastAsiaTheme="minorEastAsia"/>
        </w:rPr>
        <w:fldChar w:fldCharType="end"/>
      </w:r>
      <w:r w:rsidRPr="00CF4F06">
        <w:rPr>
          <w:rFonts w:eastAsiaTheme="minorEastAsia"/>
        </w:rPr>
        <w:t xml:space="preserve"> engines, the analysis of the OCR</w:t>
      </w:r>
      <w:r w:rsidRPr="00CF4F06">
        <w:rPr>
          <w:rFonts w:eastAsiaTheme="minorEastAsia"/>
        </w:rPr>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rPr>
          <w:rFonts w:eastAsiaTheme="minorEastAsia"/>
        </w:rPr>
        <w:fldChar w:fldCharType="end"/>
      </w:r>
      <w:r w:rsidRPr="00CF4F06">
        <w:rPr>
          <w:rFonts w:eastAsiaTheme="minorEastAsia"/>
        </w:rPr>
        <w:t xml:space="preserve"> results are</w:t>
      </w:r>
      <w:r w:rsidRPr="00286FF8">
        <w:rPr>
          <w:rFonts w:eastAsiaTheme="minorEastAsia"/>
        </w:rPr>
        <w:t xml:space="preserve"> compared on character-level</w:t>
      </w:r>
      <w:r w:rsidR="003C352F" w:rsidRPr="00286FF8">
        <w:rPr>
          <w:rFonts w:eastAsiaTheme="minorEastAsia"/>
        </w:rPr>
        <w:t>, word-level, lab</w:t>
      </w:r>
      <w:r w:rsidRPr="006B43F4">
        <w:rPr>
          <w:rFonts w:eastAsiaTheme="minorEastAsia"/>
        </w:rPr>
        <w:t>e</w:t>
      </w:r>
      <w:r w:rsidR="003C352F" w:rsidRPr="00CF4F06">
        <w:rPr>
          <w:rFonts w:eastAsiaTheme="minorEastAsia"/>
        </w:rPr>
        <w:t>l-le</w:t>
      </w:r>
      <w:r w:rsidRPr="00CF4F06">
        <w:rPr>
          <w:rFonts w:eastAsiaTheme="minorEastAsia"/>
        </w:rPr>
        <w:t xml:space="preserve">vel and part-level. </w:t>
      </w:r>
    </w:p>
    <w:p w14:paraId="57B5C26E" w14:textId="77777777" w:rsidR="003E729E" w:rsidRPr="00CF4F06" w:rsidRDefault="000832EB" w:rsidP="003E729E">
      <w:pPr>
        <w:pStyle w:val="berschrift4"/>
        <w:rPr>
          <w:rFonts w:eastAsiaTheme="minorEastAsia"/>
        </w:rPr>
      </w:pPr>
      <w:r w:rsidRPr="00CF4F06">
        <w:rPr>
          <w:rFonts w:eastAsiaTheme="minorEastAsia"/>
        </w:rPr>
        <w:t>Character-</w:t>
      </w:r>
      <w:r w:rsidR="003E729E" w:rsidRPr="00CF4F06">
        <w:rPr>
          <w:rFonts w:eastAsiaTheme="minorEastAsia"/>
        </w:rPr>
        <w:t>level evaluation</w:t>
      </w:r>
    </w:p>
    <w:p w14:paraId="72F0D8CA" w14:textId="77777777" w:rsidR="00883FD1" w:rsidRPr="00CF4F06" w:rsidRDefault="00883FD1" w:rsidP="00883FD1">
      <w:pPr>
        <w:rPr>
          <w:rFonts w:eastAsiaTheme="minorEastAsia"/>
        </w:rPr>
      </w:pPr>
      <w:r w:rsidRPr="00CF4F06">
        <w:rPr>
          <w:rFonts w:eastAsiaTheme="minorEastAsia"/>
        </w:rPr>
        <w:t>Th</w:t>
      </w:r>
      <w:r w:rsidR="00D34D1F" w:rsidRPr="00CF4F06">
        <w:rPr>
          <w:rFonts w:eastAsiaTheme="minorEastAsia"/>
        </w:rPr>
        <w:t>e lowest level is the character-</w:t>
      </w:r>
      <w:r w:rsidRPr="00CF4F06">
        <w:rPr>
          <w:rFonts w:eastAsiaTheme="minorEastAsia"/>
        </w:rPr>
        <w:t>level in which each word is recognized by an OCR</w:t>
      </w:r>
      <w:r w:rsidRPr="00CF4F06">
        <w:rPr>
          <w:rFonts w:eastAsiaTheme="minorEastAsia"/>
        </w:rPr>
        <w:fldChar w:fldCharType="begin"/>
      </w:r>
      <w:r w:rsidRPr="00CF4F06">
        <w:instrText xml:space="preserve"> XE "</w:instrText>
      </w:r>
      <w:r w:rsidRPr="00286FF8">
        <w:rPr>
          <w:rFonts w:eastAsiaTheme="minorEastAsia"/>
        </w:rPr>
        <w:instrText>OCR</w:instrText>
      </w:r>
      <w:r w:rsidRPr="00286FF8">
        <w:instrText xml:space="preserve">:Optical character recognition" </w:instrText>
      </w:r>
      <w:r w:rsidRPr="00CF4F06">
        <w:rPr>
          <w:rFonts w:eastAsiaTheme="minorEastAsia"/>
        </w:rPr>
        <w:fldChar w:fldCharType="end"/>
      </w:r>
      <w:r w:rsidRPr="00CF4F06">
        <w:rPr>
          <w:rFonts w:eastAsiaTheme="minorEastAsia"/>
        </w:rPr>
        <w:t xml:space="preserve"> engine and compared to the manual</w:t>
      </w:r>
      <w:r w:rsidRPr="00286FF8">
        <w:rPr>
          <w:rFonts w:eastAsiaTheme="minorEastAsia"/>
        </w:rPr>
        <w:t xml:space="preserve">ly assigned word. Both words are compared by calculating the </w:t>
      </w:r>
      <w:proofErr w:type="spellStart"/>
      <w:r w:rsidRPr="00286FF8">
        <w:rPr>
          <w:rFonts w:eastAsiaTheme="minorEastAsia"/>
        </w:rPr>
        <w:t>Levenshtein</w:t>
      </w:r>
      <w:proofErr w:type="spellEnd"/>
      <w:r w:rsidRPr="00286FF8">
        <w:rPr>
          <w:rFonts w:eastAsiaTheme="minorEastAsia"/>
        </w:rPr>
        <w:t xml:space="preserve"> distance (a string metric for measuring the difference between two sequences as </w:t>
      </w:r>
      <w:r w:rsidRPr="00286FF8">
        <w:rPr>
          <w:rFonts w:eastAsiaTheme="minorEastAsia"/>
        </w:rPr>
        <w:lastRenderedPageBreak/>
        <w:t xml:space="preserve">previously introduced in chapter </w:t>
      </w:r>
      <w:r w:rsidRPr="00286FF8">
        <w:rPr>
          <w:rFonts w:eastAsiaTheme="minorEastAsia"/>
        </w:rPr>
        <w:fldChar w:fldCharType="begin"/>
      </w:r>
      <w:r w:rsidRPr="00CF4F06">
        <w:rPr>
          <w:rFonts w:eastAsiaTheme="minorEastAsia"/>
        </w:rPr>
        <w:instrText xml:space="preserve"> REF _Ref409437338 \r \h </w:instrText>
      </w:r>
      <w:r w:rsidRPr="00286FF8">
        <w:rPr>
          <w:rFonts w:eastAsiaTheme="minorEastAsia"/>
        </w:rPr>
      </w:r>
      <w:r w:rsidRPr="00286FF8">
        <w:rPr>
          <w:rFonts w:eastAsiaTheme="minorEastAsia"/>
          <w:rPrChange w:id="1200" w:author="Chancerel, Perrine" w:date="2015-04-01T12:09:00Z">
            <w:rPr>
              <w:rFonts w:eastAsiaTheme="minorEastAsia"/>
            </w:rPr>
          </w:rPrChange>
        </w:rPr>
        <w:fldChar w:fldCharType="separate"/>
      </w:r>
      <w:r w:rsidR="00344F4E" w:rsidRPr="00286FF8">
        <w:rPr>
          <w:rFonts w:eastAsiaTheme="minorEastAsia"/>
        </w:rPr>
        <w:t>0</w:t>
      </w:r>
      <w:r w:rsidRPr="00286FF8">
        <w:rPr>
          <w:rFonts w:eastAsiaTheme="minorEastAsia"/>
        </w:rPr>
        <w:fldChar w:fldCharType="end"/>
      </w:r>
      <w:r w:rsidRPr="00CF4F06">
        <w:rPr>
          <w:rFonts w:eastAsiaTheme="minorEastAsia"/>
        </w:rPr>
        <w:t>).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sidRPr="00CF4F06">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sidRPr="00286FF8">
        <w:rPr>
          <w:rFonts w:eastAsiaTheme="minorEastAsia"/>
        </w:rPr>
        <w:t>. An example of</w:t>
      </w:r>
      <w:r w:rsidRPr="00CF4F06">
        <w:rPr>
          <w:rFonts w:eastAsiaTheme="minorEastAsia"/>
        </w:rPr>
        <w:fldChar w:fldCharType="begin"/>
      </w:r>
      <w:r w:rsidRPr="00CF4F06">
        <w:instrText xml:space="preserve"> XE "</w:instrText>
      </w:r>
      <w:r w:rsidRPr="00286FF8">
        <w:rPr>
          <w:rFonts w:eastAsiaTheme="minorEastAsia"/>
        </w:rPr>
        <w:instrText>OCR</w:instrText>
      </w:r>
      <w:proofErr w:type="gramStart"/>
      <w:r w:rsidRPr="00286FF8">
        <w:instrText>:Optical</w:instrText>
      </w:r>
      <w:proofErr w:type="gramEnd"/>
      <w:r w:rsidRPr="00286FF8">
        <w:instrText xml:space="preserve"> character recognition" </w:instrText>
      </w:r>
      <w:r w:rsidRPr="00CF4F06">
        <w:rPr>
          <w:rFonts w:eastAsiaTheme="minorEastAsia"/>
        </w:rPr>
        <w:fldChar w:fldCharType="end"/>
      </w:r>
      <w:r w:rsidR="00D34D1F" w:rsidRPr="00CF4F06">
        <w:rPr>
          <w:rFonts w:eastAsiaTheme="minorEastAsia"/>
        </w:rPr>
        <w:t xml:space="preserve"> the evaluation on character-</w:t>
      </w:r>
      <w:r w:rsidRPr="00286FF8">
        <w:rPr>
          <w:rFonts w:eastAsiaTheme="minorEastAsia"/>
        </w:rPr>
        <w:t xml:space="preserve">level using the </w:t>
      </w:r>
      <w:proofErr w:type="spellStart"/>
      <w:r w:rsidRPr="00286FF8">
        <w:rPr>
          <w:rFonts w:eastAsiaTheme="minorEastAsia"/>
        </w:rPr>
        <w:t>Levenshtein</w:t>
      </w:r>
      <w:proofErr w:type="spellEnd"/>
      <w:r w:rsidRPr="00286FF8">
        <w:rPr>
          <w:rFonts w:eastAsiaTheme="minorEastAsia"/>
        </w:rPr>
        <w:t xml:space="preserve"> distance is shown in </w:t>
      </w:r>
      <w:r w:rsidRPr="00286FF8">
        <w:rPr>
          <w:rFonts w:eastAsiaTheme="minorEastAsia"/>
        </w:rPr>
        <w:fldChar w:fldCharType="begin"/>
      </w:r>
      <w:r w:rsidRPr="00CF4F06">
        <w:rPr>
          <w:rFonts w:eastAsiaTheme="minorEastAsia"/>
        </w:rPr>
        <w:instrText xml:space="preserve"> REF _Ref409440636 \h </w:instrText>
      </w:r>
      <w:r w:rsidRPr="00286FF8">
        <w:rPr>
          <w:rFonts w:eastAsiaTheme="minorEastAsia"/>
        </w:rPr>
      </w:r>
      <w:r w:rsidRPr="00286FF8">
        <w:rPr>
          <w:rFonts w:eastAsiaTheme="minorEastAsia"/>
          <w:rPrChange w:id="1201" w:author="Chancerel, Perrine" w:date="2015-04-01T12:09:00Z">
            <w:rPr>
              <w:rFonts w:eastAsiaTheme="minorEastAsia"/>
            </w:rPr>
          </w:rPrChange>
        </w:rPr>
        <w:fldChar w:fldCharType="separate"/>
      </w:r>
      <w:r w:rsidR="00344F4E" w:rsidRPr="00286FF8">
        <w:t xml:space="preserve">Figure </w:t>
      </w:r>
      <w:r w:rsidR="00344F4E" w:rsidRPr="00286FF8">
        <w:rPr>
          <w:noProof/>
        </w:rPr>
        <w:t>48</w:t>
      </w:r>
      <w:r w:rsidRPr="00286FF8">
        <w:rPr>
          <w:rFonts w:eastAsiaTheme="minorEastAsia"/>
        </w:rPr>
        <w:fldChar w:fldCharType="end"/>
      </w:r>
      <w:r w:rsidRPr="00CF4F06">
        <w:rPr>
          <w:rFonts w:eastAsiaTheme="minorEastAsia"/>
        </w:rPr>
        <w:t xml:space="preserve">. </w:t>
      </w:r>
    </w:p>
    <w:p w14:paraId="1CB9ADA1" w14:textId="77777777" w:rsidR="003E729E" w:rsidRPr="00CF4F06" w:rsidRDefault="003E729E" w:rsidP="003E729E">
      <w:pPr>
        <w:keepNext/>
        <w:jc w:val="center"/>
      </w:pPr>
      <w:r w:rsidRPr="00F579C9">
        <w:rPr>
          <w:rFonts w:eastAsiaTheme="minorEastAsia"/>
          <w:noProof/>
          <w:lang w:val="de-DE" w:eastAsia="de-DE"/>
        </w:rPr>
        <w:drawing>
          <wp:inline distT="0" distB="0" distL="0" distR="0" wp14:anchorId="59024278" wp14:editId="46BCD8A6">
            <wp:extent cx="4823678" cy="20288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829083" cy="2031098"/>
                    </a:xfrm>
                    <a:prstGeom prst="rect">
                      <a:avLst/>
                    </a:prstGeom>
                    <a:noFill/>
                    <a:ln>
                      <a:noFill/>
                    </a:ln>
                  </pic:spPr>
                </pic:pic>
              </a:graphicData>
            </a:graphic>
          </wp:inline>
        </w:drawing>
      </w:r>
    </w:p>
    <w:p w14:paraId="1A46B0DD" w14:textId="77777777" w:rsidR="003E729E" w:rsidRPr="00CF4F06" w:rsidRDefault="003E729E" w:rsidP="00711ED6">
      <w:pPr>
        <w:pStyle w:val="Beschriftung"/>
        <w:jc w:val="center"/>
        <w:rPr>
          <w:noProof/>
        </w:rPr>
      </w:pPr>
      <w:bookmarkStart w:id="1202" w:name="_Ref409440636"/>
      <w:bookmarkStart w:id="1203" w:name="_Toc415436428"/>
      <w:r w:rsidRPr="00286FF8">
        <w:t xml:space="preserve">Figure </w:t>
      </w:r>
      <w:fldSimple w:instr=" SEQ Figure \* ARABIC ">
        <w:r w:rsidR="00344F4E" w:rsidRPr="00CF4F06">
          <w:rPr>
            <w:noProof/>
          </w:rPr>
          <w:t>48</w:t>
        </w:r>
      </w:fldSimple>
      <w:bookmarkEnd w:id="1202"/>
      <w:r w:rsidRPr="00CF4F06">
        <w:t>: OCR</w:t>
      </w:r>
      <w:r w:rsidR="00011E7C" w:rsidRPr="00F579C9">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fldChar w:fldCharType="end"/>
      </w:r>
      <w:r w:rsidRPr="00CF4F06">
        <w:t xml:space="preserve"> evaluation on</w:t>
      </w:r>
      <w:r w:rsidR="000832EB" w:rsidRPr="00CF4F06">
        <w:rPr>
          <w:noProof/>
        </w:rPr>
        <w:t xml:space="preserve"> character-</w:t>
      </w:r>
      <w:r w:rsidRPr="00CF4F06">
        <w:rPr>
          <w:noProof/>
        </w:rPr>
        <w:t>level</w:t>
      </w:r>
      <w:bookmarkEnd w:id="1203"/>
    </w:p>
    <w:p w14:paraId="24FBCAAE" w14:textId="77777777" w:rsidR="003E729E" w:rsidRPr="00CF4F06" w:rsidRDefault="000832EB" w:rsidP="003E729E">
      <w:pPr>
        <w:pStyle w:val="berschrift4"/>
        <w:rPr>
          <w:rFonts w:eastAsiaTheme="minorEastAsia"/>
        </w:rPr>
      </w:pPr>
      <w:r w:rsidRPr="00CF4F06">
        <w:rPr>
          <w:rFonts w:eastAsiaTheme="minorEastAsia"/>
        </w:rPr>
        <w:t>Word-</w:t>
      </w:r>
      <w:r w:rsidR="003E729E" w:rsidRPr="00CF4F06">
        <w:rPr>
          <w:rFonts w:eastAsiaTheme="minorEastAsia"/>
        </w:rPr>
        <w:t xml:space="preserve">level evaluation without </w:t>
      </w:r>
      <w:r w:rsidR="00883FD1" w:rsidRPr="00CF4F06">
        <w:rPr>
          <w:rFonts w:eastAsiaTheme="minorEastAsia"/>
        </w:rPr>
        <w:t xml:space="preserve">involving the </w:t>
      </w:r>
      <w:proofErr w:type="spellStart"/>
      <w:r w:rsidR="003E729E" w:rsidRPr="00CF4F06">
        <w:rPr>
          <w:rFonts w:eastAsiaTheme="minorEastAsia"/>
        </w:rPr>
        <w:t>Octopart</w:t>
      </w:r>
      <w:proofErr w:type="spellEnd"/>
      <w:r w:rsidR="003E729E" w:rsidRPr="00CF4F06">
        <w:rPr>
          <w:rFonts w:eastAsiaTheme="minorEastAsia"/>
        </w:rPr>
        <w:t xml:space="preserve"> database</w:t>
      </w:r>
    </w:p>
    <w:p w14:paraId="6A9B381F" w14:textId="77777777" w:rsidR="00883FD1" w:rsidRPr="00286FF8" w:rsidRDefault="00D34D1F" w:rsidP="00883FD1">
      <w:pPr>
        <w:keepNext/>
        <w:rPr>
          <w:rFonts w:eastAsiaTheme="minorEastAsia"/>
        </w:rPr>
      </w:pPr>
      <w:r w:rsidRPr="00CF4F06">
        <w:t>The word-</w:t>
      </w:r>
      <w:r w:rsidR="00883FD1" w:rsidRPr="00CF4F06">
        <w:t xml:space="preserve">level evaluation rates depending on correctly assigned words. If two words are not equal (at least one character is not equal) the 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883FD1" w:rsidRPr="00CF4F06">
        <w:rPr>
          <w:rFonts w:eastAsiaTheme="minorEastAsia"/>
        </w:rPr>
        <w:t xml:space="preserve"> of the component marking </w:t>
      </w:r>
      <m:oMath>
        <m:r>
          <w:rPr>
            <w:rFonts w:ascii="Cambria Math" w:eastAsiaTheme="minorEastAsia" w:hAnsi="Cambria Math"/>
          </w:rPr>
          <m:t>i</m:t>
        </m:r>
      </m:oMath>
      <w:r w:rsidR="00883FD1" w:rsidRPr="00286FF8">
        <w:t xml:space="preserve"> is increased by one. </w:t>
      </w:r>
      <w:r w:rsidR="00883FD1" w:rsidRPr="00286FF8">
        <w:rPr>
          <w:rFonts w:eastAsiaTheme="minorEastAsia"/>
        </w:rPr>
        <w:t>An example of OCR</w:t>
      </w:r>
      <w:r w:rsidR="00883FD1" w:rsidRPr="00CF4F06">
        <w:rPr>
          <w:rFonts w:eastAsiaTheme="minorEastAsia"/>
        </w:rPr>
        <w:fldChar w:fldCharType="begin"/>
      </w:r>
      <w:r w:rsidR="00883FD1" w:rsidRPr="00CF4F06">
        <w:instrText xml:space="preserve"> XE "</w:instrText>
      </w:r>
      <w:r w:rsidR="00883FD1" w:rsidRPr="00286FF8">
        <w:rPr>
          <w:rFonts w:eastAsiaTheme="minorEastAsia"/>
        </w:rPr>
        <w:instrText>OCR</w:instrText>
      </w:r>
      <w:proofErr w:type="gramStart"/>
      <w:r w:rsidR="00883FD1" w:rsidRPr="00286FF8">
        <w:instrText>:Optical</w:instrText>
      </w:r>
      <w:proofErr w:type="gramEnd"/>
      <w:r w:rsidR="00883FD1" w:rsidRPr="00286FF8">
        <w:instrText xml:space="preserve"> character recognition" </w:instrText>
      </w:r>
      <w:r w:rsidR="00883FD1" w:rsidRPr="00CF4F06">
        <w:rPr>
          <w:rFonts w:eastAsiaTheme="minorEastAsia"/>
        </w:rPr>
        <w:fldChar w:fldCharType="end"/>
      </w:r>
      <w:r w:rsidR="00883FD1" w:rsidRPr="00CF4F06">
        <w:rPr>
          <w:rFonts w:eastAsiaTheme="minorEastAsia"/>
        </w:rPr>
        <w:t xml:space="preserve"> evaluation </w:t>
      </w:r>
      <w:r w:rsidRPr="00286FF8">
        <w:rPr>
          <w:rFonts w:eastAsiaTheme="minorEastAsia"/>
        </w:rPr>
        <w:t>in word-</w:t>
      </w:r>
      <w:r w:rsidR="00883FD1" w:rsidRPr="00286FF8">
        <w:rPr>
          <w:rFonts w:eastAsiaTheme="minorEastAsia"/>
        </w:rPr>
        <w:t xml:space="preserve">level is shown in </w:t>
      </w:r>
      <w:r w:rsidR="00883FD1" w:rsidRPr="00286FF8">
        <w:rPr>
          <w:rFonts w:eastAsiaTheme="minorEastAsia"/>
        </w:rPr>
        <w:fldChar w:fldCharType="begin"/>
      </w:r>
      <w:r w:rsidR="00883FD1" w:rsidRPr="00CF4F06">
        <w:rPr>
          <w:rFonts w:eastAsiaTheme="minorEastAsia"/>
        </w:rPr>
        <w:instrText xml:space="preserve"> REF _Ref409442875 \h </w:instrText>
      </w:r>
      <w:r w:rsidR="00883FD1" w:rsidRPr="00286FF8">
        <w:rPr>
          <w:rFonts w:eastAsiaTheme="minorEastAsia"/>
        </w:rPr>
      </w:r>
      <w:r w:rsidR="00883FD1" w:rsidRPr="00286FF8">
        <w:rPr>
          <w:rFonts w:eastAsiaTheme="minorEastAsia"/>
          <w:rPrChange w:id="1204" w:author="Chancerel, Perrine" w:date="2015-04-01T12:09:00Z">
            <w:rPr>
              <w:rFonts w:eastAsiaTheme="minorEastAsia"/>
            </w:rPr>
          </w:rPrChange>
        </w:rPr>
        <w:fldChar w:fldCharType="separate"/>
      </w:r>
      <w:r w:rsidR="00344F4E" w:rsidRPr="00286FF8">
        <w:t xml:space="preserve">Figure </w:t>
      </w:r>
      <w:r w:rsidR="00344F4E" w:rsidRPr="00286FF8">
        <w:rPr>
          <w:noProof/>
        </w:rPr>
        <w:t>49</w:t>
      </w:r>
      <w:r w:rsidR="00883FD1" w:rsidRPr="00286FF8">
        <w:rPr>
          <w:rFonts w:eastAsiaTheme="minorEastAsia"/>
        </w:rPr>
        <w:fldChar w:fldCharType="end"/>
      </w:r>
      <w:r w:rsidR="005F51CE" w:rsidRPr="00CF4F06">
        <w:rPr>
          <w:rFonts w:eastAsiaTheme="minorEastAsia"/>
        </w:rPr>
        <w:t>.</w:t>
      </w:r>
    </w:p>
    <w:p w14:paraId="5FC4DEF7" w14:textId="77777777" w:rsidR="005E0CC6" w:rsidRPr="00CF4F06" w:rsidRDefault="005E0CC6" w:rsidP="00883FD1">
      <w:pPr>
        <w:keepNext/>
      </w:pPr>
      <w:r w:rsidRPr="00F579C9">
        <w:rPr>
          <w:noProof/>
          <w:lang w:val="de-DE" w:eastAsia="de-DE"/>
        </w:rPr>
        <w:drawing>
          <wp:inline distT="0" distB="0" distL="0" distR="0" wp14:anchorId="55D03717" wp14:editId="2FDE3E94">
            <wp:extent cx="5642807" cy="2371725"/>
            <wp:effectExtent l="0" t="0" r="0"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5202" cy="2372732"/>
                    </a:xfrm>
                    <a:prstGeom prst="rect">
                      <a:avLst/>
                    </a:prstGeom>
                    <a:noFill/>
                    <a:ln>
                      <a:noFill/>
                    </a:ln>
                  </pic:spPr>
                </pic:pic>
              </a:graphicData>
            </a:graphic>
          </wp:inline>
        </w:drawing>
      </w:r>
    </w:p>
    <w:p w14:paraId="1EAAA48A" w14:textId="77777777" w:rsidR="005E0CC6" w:rsidRPr="00CF4F06" w:rsidRDefault="005E0CC6" w:rsidP="005E0CC6">
      <w:pPr>
        <w:pStyle w:val="Beschriftung"/>
        <w:jc w:val="center"/>
      </w:pPr>
      <w:bookmarkStart w:id="1205" w:name="_Ref409442875"/>
      <w:bookmarkStart w:id="1206" w:name="_Toc415436429"/>
      <w:r w:rsidRPr="00286FF8">
        <w:t xml:space="preserve">Figure </w:t>
      </w:r>
      <w:fldSimple w:instr=" SEQ Figure \* ARABIC ">
        <w:r w:rsidR="00344F4E" w:rsidRPr="00CF4F06">
          <w:rPr>
            <w:noProof/>
          </w:rPr>
          <w:t>49</w:t>
        </w:r>
      </w:fldSimple>
      <w:bookmarkEnd w:id="1205"/>
      <w:r w:rsidRPr="00CF4F06">
        <w:t>: OCR</w:t>
      </w:r>
      <w:r w:rsidR="00011E7C" w:rsidRPr="00F579C9">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fldChar w:fldCharType="end"/>
      </w:r>
      <w:r w:rsidRPr="00CF4F06">
        <w:t xml:space="preserve"> evaluation on word</w:t>
      </w:r>
      <w:r w:rsidR="000832EB" w:rsidRPr="00CF4F06">
        <w:t>-</w:t>
      </w:r>
      <w:r w:rsidRPr="00CF4F06">
        <w:t>level</w:t>
      </w:r>
      <w:r w:rsidR="004177BF" w:rsidRPr="00CF4F06">
        <w:t xml:space="preserve"> without </w:t>
      </w:r>
      <w:proofErr w:type="spellStart"/>
      <w:r w:rsidR="004177BF" w:rsidRPr="00CF4F06">
        <w:t>Octopart</w:t>
      </w:r>
      <w:bookmarkEnd w:id="1206"/>
      <w:proofErr w:type="spellEnd"/>
    </w:p>
    <w:p w14:paraId="137710D0" w14:textId="77777777" w:rsidR="003E729E" w:rsidRPr="00CF4F06" w:rsidRDefault="000832EB" w:rsidP="003E729E">
      <w:pPr>
        <w:pStyle w:val="berschrift4"/>
        <w:rPr>
          <w:rFonts w:eastAsiaTheme="minorEastAsia"/>
        </w:rPr>
      </w:pPr>
      <w:r w:rsidRPr="00CF4F06">
        <w:rPr>
          <w:rFonts w:eastAsiaTheme="minorEastAsia"/>
        </w:rPr>
        <w:lastRenderedPageBreak/>
        <w:t>Word-</w:t>
      </w:r>
      <w:r w:rsidR="003E729E" w:rsidRPr="00CF4F06">
        <w:rPr>
          <w:rFonts w:eastAsiaTheme="minorEastAsia"/>
        </w:rPr>
        <w:t xml:space="preserve">level evaluation </w:t>
      </w:r>
      <w:r w:rsidR="00883FD1" w:rsidRPr="00CF4F06">
        <w:rPr>
          <w:rFonts w:eastAsiaTheme="minorEastAsia"/>
        </w:rPr>
        <w:t>involving</w:t>
      </w:r>
      <w:r w:rsidR="003E729E" w:rsidRPr="00CF4F06">
        <w:rPr>
          <w:rFonts w:eastAsiaTheme="minorEastAsia"/>
        </w:rPr>
        <w:t xml:space="preserve"> </w:t>
      </w:r>
      <w:proofErr w:type="spellStart"/>
      <w:r w:rsidR="003E729E" w:rsidRPr="00CF4F06">
        <w:rPr>
          <w:rFonts w:eastAsiaTheme="minorEastAsia"/>
        </w:rPr>
        <w:t>Octopart</w:t>
      </w:r>
      <w:proofErr w:type="spellEnd"/>
      <w:r w:rsidR="003E729E" w:rsidRPr="00CF4F06">
        <w:rPr>
          <w:rFonts w:eastAsiaTheme="minorEastAsia"/>
        </w:rPr>
        <w:t xml:space="preserve"> database</w:t>
      </w:r>
    </w:p>
    <w:p w14:paraId="59CCA466" w14:textId="77777777" w:rsidR="00883FD1" w:rsidRPr="00CF4F06" w:rsidRDefault="00883FD1" w:rsidP="00883FD1">
      <w:pPr>
        <w:rPr>
          <w:rFonts w:eastAsiaTheme="minorEastAsia"/>
        </w:rPr>
      </w:pPr>
      <w:r w:rsidRPr="00CF4F06">
        <w:rPr>
          <w:rFonts w:eastAsiaTheme="minorEastAsia"/>
        </w:rPr>
        <w:t xml:space="preserve">The principle of word level verification using the </w:t>
      </w:r>
      <w:proofErr w:type="spellStart"/>
      <w:r w:rsidRPr="00CF4F06">
        <w:rPr>
          <w:rFonts w:eastAsiaTheme="minorEastAsia"/>
          <w:i/>
        </w:rPr>
        <w:t>Octopart</w:t>
      </w:r>
      <w:proofErr w:type="spellEnd"/>
      <w:r w:rsidRPr="00CF4F06">
        <w:rPr>
          <w:rFonts w:eastAsiaTheme="minorEastAsia"/>
        </w:rPr>
        <w:t xml:space="preserve"> database is shown in </w:t>
      </w:r>
      <w:r w:rsidRPr="00286FF8">
        <w:rPr>
          <w:rFonts w:eastAsiaTheme="minorEastAsia"/>
        </w:rPr>
        <w:fldChar w:fldCharType="begin"/>
      </w:r>
      <w:r w:rsidRPr="00CF4F06">
        <w:rPr>
          <w:rFonts w:eastAsiaTheme="minorEastAsia"/>
        </w:rPr>
        <w:instrText xml:space="preserve"> REF _Ref409444474 \h </w:instrText>
      </w:r>
      <w:r w:rsidRPr="00286FF8">
        <w:rPr>
          <w:rFonts w:eastAsiaTheme="minorEastAsia"/>
        </w:rPr>
      </w:r>
      <w:r w:rsidRPr="00286FF8">
        <w:rPr>
          <w:rFonts w:eastAsiaTheme="minorEastAsia"/>
          <w:rPrChange w:id="1207" w:author="Chancerel, Perrine" w:date="2015-04-01T12:09:00Z">
            <w:rPr>
              <w:rFonts w:eastAsiaTheme="minorEastAsia"/>
            </w:rPr>
          </w:rPrChange>
        </w:rPr>
        <w:fldChar w:fldCharType="separate"/>
      </w:r>
      <w:r w:rsidR="00344F4E" w:rsidRPr="00286FF8">
        <w:t xml:space="preserve">Figure </w:t>
      </w:r>
      <w:r w:rsidR="00344F4E" w:rsidRPr="00286FF8">
        <w:rPr>
          <w:noProof/>
        </w:rPr>
        <w:t>50</w:t>
      </w:r>
      <w:r w:rsidRPr="00286FF8">
        <w:rPr>
          <w:rFonts w:eastAsiaTheme="minorEastAsia"/>
        </w:rPr>
        <w:fldChar w:fldCharType="end"/>
      </w:r>
      <w:r w:rsidRPr="00286FF8">
        <w:rPr>
          <w:rFonts w:eastAsiaTheme="minorEastAsia"/>
        </w:rPr>
        <w:t>. The difference between OCR</w:t>
      </w:r>
      <w:r w:rsidRPr="00286FF8">
        <w:rPr>
          <w:rFonts w:eastAsiaTheme="minorEastAsia"/>
        </w:rPr>
        <w:fldChar w:fldCharType="begin"/>
      </w:r>
      <w:r w:rsidRPr="00286FF8">
        <w:instrText xml:space="preserve"> XE "</w:instrText>
      </w:r>
      <w:r w:rsidRPr="00286FF8">
        <w:rPr>
          <w:rFonts w:eastAsiaTheme="minorEastAsia"/>
        </w:rPr>
        <w:instrText>OCR</w:instrText>
      </w:r>
      <w:r w:rsidRPr="00286FF8">
        <w:instrText>:Optical character recognition</w:instrText>
      </w:r>
      <w:r w:rsidRPr="006B43F4">
        <w:instrText xml:space="preserve">" </w:instrText>
      </w:r>
      <w:r w:rsidRPr="00286FF8">
        <w:rPr>
          <w:rFonts w:eastAsiaTheme="minorEastAsia"/>
        </w:rPr>
        <w:fldChar w:fldCharType="end"/>
      </w:r>
      <w:r w:rsidR="00D34D1F" w:rsidRPr="00286FF8">
        <w:rPr>
          <w:rFonts w:eastAsiaTheme="minorEastAsia"/>
        </w:rPr>
        <w:t xml:space="preserve"> evaluations on word-</w:t>
      </w:r>
      <w:r w:rsidRPr="00286FF8">
        <w:rPr>
          <w:rFonts w:eastAsiaTheme="minorEastAsia"/>
        </w:rPr>
        <w:t xml:space="preserve">level without </w:t>
      </w:r>
      <w:proofErr w:type="spellStart"/>
      <w:r w:rsidRPr="00286FF8">
        <w:rPr>
          <w:rFonts w:eastAsiaTheme="minorEastAsia"/>
          <w:i/>
        </w:rPr>
        <w:t>Octopart</w:t>
      </w:r>
      <w:proofErr w:type="spellEnd"/>
      <w:r w:rsidRPr="006B43F4">
        <w:rPr>
          <w:rFonts w:eastAsiaTheme="minorEastAsia"/>
        </w:rPr>
        <w:t xml:space="preserve"> database means the assignment of on</w:t>
      </w:r>
      <w:r w:rsidR="005F51CE" w:rsidRPr="00CF4F06">
        <w:rPr>
          <w:rFonts w:eastAsiaTheme="minorEastAsia"/>
        </w:rPr>
        <w:t>e of the two classes (component-name, non-component</w:t>
      </w:r>
      <w:r w:rsidRPr="00CF4F06">
        <w:rPr>
          <w:rFonts w:eastAsiaTheme="minorEastAsia"/>
        </w:rPr>
        <w:t xml:space="preserve">-name) to each word. In </w:t>
      </w:r>
      <w:r w:rsidRPr="00286FF8">
        <w:rPr>
          <w:rFonts w:eastAsiaTheme="minorEastAsia"/>
        </w:rPr>
        <w:fldChar w:fldCharType="begin"/>
      </w:r>
      <w:r w:rsidRPr="00CF4F06">
        <w:rPr>
          <w:rFonts w:eastAsiaTheme="minorEastAsia"/>
        </w:rPr>
        <w:instrText xml:space="preserve"> REF _Ref409444474 \h </w:instrText>
      </w:r>
      <w:r w:rsidRPr="00286FF8">
        <w:rPr>
          <w:rFonts w:eastAsiaTheme="minorEastAsia"/>
        </w:rPr>
      </w:r>
      <w:r w:rsidRPr="00286FF8">
        <w:rPr>
          <w:rFonts w:eastAsiaTheme="minorEastAsia"/>
          <w:rPrChange w:id="1208" w:author="Chancerel, Perrine" w:date="2015-04-01T12:09:00Z">
            <w:rPr>
              <w:rFonts w:eastAsiaTheme="minorEastAsia"/>
            </w:rPr>
          </w:rPrChange>
        </w:rPr>
        <w:fldChar w:fldCharType="separate"/>
      </w:r>
      <w:r w:rsidR="00344F4E" w:rsidRPr="00286FF8">
        <w:t xml:space="preserve">Figure </w:t>
      </w:r>
      <w:r w:rsidR="00344F4E" w:rsidRPr="00286FF8">
        <w:rPr>
          <w:noProof/>
        </w:rPr>
        <w:t>50</w:t>
      </w:r>
      <w:r w:rsidRPr="00286FF8">
        <w:rPr>
          <w:rFonts w:eastAsiaTheme="minorEastAsia"/>
        </w:rPr>
        <w:fldChar w:fldCharType="end"/>
      </w:r>
      <w:r w:rsidR="005F51CE" w:rsidRPr="00286FF8">
        <w:rPr>
          <w:rFonts w:eastAsiaTheme="minorEastAsia"/>
        </w:rPr>
        <w:t xml:space="preserve"> the component</w:t>
      </w:r>
      <w:r w:rsidRPr="00286FF8">
        <w:rPr>
          <w:rFonts w:eastAsiaTheme="minorEastAsia"/>
        </w:rPr>
        <w:t xml:space="preserve">-names </w:t>
      </w:r>
      <w:r w:rsidR="005F51CE" w:rsidRPr="00286FF8">
        <w:rPr>
          <w:rFonts w:eastAsiaTheme="minorEastAsia"/>
        </w:rPr>
        <w:t>are</w:t>
      </w:r>
      <w:r w:rsidRPr="006B43F4">
        <w:rPr>
          <w:rFonts w:eastAsiaTheme="minorEastAsia"/>
        </w:rPr>
        <w:t xml:space="preserve"> colored black and the non-component names </w:t>
      </w:r>
      <w:r w:rsidR="005F51CE" w:rsidRPr="00CF4F06">
        <w:rPr>
          <w:rFonts w:eastAsiaTheme="minorEastAsia"/>
        </w:rPr>
        <w:t>are</w:t>
      </w:r>
      <w:r w:rsidRPr="00CF4F06">
        <w:rPr>
          <w:rFonts w:eastAsiaTheme="minorEastAsia"/>
        </w:rPr>
        <w:t xml:space="preserve"> colored red.</w:t>
      </w:r>
    </w:p>
    <w:p w14:paraId="1ACBB6AC" w14:textId="77777777" w:rsidR="004177BF" w:rsidRPr="00CF4F06" w:rsidRDefault="004177BF" w:rsidP="004177BF">
      <w:pPr>
        <w:keepNext/>
      </w:pPr>
      <w:r w:rsidRPr="00F579C9">
        <w:rPr>
          <w:rFonts w:eastAsiaTheme="minorEastAsia"/>
          <w:noProof/>
          <w:lang w:val="de-DE" w:eastAsia="de-DE"/>
        </w:rPr>
        <w:drawing>
          <wp:inline distT="0" distB="0" distL="0" distR="0" wp14:anchorId="7C1389B4" wp14:editId="1496CBB5">
            <wp:extent cx="6047596" cy="1895475"/>
            <wp:effectExtent l="0" t="0" r="0" b="0"/>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050967" cy="1896532"/>
                    </a:xfrm>
                    <a:prstGeom prst="rect">
                      <a:avLst/>
                    </a:prstGeom>
                    <a:noFill/>
                    <a:ln>
                      <a:noFill/>
                    </a:ln>
                  </pic:spPr>
                </pic:pic>
              </a:graphicData>
            </a:graphic>
          </wp:inline>
        </w:drawing>
      </w:r>
    </w:p>
    <w:p w14:paraId="142BA141" w14:textId="77777777" w:rsidR="004177BF" w:rsidRPr="00CF4F06" w:rsidRDefault="004177BF" w:rsidP="004177BF">
      <w:pPr>
        <w:pStyle w:val="Beschriftung"/>
        <w:jc w:val="center"/>
        <w:rPr>
          <w:rFonts w:eastAsiaTheme="minorEastAsia"/>
        </w:rPr>
      </w:pPr>
      <w:bookmarkStart w:id="1209" w:name="_Ref409444474"/>
      <w:bookmarkStart w:id="1210" w:name="_Toc415436430"/>
      <w:r w:rsidRPr="00286FF8">
        <w:t xml:space="preserve">Figure </w:t>
      </w:r>
      <w:fldSimple w:instr=" SEQ Figure \* ARABIC ">
        <w:r w:rsidR="00344F4E" w:rsidRPr="00CF4F06">
          <w:rPr>
            <w:noProof/>
          </w:rPr>
          <w:t>50</w:t>
        </w:r>
      </w:fldSimple>
      <w:bookmarkEnd w:id="1209"/>
      <w:r w:rsidRPr="00CF4F06">
        <w:t>: OCR</w:t>
      </w:r>
      <w:r w:rsidR="00011E7C" w:rsidRPr="00F579C9">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fldChar w:fldCharType="end"/>
      </w:r>
      <w:r w:rsidRPr="00CF4F06">
        <w:t xml:space="preserve"> e</w:t>
      </w:r>
      <w:r w:rsidR="000832EB" w:rsidRPr="00CF4F06">
        <w:t>valuation on word-</w:t>
      </w:r>
      <w:r w:rsidRPr="00CF4F06">
        <w:t xml:space="preserve">level with </w:t>
      </w:r>
      <w:proofErr w:type="spellStart"/>
      <w:r w:rsidRPr="00CF4F06">
        <w:t>Octopart</w:t>
      </w:r>
      <w:bookmarkEnd w:id="1210"/>
      <w:proofErr w:type="spellEnd"/>
    </w:p>
    <w:p w14:paraId="68D5FA00" w14:textId="77777777" w:rsidR="00494708" w:rsidRPr="00CF4F06" w:rsidRDefault="00883FD1" w:rsidP="00883FD1">
      <w:pPr>
        <w:rPr>
          <w:rFonts w:eastAsiaTheme="minorEastAsia"/>
        </w:rPr>
      </w:pPr>
      <w:r w:rsidRPr="00CF4F06">
        <w:rPr>
          <w:rFonts w:eastAsiaTheme="minorEastAsia"/>
        </w:rPr>
        <w:t xml:space="preserve">To verify if the word is a component-name or a non-component–name, the words recognized by the </w:t>
      </w:r>
      <w:smartTag w:uri="urn:schemas-microsoft-com:office:smarttags" w:element="stockticker">
        <w:r w:rsidRPr="00CF4F06">
          <w:rPr>
            <w:rFonts w:eastAsiaTheme="minorEastAsia"/>
          </w:rPr>
          <w:t>OCR</w:t>
        </w:r>
      </w:smartTag>
      <w:r w:rsidRPr="00286FF8">
        <w:rPr>
          <w:rFonts w:eastAsiaTheme="minorEastAsia"/>
        </w:rPr>
        <w:fldChar w:fldCharType="begin"/>
      </w:r>
      <w:r w:rsidRPr="00286FF8">
        <w:instrText xml:space="preserve"> XE "</w:instrText>
      </w:r>
      <w:smartTag w:uri="urn:schemas-microsoft-com:office:smarttags" w:element="stockticker">
        <w:r w:rsidRPr="00286FF8">
          <w:rPr>
            <w:rFonts w:eastAsiaTheme="minorEastAsia"/>
          </w:rPr>
          <w:instrText>OCR</w:instrText>
        </w:r>
      </w:smartTag>
      <w:r w:rsidRPr="00286FF8">
        <w:instrText>:Optical character recognition</w:instrText>
      </w:r>
      <w:r w:rsidRPr="006B43F4">
        <w:instrText xml:space="preserve">" </w:instrText>
      </w:r>
      <w:r w:rsidRPr="00286FF8">
        <w:rPr>
          <w:rFonts w:eastAsiaTheme="minorEastAsia"/>
        </w:rPr>
        <w:fldChar w:fldCharType="end"/>
      </w:r>
      <w:r w:rsidRPr="00286FF8">
        <w:rPr>
          <w:rFonts w:eastAsiaTheme="minorEastAsia"/>
        </w:rPr>
        <w:t xml:space="preserve"> engines are requested </w:t>
      </w:r>
      <w:r w:rsidR="00D34D1F" w:rsidRPr="00286FF8">
        <w:rPr>
          <w:rFonts w:eastAsiaTheme="minorEastAsia"/>
        </w:rPr>
        <w:t>at</w:t>
      </w:r>
      <w:r w:rsidRPr="00286FF8">
        <w:rPr>
          <w:rFonts w:eastAsiaTheme="minorEastAsia"/>
        </w:rPr>
        <w:t xml:space="preserve"> the </w:t>
      </w:r>
      <w:proofErr w:type="spellStart"/>
      <w:r w:rsidRPr="006B43F4">
        <w:rPr>
          <w:rFonts w:eastAsiaTheme="minorEastAsia"/>
          <w:i/>
        </w:rPr>
        <w:t>Octopart</w:t>
      </w:r>
      <w:proofErr w:type="spellEnd"/>
      <w:r w:rsidRPr="00CF4F06">
        <w:rPr>
          <w:rFonts w:eastAsiaTheme="minorEastAsia"/>
        </w:rPr>
        <w:t xml:space="preserve"> database as a reference. If the reference </w:t>
      </w:r>
      <w:r w:rsidR="00D34D1F" w:rsidRPr="00CF4F06">
        <w:rPr>
          <w:rFonts w:eastAsiaTheme="minorEastAsia"/>
        </w:rPr>
        <w:t>describes</w:t>
      </w:r>
      <w:r w:rsidRPr="00CF4F06">
        <w:rPr>
          <w:rFonts w:eastAsiaTheme="minorEastAsia"/>
        </w:rPr>
        <w:t xml:space="preserve"> a component-name with the same or similar component-name (</w:t>
      </w:r>
      <w:proofErr w:type="spellStart"/>
      <w:r w:rsidRPr="00CF4F06">
        <w:rPr>
          <w:rFonts w:eastAsiaTheme="minorEastAsia"/>
        </w:rPr>
        <w:t>Levenshtein</w:t>
      </w:r>
      <w:proofErr w:type="spellEnd"/>
      <w:r w:rsidRPr="00CF4F06">
        <w:rPr>
          <w:rFonts w:eastAsiaTheme="minorEastAsia"/>
        </w:rPr>
        <w:t xml:space="preserve"> distance &lt; 2) the word is </w:t>
      </w:r>
      <w:r w:rsidR="00221548" w:rsidRPr="00CF4F06">
        <w:rPr>
          <w:rFonts w:eastAsiaTheme="minorEastAsia"/>
        </w:rPr>
        <w:t>mapped</w:t>
      </w:r>
      <w:r w:rsidRPr="00CF4F06">
        <w:rPr>
          <w:rFonts w:eastAsiaTheme="minorEastAsia"/>
        </w:rPr>
        <w:t xml:space="preserve"> to the </w:t>
      </w:r>
      <w:r w:rsidR="00221548" w:rsidRPr="00CF4F06">
        <w:rPr>
          <w:rFonts w:eastAsiaTheme="minorEastAsia"/>
        </w:rPr>
        <w:t>corresponding</w:t>
      </w:r>
      <w:r w:rsidRPr="00CF4F06">
        <w:rPr>
          <w:rFonts w:eastAsiaTheme="minorEastAsia"/>
        </w:rPr>
        <w:t xml:space="preserve"> component in the </w:t>
      </w:r>
      <w:proofErr w:type="spellStart"/>
      <w:r w:rsidRPr="00CF4F06">
        <w:rPr>
          <w:rFonts w:eastAsiaTheme="minorEastAsia"/>
          <w:i/>
        </w:rPr>
        <w:t>Octopart</w:t>
      </w:r>
      <w:proofErr w:type="spellEnd"/>
      <w:r w:rsidRPr="00CF4F06">
        <w:rPr>
          <w:rFonts w:eastAsiaTheme="minorEastAsia"/>
        </w:rPr>
        <w:t xml:space="preserve"> database.</w:t>
      </w:r>
      <w:r w:rsidR="00494708" w:rsidRPr="00CF4F06">
        <w:rPr>
          <w:rFonts w:eastAsiaTheme="minorEastAsia"/>
        </w:rPr>
        <w:t xml:space="preserve"> Each word is assigned to </w:t>
      </w:r>
      <w:r w:rsidR="00D34D1F" w:rsidRPr="00CF4F06">
        <w:rPr>
          <w:rFonts w:eastAsiaTheme="minorEastAsia"/>
        </w:rPr>
        <w:t xml:space="preserve">the </w:t>
      </w:r>
      <w:r w:rsidR="00494708" w:rsidRPr="00CF4F06">
        <w:rPr>
          <w:rFonts w:eastAsiaTheme="minorEastAsia"/>
        </w:rPr>
        <w:t xml:space="preserve">component-name class or non-component-name class. </w:t>
      </w:r>
    </w:p>
    <w:p w14:paraId="73E4C576" w14:textId="77777777" w:rsidR="00883FD1" w:rsidRPr="00286FF8" w:rsidRDefault="00883FD1" w:rsidP="00883FD1">
      <w:pPr>
        <w:rPr>
          <w:rFonts w:eastAsiaTheme="minorEastAsia"/>
        </w:rPr>
      </w:pPr>
      <w:r w:rsidRPr="00CF4F06">
        <w:rPr>
          <w:rFonts w:eastAsiaTheme="minorEastAsia"/>
        </w:rPr>
        <w:t xml:space="preserve"> If the assigned class </w:t>
      </w:r>
      <w:r w:rsidR="00D34D1F" w:rsidRPr="00CF4F06">
        <w:rPr>
          <w:rFonts w:eastAsiaTheme="minorEastAsia"/>
        </w:rPr>
        <w:t>describes</w:t>
      </w:r>
      <w:r w:rsidRPr="00CF4F06">
        <w:rPr>
          <w:rFonts w:eastAsiaTheme="minorEastAsia"/>
        </w:rPr>
        <w:t xml:space="preserve"> a component-name and if the </w:t>
      </w:r>
      <w:proofErr w:type="spellStart"/>
      <w:r w:rsidRPr="00CF4F06">
        <w:rPr>
          <w:rFonts w:eastAsiaTheme="minorEastAsia"/>
          <w:i/>
        </w:rPr>
        <w:t>Octopart</w:t>
      </w:r>
      <w:proofErr w:type="spellEnd"/>
      <w:r w:rsidRPr="00CF4F06">
        <w:rPr>
          <w:rFonts w:eastAsiaTheme="minorEastAsia"/>
        </w:rPr>
        <w:t xml:space="preserve"> database response is a </w:t>
      </w:r>
      <w:r w:rsidR="00494708" w:rsidRPr="00CF4F06">
        <w:rPr>
          <w:rFonts w:eastAsiaTheme="minorEastAsia"/>
        </w:rPr>
        <w:t xml:space="preserve">word which is the same </w:t>
      </w:r>
      <w:r w:rsidRPr="00CF4F06">
        <w:rPr>
          <w:rFonts w:eastAsiaTheme="minorEastAsia"/>
        </w:rPr>
        <w:t xml:space="preserve">component-name, the </w:t>
      </w:r>
      <w:r w:rsidR="004A0D8F" w:rsidRPr="00CF4F06">
        <w:rPr>
          <w:rFonts w:eastAsiaTheme="minorEastAsia"/>
        </w:rPr>
        <w:t xml:space="preserve">number of </w:t>
      </w:r>
      <w:r w:rsidRPr="00CF4F06">
        <w:rPr>
          <w:rFonts w:eastAsiaTheme="minorEastAsia"/>
        </w:rPr>
        <w:t>t</w:t>
      </w:r>
      <w:r w:rsidR="004A0D8F" w:rsidRPr="00CF4F06">
        <w:rPr>
          <w:rFonts w:eastAsiaTheme="minorEastAsia"/>
        </w:rPr>
        <w:t>rue positive</w:t>
      </w:r>
      <w:r w:rsidRPr="00CF4F06">
        <w:rPr>
          <w:rFonts w:eastAsiaTheme="minorEastAsia"/>
        </w:rPr>
        <w:t xml:space="preserve"> (TP</w:t>
      </w:r>
      <w:r w:rsidRPr="00286FF8">
        <w:rPr>
          <w:rFonts w:eastAsiaTheme="minorEastAsia"/>
        </w:rPr>
        <w:fldChar w:fldCharType="begin"/>
      </w:r>
      <w:r w:rsidRPr="00286FF8">
        <w:instrText xml:space="preserve"> XE "</w:instrText>
      </w:r>
      <w:r w:rsidRPr="00286FF8">
        <w:rPr>
          <w:rFonts w:eastAsiaTheme="minorEastAsia"/>
        </w:rPr>
        <w:instrText>TP</w:instrText>
      </w:r>
      <w:r w:rsidRPr="00286FF8">
        <w:instrText>:True positive rate</w:instrText>
      </w:r>
      <w:r w:rsidRPr="006B43F4">
        <w:instrText xml:space="preserve">" </w:instrText>
      </w:r>
      <w:r w:rsidRPr="00286FF8">
        <w:rPr>
          <w:rFonts w:eastAsiaTheme="minorEastAsia"/>
        </w:rPr>
        <w:fldChar w:fldCharType="end"/>
      </w:r>
      <w:r w:rsidRPr="00286FF8">
        <w:rPr>
          <w:rFonts w:eastAsiaTheme="minorEastAsia"/>
        </w:rPr>
        <w:t xml:space="preserve">) is increased by one. If a word is classified to be a component-name and, however, the </w:t>
      </w:r>
      <w:proofErr w:type="spellStart"/>
      <w:r w:rsidRPr="00286FF8">
        <w:rPr>
          <w:rFonts w:eastAsiaTheme="minorEastAsia"/>
          <w:i/>
        </w:rPr>
        <w:t>Octopart</w:t>
      </w:r>
      <w:proofErr w:type="spellEnd"/>
      <w:r w:rsidRPr="00286FF8">
        <w:rPr>
          <w:rFonts w:eastAsiaTheme="minorEastAsia"/>
        </w:rPr>
        <w:t xml:space="preserve"> lookup is unable to match the word to an </w:t>
      </w:r>
      <w:r w:rsidR="00D34D1F" w:rsidRPr="006B43F4">
        <w:rPr>
          <w:rFonts w:eastAsiaTheme="minorEastAsia"/>
        </w:rPr>
        <w:t>existing</w:t>
      </w:r>
      <w:r w:rsidRPr="00CF4F06">
        <w:rPr>
          <w:rFonts w:eastAsiaTheme="minorEastAsia"/>
        </w:rPr>
        <w:t xml:space="preserve"> component the </w:t>
      </w:r>
      <w:r w:rsidR="004A0D8F" w:rsidRPr="00CF4F06">
        <w:rPr>
          <w:rFonts w:eastAsiaTheme="minorEastAsia"/>
        </w:rPr>
        <w:t xml:space="preserve">number of </w:t>
      </w:r>
      <w:r w:rsidRPr="00CF4F06">
        <w:rPr>
          <w:rFonts w:eastAsiaTheme="minorEastAsia"/>
        </w:rPr>
        <w:t xml:space="preserve">false negative </w:t>
      </w:r>
      <w:r w:rsidRPr="00286FF8">
        <w:rPr>
          <w:rFonts w:eastAsiaTheme="minorEastAsia"/>
        </w:rPr>
        <w:fldChar w:fldCharType="begin"/>
      </w:r>
      <w:r w:rsidRPr="00286FF8">
        <w:instrText xml:space="preserve"> XE "</w:instrText>
      </w:r>
      <w:r w:rsidRPr="00286FF8">
        <w:rPr>
          <w:rFonts w:eastAsiaTheme="minorEastAsia"/>
        </w:rPr>
        <w:instrText>FN</w:instrText>
      </w:r>
      <w:r w:rsidRPr="00286FF8">
        <w:instrText>:False negative rate</w:instrText>
      </w:r>
      <w:r w:rsidRPr="006B43F4">
        <w:instrText xml:space="preserve">" </w:instrText>
      </w:r>
      <w:r w:rsidRPr="00286FF8">
        <w:rPr>
          <w:rFonts w:eastAsiaTheme="minorEastAsia"/>
        </w:rPr>
        <w:fldChar w:fldCharType="end"/>
      </w:r>
      <w:r w:rsidRPr="00286FF8">
        <w:rPr>
          <w:rFonts w:eastAsiaTheme="minorEastAsia"/>
        </w:rPr>
        <w:t xml:space="preserve">is increased by one. If a word </w:t>
      </w:r>
      <w:r w:rsidR="004A0D8F" w:rsidRPr="00286FF8">
        <w:rPr>
          <w:rFonts w:eastAsiaTheme="minorEastAsia"/>
        </w:rPr>
        <w:t>is classified to</w:t>
      </w:r>
      <w:r w:rsidRPr="00286FF8">
        <w:rPr>
          <w:rFonts w:eastAsiaTheme="minorEastAsia"/>
        </w:rPr>
        <w:t xml:space="preserve"> be a non-component-name and no existing entry is found in the </w:t>
      </w:r>
      <w:proofErr w:type="spellStart"/>
      <w:r w:rsidRPr="006B43F4">
        <w:rPr>
          <w:rFonts w:eastAsiaTheme="minorEastAsia"/>
          <w:i/>
        </w:rPr>
        <w:t>Octopart</w:t>
      </w:r>
      <w:proofErr w:type="spellEnd"/>
      <w:r w:rsidRPr="00CF4F06">
        <w:rPr>
          <w:rFonts w:eastAsiaTheme="minorEastAsia"/>
        </w:rPr>
        <w:t xml:space="preserve"> database, the</w:t>
      </w:r>
      <w:r w:rsidR="004A0D8F" w:rsidRPr="00CF4F06">
        <w:rPr>
          <w:rFonts w:eastAsiaTheme="minorEastAsia"/>
        </w:rPr>
        <w:t xml:space="preserve"> number of</w:t>
      </w:r>
      <w:r w:rsidRPr="00CF4F06">
        <w:rPr>
          <w:rFonts w:eastAsiaTheme="minorEastAsia"/>
        </w:rPr>
        <w:t xml:space="preserve"> t</w:t>
      </w:r>
      <w:r w:rsidR="004A0D8F" w:rsidRPr="00CF4F06">
        <w:rPr>
          <w:rFonts w:eastAsiaTheme="minorEastAsia"/>
        </w:rPr>
        <w:t>rue negative</w:t>
      </w:r>
      <w:r w:rsidRPr="00CF4F06">
        <w:rPr>
          <w:rFonts w:eastAsiaTheme="minorEastAsia"/>
        </w:rPr>
        <w:t xml:space="preserve"> (TN</w:t>
      </w:r>
      <w:r w:rsidRPr="00286FF8">
        <w:rPr>
          <w:rFonts w:eastAsiaTheme="minorEastAsia"/>
        </w:rPr>
        <w:fldChar w:fldCharType="begin"/>
      </w:r>
      <w:r w:rsidRPr="00286FF8">
        <w:instrText xml:space="preserve"> XE "</w:instrText>
      </w:r>
      <w:r w:rsidRPr="00286FF8">
        <w:rPr>
          <w:rFonts w:eastAsiaTheme="minorEastAsia"/>
        </w:rPr>
        <w:instrText>TN</w:instrText>
      </w:r>
      <w:r w:rsidRPr="00286FF8">
        <w:instrText>:True negative rate</w:instrText>
      </w:r>
      <w:r w:rsidRPr="006B43F4">
        <w:instrText xml:space="preserve">" </w:instrText>
      </w:r>
      <w:r w:rsidRPr="00286FF8">
        <w:rPr>
          <w:rFonts w:eastAsiaTheme="minorEastAsia"/>
        </w:rPr>
        <w:fldChar w:fldCharType="end"/>
      </w:r>
      <w:r w:rsidRPr="00286FF8">
        <w:rPr>
          <w:rFonts w:eastAsiaTheme="minorEastAsia"/>
        </w:rPr>
        <w:t xml:space="preserve">) is increased by one. Further, if a word is </w:t>
      </w:r>
      <w:r w:rsidR="00221548" w:rsidRPr="00286FF8">
        <w:rPr>
          <w:rFonts w:eastAsiaTheme="minorEastAsia"/>
        </w:rPr>
        <w:t>classified to be</w:t>
      </w:r>
      <w:r w:rsidRPr="006B43F4">
        <w:rPr>
          <w:rFonts w:eastAsiaTheme="minorEastAsia"/>
        </w:rPr>
        <w:t xml:space="preserve"> a non-component-name and the </w:t>
      </w:r>
      <w:proofErr w:type="spellStart"/>
      <w:r w:rsidRPr="00CF4F06">
        <w:rPr>
          <w:rFonts w:eastAsiaTheme="minorEastAsia"/>
          <w:i/>
        </w:rPr>
        <w:t>Octopart</w:t>
      </w:r>
      <w:proofErr w:type="spellEnd"/>
      <w:r w:rsidRPr="00CF4F06">
        <w:rPr>
          <w:rFonts w:eastAsiaTheme="minorEastAsia"/>
        </w:rPr>
        <w:t xml:space="preserve"> database referenced the word to a component in the database, the </w:t>
      </w:r>
      <w:r w:rsidR="004A0D8F" w:rsidRPr="00CF4F06">
        <w:rPr>
          <w:rFonts w:eastAsiaTheme="minorEastAsia"/>
        </w:rPr>
        <w:t xml:space="preserve">number of </w:t>
      </w:r>
      <w:r w:rsidRPr="00CF4F06">
        <w:rPr>
          <w:rFonts w:eastAsiaTheme="minorEastAsia"/>
        </w:rPr>
        <w:t>false positive (FP</w:t>
      </w:r>
      <w:r w:rsidRPr="00286FF8">
        <w:rPr>
          <w:rFonts w:eastAsiaTheme="minorEastAsia"/>
        </w:rPr>
        <w:fldChar w:fldCharType="begin"/>
      </w:r>
      <w:r w:rsidRPr="00286FF8">
        <w:instrText xml:space="preserve"> XE "</w:instrText>
      </w:r>
      <w:r w:rsidRPr="00286FF8">
        <w:rPr>
          <w:rFonts w:eastAsiaTheme="minorEastAsia"/>
        </w:rPr>
        <w:instrText>FP</w:instrText>
      </w:r>
      <w:r w:rsidRPr="00286FF8">
        <w:instrText>:False positive rate</w:instrText>
      </w:r>
      <w:r w:rsidRPr="006B43F4">
        <w:instrText xml:space="preserve">" </w:instrText>
      </w:r>
      <w:r w:rsidRPr="00286FF8">
        <w:rPr>
          <w:rFonts w:eastAsiaTheme="minorEastAsia"/>
        </w:rPr>
        <w:fldChar w:fldCharType="end"/>
      </w:r>
      <w:r w:rsidRPr="00286FF8">
        <w:rPr>
          <w:rFonts w:eastAsiaTheme="minorEastAsia"/>
        </w:rPr>
        <w:t xml:space="preserve">) is increased by one. </w:t>
      </w:r>
      <w:r w:rsidR="004A0D8F" w:rsidRPr="00286FF8">
        <w:t xml:space="preserve">An analysis of the TP-rate and the </w:t>
      </w:r>
      <w:r w:rsidR="004A0D8F" w:rsidRPr="006B43F4">
        <w:t xml:space="preserve">NP-rate is carried out. </w:t>
      </w:r>
      <w:r w:rsidR="001F5A07" w:rsidRPr="00CF4F06">
        <w:t>Therefore</w:t>
      </w:r>
      <w:r w:rsidR="004A0D8F" w:rsidRPr="00CF4F06">
        <w:t xml:space="preserve">, a counting of the occurrences of true positive (TP) </w:t>
      </w:r>
      <w:r w:rsidR="004A0D8F" w:rsidRPr="00CF4F06">
        <w:lastRenderedPageBreak/>
        <w:t xml:space="preserve">and false negative (NP) events is performed. The both counters are increased as outlined in </w:t>
      </w:r>
      <w:r w:rsidR="00A3488B" w:rsidRPr="00286FF8">
        <w:fldChar w:fldCharType="begin"/>
      </w:r>
      <w:r w:rsidR="00A3488B" w:rsidRPr="00CF4F06">
        <w:instrText xml:space="preserve"> REF _Ref415319302 \h </w:instrText>
      </w:r>
      <w:r w:rsidR="00A3488B" w:rsidRPr="00286FF8">
        <w:rPr>
          <w:rPrChange w:id="1211" w:author="Chancerel, Perrine" w:date="2015-04-01T12:09:00Z">
            <w:rPr/>
          </w:rPrChange>
        </w:rPr>
        <w:fldChar w:fldCharType="separate"/>
      </w:r>
      <w:r w:rsidR="00344F4E" w:rsidRPr="00286FF8">
        <w:t xml:space="preserve">Table </w:t>
      </w:r>
      <w:r w:rsidR="00344F4E" w:rsidRPr="00286FF8">
        <w:rPr>
          <w:noProof/>
        </w:rPr>
        <w:t>6</w:t>
      </w:r>
      <w:r w:rsidR="00A3488B" w:rsidRPr="00286FF8">
        <w:fldChar w:fldCharType="end"/>
      </w:r>
      <w:r w:rsidR="00A3488B" w:rsidRPr="00286FF8">
        <w:t>.</w:t>
      </w:r>
    </w:p>
    <w:p w14:paraId="2A783C8D" w14:textId="77777777" w:rsidR="00494708" w:rsidRPr="00CF4F06" w:rsidRDefault="00494708" w:rsidP="00494708">
      <w:pPr>
        <w:pStyle w:val="Beschriftung"/>
        <w:keepNext/>
      </w:pPr>
      <w:bookmarkStart w:id="1212" w:name="_Ref415319302"/>
      <w:bookmarkStart w:id="1213" w:name="_Toc415436466"/>
      <w:r w:rsidRPr="006B43F4">
        <w:t xml:space="preserve">Table </w:t>
      </w:r>
      <w:r w:rsidR="005E1750" w:rsidRPr="00E36537">
        <w:fldChar w:fldCharType="begin"/>
      </w:r>
      <w:r w:rsidR="005E1750" w:rsidRPr="00CF4F06">
        <w:instrText xml:space="preserve"> SEQ Table \* ARABIC </w:instrText>
      </w:r>
      <w:r w:rsidR="005E1750" w:rsidRPr="00E36537">
        <w:rPr>
          <w:rPrChange w:id="1214" w:author="Chancerel, Perrine" w:date="2015-04-01T12:09:00Z">
            <w:rPr>
              <w:noProof/>
            </w:rPr>
          </w:rPrChange>
        </w:rPr>
        <w:fldChar w:fldCharType="separate"/>
      </w:r>
      <w:r w:rsidR="00344F4E" w:rsidRPr="00CF4F06">
        <w:rPr>
          <w:noProof/>
        </w:rPr>
        <w:t>6</w:t>
      </w:r>
      <w:r w:rsidR="005E1750" w:rsidRPr="00E36537">
        <w:rPr>
          <w:noProof/>
        </w:rPr>
        <w:fldChar w:fldCharType="end"/>
      </w:r>
      <w:bookmarkEnd w:id="1212"/>
      <w:r w:rsidRPr="00CF4F06">
        <w:t xml:space="preserve">: Confusion matrix of the </w:t>
      </w:r>
      <w:r w:rsidR="004A0D8F" w:rsidRPr="00CF4F06">
        <w:t>word assignments</w:t>
      </w:r>
      <w:bookmarkEnd w:id="1213"/>
    </w:p>
    <w:tbl>
      <w:tblPr>
        <w:tblStyle w:val="MittleresRaster3-Akzent1"/>
        <w:tblW w:w="0" w:type="auto"/>
        <w:tblLook w:val="04A0" w:firstRow="1" w:lastRow="0" w:firstColumn="1" w:lastColumn="0" w:noHBand="0" w:noVBand="1"/>
      </w:tblPr>
      <w:tblGrid>
        <w:gridCol w:w="3528"/>
        <w:gridCol w:w="3060"/>
        <w:gridCol w:w="2988"/>
      </w:tblGrid>
      <w:tr w:rsidR="00494708" w:rsidRPr="00CF4F06" w14:paraId="3200510D" w14:textId="77777777" w:rsidTr="009F0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61B7AA4A" w14:textId="77777777" w:rsidR="00494708" w:rsidRPr="00CF4F06" w:rsidRDefault="00494708" w:rsidP="009F0ACF">
            <w:pPr>
              <w:jc w:val="center"/>
            </w:pPr>
          </w:p>
        </w:tc>
        <w:tc>
          <w:tcPr>
            <w:tcW w:w="3060" w:type="dxa"/>
          </w:tcPr>
          <w:p w14:paraId="5E0CB425" w14:textId="77777777" w:rsidR="00494708" w:rsidRPr="00CF4F06" w:rsidRDefault="004422FD" w:rsidP="009F0ACF">
            <w:pPr>
              <w:jc w:val="center"/>
              <w:cnfStyle w:val="100000000000" w:firstRow="1" w:lastRow="0" w:firstColumn="0" w:lastColumn="0" w:oddVBand="0" w:evenVBand="0" w:oddHBand="0" w:evenHBand="0" w:firstRowFirstColumn="0" w:firstRowLastColumn="0" w:lastRowFirstColumn="0" w:lastRowLastColumn="0"/>
            </w:pPr>
            <w:r w:rsidRPr="00CF4F06">
              <w:t>Word a</w:t>
            </w:r>
            <w:r w:rsidR="004A0D8F" w:rsidRPr="00CF4F06">
              <w:t>ssignment</w:t>
            </w:r>
            <w:r w:rsidR="00494708" w:rsidRPr="00CF4F06">
              <w:t>: component name</w:t>
            </w:r>
          </w:p>
        </w:tc>
        <w:tc>
          <w:tcPr>
            <w:tcW w:w="2988" w:type="dxa"/>
          </w:tcPr>
          <w:p w14:paraId="2867D26C" w14:textId="77777777" w:rsidR="00494708" w:rsidRPr="00CF4F06" w:rsidRDefault="004422FD" w:rsidP="004422FD">
            <w:pPr>
              <w:jc w:val="center"/>
              <w:cnfStyle w:val="100000000000" w:firstRow="1" w:lastRow="0" w:firstColumn="0" w:lastColumn="0" w:oddVBand="0" w:evenVBand="0" w:oddHBand="0" w:evenHBand="0" w:firstRowFirstColumn="0" w:firstRowLastColumn="0" w:lastRowFirstColumn="0" w:lastRowLastColumn="0"/>
            </w:pPr>
            <w:r w:rsidRPr="00CF4F06">
              <w:t>Word a</w:t>
            </w:r>
            <w:r w:rsidR="004A0D8F" w:rsidRPr="00CF4F06">
              <w:t>ssignment</w:t>
            </w:r>
            <w:r w:rsidR="00494708" w:rsidRPr="00CF4F06">
              <w:t>: non-component name</w:t>
            </w:r>
          </w:p>
        </w:tc>
      </w:tr>
      <w:tr w:rsidR="00494708" w:rsidRPr="00CF4F06" w14:paraId="14EE0F40" w14:textId="77777777" w:rsidTr="009F0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51323511" w14:textId="77777777" w:rsidR="00494708" w:rsidRPr="00CF4F06" w:rsidRDefault="004A0D8F" w:rsidP="004A0D8F">
            <w:pPr>
              <w:jc w:val="center"/>
            </w:pPr>
            <w:proofErr w:type="spellStart"/>
            <w:r w:rsidRPr="00CF4F06">
              <w:t>Octopart</w:t>
            </w:r>
            <w:proofErr w:type="spellEnd"/>
            <w:r w:rsidRPr="00CF4F06">
              <w:t xml:space="preserve"> response</w:t>
            </w:r>
            <w:r w:rsidR="00494708" w:rsidRPr="00CF4F06">
              <w:t>: component name</w:t>
            </w:r>
          </w:p>
        </w:tc>
        <w:tc>
          <w:tcPr>
            <w:tcW w:w="3060" w:type="dxa"/>
          </w:tcPr>
          <w:p w14:paraId="0E2AA2BF" w14:textId="77777777" w:rsidR="00494708" w:rsidRPr="00CF4F06" w:rsidRDefault="00D34D1F" w:rsidP="009F0ACF">
            <w:pPr>
              <w:jc w:val="center"/>
              <w:cnfStyle w:val="000000100000" w:firstRow="0" w:lastRow="0" w:firstColumn="0" w:lastColumn="0" w:oddVBand="0" w:evenVBand="0" w:oddHBand="1" w:evenHBand="0" w:firstRowFirstColumn="0" w:firstRowLastColumn="0" w:lastRowFirstColumn="0" w:lastRowLastColumn="0"/>
            </w:pPr>
            <w:r w:rsidRPr="00CF4F06">
              <w:t>Number of t</w:t>
            </w:r>
            <w:r w:rsidR="004A0D8F" w:rsidRPr="00CF4F06">
              <w:t>rue positive is increased by one</w:t>
            </w:r>
          </w:p>
        </w:tc>
        <w:tc>
          <w:tcPr>
            <w:tcW w:w="2988" w:type="dxa"/>
          </w:tcPr>
          <w:p w14:paraId="14B23D80" w14:textId="77777777" w:rsidR="00494708" w:rsidRPr="00CF4F06" w:rsidRDefault="004A0D8F" w:rsidP="004A0D8F">
            <w:pPr>
              <w:jc w:val="center"/>
              <w:cnfStyle w:val="000000100000" w:firstRow="0" w:lastRow="0" w:firstColumn="0" w:lastColumn="0" w:oddVBand="0" w:evenVBand="0" w:oddHBand="1" w:evenHBand="0" w:firstRowFirstColumn="0" w:firstRowLastColumn="0" w:lastRowFirstColumn="0" w:lastRowLastColumn="0"/>
            </w:pPr>
            <w:r w:rsidRPr="00CF4F06">
              <w:t>Number of false positive is increased by one</w:t>
            </w:r>
          </w:p>
        </w:tc>
      </w:tr>
      <w:tr w:rsidR="00494708" w:rsidRPr="00CF4F06" w14:paraId="4325CED5" w14:textId="77777777" w:rsidTr="009F0ACF">
        <w:tc>
          <w:tcPr>
            <w:cnfStyle w:val="001000000000" w:firstRow="0" w:lastRow="0" w:firstColumn="1" w:lastColumn="0" w:oddVBand="0" w:evenVBand="0" w:oddHBand="0" w:evenHBand="0" w:firstRowFirstColumn="0" w:firstRowLastColumn="0" w:lastRowFirstColumn="0" w:lastRowLastColumn="0"/>
            <w:tcW w:w="3528" w:type="dxa"/>
          </w:tcPr>
          <w:p w14:paraId="0BCBC320" w14:textId="77777777" w:rsidR="00494708" w:rsidRPr="00CF4F06" w:rsidRDefault="004A0D8F" w:rsidP="009F0ACF">
            <w:pPr>
              <w:jc w:val="center"/>
            </w:pPr>
            <w:proofErr w:type="spellStart"/>
            <w:r w:rsidRPr="00CF4F06">
              <w:t>Octopart</w:t>
            </w:r>
            <w:proofErr w:type="spellEnd"/>
            <w:r w:rsidRPr="00CF4F06">
              <w:t xml:space="preserve"> response</w:t>
            </w:r>
            <w:r w:rsidR="00494708" w:rsidRPr="00CF4F06">
              <w:t>: non-component name</w:t>
            </w:r>
          </w:p>
        </w:tc>
        <w:tc>
          <w:tcPr>
            <w:tcW w:w="3060" w:type="dxa"/>
          </w:tcPr>
          <w:p w14:paraId="230950EF" w14:textId="77777777" w:rsidR="00494708" w:rsidRPr="00CF4F06" w:rsidRDefault="00D34D1F" w:rsidP="004A0D8F">
            <w:pPr>
              <w:jc w:val="center"/>
              <w:cnfStyle w:val="000000000000" w:firstRow="0" w:lastRow="0" w:firstColumn="0" w:lastColumn="0" w:oddVBand="0" w:evenVBand="0" w:oddHBand="0" w:evenHBand="0" w:firstRowFirstColumn="0" w:firstRowLastColumn="0" w:lastRowFirstColumn="0" w:lastRowLastColumn="0"/>
            </w:pPr>
            <w:r w:rsidRPr="00CF4F06">
              <w:t>Number of f</w:t>
            </w:r>
            <w:r w:rsidR="004A0D8F" w:rsidRPr="00CF4F06">
              <w:t>alse negative is increased by one</w:t>
            </w:r>
          </w:p>
        </w:tc>
        <w:tc>
          <w:tcPr>
            <w:tcW w:w="2988" w:type="dxa"/>
          </w:tcPr>
          <w:p w14:paraId="37729E0B" w14:textId="77777777" w:rsidR="00494708" w:rsidRPr="00CF4F06" w:rsidRDefault="00D34D1F" w:rsidP="004A0D8F">
            <w:pPr>
              <w:jc w:val="center"/>
              <w:cnfStyle w:val="000000000000" w:firstRow="0" w:lastRow="0" w:firstColumn="0" w:lastColumn="0" w:oddVBand="0" w:evenVBand="0" w:oddHBand="0" w:evenHBand="0" w:firstRowFirstColumn="0" w:firstRowLastColumn="0" w:lastRowFirstColumn="0" w:lastRowLastColumn="0"/>
            </w:pPr>
            <w:r w:rsidRPr="00CF4F06">
              <w:t>Number of t</w:t>
            </w:r>
            <w:r w:rsidR="004A0D8F" w:rsidRPr="00CF4F06">
              <w:t>rue negative is increased by one</w:t>
            </w:r>
          </w:p>
        </w:tc>
      </w:tr>
    </w:tbl>
    <w:p w14:paraId="1C7C9C1F" w14:textId="77777777" w:rsidR="00494708" w:rsidRPr="00CF4F06" w:rsidRDefault="00494708" w:rsidP="00883FD1">
      <w:pPr>
        <w:rPr>
          <w:rFonts w:eastAsiaTheme="minorEastAsia"/>
        </w:rPr>
      </w:pPr>
    </w:p>
    <w:p w14:paraId="737E0376" w14:textId="77777777" w:rsidR="000C7E72" w:rsidRPr="00CF4F06" w:rsidRDefault="000832EB" w:rsidP="000C7E72">
      <w:pPr>
        <w:pStyle w:val="berschrift4"/>
        <w:rPr>
          <w:rFonts w:eastAsiaTheme="minorEastAsia"/>
        </w:rPr>
      </w:pPr>
      <w:r w:rsidRPr="00CF4F06">
        <w:rPr>
          <w:rFonts w:eastAsiaTheme="minorEastAsia"/>
        </w:rPr>
        <w:t>Label-</w:t>
      </w:r>
      <w:r w:rsidR="000C7E72" w:rsidRPr="00CF4F06">
        <w:rPr>
          <w:rFonts w:eastAsiaTheme="minorEastAsia"/>
        </w:rPr>
        <w:t xml:space="preserve">level evaluation </w:t>
      </w:r>
      <w:r w:rsidR="00883FD1" w:rsidRPr="00CF4F06">
        <w:rPr>
          <w:rFonts w:eastAsiaTheme="minorEastAsia"/>
        </w:rPr>
        <w:t>involving</w:t>
      </w:r>
      <w:r w:rsidR="000C7E72" w:rsidRPr="00CF4F06">
        <w:rPr>
          <w:rFonts w:eastAsiaTheme="minorEastAsia"/>
        </w:rPr>
        <w:t xml:space="preserve"> </w:t>
      </w:r>
      <w:proofErr w:type="spellStart"/>
      <w:r w:rsidR="000C7E72" w:rsidRPr="00CF4F06">
        <w:rPr>
          <w:rFonts w:eastAsiaTheme="minorEastAsia"/>
        </w:rPr>
        <w:t>Octopart</w:t>
      </w:r>
      <w:proofErr w:type="spellEnd"/>
      <w:r w:rsidR="000C7E72" w:rsidRPr="00CF4F06">
        <w:rPr>
          <w:rFonts w:eastAsiaTheme="minorEastAsia"/>
        </w:rPr>
        <w:t xml:space="preserve"> database</w:t>
      </w:r>
    </w:p>
    <w:p w14:paraId="4457BA88" w14:textId="77777777" w:rsidR="004422FD" w:rsidRPr="00286FF8" w:rsidRDefault="00766BFF" w:rsidP="00766BFF">
      <w:r w:rsidRPr="00CF4F06">
        <w:rPr>
          <w:rFonts w:eastAsiaTheme="minorEastAsia"/>
        </w:rPr>
        <w:t>Component</w:t>
      </w:r>
      <w:r w:rsidRPr="00CF4F06">
        <w:t>-names are sometimes composed of multiple word</w:t>
      </w:r>
      <w:r w:rsidR="00D34D1F" w:rsidRPr="00CF4F06">
        <w:t>s</w:t>
      </w:r>
      <w:r w:rsidRPr="00CF4F06">
        <w:t xml:space="preserve"> and hence, a lab</w:t>
      </w:r>
      <w:r w:rsidR="00D34D1F" w:rsidRPr="00CF4F06">
        <w:t>el-</w:t>
      </w:r>
      <w:r w:rsidRPr="00CF4F06">
        <w:t>level evaluation is must be perfo</w:t>
      </w:r>
      <w:r w:rsidR="001F5A07" w:rsidRPr="00CF4F06">
        <w:t>r</w:t>
      </w:r>
      <w:r w:rsidRPr="00CF4F06">
        <w:t xml:space="preserve">med. </w:t>
      </w:r>
      <w:r w:rsidR="001F5A07" w:rsidRPr="00CF4F06">
        <w:t>Therefore</w:t>
      </w:r>
      <w:r w:rsidRPr="00CF4F06">
        <w:t xml:space="preserve">, words are combined to labels and requested </w:t>
      </w:r>
      <w:r w:rsidR="00D34D1F" w:rsidRPr="00CF4F06">
        <w:t>at</w:t>
      </w:r>
      <w:r w:rsidRPr="00CF4F06">
        <w:t xml:space="preserve"> the </w:t>
      </w:r>
      <w:proofErr w:type="spellStart"/>
      <w:r w:rsidRPr="00CF4F06">
        <w:rPr>
          <w:i/>
        </w:rPr>
        <w:t>Octopart</w:t>
      </w:r>
      <w:proofErr w:type="spellEnd"/>
      <w:r w:rsidRPr="00CF4F06">
        <w:t xml:space="preserve"> database. </w:t>
      </w:r>
      <w:r w:rsidR="001F5A07" w:rsidRPr="00CF4F06">
        <w:t xml:space="preserve">An analysis of the TP-rate and the NP-rate of the labels is carried out. Therefore, a counting of the occurrences of true positive (TP) and false negative (NP) events is performed. The both counters are increased as outlined in </w:t>
      </w:r>
      <w:r w:rsidR="001F5A07" w:rsidRPr="00286FF8">
        <w:fldChar w:fldCharType="begin"/>
      </w:r>
      <w:r w:rsidR="001F5A07" w:rsidRPr="00CF4F06">
        <w:instrText xml:space="preserve"> REF _Ref415319364 \h </w:instrText>
      </w:r>
      <w:r w:rsidR="001F5A07" w:rsidRPr="00286FF8">
        <w:rPr>
          <w:rPrChange w:id="1215" w:author="Chancerel, Perrine" w:date="2015-04-01T12:09:00Z">
            <w:rPr/>
          </w:rPrChange>
        </w:rPr>
        <w:fldChar w:fldCharType="separate"/>
      </w:r>
      <w:r w:rsidR="00344F4E" w:rsidRPr="00286FF8">
        <w:t xml:space="preserve">Table </w:t>
      </w:r>
      <w:r w:rsidR="00344F4E" w:rsidRPr="00286FF8">
        <w:rPr>
          <w:noProof/>
        </w:rPr>
        <w:t>7</w:t>
      </w:r>
      <w:r w:rsidR="001F5A07" w:rsidRPr="00286FF8">
        <w:fldChar w:fldCharType="end"/>
      </w:r>
      <w:r w:rsidR="001F5A07" w:rsidRPr="00CF4F06">
        <w:t>.</w:t>
      </w:r>
    </w:p>
    <w:p w14:paraId="749BC633" w14:textId="77777777" w:rsidR="004422FD" w:rsidRPr="00CF4F06" w:rsidRDefault="004422FD" w:rsidP="004422FD">
      <w:pPr>
        <w:pStyle w:val="Beschriftung"/>
        <w:keepNext/>
      </w:pPr>
      <w:bookmarkStart w:id="1216" w:name="_Ref415319364"/>
      <w:bookmarkStart w:id="1217" w:name="_Toc415436467"/>
      <w:r w:rsidRPr="00286FF8">
        <w:t xml:space="preserve">Table </w:t>
      </w:r>
      <w:fldSimple w:instr=" SEQ Table \* ARABIC ">
        <w:r w:rsidR="00344F4E" w:rsidRPr="00CF4F06">
          <w:rPr>
            <w:noProof/>
          </w:rPr>
          <w:t>7</w:t>
        </w:r>
      </w:fldSimple>
      <w:bookmarkEnd w:id="1216"/>
      <w:r w:rsidRPr="00CF4F06">
        <w:t>: Confusion matrix of the label assignments</w:t>
      </w:r>
      <w:bookmarkEnd w:id="1217"/>
    </w:p>
    <w:tbl>
      <w:tblPr>
        <w:tblStyle w:val="MittleresRaster3-Akzent1"/>
        <w:tblW w:w="0" w:type="auto"/>
        <w:tblLook w:val="04A0" w:firstRow="1" w:lastRow="0" w:firstColumn="1" w:lastColumn="0" w:noHBand="0" w:noVBand="1"/>
      </w:tblPr>
      <w:tblGrid>
        <w:gridCol w:w="3528"/>
        <w:gridCol w:w="3060"/>
        <w:gridCol w:w="2988"/>
      </w:tblGrid>
      <w:tr w:rsidR="004422FD" w:rsidRPr="00CF4F06" w14:paraId="436C2372" w14:textId="77777777" w:rsidTr="009F0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170F87B8" w14:textId="77777777" w:rsidR="004422FD" w:rsidRPr="00CF4F06" w:rsidRDefault="004422FD" w:rsidP="009F0ACF">
            <w:pPr>
              <w:jc w:val="center"/>
            </w:pPr>
          </w:p>
        </w:tc>
        <w:tc>
          <w:tcPr>
            <w:tcW w:w="3060" w:type="dxa"/>
          </w:tcPr>
          <w:p w14:paraId="49D6549E" w14:textId="77777777" w:rsidR="004422FD" w:rsidRPr="00CF4F06" w:rsidRDefault="004422FD" w:rsidP="009F0ACF">
            <w:pPr>
              <w:jc w:val="center"/>
              <w:cnfStyle w:val="100000000000" w:firstRow="1" w:lastRow="0" w:firstColumn="0" w:lastColumn="0" w:oddVBand="0" w:evenVBand="0" w:oddHBand="0" w:evenHBand="0" w:firstRowFirstColumn="0" w:firstRowLastColumn="0" w:lastRowFirstColumn="0" w:lastRowLastColumn="0"/>
            </w:pPr>
            <w:r w:rsidRPr="00CF4F06">
              <w:t>Label assignment: component name</w:t>
            </w:r>
          </w:p>
        </w:tc>
        <w:tc>
          <w:tcPr>
            <w:tcW w:w="2988" w:type="dxa"/>
          </w:tcPr>
          <w:p w14:paraId="3E7902C5" w14:textId="77777777" w:rsidR="004422FD" w:rsidRPr="00CF4F06" w:rsidRDefault="004422FD" w:rsidP="009F0ACF">
            <w:pPr>
              <w:jc w:val="center"/>
              <w:cnfStyle w:val="100000000000" w:firstRow="1" w:lastRow="0" w:firstColumn="0" w:lastColumn="0" w:oddVBand="0" w:evenVBand="0" w:oddHBand="0" w:evenHBand="0" w:firstRowFirstColumn="0" w:firstRowLastColumn="0" w:lastRowFirstColumn="0" w:lastRowLastColumn="0"/>
            </w:pPr>
            <w:r w:rsidRPr="00CF4F06">
              <w:t>Label assignment: non-component name</w:t>
            </w:r>
          </w:p>
        </w:tc>
      </w:tr>
      <w:tr w:rsidR="004422FD" w:rsidRPr="00CF4F06" w14:paraId="42FEA00D" w14:textId="77777777" w:rsidTr="009F0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2698AB20" w14:textId="77777777" w:rsidR="004422FD" w:rsidRPr="00CF4F06" w:rsidRDefault="004422FD" w:rsidP="009F0ACF">
            <w:pPr>
              <w:jc w:val="center"/>
            </w:pPr>
            <w:proofErr w:type="spellStart"/>
            <w:r w:rsidRPr="00CF4F06">
              <w:t>Octopart</w:t>
            </w:r>
            <w:proofErr w:type="spellEnd"/>
            <w:r w:rsidRPr="00CF4F06">
              <w:t xml:space="preserve"> response: component name</w:t>
            </w:r>
          </w:p>
        </w:tc>
        <w:tc>
          <w:tcPr>
            <w:tcW w:w="3060" w:type="dxa"/>
          </w:tcPr>
          <w:p w14:paraId="49E9B4E1" w14:textId="77777777" w:rsidR="004422FD" w:rsidRPr="00CF4F06" w:rsidRDefault="00D34D1F" w:rsidP="009F0ACF">
            <w:pPr>
              <w:jc w:val="center"/>
              <w:cnfStyle w:val="000000100000" w:firstRow="0" w:lastRow="0" w:firstColumn="0" w:lastColumn="0" w:oddVBand="0" w:evenVBand="0" w:oddHBand="1" w:evenHBand="0" w:firstRowFirstColumn="0" w:firstRowLastColumn="0" w:lastRowFirstColumn="0" w:lastRowLastColumn="0"/>
            </w:pPr>
            <w:r w:rsidRPr="00CF4F06">
              <w:t>Number of t</w:t>
            </w:r>
            <w:r w:rsidR="004422FD" w:rsidRPr="00CF4F06">
              <w:t>rue positive is increased by one</w:t>
            </w:r>
          </w:p>
        </w:tc>
        <w:tc>
          <w:tcPr>
            <w:tcW w:w="2988" w:type="dxa"/>
          </w:tcPr>
          <w:p w14:paraId="25CCF5CE" w14:textId="77777777" w:rsidR="004422FD" w:rsidRPr="00CF4F06" w:rsidRDefault="004422FD" w:rsidP="009F0ACF">
            <w:pPr>
              <w:jc w:val="center"/>
              <w:cnfStyle w:val="000000100000" w:firstRow="0" w:lastRow="0" w:firstColumn="0" w:lastColumn="0" w:oddVBand="0" w:evenVBand="0" w:oddHBand="1" w:evenHBand="0" w:firstRowFirstColumn="0" w:firstRowLastColumn="0" w:lastRowFirstColumn="0" w:lastRowLastColumn="0"/>
            </w:pPr>
            <w:r w:rsidRPr="00CF4F06">
              <w:t>Number of false positive is increased by one</w:t>
            </w:r>
          </w:p>
        </w:tc>
      </w:tr>
      <w:tr w:rsidR="004422FD" w:rsidRPr="00CF4F06" w14:paraId="383EC7BE" w14:textId="77777777" w:rsidTr="009F0ACF">
        <w:tc>
          <w:tcPr>
            <w:cnfStyle w:val="001000000000" w:firstRow="0" w:lastRow="0" w:firstColumn="1" w:lastColumn="0" w:oddVBand="0" w:evenVBand="0" w:oddHBand="0" w:evenHBand="0" w:firstRowFirstColumn="0" w:firstRowLastColumn="0" w:lastRowFirstColumn="0" w:lastRowLastColumn="0"/>
            <w:tcW w:w="3528" w:type="dxa"/>
          </w:tcPr>
          <w:p w14:paraId="3D4EDFC0" w14:textId="77777777" w:rsidR="004422FD" w:rsidRPr="00CF4F06" w:rsidRDefault="004422FD" w:rsidP="009F0ACF">
            <w:pPr>
              <w:jc w:val="center"/>
            </w:pPr>
            <w:proofErr w:type="spellStart"/>
            <w:r w:rsidRPr="00CF4F06">
              <w:t>Octopart</w:t>
            </w:r>
            <w:proofErr w:type="spellEnd"/>
            <w:r w:rsidRPr="00CF4F06">
              <w:t xml:space="preserve"> response: non-component name</w:t>
            </w:r>
          </w:p>
        </w:tc>
        <w:tc>
          <w:tcPr>
            <w:tcW w:w="3060" w:type="dxa"/>
          </w:tcPr>
          <w:p w14:paraId="15EA981A" w14:textId="77777777" w:rsidR="004422FD" w:rsidRPr="00CF4F06" w:rsidRDefault="004422FD" w:rsidP="00D34D1F">
            <w:pPr>
              <w:jc w:val="center"/>
              <w:cnfStyle w:val="000000000000" w:firstRow="0" w:lastRow="0" w:firstColumn="0" w:lastColumn="0" w:oddVBand="0" w:evenVBand="0" w:oddHBand="0" w:evenHBand="0" w:firstRowFirstColumn="0" w:firstRowLastColumn="0" w:lastRowFirstColumn="0" w:lastRowLastColumn="0"/>
            </w:pPr>
            <w:r w:rsidRPr="00CF4F06">
              <w:t xml:space="preserve">Number of </w:t>
            </w:r>
            <w:r w:rsidR="00D34D1F" w:rsidRPr="00CF4F06">
              <w:t>f</w:t>
            </w:r>
            <w:r w:rsidRPr="00CF4F06">
              <w:t>alse negative is increased by one</w:t>
            </w:r>
          </w:p>
        </w:tc>
        <w:tc>
          <w:tcPr>
            <w:tcW w:w="2988" w:type="dxa"/>
          </w:tcPr>
          <w:p w14:paraId="63D9DEA2" w14:textId="77777777" w:rsidR="004422FD" w:rsidRPr="00CF4F06" w:rsidRDefault="00D34D1F" w:rsidP="009F0ACF">
            <w:pPr>
              <w:jc w:val="center"/>
              <w:cnfStyle w:val="000000000000" w:firstRow="0" w:lastRow="0" w:firstColumn="0" w:lastColumn="0" w:oddVBand="0" w:evenVBand="0" w:oddHBand="0" w:evenHBand="0" w:firstRowFirstColumn="0" w:firstRowLastColumn="0" w:lastRowFirstColumn="0" w:lastRowLastColumn="0"/>
            </w:pPr>
            <w:r w:rsidRPr="00CF4F06">
              <w:t>Number of t</w:t>
            </w:r>
            <w:r w:rsidR="004422FD" w:rsidRPr="00CF4F06">
              <w:t>rue negative is increased by one</w:t>
            </w:r>
          </w:p>
        </w:tc>
      </w:tr>
    </w:tbl>
    <w:p w14:paraId="5B818429" w14:textId="77777777" w:rsidR="004422FD" w:rsidRPr="00CF4F06" w:rsidRDefault="004422FD" w:rsidP="00766BFF">
      <w:pPr>
        <w:rPr>
          <w:rFonts w:eastAsiaTheme="minorEastAsia"/>
        </w:rPr>
      </w:pPr>
    </w:p>
    <w:p w14:paraId="12B80552" w14:textId="77777777" w:rsidR="00766BFF" w:rsidRPr="00CF4F06" w:rsidRDefault="00766BFF" w:rsidP="00766BFF">
      <w:pPr>
        <w:rPr>
          <w:rFonts w:eastAsiaTheme="minorEastAsia"/>
        </w:rPr>
      </w:pPr>
      <w:r w:rsidRPr="00CF4F06">
        <w:rPr>
          <w:rFonts w:eastAsiaTheme="minorEastAsia"/>
        </w:rPr>
        <w:t>An example of the OCR</w:t>
      </w:r>
      <w:r w:rsidRPr="00CF4F06">
        <w:rPr>
          <w:rFonts w:eastAsiaTheme="minorEastAsia"/>
        </w:rPr>
        <w:fldChar w:fldCharType="begin"/>
      </w:r>
      <w:r w:rsidRPr="00CF4F06">
        <w:instrText xml:space="preserve"> XE "</w:instrText>
      </w:r>
      <w:r w:rsidRPr="00286FF8">
        <w:rPr>
          <w:rFonts w:eastAsiaTheme="minorEastAsia"/>
        </w:rPr>
        <w:instrText>OCR</w:instrText>
      </w:r>
      <w:proofErr w:type="gramStart"/>
      <w:r w:rsidRPr="00286FF8">
        <w:instrText>:Optical</w:instrText>
      </w:r>
      <w:proofErr w:type="gramEnd"/>
      <w:r w:rsidRPr="00286FF8">
        <w:instrText xml:space="preserve"> character recognition" </w:instrText>
      </w:r>
      <w:r w:rsidRPr="00CF4F06">
        <w:rPr>
          <w:rFonts w:eastAsiaTheme="minorEastAsia"/>
        </w:rPr>
        <w:fldChar w:fldCharType="end"/>
      </w:r>
      <w:r w:rsidRPr="00CF4F06">
        <w:rPr>
          <w:rFonts w:eastAsiaTheme="minorEastAsia"/>
        </w:rPr>
        <w:t xml:space="preserve"> evaluation </w:t>
      </w:r>
      <w:r w:rsidR="00D34D1F" w:rsidRPr="00286FF8">
        <w:rPr>
          <w:rFonts w:eastAsiaTheme="minorEastAsia"/>
        </w:rPr>
        <w:t>on</w:t>
      </w:r>
      <w:r w:rsidRPr="00286FF8">
        <w:rPr>
          <w:rFonts w:eastAsiaTheme="minorEastAsia"/>
        </w:rPr>
        <w:t xml:space="preserve"> label</w:t>
      </w:r>
      <w:r w:rsidR="00D34D1F" w:rsidRPr="00286FF8">
        <w:rPr>
          <w:rFonts w:eastAsiaTheme="minorEastAsia"/>
        </w:rPr>
        <w:t>-</w:t>
      </w:r>
      <w:r w:rsidRPr="00286FF8">
        <w:rPr>
          <w:rFonts w:eastAsiaTheme="minorEastAsia"/>
        </w:rPr>
        <w:t xml:space="preserve">level is shown in </w:t>
      </w:r>
      <w:r w:rsidRPr="00286FF8">
        <w:rPr>
          <w:rFonts w:eastAsiaTheme="minorEastAsia"/>
        </w:rPr>
        <w:fldChar w:fldCharType="begin"/>
      </w:r>
      <w:r w:rsidRPr="00CF4F06">
        <w:rPr>
          <w:rFonts w:eastAsiaTheme="minorEastAsia"/>
        </w:rPr>
        <w:instrText xml:space="preserve"> REF _Ref409447220 \h </w:instrText>
      </w:r>
      <w:r w:rsidRPr="00286FF8">
        <w:rPr>
          <w:rFonts w:eastAsiaTheme="minorEastAsia"/>
        </w:rPr>
      </w:r>
      <w:r w:rsidRPr="00286FF8">
        <w:rPr>
          <w:rFonts w:eastAsiaTheme="minorEastAsia"/>
          <w:rPrChange w:id="1218" w:author="Chancerel, Perrine" w:date="2015-04-01T12:09:00Z">
            <w:rPr>
              <w:rFonts w:eastAsiaTheme="minorEastAsia"/>
            </w:rPr>
          </w:rPrChange>
        </w:rPr>
        <w:fldChar w:fldCharType="separate"/>
      </w:r>
      <w:r w:rsidR="00344F4E" w:rsidRPr="00286FF8">
        <w:t xml:space="preserve">Figure </w:t>
      </w:r>
      <w:r w:rsidR="00344F4E" w:rsidRPr="00286FF8">
        <w:rPr>
          <w:noProof/>
        </w:rPr>
        <w:t>51</w:t>
      </w:r>
      <w:r w:rsidRPr="00286FF8">
        <w:rPr>
          <w:rFonts w:eastAsiaTheme="minorEastAsia"/>
        </w:rPr>
        <w:fldChar w:fldCharType="end"/>
      </w:r>
      <w:r w:rsidRPr="00CF4F06">
        <w:rPr>
          <w:rFonts w:eastAsiaTheme="minorEastAsia"/>
        </w:rPr>
        <w:t>.</w:t>
      </w:r>
    </w:p>
    <w:p w14:paraId="38B0C7E6" w14:textId="77777777" w:rsidR="00711ED6" w:rsidRPr="00CF4F06" w:rsidRDefault="00141BE2" w:rsidP="00711ED6">
      <w:pPr>
        <w:keepNext/>
        <w:jc w:val="center"/>
      </w:pPr>
      <w:r w:rsidRPr="00F579C9">
        <w:rPr>
          <w:rFonts w:eastAsiaTheme="minorEastAsia"/>
          <w:noProof/>
          <w:lang w:val="de-DE" w:eastAsia="de-DE"/>
        </w:rPr>
        <w:lastRenderedPageBreak/>
        <w:drawing>
          <wp:inline distT="0" distB="0" distL="0" distR="0" wp14:anchorId="7811A868" wp14:editId="58768CD3">
            <wp:extent cx="6340500" cy="2474181"/>
            <wp:effectExtent l="0" t="0" r="317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6339657" cy="2473852"/>
                    </a:xfrm>
                    <a:prstGeom prst="rect">
                      <a:avLst/>
                    </a:prstGeom>
                    <a:noFill/>
                    <a:ln>
                      <a:noFill/>
                    </a:ln>
                  </pic:spPr>
                </pic:pic>
              </a:graphicData>
            </a:graphic>
          </wp:inline>
        </w:drawing>
      </w:r>
    </w:p>
    <w:p w14:paraId="70F1835D" w14:textId="77777777" w:rsidR="00141BE2" w:rsidRPr="00CF4F06" w:rsidRDefault="00711ED6" w:rsidP="00711ED6">
      <w:pPr>
        <w:pStyle w:val="Beschriftung"/>
        <w:jc w:val="center"/>
        <w:rPr>
          <w:rFonts w:eastAsiaTheme="minorEastAsia"/>
        </w:rPr>
      </w:pPr>
      <w:bookmarkStart w:id="1219" w:name="_Ref409447220"/>
      <w:bookmarkStart w:id="1220" w:name="_Toc415436431"/>
      <w:r w:rsidRPr="00286FF8">
        <w:t xml:space="preserve">Figure </w:t>
      </w:r>
      <w:fldSimple w:instr=" SEQ Figure \* ARABIC ">
        <w:r w:rsidR="00344F4E" w:rsidRPr="00CF4F06">
          <w:rPr>
            <w:noProof/>
          </w:rPr>
          <w:t>51</w:t>
        </w:r>
      </w:fldSimple>
      <w:bookmarkEnd w:id="1219"/>
      <w:r w:rsidRPr="00CF4F06">
        <w:t>: OCR</w:t>
      </w:r>
      <w:r w:rsidR="00011E7C" w:rsidRPr="00F579C9">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fldChar w:fldCharType="end"/>
      </w:r>
      <w:r w:rsidRPr="00CF4F06">
        <w:t xml:space="preserve"> evaluation on label level with </w:t>
      </w:r>
      <w:proofErr w:type="spellStart"/>
      <w:r w:rsidRPr="00CF4F06">
        <w:t>Octopart</w:t>
      </w:r>
      <w:bookmarkEnd w:id="1220"/>
      <w:proofErr w:type="spellEnd"/>
    </w:p>
    <w:p w14:paraId="7C498B8E" w14:textId="77777777" w:rsidR="00761B20" w:rsidRPr="00CF4F06" w:rsidRDefault="000832EB" w:rsidP="00761B20">
      <w:pPr>
        <w:pStyle w:val="berschrift4"/>
        <w:rPr>
          <w:rFonts w:eastAsiaTheme="minorEastAsia"/>
        </w:rPr>
      </w:pPr>
      <w:r w:rsidRPr="00CF4F06">
        <w:rPr>
          <w:rFonts w:eastAsiaTheme="minorEastAsia"/>
        </w:rPr>
        <w:t>Component-</w:t>
      </w:r>
      <w:r w:rsidR="00761B20" w:rsidRPr="00CF4F06">
        <w:rPr>
          <w:rFonts w:eastAsiaTheme="minorEastAsia"/>
        </w:rPr>
        <w:t xml:space="preserve">level evaluation with </w:t>
      </w:r>
      <w:proofErr w:type="spellStart"/>
      <w:r w:rsidR="00761B20" w:rsidRPr="00CF4F06">
        <w:rPr>
          <w:rFonts w:eastAsiaTheme="minorEastAsia"/>
        </w:rPr>
        <w:t>Octopart</w:t>
      </w:r>
      <w:proofErr w:type="spellEnd"/>
      <w:r w:rsidR="00761B20" w:rsidRPr="00CF4F06">
        <w:rPr>
          <w:rFonts w:eastAsiaTheme="minorEastAsia"/>
        </w:rPr>
        <w:t xml:space="preserve"> database</w:t>
      </w:r>
    </w:p>
    <w:p w14:paraId="2C7BC1B2" w14:textId="77777777" w:rsidR="00766BFF" w:rsidRPr="00286FF8" w:rsidRDefault="00766BFF" w:rsidP="00766BFF">
      <w:r w:rsidRPr="00CF4F06">
        <w:t xml:space="preserve">The accuracy rate in part-level evaluation the amount of parts correctly assigned to a component contained in the </w:t>
      </w:r>
      <w:proofErr w:type="spellStart"/>
      <w:r w:rsidRPr="00CF4F06">
        <w:rPr>
          <w:i/>
        </w:rPr>
        <w:t>Octopart</w:t>
      </w:r>
      <w:proofErr w:type="spellEnd"/>
      <w:r w:rsidRPr="00CF4F06">
        <w:t xml:space="preserve"> database, whereas the potential component-names are eva</w:t>
      </w:r>
      <w:r w:rsidR="00D34D1F" w:rsidRPr="00CF4F06">
        <w:t>luated using label-</w:t>
      </w:r>
      <w:r w:rsidRPr="00CF4F06">
        <w:t xml:space="preserve">level classification before. If at least one label (a potential component-name) is correctly assigned to a component in the </w:t>
      </w:r>
      <w:proofErr w:type="spellStart"/>
      <w:r w:rsidRPr="00CF4F06">
        <w:rPr>
          <w:i/>
        </w:rPr>
        <w:t>Octopart</w:t>
      </w:r>
      <w:proofErr w:type="spellEnd"/>
      <w:r w:rsidRPr="00CF4F06">
        <w:t xml:space="preserve"> database, the True Part Assignment rate (TPA</w:t>
      </w:r>
      <w:r w:rsidRPr="00286FF8">
        <w:fldChar w:fldCharType="begin"/>
      </w:r>
      <w:r w:rsidRPr="00286FF8">
        <w:instrText xml:space="preserve"> XE "TPA:True part assignment rate" </w:instrText>
      </w:r>
      <w:r w:rsidRPr="00286FF8">
        <w:fldChar w:fldCharType="end"/>
      </w:r>
      <w:r w:rsidRPr="00286FF8">
        <w:t xml:space="preserve">) increase by one. If no label was correctly assigned to a part in the </w:t>
      </w:r>
      <w:proofErr w:type="spellStart"/>
      <w:r w:rsidRPr="00286FF8">
        <w:rPr>
          <w:i/>
        </w:rPr>
        <w:t>Octopart</w:t>
      </w:r>
      <w:proofErr w:type="spellEnd"/>
      <w:r w:rsidRPr="006B43F4">
        <w:t xml:space="preserve"> database, the False Part Assignment rate (FPA</w:t>
      </w:r>
      <w:r w:rsidRPr="00286FF8">
        <w:fldChar w:fldCharType="begin"/>
      </w:r>
      <w:r w:rsidRPr="00286FF8">
        <w:instrText xml:space="preserve"> XE "FPA:False part assignment rate" </w:instrText>
      </w:r>
      <w:r w:rsidRPr="00286FF8">
        <w:fldChar w:fldCharType="end"/>
      </w:r>
      <w:r w:rsidRPr="00286FF8">
        <w:t xml:space="preserve">) increases by one. An example for two components is shown in </w:t>
      </w:r>
      <w:r w:rsidRPr="00286FF8">
        <w:fldChar w:fldCharType="begin"/>
      </w:r>
      <w:r w:rsidRPr="00CF4F06">
        <w:instrText xml:space="preserve"> REF _Ref409449336 \h </w:instrText>
      </w:r>
      <w:r w:rsidRPr="00286FF8">
        <w:rPr>
          <w:rPrChange w:id="1221" w:author="Chancerel, Perrine" w:date="2015-04-01T12:09:00Z">
            <w:rPr/>
          </w:rPrChange>
        </w:rPr>
        <w:fldChar w:fldCharType="separate"/>
      </w:r>
      <w:r w:rsidR="00344F4E" w:rsidRPr="00286FF8">
        <w:t xml:space="preserve">Figure </w:t>
      </w:r>
      <w:r w:rsidR="00344F4E" w:rsidRPr="00286FF8">
        <w:rPr>
          <w:noProof/>
        </w:rPr>
        <w:t>52</w:t>
      </w:r>
      <w:r w:rsidRPr="00286FF8">
        <w:fldChar w:fldCharType="end"/>
      </w:r>
      <w:r w:rsidRPr="00286FF8">
        <w:t>.</w:t>
      </w:r>
    </w:p>
    <w:p w14:paraId="22C28DED" w14:textId="77777777" w:rsidR="00766BFF" w:rsidRPr="00286FF8" w:rsidRDefault="00766BFF" w:rsidP="00766BFF"/>
    <w:p w14:paraId="1CCB82C9" w14:textId="77777777" w:rsidR="0078385B" w:rsidRPr="00CF4F06" w:rsidRDefault="0078385B" w:rsidP="0078385B">
      <w:pPr>
        <w:keepNext/>
        <w:jc w:val="center"/>
      </w:pPr>
      <w:r w:rsidRPr="00F579C9">
        <w:rPr>
          <w:rFonts w:eastAsiaTheme="minorEastAsia"/>
          <w:noProof/>
          <w:lang w:val="de-DE" w:eastAsia="de-DE"/>
        </w:rPr>
        <w:lastRenderedPageBreak/>
        <w:drawing>
          <wp:inline distT="0" distB="0" distL="0" distR="0" wp14:anchorId="57055BFC" wp14:editId="03A6AA84">
            <wp:extent cx="6153150" cy="4204707"/>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6162938" cy="4211396"/>
                    </a:xfrm>
                    <a:prstGeom prst="rect">
                      <a:avLst/>
                    </a:prstGeom>
                    <a:noFill/>
                    <a:ln>
                      <a:noFill/>
                    </a:ln>
                  </pic:spPr>
                </pic:pic>
              </a:graphicData>
            </a:graphic>
          </wp:inline>
        </w:drawing>
      </w:r>
    </w:p>
    <w:p w14:paraId="466509A6" w14:textId="77777777" w:rsidR="00AE5886" w:rsidRPr="00CF4F06" w:rsidRDefault="0078385B" w:rsidP="0078385B">
      <w:pPr>
        <w:pStyle w:val="Beschriftung"/>
        <w:jc w:val="center"/>
        <w:rPr>
          <w:rFonts w:eastAsiaTheme="minorEastAsia"/>
        </w:rPr>
      </w:pPr>
      <w:bookmarkStart w:id="1222" w:name="_Ref409449336"/>
      <w:bookmarkStart w:id="1223" w:name="_Toc415436432"/>
      <w:r w:rsidRPr="00286FF8">
        <w:t xml:space="preserve">Figure </w:t>
      </w:r>
      <w:fldSimple w:instr=" SEQ Figure \* ARABIC ">
        <w:r w:rsidR="00344F4E" w:rsidRPr="00CF4F06">
          <w:rPr>
            <w:noProof/>
          </w:rPr>
          <w:t>52</w:t>
        </w:r>
      </w:fldSimple>
      <w:bookmarkEnd w:id="1222"/>
      <w:r w:rsidRPr="00CF4F06">
        <w:t>: OCR</w:t>
      </w:r>
      <w:r w:rsidR="00011E7C" w:rsidRPr="00F579C9">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fldChar w:fldCharType="end"/>
      </w:r>
      <w:r w:rsidRPr="00CF4F06">
        <w:t xml:space="preserve"> evaluation on part</w:t>
      </w:r>
      <w:r w:rsidR="000832EB" w:rsidRPr="00CF4F06">
        <w:t>-</w:t>
      </w:r>
      <w:r w:rsidRPr="00CF4F06">
        <w:t xml:space="preserve">level with </w:t>
      </w:r>
      <w:proofErr w:type="spellStart"/>
      <w:r w:rsidRPr="00CF4F06">
        <w:t>Octopart</w:t>
      </w:r>
      <w:bookmarkEnd w:id="1223"/>
      <w:proofErr w:type="spellEnd"/>
    </w:p>
    <w:p w14:paraId="2D2FFAB9" w14:textId="77777777" w:rsidR="0078385B" w:rsidRPr="00286FF8" w:rsidRDefault="0078385B" w:rsidP="003E729E">
      <w:pPr>
        <w:rPr>
          <w:rFonts w:eastAsiaTheme="minorEastAsia"/>
        </w:rPr>
      </w:pPr>
      <w:r w:rsidRPr="00CF4F06">
        <w:rPr>
          <w:rFonts w:eastAsiaTheme="minorEastAsia"/>
        </w:rPr>
        <w:t>The OCR</w:t>
      </w:r>
      <w:r w:rsidR="00011E7C" w:rsidRPr="00286FF8">
        <w:rPr>
          <w:rFonts w:eastAsiaTheme="minorEastAsia"/>
        </w:rPr>
        <w:fldChar w:fldCharType="begin"/>
      </w:r>
      <w:r w:rsidR="00011E7C" w:rsidRPr="00286FF8">
        <w:instrText xml:space="preserve"> XE "</w:instrText>
      </w:r>
      <w:r w:rsidR="00011E7C" w:rsidRPr="00286FF8">
        <w:rPr>
          <w:rFonts w:eastAsiaTheme="minorEastAsia"/>
        </w:rPr>
        <w:instrText>OCR</w:instrText>
      </w:r>
      <w:proofErr w:type="gramStart"/>
      <w:r w:rsidR="00011E7C" w:rsidRPr="00286FF8">
        <w:instrText>:Optical</w:instrText>
      </w:r>
      <w:proofErr w:type="gramEnd"/>
      <w:r w:rsidR="00011E7C" w:rsidRPr="00286FF8">
        <w:instrText xml:space="preserve"> character recognition" </w:instrText>
      </w:r>
      <w:r w:rsidR="00011E7C" w:rsidRPr="00286FF8">
        <w:rPr>
          <w:rFonts w:eastAsiaTheme="minorEastAsia"/>
        </w:rPr>
        <w:fldChar w:fldCharType="end"/>
      </w:r>
      <w:r w:rsidRPr="00286FF8">
        <w:rPr>
          <w:rFonts w:eastAsiaTheme="minorEastAsia"/>
        </w:rPr>
        <w:t xml:space="preserve"> </w:t>
      </w:r>
      <w:r w:rsidR="000832EB" w:rsidRPr="00286FF8">
        <w:rPr>
          <w:rFonts w:eastAsiaTheme="minorEastAsia"/>
        </w:rPr>
        <w:t xml:space="preserve">evaluation results </w:t>
      </w:r>
      <w:r w:rsidR="00D34D1F" w:rsidRPr="00286FF8">
        <w:rPr>
          <w:rFonts w:eastAsiaTheme="minorEastAsia"/>
        </w:rPr>
        <w:t>in</w:t>
      </w:r>
      <w:r w:rsidR="000832EB" w:rsidRPr="00286FF8">
        <w:rPr>
          <w:rFonts w:eastAsiaTheme="minorEastAsia"/>
        </w:rPr>
        <w:t xml:space="preserve"> character-level, word-level and part-</w:t>
      </w:r>
      <w:r w:rsidRPr="006B43F4">
        <w:rPr>
          <w:rFonts w:eastAsiaTheme="minorEastAsia"/>
        </w:rPr>
        <w:t>level of the OCR</w:t>
      </w:r>
      <w:r w:rsidR="00011E7C" w:rsidRPr="00286FF8">
        <w:rPr>
          <w:rFonts w:eastAsiaTheme="minorEastAsia"/>
        </w:rPr>
        <w:fldChar w:fldCharType="begin"/>
      </w:r>
      <w:r w:rsidR="00011E7C" w:rsidRPr="00286FF8">
        <w:instrText xml:space="preserve"> XE "</w:instrText>
      </w:r>
      <w:r w:rsidR="00011E7C" w:rsidRPr="00286FF8">
        <w:rPr>
          <w:rFonts w:eastAsiaTheme="minorEastAsia"/>
        </w:rPr>
        <w:instrText>OCR</w:instrText>
      </w:r>
      <w:r w:rsidR="00011E7C" w:rsidRPr="00286FF8">
        <w:instrText xml:space="preserve">:Optical character recognition" </w:instrText>
      </w:r>
      <w:r w:rsidR="00011E7C" w:rsidRPr="00286FF8">
        <w:rPr>
          <w:rFonts w:eastAsiaTheme="minorEastAsia"/>
        </w:rPr>
        <w:fldChar w:fldCharType="end"/>
      </w:r>
      <w:r w:rsidRPr="00286FF8">
        <w:rPr>
          <w:rFonts w:eastAsiaTheme="minorEastAsia"/>
        </w:rPr>
        <w:t xml:space="preserve"> system are </w:t>
      </w:r>
      <w:r w:rsidR="00D34D1F" w:rsidRPr="00286FF8">
        <w:rPr>
          <w:rFonts w:eastAsiaTheme="minorEastAsia"/>
        </w:rPr>
        <w:t>specified</w:t>
      </w:r>
      <w:r w:rsidRPr="00286FF8">
        <w:rPr>
          <w:rFonts w:eastAsiaTheme="minorEastAsia"/>
        </w:rPr>
        <w:t xml:space="preserve"> in chapter </w:t>
      </w:r>
      <w:r w:rsidRPr="00286FF8">
        <w:rPr>
          <w:rFonts w:eastAsiaTheme="minorEastAsia"/>
        </w:rPr>
        <w:fldChar w:fldCharType="begin"/>
      </w:r>
      <w:r w:rsidRPr="00CF4F06">
        <w:rPr>
          <w:rFonts w:eastAsiaTheme="minorEastAsia"/>
        </w:rPr>
        <w:instrText xml:space="preserve"> REF _Ref409449500 \r \h </w:instrText>
      </w:r>
      <w:r w:rsidRPr="00286FF8">
        <w:rPr>
          <w:rFonts w:eastAsiaTheme="minorEastAsia"/>
        </w:rPr>
      </w:r>
      <w:r w:rsidRPr="00286FF8">
        <w:rPr>
          <w:rFonts w:eastAsiaTheme="minorEastAsia"/>
          <w:rPrChange w:id="1224" w:author="Chancerel, Perrine" w:date="2015-04-01T12:09:00Z">
            <w:rPr>
              <w:rFonts w:eastAsiaTheme="minorEastAsia"/>
            </w:rPr>
          </w:rPrChange>
        </w:rPr>
        <w:fldChar w:fldCharType="separate"/>
      </w:r>
      <w:r w:rsidR="00344F4E" w:rsidRPr="00286FF8">
        <w:rPr>
          <w:rFonts w:eastAsiaTheme="minorEastAsia"/>
        </w:rPr>
        <w:t>5.6.2</w:t>
      </w:r>
      <w:r w:rsidRPr="00286FF8">
        <w:rPr>
          <w:rFonts w:eastAsiaTheme="minorEastAsia"/>
        </w:rPr>
        <w:fldChar w:fldCharType="end"/>
      </w:r>
      <w:r w:rsidRPr="00286FF8">
        <w:rPr>
          <w:rFonts w:eastAsiaTheme="minorEastAsia"/>
        </w:rPr>
        <w:t xml:space="preserve">.  </w:t>
      </w:r>
    </w:p>
    <w:p w14:paraId="24B267BF" w14:textId="77777777" w:rsidR="00B66FBA" w:rsidRPr="00286FF8" w:rsidRDefault="00B66FBA">
      <w:pPr>
        <w:spacing w:line="276" w:lineRule="auto"/>
        <w:jc w:val="left"/>
        <w:rPr>
          <w:rFonts w:asciiTheme="majorHAnsi" w:eastAsiaTheme="majorEastAsia" w:hAnsiTheme="majorHAnsi" w:cstheme="majorBidi"/>
          <w:b/>
          <w:bCs/>
          <w:color w:val="365F91" w:themeColor="accent1" w:themeShade="BF"/>
          <w:sz w:val="28"/>
          <w:szCs w:val="28"/>
        </w:rPr>
      </w:pPr>
      <w:r w:rsidRPr="00286FF8">
        <w:br w:type="page"/>
      </w:r>
    </w:p>
    <w:p w14:paraId="6B42CA60" w14:textId="77777777" w:rsidR="001165FB" w:rsidRPr="00286FF8" w:rsidRDefault="001165FB" w:rsidP="00735ED3">
      <w:pPr>
        <w:pStyle w:val="berschrift1"/>
        <w:numPr>
          <w:ilvl w:val="0"/>
          <w:numId w:val="1"/>
        </w:numPr>
      </w:pPr>
      <w:bookmarkStart w:id="1225" w:name="_Toc415436333"/>
      <w:r w:rsidRPr="00286FF8">
        <w:lastRenderedPageBreak/>
        <w:t xml:space="preserve">Life-cycle inventory </w:t>
      </w:r>
      <w:r w:rsidR="006B04AD" w:rsidRPr="00286FF8">
        <w:t xml:space="preserve">model </w:t>
      </w:r>
      <w:r w:rsidRPr="00286FF8">
        <w:t>analyses of printed circuit boards</w:t>
      </w:r>
      <w:bookmarkEnd w:id="1225"/>
    </w:p>
    <w:p w14:paraId="7C5AA35B" w14:textId="77777777" w:rsidR="003504F6" w:rsidRPr="00BE47D8" w:rsidRDefault="003504F6">
      <w:pPr>
        <w:pPrChange w:id="1226" w:author="Chancerel, Perrine" w:date="2015-04-01T12:16:00Z">
          <w:pPr>
            <w:pStyle w:val="LO-Normal"/>
            <w:ind w:left="360"/>
          </w:pPr>
        </w:pPrChange>
      </w:pPr>
      <w:bookmarkStart w:id="1227" w:name="_Ref411114772"/>
      <w:bookmarkStart w:id="1228" w:name="_Ref413413049"/>
      <w:r w:rsidRPr="00286FF8">
        <w:t>An improved recycling process requires a precise model of the PCBs and its material compos</w:t>
      </w:r>
      <w:r w:rsidR="006E3984" w:rsidRPr="00286FF8">
        <w:t xml:space="preserve">ition. The knowledge about the </w:t>
      </w:r>
      <w:r w:rsidRPr="006B43F4">
        <w:t>valuable material</w:t>
      </w:r>
      <w:r w:rsidRPr="00F579C9">
        <w:t>s contain</w:t>
      </w:r>
      <w:r w:rsidR="006E3984" w:rsidRPr="00E36537">
        <w:t xml:space="preserve">ed in electronic components is </w:t>
      </w:r>
      <w:r w:rsidRPr="00BE4159">
        <w:t xml:space="preserve">particularly important. To generate a precious composition model and an LCI-model, information about electronic components on the PCB </w:t>
      </w:r>
      <w:r w:rsidR="0051789A" w:rsidRPr="00075304">
        <w:t xml:space="preserve">is </w:t>
      </w:r>
      <w:r w:rsidRPr="001222A6">
        <w:t>necessary. The automatic optical inspection approached in this work can help to</w:t>
      </w:r>
      <w:r w:rsidRPr="00915963">
        <w:t xml:space="preserve"> estimate these models. The ILCD-format is used to automatically create and transfer the LCI-model and the composition model into common LCA-Software like </w:t>
      </w:r>
      <w:proofErr w:type="spellStart"/>
      <w:r w:rsidRPr="00D0670B">
        <w:rPr>
          <w:i/>
        </w:rPr>
        <w:t>GaBi</w:t>
      </w:r>
      <w:proofErr w:type="spellEnd"/>
      <w:r w:rsidRPr="00D0670B">
        <w:t xml:space="preserve"> or </w:t>
      </w:r>
      <w:proofErr w:type="spellStart"/>
      <w:r w:rsidRPr="00D0670B">
        <w:rPr>
          <w:i/>
        </w:rPr>
        <w:t>OpenLCA</w:t>
      </w:r>
      <w:proofErr w:type="spellEnd"/>
      <w:r w:rsidRPr="00BE47D8">
        <w:t xml:space="preserve">. </w:t>
      </w:r>
    </w:p>
    <w:p w14:paraId="3C39DC36" w14:textId="77777777" w:rsidR="00145727" w:rsidRPr="00CF4F06" w:rsidRDefault="001165FB" w:rsidP="00145727">
      <w:pPr>
        <w:pStyle w:val="berschrift2"/>
        <w:numPr>
          <w:ilvl w:val="1"/>
          <w:numId w:val="1"/>
        </w:numPr>
      </w:pPr>
      <w:bookmarkStart w:id="1229" w:name="_Ref414648242"/>
      <w:bookmarkStart w:id="1230" w:name="_Toc415436334"/>
      <w:r w:rsidRPr="00CF4F06">
        <w:t xml:space="preserve">Printed circuit board region classification based on electronic </w:t>
      </w:r>
      <w:r w:rsidR="003F3503" w:rsidRPr="00CF4F06">
        <w:rPr>
          <w:rFonts w:eastAsiaTheme="minorEastAsia"/>
        </w:rPr>
        <w:t xml:space="preserve">component </w:t>
      </w:r>
      <w:r w:rsidRPr="00CF4F06">
        <w:t>recognition results</w:t>
      </w:r>
      <w:bookmarkEnd w:id="1227"/>
      <w:bookmarkEnd w:id="1228"/>
      <w:bookmarkEnd w:id="1229"/>
      <w:bookmarkEnd w:id="1230"/>
    </w:p>
    <w:p w14:paraId="12C1CABA" w14:textId="77777777" w:rsidR="006B04AD" w:rsidRPr="00CF4F06" w:rsidRDefault="006B04AD" w:rsidP="006B04AD">
      <w:r w:rsidRPr="00CF4F06">
        <w:t>In this work an LCI</w:t>
      </w:r>
      <w:r w:rsidR="004903B2" w:rsidRPr="00286FF8">
        <w:fldChar w:fldCharType="begin"/>
      </w:r>
      <w:r w:rsidR="004903B2" w:rsidRPr="00286FF8">
        <w:instrText xml:space="preserve"> XE "LCI:Life cycle inventory" </w:instrText>
      </w:r>
      <w:r w:rsidR="004903B2" w:rsidRPr="00286FF8">
        <w:fldChar w:fldCharType="end"/>
      </w:r>
      <w:r w:rsidRPr="00286FF8">
        <w:t xml:space="preserve">-PCB-model and a PCB-composition-model are automatically </w:t>
      </w:r>
      <w:r w:rsidR="00192D9F" w:rsidRPr="00286FF8">
        <w:t>generated</w:t>
      </w:r>
      <w:r w:rsidRPr="00286FF8">
        <w:t xml:space="preserve">. Both models are based on the determination of four regions of the PCB. </w:t>
      </w:r>
      <w:r w:rsidR="00A92CDD" w:rsidRPr="006B43F4">
        <w:t>The regi</w:t>
      </w:r>
      <w:r w:rsidR="0001534F" w:rsidRPr="00CF4F06">
        <w:t>ons are based on the surface of</w:t>
      </w:r>
      <w:r w:rsidR="00FC2CC5" w:rsidRPr="00CF4F06">
        <w:t xml:space="preserve"> </w:t>
      </w:r>
      <w:r w:rsidR="00A92CDD" w:rsidRPr="00CF4F06">
        <w:t>the PCB and the electronic components. The PCB is divided in the following four regions:</w:t>
      </w:r>
    </w:p>
    <w:p w14:paraId="2F8B0382" w14:textId="77777777" w:rsidR="00A92CDD" w:rsidRPr="00CF4F06" w:rsidRDefault="00A92CDD" w:rsidP="00883132">
      <w:pPr>
        <w:pStyle w:val="Listenabsatz"/>
        <w:numPr>
          <w:ilvl w:val="0"/>
          <w:numId w:val="9"/>
        </w:numPr>
      </w:pPr>
      <w:r w:rsidRPr="00CF4F06">
        <w:t>PCB support material (epoxy)</w:t>
      </w:r>
      <w:r w:rsidR="00C76FAF" w:rsidRPr="00CF4F06">
        <w:t xml:space="preserve"> - </w:t>
      </w:r>
      <m:oMath>
        <m:sSub>
          <m:sSubPr>
            <m:ctrlPr>
              <w:rPr>
                <w:rFonts w:ascii="Cambria Math" w:hAnsi="Cambria Math"/>
                <w:i/>
              </w:rPr>
            </m:ctrlPr>
          </m:sSubPr>
          <m:e>
            <m:r>
              <w:rPr>
                <w:rFonts w:ascii="Cambria Math" w:hAnsi="Cambria Math"/>
              </w:rPr>
              <m:t xml:space="preserve"> A</m:t>
            </m:r>
          </m:e>
          <m:sub>
            <m:r>
              <w:rPr>
                <w:rFonts w:ascii="Cambria Math" w:hAnsi="Cambria Math"/>
              </w:rPr>
              <m:t>PCB,surface</m:t>
            </m:r>
          </m:sub>
        </m:sSub>
      </m:oMath>
    </w:p>
    <w:p w14:paraId="03126613" w14:textId="77777777" w:rsidR="00A92CDD" w:rsidRPr="00CF4F06" w:rsidRDefault="006E3984" w:rsidP="00883132">
      <w:pPr>
        <w:pStyle w:val="Listenabsatz"/>
        <w:numPr>
          <w:ilvl w:val="0"/>
          <w:numId w:val="9"/>
        </w:numPr>
      </w:pPr>
      <w:r w:rsidRPr="00CF4F06">
        <w:t>The c</w:t>
      </w:r>
      <w:r w:rsidR="0001534F" w:rsidRPr="00CF4F06">
        <w:t xml:space="preserve">omponent </w:t>
      </w:r>
      <w:r w:rsidR="0051789A" w:rsidRPr="00CF4F06">
        <w:t>is</w:t>
      </w:r>
      <w:r w:rsidR="0001534F" w:rsidRPr="00CF4F06">
        <w:t xml:space="preserve"> d</w:t>
      </w:r>
      <w:r w:rsidR="00A92CDD" w:rsidRPr="00CF4F06">
        <w:t>etected and classified as unknown component</w:t>
      </w:r>
      <w:r w:rsidR="00896B08" w:rsidRPr="00CF4F06">
        <w:t xml:space="preserve"> or PCB areas </w:t>
      </w:r>
      <w:proofErr w:type="spellStart"/>
      <w:r w:rsidR="0051789A" w:rsidRPr="00CF4F06">
        <w:t>can</w:t>
      </w:r>
      <w:r w:rsidR="00896B08" w:rsidRPr="00CF4F06">
        <w:t xml:space="preserve"> not</w:t>
      </w:r>
      <w:proofErr w:type="spellEnd"/>
      <w:r w:rsidR="00896B08" w:rsidRPr="00CF4F06">
        <w:t xml:space="preserve"> be recognized as PCB support material and </w:t>
      </w:r>
      <w:r w:rsidRPr="00CF4F06">
        <w:t xml:space="preserve">are </w:t>
      </w:r>
      <w:r w:rsidR="00896B08" w:rsidRPr="00CF4F06">
        <w:t xml:space="preserve">therefore </w:t>
      </w:r>
      <w:r w:rsidRPr="00CF4F06">
        <w:t>treat</w:t>
      </w:r>
      <w:r w:rsidR="00896B08" w:rsidRPr="00CF4F06">
        <w:t>ed as unknown components</w:t>
      </w:r>
      <m:oMath>
        <m:sSub>
          <m:sSubPr>
            <m:ctrlPr>
              <w:rPr>
                <w:rFonts w:ascii="Cambria Math" w:hAnsi="Cambria Math"/>
                <w:i/>
              </w:rPr>
            </m:ctrlPr>
          </m:sSubPr>
          <m:e>
            <m:r>
              <w:rPr>
                <w:rFonts w:ascii="Cambria Math" w:hAnsi="Cambria Math"/>
              </w:rPr>
              <m:t xml:space="preserve"> A</m:t>
            </m:r>
          </m:e>
          <m:sub>
            <m:r>
              <w:rPr>
                <w:rFonts w:ascii="Cambria Math" w:hAnsi="Cambria Math"/>
              </w:rPr>
              <m:t>PCB,mounted</m:t>
            </m:r>
          </m:sub>
        </m:sSub>
      </m:oMath>
      <w:r w:rsidR="0051789A" w:rsidRPr="00CF4F06">
        <w:rPr>
          <w:rFonts w:eastAsiaTheme="minorEastAsia"/>
        </w:rPr>
        <w:t>.</w:t>
      </w:r>
    </w:p>
    <w:p w14:paraId="73E2A431" w14:textId="77777777" w:rsidR="00A92CDD" w:rsidRPr="00CF4F06" w:rsidRDefault="006E3984" w:rsidP="00883132">
      <w:pPr>
        <w:pStyle w:val="Listenabsatz"/>
        <w:numPr>
          <w:ilvl w:val="0"/>
          <w:numId w:val="9"/>
        </w:numPr>
      </w:pPr>
      <w:r w:rsidRPr="00CF4F06">
        <w:t>The c</w:t>
      </w:r>
      <w:r w:rsidR="0001534F" w:rsidRPr="00CF4F06">
        <w:t xml:space="preserve">omponent </w:t>
      </w:r>
      <w:r w:rsidR="0051789A" w:rsidRPr="00CF4F06">
        <w:t>is</w:t>
      </w:r>
      <w:r w:rsidR="0001534F" w:rsidRPr="00CF4F06">
        <w:t xml:space="preserve"> d</w:t>
      </w:r>
      <w:r w:rsidR="00A92CDD" w:rsidRPr="00CF4F06">
        <w:t>etected</w:t>
      </w:r>
      <w:r w:rsidR="00192D9F" w:rsidRPr="00CF4F06">
        <w:t xml:space="preserve"> and</w:t>
      </w:r>
      <w:r w:rsidR="00A92CDD" w:rsidRPr="00CF4F06">
        <w:t xml:space="preserve"> classified as </w:t>
      </w:r>
      <w:r w:rsidR="0001534F" w:rsidRPr="00CF4F06">
        <w:t xml:space="preserve">a </w:t>
      </w:r>
      <w:r w:rsidR="00A92CDD" w:rsidRPr="00CF4F06">
        <w:t>known electronic component (SOT223, Resistor network</w:t>
      </w:r>
      <w:r w:rsidR="0051789A" w:rsidRPr="00CF4F06">
        <w:t>, etc.</w:t>
      </w:r>
      <w:r w:rsidR="00A92CDD" w:rsidRPr="00CF4F06">
        <w:t xml:space="preserve">) but </w:t>
      </w:r>
      <w:r w:rsidRPr="00CF4F06">
        <w:t xml:space="preserve">the </w:t>
      </w:r>
      <w:r w:rsidR="000465AF" w:rsidRPr="00CF4F06">
        <w:t xml:space="preserve">component </w:t>
      </w:r>
      <w:r w:rsidR="00A92CDD" w:rsidRPr="00CF4F06">
        <w:t>marking</w:t>
      </w:r>
      <w:r w:rsidR="0001534F" w:rsidRPr="00CF4F06">
        <w:t>s</w:t>
      </w:r>
      <w:r w:rsidR="00A92CDD" w:rsidRPr="00CF4F06">
        <w:t xml:space="preserve"> </w:t>
      </w:r>
      <w:proofErr w:type="spellStart"/>
      <w:r w:rsidR="0051789A" w:rsidRPr="00CF4F06">
        <w:t>can</w:t>
      </w:r>
      <w:r w:rsidR="00A92CDD" w:rsidRPr="00CF4F06">
        <w:t xml:space="preserve"> not</w:t>
      </w:r>
      <w:proofErr w:type="spellEnd"/>
      <w:r w:rsidR="00A92CDD" w:rsidRPr="00CF4F06">
        <w:t xml:space="preserve"> be recognized or </w:t>
      </w:r>
      <w:r w:rsidR="0001534F" w:rsidRPr="00CF4F06">
        <w:t xml:space="preserve">components </w:t>
      </w:r>
      <w:r w:rsidR="00A92CDD" w:rsidRPr="00CF4F06">
        <w:t xml:space="preserve">do not </w:t>
      </w:r>
      <w:r w:rsidR="000465AF" w:rsidRPr="00CF4F06">
        <w:t>have</w:t>
      </w:r>
      <w:r w:rsidR="00A92CDD" w:rsidRPr="00CF4F06">
        <w:t xml:space="preserve"> of a</w:t>
      </w:r>
      <w:r w:rsidR="0001534F" w:rsidRPr="00CF4F06">
        <w:t>ny</w:t>
      </w:r>
      <w:r w:rsidR="00A92CDD" w:rsidRPr="00CF4F06">
        <w:t xml:space="preserve"> </w:t>
      </w:r>
      <w:r w:rsidR="000465AF" w:rsidRPr="00CF4F06">
        <w:t xml:space="preserve">component </w:t>
      </w:r>
      <w:r w:rsidR="00A92CDD" w:rsidRPr="00CF4F06">
        <w:t>marking</w:t>
      </w:r>
      <w:r w:rsidR="0001534F" w:rsidRPr="00CF4F06">
        <w:t>s</w:t>
      </w:r>
      <w:r w:rsidR="0051789A" w:rsidRPr="00CF4F06">
        <w:t>.</w:t>
      </w:r>
    </w:p>
    <w:p w14:paraId="58C1DBF8" w14:textId="77777777" w:rsidR="00A92CDD" w:rsidRPr="00CF4F06" w:rsidRDefault="006E3984" w:rsidP="00883132">
      <w:pPr>
        <w:pStyle w:val="Listenabsatz"/>
        <w:numPr>
          <w:ilvl w:val="0"/>
          <w:numId w:val="9"/>
        </w:numPr>
      </w:pPr>
      <w:r w:rsidRPr="00CF4F06">
        <w:t>The c</w:t>
      </w:r>
      <w:r w:rsidR="0001534F" w:rsidRPr="00CF4F06">
        <w:t xml:space="preserve">omponent </w:t>
      </w:r>
      <w:r w:rsidR="0051789A" w:rsidRPr="00CF4F06">
        <w:t>is</w:t>
      </w:r>
      <w:r w:rsidR="0001534F" w:rsidRPr="00CF4F06">
        <w:t xml:space="preserve"> d</w:t>
      </w:r>
      <w:r w:rsidR="00A92CDD" w:rsidRPr="00CF4F06">
        <w:t xml:space="preserve">etected, classified and </w:t>
      </w:r>
      <w:r w:rsidR="0001534F" w:rsidRPr="00CF4F06">
        <w:t xml:space="preserve">a </w:t>
      </w:r>
      <w:r w:rsidRPr="00CF4F06">
        <w:t>component-</w:t>
      </w:r>
      <w:r w:rsidR="00A92CDD" w:rsidRPr="00CF4F06">
        <w:t xml:space="preserve">marking </w:t>
      </w:r>
      <w:r w:rsidR="0051789A" w:rsidRPr="00CF4F06">
        <w:t>is</w:t>
      </w:r>
      <w:r w:rsidR="000465AF" w:rsidRPr="00CF4F06">
        <w:t xml:space="preserve"> recognized</w:t>
      </w:r>
    </w:p>
    <w:p w14:paraId="2020A6B7" w14:textId="77777777" w:rsidR="006E3984" w:rsidRPr="00CF4F06" w:rsidRDefault="006E3984">
      <w:pPr>
        <w:rPr>
          <w:rPrChange w:id="1231" w:author="Chancerel, Perrine" w:date="2015-04-01T12:09:00Z">
            <w:rPr/>
          </w:rPrChange>
        </w:rPr>
        <w:pPrChange w:id="1232" w:author="Chancerel, Perrine" w:date="2015-04-01T12:17:00Z">
          <w:pPr>
            <w:pStyle w:val="LO-Normal"/>
            <w:ind w:left="360"/>
          </w:pPr>
        </w:pPrChange>
      </w:pPr>
      <w:r w:rsidRPr="00F579C9">
        <w:t xml:space="preserve">The four PCB regions for a sub image of the Arduino Due board are shown in </w:t>
      </w:r>
      <w:r w:rsidRPr="00CF4F06">
        <w:fldChar w:fldCharType="begin"/>
      </w:r>
      <w:r w:rsidRPr="00CF4F06">
        <w:rPr>
          <w:rPrChange w:id="1233" w:author="Chancerel, Perrine" w:date="2015-04-01T12:09:00Z">
            <w:rPr/>
          </w:rPrChange>
        </w:rPr>
        <w:instrText>REF _Ref413412975 \h</w:instrText>
      </w:r>
      <w:r w:rsidR="00286FF8">
        <w:instrText xml:space="preserve"> \* MERGEFORMAT </w:instrText>
      </w:r>
      <w:r w:rsidRPr="00CF4F06">
        <w:rPr>
          <w:rPrChange w:id="1234" w:author="Chancerel, Perrine" w:date="2015-04-01T12:09:00Z">
            <w:rPr/>
          </w:rPrChange>
        </w:rPr>
        <w:fldChar w:fldCharType="separate"/>
      </w:r>
      <w:r w:rsidR="00344F4E" w:rsidRPr="00CF4F06">
        <w:rPr>
          <w:rPrChange w:id="1235" w:author="Chancerel, Perrine" w:date="2015-04-01T12:09:00Z">
            <w:rPr/>
          </w:rPrChange>
        </w:rPr>
        <w:t xml:space="preserve">Figure </w:t>
      </w:r>
      <w:r w:rsidR="00344F4E" w:rsidRPr="00CF4F06">
        <w:rPr>
          <w:noProof/>
          <w:rPrChange w:id="1236" w:author="Chancerel, Perrine" w:date="2015-04-01T12:09:00Z">
            <w:rPr>
              <w:noProof/>
            </w:rPr>
          </w:rPrChange>
        </w:rPr>
        <w:t>53</w:t>
      </w:r>
      <w:r w:rsidRPr="00CF4F06">
        <w:rPr>
          <w:rPrChange w:id="1237" w:author="Chancerel, Perrine" w:date="2015-04-01T12:09:00Z">
            <w:rPr/>
          </w:rPrChange>
        </w:rPr>
        <w:fldChar w:fldCharType="end"/>
      </w:r>
      <w:r w:rsidRPr="00CF4F06">
        <w:rPr>
          <w:rPrChange w:id="1238" w:author="Chancerel, Perrine" w:date="2015-04-01T12:09:00Z">
            <w:rPr/>
          </w:rPrChange>
        </w:rPr>
        <w:t>. The red colored regions represent components which are detected, classified and whose marking was recognized. The green colored components represent detected components which were class</w:t>
      </w:r>
      <w:r w:rsidR="002B10FD" w:rsidRPr="00CF4F06">
        <w:rPr>
          <w:rPrChange w:id="1239" w:author="Chancerel, Perrine" w:date="2015-04-01T12:09:00Z">
            <w:rPr/>
          </w:rPrChange>
        </w:rPr>
        <w:t>ified as known component class but</w:t>
      </w:r>
      <w:r w:rsidRPr="00CF4F06">
        <w:rPr>
          <w:rPrChange w:id="1240" w:author="Chancerel, Perrine" w:date="2015-04-01T12:09:00Z">
            <w:rPr/>
          </w:rPrChange>
        </w:rPr>
        <w:t xml:space="preserve"> the marking could not be recognized or the component does not consist of a marking. The yellow colored </w:t>
      </w:r>
      <w:r w:rsidR="0051789A" w:rsidRPr="00CF4F06">
        <w:rPr>
          <w:rPrChange w:id="1241" w:author="Chancerel, Perrine" w:date="2015-04-01T12:09:00Z">
            <w:rPr/>
          </w:rPrChange>
        </w:rPr>
        <w:t>regions represent</w:t>
      </w:r>
      <w:r w:rsidRPr="00CF4F06">
        <w:rPr>
          <w:rPrChange w:id="1242" w:author="Chancerel, Perrine" w:date="2015-04-01T12:09:00Z">
            <w:rPr/>
          </w:rPrChange>
        </w:rPr>
        <w:t xml:space="preserve"> components which were detected, but they were classified as unknown component class or could not be </w:t>
      </w:r>
      <w:r w:rsidRPr="00CF4F06">
        <w:rPr>
          <w:rPrChange w:id="1243" w:author="Chancerel, Perrine" w:date="2015-04-01T12:09:00Z">
            <w:rPr/>
          </w:rPrChange>
        </w:rPr>
        <w:lastRenderedPageBreak/>
        <w:t>recognized as PCB support material and are therefore treated as unknown components.  The blue colored region in the PCB image stands for PCB support materials.</w:t>
      </w:r>
    </w:p>
    <w:p w14:paraId="1FA88A5B" w14:textId="77777777" w:rsidR="006B04AD" w:rsidRPr="00CF4F06" w:rsidRDefault="006B04AD" w:rsidP="006B04AD">
      <w:pPr>
        <w:keepNext/>
        <w:jc w:val="center"/>
      </w:pPr>
      <w:r w:rsidRPr="00CF4F06">
        <w:rPr>
          <w:noProof/>
          <w:lang w:val="de-DE" w:eastAsia="de-DE"/>
          <w:rPrChange w:id="1244" w:author="Chancerel, Perrine" w:date="2015-04-01T12:09:00Z">
            <w:rPr>
              <w:noProof/>
              <w:lang w:val="de-DE" w:eastAsia="de-DE"/>
            </w:rPr>
          </w:rPrChange>
        </w:rPr>
        <w:drawing>
          <wp:inline distT="0" distB="0" distL="0" distR="0" wp14:anchorId="2BE846DF" wp14:editId="08F3A657">
            <wp:extent cx="4062730" cy="1473197"/>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062730" cy="1473197"/>
                    </a:xfrm>
                    <a:prstGeom prst="rect">
                      <a:avLst/>
                    </a:prstGeom>
                    <a:noFill/>
                    <a:ln>
                      <a:noFill/>
                    </a:ln>
                  </pic:spPr>
                </pic:pic>
              </a:graphicData>
            </a:graphic>
          </wp:inline>
        </w:drawing>
      </w:r>
    </w:p>
    <w:p w14:paraId="1FD090AA" w14:textId="77777777" w:rsidR="006B04AD" w:rsidRPr="00CF4F06" w:rsidRDefault="006B04AD" w:rsidP="006B04AD">
      <w:pPr>
        <w:pStyle w:val="Beschriftung"/>
        <w:jc w:val="center"/>
      </w:pPr>
      <w:bookmarkStart w:id="1245" w:name="_Ref413412975"/>
      <w:bookmarkStart w:id="1246" w:name="_Toc415436433"/>
      <w:r w:rsidRPr="00286FF8">
        <w:t xml:space="preserve">Figure </w:t>
      </w:r>
      <w:fldSimple w:instr=" SEQ Figure \* ARABIC ">
        <w:r w:rsidR="00344F4E" w:rsidRPr="00CF4F06">
          <w:rPr>
            <w:noProof/>
          </w:rPr>
          <w:t>53</w:t>
        </w:r>
      </w:fldSimple>
      <w:bookmarkEnd w:id="1245"/>
      <w:r w:rsidRPr="00CF4F06">
        <w:t xml:space="preserve">: PCB </w:t>
      </w:r>
      <w:r w:rsidR="00014235" w:rsidRPr="00CF4F06">
        <w:t xml:space="preserve">model </w:t>
      </w:r>
      <w:r w:rsidRPr="00CF4F06">
        <w:t>regions</w:t>
      </w:r>
      <w:bookmarkEnd w:id="1246"/>
    </w:p>
    <w:p w14:paraId="1F4A87CD" w14:textId="77777777" w:rsidR="001165FB" w:rsidRPr="00CF4F06" w:rsidRDefault="00014F41" w:rsidP="00735ED3">
      <w:pPr>
        <w:pStyle w:val="berschrift2"/>
        <w:numPr>
          <w:ilvl w:val="1"/>
          <w:numId w:val="1"/>
        </w:numPr>
      </w:pPr>
      <w:bookmarkStart w:id="1247" w:name="_Toc415436335"/>
      <w:r w:rsidRPr="00CF4F06">
        <w:t xml:space="preserve">Estimated </w:t>
      </w:r>
      <w:r w:rsidR="00851864" w:rsidRPr="00CF4F06">
        <w:t>PCB-</w:t>
      </w:r>
      <w:r w:rsidR="001165FB" w:rsidRPr="00CF4F06">
        <w:t>LCI</w:t>
      </w:r>
      <w:r w:rsidR="004903B2" w:rsidRPr="00F579C9">
        <w:fldChar w:fldCharType="begin"/>
      </w:r>
      <w:r w:rsidR="004903B2" w:rsidRPr="00CF4F06">
        <w:instrText xml:space="preserve"> XE "LCI:Life cycle inventory" </w:instrText>
      </w:r>
      <w:r w:rsidR="004903B2" w:rsidRPr="00F579C9">
        <w:fldChar w:fldCharType="end"/>
      </w:r>
      <w:r w:rsidR="001165FB" w:rsidRPr="00CF4F06">
        <w:t xml:space="preserve"> model</w:t>
      </w:r>
      <w:r w:rsidR="00C01805" w:rsidRPr="00CF4F06">
        <w:t xml:space="preserve"> </w:t>
      </w:r>
      <w:r w:rsidR="003E05BB" w:rsidRPr="00CF4F06">
        <w:t xml:space="preserve">and </w:t>
      </w:r>
      <w:r w:rsidR="00851864" w:rsidRPr="00CF4F06">
        <w:t>PCB-</w:t>
      </w:r>
      <w:r w:rsidR="003E05BB" w:rsidRPr="00CF4F06">
        <w:t>composition model</w:t>
      </w:r>
      <w:bookmarkEnd w:id="1247"/>
    </w:p>
    <w:p w14:paraId="0948863D" w14:textId="77777777" w:rsidR="00682039" w:rsidRPr="00CF4F06" w:rsidRDefault="00682039" w:rsidP="00682039">
      <w:pPr>
        <w:pStyle w:val="LO-Normal"/>
      </w:pPr>
      <w:r w:rsidRPr="00CF4F06">
        <w:t xml:space="preserve">The PCB is divided in four regions, as </w:t>
      </w:r>
      <w:r w:rsidR="002B724C" w:rsidRPr="00CF4F06">
        <w:t xml:space="preserve">they are defined in the chapter </w:t>
      </w:r>
      <w:r w:rsidR="002B724C" w:rsidRPr="00E36537">
        <w:fldChar w:fldCharType="begin"/>
      </w:r>
      <w:r w:rsidR="002B724C" w:rsidRPr="00CF4F06">
        <w:instrText xml:space="preserve"> REF _Ref414648242 \r \h </w:instrText>
      </w:r>
      <w:r w:rsidR="002B724C" w:rsidRPr="00E36537">
        <w:rPr>
          <w:rPrChange w:id="1248" w:author="Chancerel, Perrine" w:date="2015-04-01T12:09:00Z">
            <w:rPr/>
          </w:rPrChange>
        </w:rPr>
        <w:fldChar w:fldCharType="separate"/>
      </w:r>
      <w:r w:rsidR="00344F4E" w:rsidRPr="00CF4F06">
        <w:t>4.1</w:t>
      </w:r>
      <w:r w:rsidR="002B724C" w:rsidRPr="00E36537">
        <w:fldChar w:fldCharType="end"/>
      </w:r>
      <w:r w:rsidR="002B724C" w:rsidRPr="00CF4F06">
        <w:t xml:space="preserve"> </w:t>
      </w:r>
      <w:r w:rsidRPr="00CF4F06">
        <w:t xml:space="preserve">and it </w:t>
      </w:r>
      <w:r w:rsidR="002B724C" w:rsidRPr="00CF4F06">
        <w:t xml:space="preserve">is </w:t>
      </w:r>
      <w:r w:rsidRPr="00CF4F06">
        <w:t>base</w:t>
      </w:r>
      <w:r w:rsidR="002B724C" w:rsidRPr="00CF4F06">
        <w:t>d</w:t>
      </w:r>
      <w:r w:rsidRPr="00CF4F06">
        <w:t xml:space="preserve"> on the component detection and component classification results of the PCB. </w:t>
      </w:r>
    </w:p>
    <w:p w14:paraId="3E527F91" w14:textId="77777777" w:rsidR="00682039" w:rsidRPr="006B43F4" w:rsidRDefault="00682039" w:rsidP="00682039">
      <w:pPr>
        <w:pStyle w:val="LO-Normal"/>
      </w:pPr>
      <w:r w:rsidRPr="00CF4F06">
        <w:t>The ILCD</w:t>
      </w:r>
      <w:r w:rsidRPr="00E36537">
        <w:fldChar w:fldCharType="begin"/>
      </w:r>
      <w:r w:rsidRPr="00CF4F06">
        <w:instrText>XE "ILCD:International Life Cycle Data System"</w:instrText>
      </w:r>
      <w:r w:rsidRPr="00E36537">
        <w:fldChar w:fldCharType="end"/>
      </w:r>
      <w:r w:rsidRPr="00CF4F06">
        <w:t xml:space="preserve"> format is used to import ILCD</w:t>
      </w:r>
      <w:r w:rsidRPr="00E36537">
        <w:fldChar w:fldCharType="begin"/>
      </w:r>
      <w:r w:rsidRPr="00CF4F06">
        <w:instrText>XE "ILCD:International Life Cycle Data System"</w:instrText>
      </w:r>
      <w:r w:rsidRPr="00E36537">
        <w:fldChar w:fldCharType="end"/>
      </w:r>
      <w:r w:rsidRPr="00CF4F06">
        <w:t xml:space="preserve"> models of the electronic components from databases, create automatically PCB models in </w:t>
      </w:r>
      <w:r w:rsidRPr="00CF4F06">
        <w:rPr>
          <w:i/>
        </w:rPr>
        <w:t>MATLAB</w:t>
      </w:r>
      <w:r w:rsidRPr="00CF4F06">
        <w:t xml:space="preserve"> and export the model. They can be imported in any LCA</w:t>
      </w:r>
      <w:r w:rsidRPr="00E36537">
        <w:fldChar w:fldCharType="begin"/>
      </w:r>
      <w:r w:rsidRPr="00CF4F06">
        <w:instrText>XE "LCA:Life-cycle assessment"</w:instrText>
      </w:r>
      <w:r w:rsidRPr="00E36537">
        <w:fldChar w:fldCharType="end"/>
      </w:r>
      <w:r w:rsidRPr="00CF4F06">
        <w:t xml:space="preserve"> software which supports imports of ILCD</w:t>
      </w:r>
      <w:r w:rsidRPr="00E36537">
        <w:fldChar w:fldCharType="begin"/>
      </w:r>
      <w:r w:rsidRPr="00CF4F06">
        <w:instrText>XE "ILCD:International Life Cycle Data System"</w:instrText>
      </w:r>
      <w:r w:rsidRPr="00E36537">
        <w:fldChar w:fldCharType="end"/>
      </w:r>
      <w:r w:rsidRPr="00CF4F06">
        <w:t xml:space="preserve"> data, such as </w:t>
      </w:r>
      <w:proofErr w:type="spellStart"/>
      <w:r w:rsidRPr="00CF4F06">
        <w:rPr>
          <w:i/>
        </w:rPr>
        <w:t>GaBi</w:t>
      </w:r>
      <w:proofErr w:type="spellEnd"/>
      <w:r w:rsidRPr="00CF4F06">
        <w:t xml:space="preserve"> or </w:t>
      </w:r>
      <w:proofErr w:type="spellStart"/>
      <w:r w:rsidRPr="00CF4F06">
        <w:rPr>
          <w:i/>
        </w:rPr>
        <w:t>OpenLCA</w:t>
      </w:r>
      <w:proofErr w:type="spellEnd"/>
      <w:r w:rsidRPr="00CF4F06">
        <w:t>. The LCI</w:t>
      </w:r>
      <w:r w:rsidRPr="00E36537">
        <w:fldChar w:fldCharType="begin"/>
      </w:r>
      <w:r w:rsidRPr="00CF4F06">
        <w:instrText>XE "LCI:Life cycle inventory"</w:instrText>
      </w:r>
      <w:r w:rsidRPr="00E36537">
        <w:fldChar w:fldCharType="end"/>
      </w:r>
      <w:r w:rsidRPr="00CF4F06">
        <w:t>-model in this approach is a generalized model for printed circuit boards and it is developed to handle PCBs</w:t>
      </w:r>
      <w:r w:rsidRPr="00286FF8">
        <w:fldChar w:fldCharType="begin"/>
      </w:r>
      <w:r w:rsidRPr="00286FF8">
        <w:instrText>XE "PCBs:Printed circuit boards"</w:instrText>
      </w:r>
      <w:r w:rsidRPr="00286FF8">
        <w:fldChar w:fldCharType="end"/>
      </w:r>
      <w:r w:rsidRPr="00286FF8">
        <w:t xml:space="preserve"> from scrap automatically. </w:t>
      </w:r>
      <w:del w:id="1249" w:author="Chancerel, Perrine" w:date="2015-04-01T12:20:00Z">
        <w:r w:rsidRPr="00286FF8" w:rsidDel="00286FF8">
          <w:delText>There are t</w:delText>
        </w:r>
      </w:del>
      <w:ins w:id="1250" w:author="Chancerel, Perrine" w:date="2015-04-01T12:20:00Z">
        <w:r w:rsidR="00286FF8">
          <w:t>T</w:t>
        </w:r>
      </w:ins>
      <w:r w:rsidRPr="00286FF8">
        <w:t>wo ILCD</w:t>
      </w:r>
      <w:r w:rsidRPr="00286FF8">
        <w:fldChar w:fldCharType="begin"/>
      </w:r>
      <w:r w:rsidRPr="00286FF8">
        <w:instrText>XE "ILCD:International Life Cycle Data System"</w:instrText>
      </w:r>
      <w:r w:rsidRPr="00286FF8">
        <w:fldChar w:fldCharType="end"/>
      </w:r>
      <w:r w:rsidRPr="00286FF8">
        <w:t xml:space="preserve">-PCB models </w:t>
      </w:r>
      <w:del w:id="1251" w:author="Chancerel, Perrine" w:date="2015-04-01T12:20:00Z">
        <w:r w:rsidRPr="00286FF8" w:rsidDel="00286FF8">
          <w:delText xml:space="preserve">which </w:delText>
        </w:r>
      </w:del>
      <w:r w:rsidRPr="00286FF8">
        <w:t>are created and can be imported in LCA</w:t>
      </w:r>
      <w:r w:rsidRPr="006B43F4">
        <w:fldChar w:fldCharType="begin"/>
      </w:r>
      <w:r w:rsidRPr="006B43F4">
        <w:instrText>XE "LCA:Life-cycle assessment"</w:instrText>
      </w:r>
      <w:r w:rsidRPr="006B43F4">
        <w:fldChar w:fldCharType="end"/>
      </w:r>
      <w:r w:rsidRPr="006B43F4">
        <w:t xml:space="preserve"> software: the PCB-LCI</w:t>
      </w:r>
      <w:r w:rsidRPr="006B43F4">
        <w:fldChar w:fldCharType="begin"/>
      </w:r>
      <w:r w:rsidRPr="006B43F4">
        <w:instrText>XE "LCI:Life cycle inventory"</w:instrText>
      </w:r>
      <w:r w:rsidRPr="006B43F4">
        <w:fldChar w:fldCharType="end"/>
      </w:r>
      <w:r w:rsidRPr="006B43F4">
        <w:t xml:space="preserve"> model and the PCB-composition model. </w:t>
      </w:r>
    </w:p>
    <w:p w14:paraId="7DF4BA5C" w14:textId="77777777" w:rsidR="00682039" w:rsidRPr="006B43F4" w:rsidRDefault="00682039" w:rsidP="00682039">
      <w:pPr>
        <w:pStyle w:val="LO-Normal"/>
      </w:pPr>
      <w:r w:rsidRPr="00CF4F06">
        <w:t>The PCB-LCI</w:t>
      </w:r>
      <w:r w:rsidRPr="00E36537">
        <w:fldChar w:fldCharType="begin"/>
      </w:r>
      <w:r w:rsidRPr="00CF4F06">
        <w:instrText>XE "LCI:Life cycle inventory"</w:instrText>
      </w:r>
      <w:r w:rsidRPr="00E36537">
        <w:fldChar w:fldCharType="end"/>
      </w:r>
      <w:r w:rsidRPr="00CF4F06">
        <w:t xml:space="preserve"> model represents the LCI</w:t>
      </w:r>
      <w:r w:rsidRPr="00E36537">
        <w:fldChar w:fldCharType="begin"/>
      </w:r>
      <w:r w:rsidRPr="00CF4F06">
        <w:instrText>XE "LCI:Life cycle inventory"</w:instrText>
      </w:r>
      <w:r w:rsidRPr="00E36537">
        <w:fldChar w:fldCharType="end"/>
      </w:r>
      <w:r w:rsidRPr="00CF4F06">
        <w:t xml:space="preserve"> model of the PCB and uses full aggregated data to quantify energy, raw material requirements, emissions, solid waste</w:t>
      </w:r>
      <w:r w:rsidRPr="00286FF8">
        <w:t xml:space="preserve"> and other releases. The flow diagram for a generalized PCB model is shown in </w:t>
      </w:r>
      <w:r w:rsidRPr="00F579C9">
        <w:fldChar w:fldCharType="begin"/>
      </w:r>
      <w:r w:rsidRPr="00CF4F06">
        <w:instrText>REF _Ref404679784 \h</w:instrText>
      </w:r>
      <w:r w:rsidRPr="00F579C9">
        <w:rPr>
          <w:rPrChange w:id="1252" w:author="Chancerel, Perrine" w:date="2015-04-01T12:09:00Z">
            <w:rPr/>
          </w:rPrChange>
        </w:rPr>
        <w:fldChar w:fldCharType="separate"/>
      </w:r>
      <w:r w:rsidR="00344F4E" w:rsidRPr="00CF4F06">
        <w:t xml:space="preserve">Figure </w:t>
      </w:r>
      <w:r w:rsidR="00344F4E" w:rsidRPr="00CF4F06">
        <w:rPr>
          <w:noProof/>
        </w:rPr>
        <w:t>54</w:t>
      </w:r>
      <w:r w:rsidRPr="00F579C9">
        <w:fldChar w:fldCharType="end"/>
      </w:r>
      <w:r w:rsidRPr="00286FF8">
        <w:t>. The PCB consists of the four different PCB reg</w:t>
      </w:r>
      <w:r w:rsidRPr="006B43F4">
        <w:t>ions which are modeled as follows:</w:t>
      </w:r>
    </w:p>
    <w:p w14:paraId="309E4FB6" w14:textId="77777777" w:rsidR="00500E9E" w:rsidRPr="00CF4F06" w:rsidRDefault="00500E9E" w:rsidP="00883132">
      <w:pPr>
        <w:pStyle w:val="Listenabsatz"/>
        <w:numPr>
          <w:ilvl w:val="0"/>
          <w:numId w:val="10"/>
        </w:numPr>
      </w:pPr>
      <w:proofErr w:type="spellStart"/>
      <w:r w:rsidRPr="00CF4F06">
        <w:t>Leiterplatte</w:t>
      </w:r>
      <w:proofErr w:type="spellEnd"/>
      <w:r w:rsidRPr="00CF4F06">
        <w:t xml:space="preserve"> (FR4;2l;2s)</w:t>
      </w:r>
    </w:p>
    <w:p w14:paraId="4464CF5C" w14:textId="77777777" w:rsidR="00550BF8" w:rsidRPr="00CF4F06" w:rsidRDefault="00F10F55" w:rsidP="00883132">
      <w:pPr>
        <w:pStyle w:val="Listenabsatz"/>
        <w:numPr>
          <w:ilvl w:val="0"/>
          <w:numId w:val="10"/>
        </w:numPr>
      </w:pPr>
      <w:proofErr w:type="spellStart"/>
      <w:r w:rsidRPr="00CF4F06">
        <w:t>Leiterplatte</w:t>
      </w:r>
      <w:proofErr w:type="spellEnd"/>
      <w:r w:rsidRPr="00CF4F06">
        <w:t xml:space="preserve"> 2-Lagen </w:t>
      </w:r>
      <w:proofErr w:type="spellStart"/>
      <w:r w:rsidRPr="00CF4F06">
        <w:t>starr</w:t>
      </w:r>
      <w:proofErr w:type="spellEnd"/>
      <w:r w:rsidRPr="00CF4F06">
        <w:t xml:space="preserve"> FR4 </w:t>
      </w:r>
      <w:proofErr w:type="spellStart"/>
      <w:r w:rsidRPr="00CF4F06">
        <w:t>mit</w:t>
      </w:r>
      <w:proofErr w:type="spellEnd"/>
      <w:r w:rsidRPr="00CF4F06">
        <w:t xml:space="preserve"> HASL Finish (</w:t>
      </w:r>
      <w:proofErr w:type="spellStart"/>
      <w:r w:rsidRPr="00CF4F06">
        <w:t>substractive</w:t>
      </w:r>
      <w:proofErr w:type="spellEnd"/>
      <w:r w:rsidRPr="00CF4F06">
        <w:t xml:space="preserve"> </w:t>
      </w:r>
      <w:proofErr w:type="spellStart"/>
      <w:r w:rsidRPr="00CF4F06">
        <w:t>Methode</w:t>
      </w:r>
      <w:proofErr w:type="spellEnd"/>
      <w:r w:rsidR="00500E9E" w:rsidRPr="00CF4F06">
        <w:t>)</w:t>
      </w:r>
      <w:r w:rsidR="00550BF8" w:rsidRPr="00CF4F06">
        <w:t xml:space="preserve"> </w:t>
      </w:r>
    </w:p>
    <w:p w14:paraId="6A73D8E2" w14:textId="77777777" w:rsidR="00500E9E" w:rsidRPr="00CF4F06" w:rsidRDefault="00550BF8" w:rsidP="00883132">
      <w:pPr>
        <w:pStyle w:val="Listenabsatz"/>
        <w:numPr>
          <w:ilvl w:val="0"/>
          <w:numId w:val="10"/>
        </w:numPr>
      </w:pPr>
      <w:r w:rsidRPr="00CF4F06">
        <w:t>ILCD</w:t>
      </w:r>
      <w:r w:rsidR="004903B2" w:rsidRPr="00F579C9">
        <w:fldChar w:fldCharType="begin"/>
      </w:r>
      <w:r w:rsidR="004903B2" w:rsidRPr="00CF4F06">
        <w:instrText xml:space="preserve"> XE "ILCD:International Life Cycle Data System" </w:instrText>
      </w:r>
      <w:r w:rsidR="004903B2" w:rsidRPr="00F579C9">
        <w:fldChar w:fldCharType="end"/>
      </w:r>
      <w:r w:rsidRPr="00CF4F06">
        <w:t xml:space="preserve"> component</w:t>
      </w:r>
      <w:r w:rsidR="00F10F55" w:rsidRPr="00CF4F06">
        <w:t xml:space="preserve"> package</w:t>
      </w:r>
      <w:r w:rsidRPr="00CF4F06">
        <w:t xml:space="preserve"> from </w:t>
      </w:r>
      <w:proofErr w:type="spellStart"/>
      <w:r w:rsidR="00F10F55" w:rsidRPr="00CF4F06">
        <w:rPr>
          <w:i/>
        </w:rPr>
        <w:t>GaBi</w:t>
      </w:r>
      <w:proofErr w:type="spellEnd"/>
      <w:r w:rsidR="00F10F55" w:rsidRPr="00CF4F06">
        <w:t xml:space="preserve"> </w:t>
      </w:r>
      <w:r w:rsidRPr="00CF4F06">
        <w:t>database</w:t>
      </w:r>
      <w:r w:rsidR="0051789A" w:rsidRPr="00CF4F06">
        <w:t xml:space="preserve"> (e</w:t>
      </w:r>
      <w:r w:rsidR="00F10F55" w:rsidRPr="00CF4F06">
        <w:t>lectronic component)</w:t>
      </w:r>
    </w:p>
    <w:p w14:paraId="7954357B" w14:textId="77777777" w:rsidR="00550BF8" w:rsidRPr="00CF4F06" w:rsidRDefault="00550BF8" w:rsidP="00883132">
      <w:pPr>
        <w:pStyle w:val="Listenabsatz"/>
        <w:numPr>
          <w:ilvl w:val="0"/>
          <w:numId w:val="10"/>
        </w:numPr>
      </w:pPr>
      <w:r w:rsidRPr="00CF4F06">
        <w:t>ILCD</w:t>
      </w:r>
      <w:r w:rsidR="004903B2" w:rsidRPr="00F579C9">
        <w:fldChar w:fldCharType="begin"/>
      </w:r>
      <w:r w:rsidR="004903B2" w:rsidRPr="00CF4F06">
        <w:instrText xml:space="preserve"> XE "ILCD:International Life Cycle Data System" </w:instrText>
      </w:r>
      <w:r w:rsidR="004903B2" w:rsidRPr="00F579C9">
        <w:fldChar w:fldCharType="end"/>
      </w:r>
      <w:r w:rsidRPr="00CF4F06">
        <w:t xml:space="preserve"> component </w:t>
      </w:r>
      <w:r w:rsidR="00F10F55" w:rsidRPr="00CF4F06">
        <w:t xml:space="preserve">package </w:t>
      </w:r>
      <w:r w:rsidRPr="00CF4F06">
        <w:t xml:space="preserve">from </w:t>
      </w:r>
      <w:proofErr w:type="spellStart"/>
      <w:r w:rsidR="00F10F55" w:rsidRPr="00CF4F06">
        <w:rPr>
          <w:i/>
        </w:rPr>
        <w:t>GaBi</w:t>
      </w:r>
      <w:proofErr w:type="spellEnd"/>
      <w:r w:rsidR="00F10F55" w:rsidRPr="00CF4F06">
        <w:t xml:space="preserve"> </w:t>
      </w:r>
      <w:r w:rsidRPr="00CF4F06">
        <w:t>database</w:t>
      </w:r>
      <w:r w:rsidR="0051789A" w:rsidRPr="00CF4F06">
        <w:t xml:space="preserve"> (electronic component)</w:t>
      </w:r>
    </w:p>
    <w:p w14:paraId="2E94B8A7" w14:textId="77777777" w:rsidR="00E86C33" w:rsidRPr="00CF4F06" w:rsidRDefault="00C76FAF" w:rsidP="00E86C33">
      <w:r w:rsidRPr="00CF4F06">
        <w:t xml:space="preserve">Solder paste </w:t>
      </w:r>
      <w:r w:rsidR="00F10F55" w:rsidRPr="00CF4F06">
        <w:t>(</w:t>
      </w:r>
      <w:proofErr w:type="spellStart"/>
      <w:r w:rsidR="00F10F55" w:rsidRPr="00CF4F06">
        <w:t>Lotpaste</w:t>
      </w:r>
      <w:proofErr w:type="spellEnd"/>
      <w:r w:rsidR="00F10F55" w:rsidRPr="00CF4F06">
        <w:t xml:space="preserve"> SnAg3.6) </w:t>
      </w:r>
      <w:r w:rsidR="00C77731" w:rsidRPr="00CF4F06">
        <w:t>is additionally added to the PCB model.</w:t>
      </w:r>
    </w:p>
    <w:p w14:paraId="1A7CBA02" w14:textId="77777777" w:rsidR="00500E9E" w:rsidRPr="00CF4F06" w:rsidRDefault="00500E9E" w:rsidP="00500E9E">
      <w:pPr>
        <w:keepNext/>
        <w:jc w:val="center"/>
      </w:pPr>
      <w:r w:rsidRPr="00F579C9">
        <w:rPr>
          <w:noProof/>
          <w:lang w:val="de-DE" w:eastAsia="de-DE"/>
        </w:rPr>
        <w:lastRenderedPageBreak/>
        <w:drawing>
          <wp:inline distT="0" distB="0" distL="0" distR="0" wp14:anchorId="06411C78" wp14:editId="0AEDD84D">
            <wp:extent cx="2849031" cy="2398606"/>
            <wp:effectExtent l="0" t="0" r="889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2849031" cy="2398606"/>
                    </a:xfrm>
                    <a:prstGeom prst="rect">
                      <a:avLst/>
                    </a:prstGeom>
                    <a:noFill/>
                    <a:ln>
                      <a:noFill/>
                    </a:ln>
                  </pic:spPr>
                </pic:pic>
              </a:graphicData>
            </a:graphic>
          </wp:inline>
        </w:drawing>
      </w:r>
    </w:p>
    <w:p w14:paraId="3DF8A250" w14:textId="77777777" w:rsidR="00500E9E" w:rsidRPr="00CF4F06" w:rsidRDefault="00500E9E" w:rsidP="00500E9E">
      <w:pPr>
        <w:pStyle w:val="Beschriftung"/>
        <w:jc w:val="center"/>
      </w:pPr>
      <w:bookmarkStart w:id="1253" w:name="_Ref404679784"/>
      <w:bookmarkStart w:id="1254" w:name="_Toc415436434"/>
      <w:r w:rsidRPr="00286FF8">
        <w:t xml:space="preserve">Figure </w:t>
      </w:r>
      <w:fldSimple w:instr=" SEQ Figure \* ARABIC ">
        <w:r w:rsidR="00344F4E" w:rsidRPr="00CF4F06">
          <w:rPr>
            <w:noProof/>
          </w:rPr>
          <w:t>54</w:t>
        </w:r>
      </w:fldSimple>
      <w:bookmarkEnd w:id="1253"/>
      <w:r w:rsidRPr="00CF4F06">
        <w:t>: PCB flow diagram for LCI</w:t>
      </w:r>
      <w:r w:rsidR="004903B2" w:rsidRPr="00F579C9">
        <w:fldChar w:fldCharType="begin"/>
      </w:r>
      <w:r w:rsidR="004903B2" w:rsidRPr="00CF4F06">
        <w:instrText xml:space="preserve"> XE "LCI:Life cycle inventory" </w:instrText>
      </w:r>
      <w:r w:rsidR="004903B2" w:rsidRPr="00F579C9">
        <w:fldChar w:fldCharType="end"/>
      </w:r>
      <w:r w:rsidRPr="00CF4F06">
        <w:t>-model</w:t>
      </w:r>
      <w:bookmarkEnd w:id="1254"/>
    </w:p>
    <w:p w14:paraId="0677AAC3" w14:textId="77777777" w:rsidR="00176D08" w:rsidRPr="00286FF8" w:rsidRDefault="00BC5341" w:rsidP="00BC5341">
      <w:r w:rsidRPr="00CF4F06">
        <w:t>For the PCB-LCI</w:t>
      </w:r>
      <w:r w:rsidR="004903B2" w:rsidRPr="00286FF8">
        <w:fldChar w:fldCharType="begin"/>
      </w:r>
      <w:r w:rsidR="004903B2" w:rsidRPr="00286FF8">
        <w:instrText xml:space="preserve"> XE "LCI:Life cycle inventory" </w:instrText>
      </w:r>
      <w:r w:rsidR="004903B2" w:rsidRPr="00286FF8">
        <w:fldChar w:fldCharType="end"/>
      </w:r>
      <w:r w:rsidR="00D3548F" w:rsidRPr="00286FF8">
        <w:t xml:space="preserve"> model</w:t>
      </w:r>
      <w:r w:rsidR="009B477B" w:rsidRPr="00286FF8">
        <w:t>,</w:t>
      </w:r>
      <w:r w:rsidR="00D3548F" w:rsidRPr="00286FF8">
        <w:t xml:space="preserve"> </w:t>
      </w:r>
      <w:r w:rsidRPr="00286FF8">
        <w:t>the full aggregated ILCD</w:t>
      </w:r>
      <w:r w:rsidR="004903B2" w:rsidRPr="00286FF8">
        <w:fldChar w:fldCharType="begin"/>
      </w:r>
      <w:r w:rsidR="004903B2" w:rsidRPr="00286FF8">
        <w:instrText xml:space="preserve"> XE "ILCD:International Life Cycle Data System" </w:instrText>
      </w:r>
      <w:r w:rsidR="004903B2" w:rsidRPr="00286FF8">
        <w:fldChar w:fldCharType="end"/>
      </w:r>
      <w:r w:rsidRPr="00286FF8">
        <w:t xml:space="preserve"> process models of the components</w:t>
      </w:r>
      <w:r w:rsidR="00D3548F" w:rsidRPr="00286FF8">
        <w:t xml:space="preserve"> are used. Unknown components are replaced by</w:t>
      </w:r>
      <w:commentRangeStart w:id="1255"/>
      <w:r w:rsidRPr="00286FF8">
        <w:t xml:space="preserve"> </w:t>
      </w:r>
      <w:r w:rsidR="009B477B" w:rsidRPr="00286FF8">
        <w:t>“</w:t>
      </w:r>
      <w:proofErr w:type="spellStart"/>
      <w:r w:rsidR="0051789A" w:rsidRPr="00286FF8">
        <w:t>Leiterplatte</w:t>
      </w:r>
      <w:proofErr w:type="spellEnd"/>
      <w:r w:rsidR="0051789A" w:rsidRPr="00286FF8">
        <w:t xml:space="preserve"> 2-Lagen </w:t>
      </w:r>
      <w:proofErr w:type="spellStart"/>
      <w:proofErr w:type="gramStart"/>
      <w:r w:rsidR="0051789A" w:rsidRPr="00286FF8">
        <w:t>starr</w:t>
      </w:r>
      <w:proofErr w:type="spellEnd"/>
      <w:proofErr w:type="gramEnd"/>
      <w:r w:rsidR="0051789A" w:rsidRPr="00286FF8">
        <w:t xml:space="preserve"> FR4 </w:t>
      </w:r>
      <w:proofErr w:type="spellStart"/>
      <w:r w:rsidR="0051789A" w:rsidRPr="00286FF8">
        <w:t>mit</w:t>
      </w:r>
      <w:proofErr w:type="spellEnd"/>
      <w:r w:rsidR="0051789A" w:rsidRPr="00286FF8">
        <w:t xml:space="preserve"> HASL Finish (</w:t>
      </w:r>
      <w:proofErr w:type="spellStart"/>
      <w:r w:rsidR="0051789A" w:rsidRPr="00286FF8">
        <w:t>substractive</w:t>
      </w:r>
      <w:proofErr w:type="spellEnd"/>
      <w:r w:rsidR="0051789A" w:rsidRPr="00286FF8">
        <w:t xml:space="preserve"> </w:t>
      </w:r>
      <w:proofErr w:type="spellStart"/>
      <w:r w:rsidR="0051789A" w:rsidRPr="00286FF8">
        <w:t>Methode</w:t>
      </w:r>
      <w:proofErr w:type="spellEnd"/>
      <w:r w:rsidR="0051789A" w:rsidRPr="00286FF8">
        <w:t>)</w:t>
      </w:r>
      <w:r w:rsidR="009B477B" w:rsidRPr="006B43F4">
        <w:t>”</w:t>
      </w:r>
      <w:r w:rsidR="00D3548F" w:rsidRPr="00CF4F06">
        <w:t>. T</w:t>
      </w:r>
      <w:r w:rsidR="001E120A" w:rsidRPr="00CF4F06">
        <w:t>he</w:t>
      </w:r>
      <w:r w:rsidRPr="00CF4F06">
        <w:t xml:space="preserve"> PCB support material </w:t>
      </w:r>
      <w:r w:rsidR="00D3548F" w:rsidRPr="00CF4F06">
        <w:t xml:space="preserve">is replaced by </w:t>
      </w:r>
      <w:r w:rsidR="009B477B" w:rsidRPr="00CF4F06">
        <w:t>“</w:t>
      </w:r>
      <w:proofErr w:type="spellStart"/>
      <w:r w:rsidR="009B477B" w:rsidRPr="00CF4F06">
        <w:t>Leiterplatte</w:t>
      </w:r>
      <w:proofErr w:type="spellEnd"/>
      <w:r w:rsidR="009B477B" w:rsidRPr="00CF4F06">
        <w:t xml:space="preserve"> (FR4;</w:t>
      </w:r>
      <w:r w:rsidR="00682039" w:rsidRPr="00CF4F06">
        <w:t xml:space="preserve"> </w:t>
      </w:r>
      <w:r w:rsidR="009B477B" w:rsidRPr="00CF4F06">
        <w:t>2l;</w:t>
      </w:r>
      <w:r w:rsidR="00682039" w:rsidRPr="00CF4F06">
        <w:t xml:space="preserve"> </w:t>
      </w:r>
      <w:r w:rsidR="009B477B" w:rsidRPr="00CF4F06">
        <w:t xml:space="preserve">2s)” </w:t>
      </w:r>
      <w:r w:rsidR="001E120A" w:rsidRPr="00CF4F06">
        <w:t xml:space="preserve">and the </w:t>
      </w:r>
      <w:r w:rsidR="00D3548F" w:rsidRPr="00CF4F06">
        <w:t>solder paste is modeled by “</w:t>
      </w:r>
      <w:proofErr w:type="spellStart"/>
      <w:r w:rsidR="00D3548F" w:rsidRPr="00CF4F06">
        <w:t>Lotpaste</w:t>
      </w:r>
      <w:proofErr w:type="spellEnd"/>
      <w:r w:rsidR="00D3548F" w:rsidRPr="00CF4F06">
        <w:t xml:space="preserve"> SnAg3.6”</w:t>
      </w:r>
      <w:r w:rsidRPr="00CF4F06">
        <w:t xml:space="preserve">. </w:t>
      </w:r>
      <w:commentRangeEnd w:id="1255"/>
      <w:r w:rsidR="00286FF8">
        <w:rPr>
          <w:rStyle w:val="Kommentarzeichen"/>
        </w:rPr>
        <w:commentReference w:id="1255"/>
      </w:r>
      <w:r w:rsidRPr="00286FF8">
        <w:t>The main process is the printed circuit</w:t>
      </w:r>
      <w:r w:rsidR="001E120A" w:rsidRPr="00286FF8">
        <w:t xml:space="preserve"> board</w:t>
      </w:r>
      <w:r w:rsidRPr="006B43F4">
        <w:t xml:space="preserve"> process with the fl</w:t>
      </w:r>
      <w:r w:rsidRPr="00CF4F06">
        <w:t>ow inputs from all other processes.</w:t>
      </w:r>
      <w:r w:rsidR="00176D08" w:rsidRPr="00CF4F06">
        <w:t xml:space="preserve"> </w:t>
      </w:r>
    </w:p>
    <w:p w14:paraId="37DEAA32" w14:textId="77777777" w:rsidR="00BC5341" w:rsidRPr="00CF4F06" w:rsidRDefault="00176D08" w:rsidP="00550BF8">
      <w:r w:rsidRPr="00286FF8">
        <w:t xml:space="preserve">Each flow owns flow properties </w:t>
      </w:r>
      <w:r w:rsidR="001E120A" w:rsidRPr="00286FF8">
        <w:t>with</w:t>
      </w:r>
      <w:r w:rsidRPr="00286FF8">
        <w:t xml:space="preserve"> information about the amount </w:t>
      </w:r>
      <w:r w:rsidR="001E120A" w:rsidRPr="00286FF8">
        <w:t>of</w:t>
      </w:r>
      <w:r w:rsidRPr="00286FF8">
        <w:t xml:space="preserve"> </w:t>
      </w:r>
      <w:r w:rsidR="001E120A" w:rsidRPr="00286FF8">
        <w:t>the composed</w:t>
      </w:r>
      <w:r w:rsidRPr="00286FF8">
        <w:t xml:space="preserve"> materials. An additional flow property containing the </w:t>
      </w:r>
      <w:r w:rsidR="001E120A" w:rsidRPr="006B43F4">
        <w:t>purchase</w:t>
      </w:r>
      <w:r w:rsidRPr="00CF4F06">
        <w:t xml:space="preserve"> price of the component </w:t>
      </w:r>
      <w:r w:rsidR="001E120A" w:rsidRPr="00CF4F06">
        <w:t>is</w:t>
      </w:r>
      <w:r w:rsidRPr="00CF4F06">
        <w:t xml:space="preserve"> added to the flow properties</w:t>
      </w:r>
      <w:r w:rsidR="00682039" w:rsidRPr="00CF4F06">
        <w:t>, if the</w:t>
      </w:r>
      <w:r w:rsidRPr="00CF4F06">
        <w:t xml:space="preserve"> price could be estimated with the component marking recognition and the </w:t>
      </w:r>
      <w:proofErr w:type="spellStart"/>
      <w:r w:rsidRPr="00CF4F06">
        <w:rPr>
          <w:i/>
        </w:rPr>
        <w:t>Octopart</w:t>
      </w:r>
      <w:proofErr w:type="spellEnd"/>
      <w:r w:rsidRPr="00CF4F06">
        <w:t xml:space="preserve"> database. The estimation of the </w:t>
      </w:r>
      <w:r w:rsidR="00D3548F" w:rsidRPr="00CF4F06">
        <w:t>component</w:t>
      </w:r>
      <w:r w:rsidR="001E120A" w:rsidRPr="00CF4F06">
        <w:t xml:space="preserve"> </w:t>
      </w:r>
      <w:r w:rsidRPr="00CF4F06">
        <w:t xml:space="preserve">price can help recyclers to determine components which </w:t>
      </w:r>
      <w:r w:rsidR="00D3548F" w:rsidRPr="00CF4F06">
        <w:t>are</w:t>
      </w:r>
      <w:r w:rsidRPr="00CF4F06">
        <w:t xml:space="preserve"> valuable for </w:t>
      </w:r>
      <w:r w:rsidR="001E120A" w:rsidRPr="00CF4F06">
        <w:t xml:space="preserve">component </w:t>
      </w:r>
      <w:r w:rsidRPr="00CF4F06">
        <w:t>reuse.</w:t>
      </w:r>
    </w:p>
    <w:p w14:paraId="74341235" w14:textId="77777777" w:rsidR="00682039" w:rsidRPr="006B43F4" w:rsidRDefault="00682039" w:rsidP="00682039">
      <w:pPr>
        <w:pStyle w:val="LO-Normal"/>
      </w:pPr>
      <w:r w:rsidRPr="00CF4F06">
        <w:t>The PCB-LCI</w:t>
      </w:r>
      <w:r w:rsidRPr="006B43F4">
        <w:fldChar w:fldCharType="begin"/>
      </w:r>
      <w:r w:rsidRPr="006B43F4">
        <w:instrText>XE "LCI:Life cycle inventory"</w:instrText>
      </w:r>
      <w:r w:rsidRPr="006B43F4">
        <w:fldChar w:fldCharType="end"/>
      </w:r>
      <w:r w:rsidRPr="006B43F4">
        <w:t xml:space="preserve"> model is expo</w:t>
      </w:r>
      <w:r w:rsidRPr="00CF4F06">
        <w:t>rted as an ILCD</w:t>
      </w:r>
      <w:r w:rsidRPr="006B43F4">
        <w:fldChar w:fldCharType="begin"/>
      </w:r>
      <w:r w:rsidRPr="006B43F4">
        <w:instrText>XE "ILCD:International Life Cycle Data System"</w:instrText>
      </w:r>
      <w:r w:rsidRPr="006B43F4">
        <w:fldChar w:fldCharType="end"/>
      </w:r>
      <w:r w:rsidRPr="006B43F4">
        <w:t xml:space="preserve"> model and can be imported in any LCA</w:t>
      </w:r>
      <w:r w:rsidRPr="006B43F4">
        <w:fldChar w:fldCharType="begin"/>
      </w:r>
      <w:r w:rsidRPr="006B43F4">
        <w:instrText>XE "LCA:Life-cycle assessment"</w:instrText>
      </w:r>
      <w:r w:rsidRPr="006B43F4">
        <w:fldChar w:fldCharType="end"/>
      </w:r>
      <w:r w:rsidRPr="006B43F4">
        <w:t xml:space="preserve"> software which supports ILCD</w:t>
      </w:r>
      <w:r w:rsidRPr="006B43F4">
        <w:fldChar w:fldCharType="begin"/>
      </w:r>
      <w:r w:rsidRPr="006B43F4">
        <w:instrText>XE "ILCD:International Life Cycle Data System"</w:instrText>
      </w:r>
      <w:r w:rsidRPr="006B43F4">
        <w:fldChar w:fldCharType="end"/>
      </w:r>
      <w:r w:rsidRPr="006B43F4">
        <w:t xml:space="preserve"> import.</w:t>
      </w:r>
    </w:p>
    <w:p w14:paraId="0CAB777D" w14:textId="77777777" w:rsidR="00682039" w:rsidRPr="006B43F4" w:rsidRDefault="00682039" w:rsidP="00682039">
      <w:pPr>
        <w:pStyle w:val="LO-Normal"/>
      </w:pPr>
      <w:r w:rsidRPr="00CF4F06">
        <w:t xml:space="preserve">The PCB-composition model represents the material composition of the PCB. This model </w:t>
      </w:r>
      <w:r w:rsidR="0051789A" w:rsidRPr="00CF4F06">
        <w:t>is</w:t>
      </w:r>
      <w:r w:rsidRPr="00CF4F06">
        <w:t xml:space="preserve"> interesting for recycling organizations as it permits to analyze the content of precious metals or other valuable resources present in the components. The model quantifies the amount of materials included in the electronic component (gold, palladium, ceramic, plastic, etc.). Moreover the amount of hazard</w:t>
      </w:r>
      <w:ins w:id="1256" w:author="Chancerel, Perrine" w:date="2015-04-01T12:21:00Z">
        <w:r w:rsidR="00286FF8">
          <w:t>ous</w:t>
        </w:r>
      </w:ins>
      <w:r w:rsidRPr="00286FF8">
        <w:t xml:space="preserve"> materials in the specific PCB can be analyzed and specially treated. The flow diagram of the PCB composition model is shown in </w:t>
      </w:r>
      <w:r w:rsidRPr="00F579C9">
        <w:fldChar w:fldCharType="begin"/>
      </w:r>
      <w:r w:rsidRPr="00CF4F06">
        <w:instrText>REF _Ref404684349 \h</w:instrText>
      </w:r>
      <w:r w:rsidRPr="00F579C9">
        <w:rPr>
          <w:rPrChange w:id="1257" w:author="Chancerel, Perrine" w:date="2015-04-01T12:09:00Z">
            <w:rPr/>
          </w:rPrChange>
        </w:rPr>
        <w:fldChar w:fldCharType="separate"/>
      </w:r>
      <w:r w:rsidR="00344F4E" w:rsidRPr="00CF4F06">
        <w:t xml:space="preserve">Figure </w:t>
      </w:r>
      <w:r w:rsidR="00344F4E" w:rsidRPr="00CF4F06">
        <w:rPr>
          <w:noProof/>
        </w:rPr>
        <w:t>55</w:t>
      </w:r>
      <w:r w:rsidRPr="00F579C9">
        <w:fldChar w:fldCharType="end"/>
      </w:r>
      <w:r w:rsidRPr="006B43F4">
        <w:t xml:space="preserve">. The flows </w:t>
      </w:r>
      <w:r w:rsidRPr="006B43F4">
        <w:lastRenderedPageBreak/>
        <w:t>pictured in the figure between the PCB components and the materials are symbolic and depend on the content of the components.</w:t>
      </w:r>
    </w:p>
    <w:p w14:paraId="2913B02E" w14:textId="77777777" w:rsidR="00550BF8" w:rsidRPr="00CF4F06" w:rsidRDefault="00550BF8" w:rsidP="00550BF8">
      <w:pPr>
        <w:keepNext/>
        <w:jc w:val="center"/>
      </w:pPr>
      <w:r w:rsidRPr="00F579C9">
        <w:rPr>
          <w:noProof/>
          <w:lang w:val="de-DE" w:eastAsia="de-DE"/>
        </w:rPr>
        <w:drawing>
          <wp:inline distT="0" distB="0" distL="0" distR="0" wp14:anchorId="618FB7FF" wp14:editId="61928A0D">
            <wp:extent cx="4879910" cy="2247777"/>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4878322" cy="2247046"/>
                    </a:xfrm>
                    <a:prstGeom prst="rect">
                      <a:avLst/>
                    </a:prstGeom>
                    <a:noFill/>
                    <a:ln>
                      <a:noFill/>
                    </a:ln>
                  </pic:spPr>
                </pic:pic>
              </a:graphicData>
            </a:graphic>
          </wp:inline>
        </w:drawing>
      </w:r>
    </w:p>
    <w:p w14:paraId="735AB045" w14:textId="77777777" w:rsidR="00550BF8" w:rsidRPr="00CF4F06" w:rsidRDefault="00550BF8" w:rsidP="00550BF8">
      <w:pPr>
        <w:pStyle w:val="Beschriftung"/>
        <w:jc w:val="center"/>
      </w:pPr>
      <w:bookmarkStart w:id="1258" w:name="_Ref404684349"/>
      <w:bookmarkStart w:id="1259" w:name="_Toc415436435"/>
      <w:r w:rsidRPr="00286FF8">
        <w:t xml:space="preserve">Figure </w:t>
      </w:r>
      <w:fldSimple w:instr=" SEQ Figure \* ARABIC ">
        <w:r w:rsidR="00344F4E" w:rsidRPr="00CF4F06">
          <w:rPr>
            <w:noProof/>
          </w:rPr>
          <w:t>55</w:t>
        </w:r>
      </w:fldSimple>
      <w:bookmarkEnd w:id="1258"/>
      <w:r w:rsidRPr="00CF4F06">
        <w:t>: PCB flow diagram for composition model</w:t>
      </w:r>
      <w:bookmarkEnd w:id="1259"/>
    </w:p>
    <w:p w14:paraId="792945EB" w14:textId="77777777" w:rsidR="00682039" w:rsidRPr="00CF4F06" w:rsidRDefault="00682039" w:rsidP="00682039">
      <w:r w:rsidRPr="00CF4F06">
        <w:t xml:space="preserve">The PCB-composition model data are mainly extracted from the flow properties of the electronic components. Each component flow owns flow properties which include information about the material composition of the component. </w:t>
      </w:r>
      <w:r w:rsidR="001B32F3" w:rsidRPr="00CF4F06">
        <w:t>The flow properties</w:t>
      </w:r>
      <w:r w:rsidRPr="00CF4F06">
        <w:t xml:space="preserve"> (amo</w:t>
      </w:r>
      <w:r w:rsidR="0051789A" w:rsidRPr="00CF4F06">
        <w:t>unt of gold, palladium, silver, etc.</w:t>
      </w:r>
      <w:ins w:id="1260" w:author="Chancerel, Perrine" w:date="2015-04-01T12:21:00Z">
        <w:r w:rsidR="006B43F4">
          <w:t>)</w:t>
        </w:r>
      </w:ins>
      <w:r w:rsidR="0051789A" w:rsidRPr="006B43F4">
        <w:t xml:space="preserve"> in the component</w:t>
      </w:r>
      <w:r w:rsidRPr="006B43F4">
        <w:t xml:space="preserve"> </w:t>
      </w:r>
      <w:r w:rsidR="0051789A" w:rsidRPr="006B43F4">
        <w:t>are</w:t>
      </w:r>
      <w:r w:rsidRPr="00CF4F06">
        <w:t xml:space="preserve"> extracted and used to create new flows based on </w:t>
      </w:r>
      <w:del w:id="1261" w:author="Chancerel, Perrine" w:date="2015-04-01T12:22:00Z">
        <w:r w:rsidRPr="00CF4F06" w:rsidDel="006B43F4">
          <w:delText xml:space="preserve">this </w:delText>
        </w:r>
      </w:del>
      <w:ins w:id="1262" w:author="Chancerel, Perrine" w:date="2015-04-01T12:22:00Z">
        <w:r w:rsidR="006B43F4" w:rsidRPr="00CF4F06">
          <w:t>th</w:t>
        </w:r>
        <w:r w:rsidR="006B43F4">
          <w:t>e</w:t>
        </w:r>
        <w:r w:rsidR="006B43F4" w:rsidRPr="006B43F4">
          <w:t>s</w:t>
        </w:r>
        <w:r w:rsidR="006B43F4">
          <w:t>e</w:t>
        </w:r>
        <w:r w:rsidR="006B43F4" w:rsidRPr="006B43F4">
          <w:t xml:space="preserve"> </w:t>
        </w:r>
      </w:ins>
      <w:r w:rsidRPr="006B43F4">
        <w:t>materials</w:t>
      </w:r>
      <w:r w:rsidRPr="00CF4F06">
        <w:t xml:space="preserve">. For each component a new process is created with the flow inputs which </w:t>
      </w:r>
      <w:r w:rsidR="0051789A" w:rsidRPr="00CF4F06">
        <w:t>are</w:t>
      </w:r>
      <w:r w:rsidRPr="00CF4F06">
        <w:t xml:space="preserve"> created out of the flow properties. </w:t>
      </w:r>
    </w:p>
    <w:p w14:paraId="3F6C3624" w14:textId="77777777" w:rsidR="00851864" w:rsidRPr="00CF4F06" w:rsidRDefault="001165FB" w:rsidP="00735ED3">
      <w:pPr>
        <w:pStyle w:val="berschrift2"/>
        <w:numPr>
          <w:ilvl w:val="1"/>
          <w:numId w:val="1"/>
        </w:numPr>
      </w:pPr>
      <w:bookmarkStart w:id="1263" w:name="_Toc415436336"/>
      <w:r w:rsidRPr="00CF4F06">
        <w:t>Data collection plan and data collection</w:t>
      </w:r>
      <w:bookmarkEnd w:id="1263"/>
    </w:p>
    <w:p w14:paraId="3565E0F7" w14:textId="77777777" w:rsidR="000D1B71" w:rsidRPr="00CF4F06" w:rsidRDefault="000D1B71" w:rsidP="000D1B71">
      <w:pPr>
        <w:pStyle w:val="LO-Normal"/>
      </w:pPr>
      <w:r w:rsidRPr="00CF4F06">
        <w:t xml:space="preserve">The data collection is mainly based on the </w:t>
      </w:r>
      <w:proofErr w:type="spellStart"/>
      <w:r w:rsidRPr="00CF4F06">
        <w:rPr>
          <w:i/>
        </w:rPr>
        <w:t>GaBi</w:t>
      </w:r>
      <w:proofErr w:type="spellEnd"/>
      <w:r w:rsidRPr="00CF4F06">
        <w:t xml:space="preserve"> Extension database XI: Ele</w:t>
      </w:r>
      <w:r w:rsidR="00E01804" w:rsidRPr="00CF4F06">
        <w:t>ctronics from PE INTERNATIONAL.</w:t>
      </w:r>
      <w:r w:rsidRPr="00CF4F06">
        <w:t xml:space="preserve"> An ILCD</w:t>
      </w:r>
      <w:r w:rsidRPr="006B43F4">
        <w:fldChar w:fldCharType="begin"/>
      </w:r>
      <w:r w:rsidRPr="006B43F4">
        <w:instrText>XE "ILCD:International Life Cycle Data System"</w:instrText>
      </w:r>
      <w:r w:rsidRPr="006B43F4">
        <w:fldChar w:fldCharType="end"/>
      </w:r>
      <w:r w:rsidRPr="006B43F4">
        <w:t xml:space="preserve"> package model from the </w:t>
      </w:r>
      <w:proofErr w:type="spellStart"/>
      <w:r w:rsidRPr="006B43F4">
        <w:rPr>
          <w:i/>
        </w:rPr>
        <w:t>GaBi</w:t>
      </w:r>
      <w:proofErr w:type="spellEnd"/>
      <w:r w:rsidRPr="006B43F4">
        <w:t xml:space="preserve"> database is assigned to every component in the recognition database.  For this specific wo</w:t>
      </w:r>
      <w:r w:rsidRPr="00CF4F06">
        <w:t>rk only the ILCD</w:t>
      </w:r>
      <w:r w:rsidRPr="006B43F4">
        <w:fldChar w:fldCharType="begin"/>
      </w:r>
      <w:r w:rsidRPr="006B43F4">
        <w:instrText>XE "ILCD:International Life Cycle Data System"</w:instrText>
      </w:r>
      <w:r w:rsidRPr="006B43F4">
        <w:fldChar w:fldCharType="end"/>
      </w:r>
      <w:r w:rsidRPr="006B43F4">
        <w:t xml:space="preserve"> models of the components </w:t>
      </w:r>
      <w:r w:rsidR="00E01804" w:rsidRPr="006B43F4">
        <w:t>are</w:t>
      </w:r>
      <w:r w:rsidRPr="006B43F4">
        <w:t xml:space="preserve"> exported from the </w:t>
      </w:r>
      <w:proofErr w:type="spellStart"/>
      <w:r w:rsidRPr="006B43F4">
        <w:rPr>
          <w:i/>
        </w:rPr>
        <w:t>GaBi</w:t>
      </w:r>
      <w:proofErr w:type="spellEnd"/>
      <w:r w:rsidRPr="006B43F4">
        <w:t xml:space="preserve"> database, but any ILCD</w:t>
      </w:r>
      <w:r w:rsidRPr="006B43F4">
        <w:fldChar w:fldCharType="begin"/>
      </w:r>
      <w:r w:rsidRPr="006B43F4">
        <w:instrText>XE "ILCD:International Life Cycle Data System"</w:instrText>
      </w:r>
      <w:r w:rsidRPr="006B43F4">
        <w:fldChar w:fldCharType="end"/>
      </w:r>
      <w:r w:rsidRPr="006B43F4">
        <w:t xml:space="preserve"> component model can be used. Most of the database models are based o</w:t>
      </w:r>
      <w:r w:rsidRPr="00CF4F06">
        <w:t>n the component package and are independent from the function of the electronic component.</w:t>
      </w:r>
    </w:p>
    <w:p w14:paraId="20742E10" w14:textId="77777777" w:rsidR="000D1B71" w:rsidRPr="00CF4F06" w:rsidRDefault="000D1B71" w:rsidP="000D1B71">
      <w:pPr>
        <w:pStyle w:val="LO-Normal"/>
      </w:pPr>
      <w:r w:rsidRPr="00CF4F06">
        <w:t>The amount of the model components is determined according to the detected areas or to the number of classified components. The PCB support material (PCB surface area) is determined as</w:t>
      </w:r>
      <m:oMath>
        <m:r>
          <m:rPr>
            <m:lit/>
            <m:nor/>
          </m:rPr>
          <w:rPr>
            <w:rFonts w:ascii="Cambria Math" w:hAnsi="Cambria Math"/>
          </w:rPr>
          <m:t> </m:t>
        </m:r>
        <m:sSub>
          <m:sSubPr>
            <m:ctrlPr>
              <w:rPr>
                <w:rFonts w:ascii="Cambria Math" w:hAnsi="Cambria Math"/>
              </w:rPr>
            </m:ctrlPr>
          </m:sSubPr>
          <m:e>
            <m:r>
              <m:rPr>
                <m:nor/>
              </m:rPr>
              <w:rPr>
                <w:rFonts w:ascii="Cambria Math" w:hAnsi="Cambria Math"/>
              </w:rPr>
              <m:t xml:space="preserve"> </m:t>
            </m:r>
            <m:r>
              <m:rPr>
                <m:lit/>
                <m:nor/>
              </m:rPr>
              <w:rPr>
                <w:rFonts w:ascii="Cambria Math" w:hAnsi="Cambria Math"/>
              </w:rPr>
              <m:t>A</m:t>
            </m:r>
          </m:e>
          <m:sub>
            <m:r>
              <m:rPr>
                <m:lit/>
                <m:nor/>
              </m:rPr>
              <w:rPr>
                <w:rFonts w:ascii="Cambria Math" w:hAnsi="Cambria Math"/>
              </w:rPr>
              <m:t>PCB</m:t>
            </m:r>
            <m:r>
              <w:rPr>
                <w:rFonts w:ascii="Cambria Math" w:hAnsi="Cambria Math"/>
              </w:rPr>
              <m:t>,</m:t>
            </m:r>
            <m:r>
              <m:rPr>
                <m:lit/>
                <m:nor/>
              </m:rPr>
              <w:rPr>
                <w:rFonts w:ascii="Cambria Math" w:hAnsi="Cambria Math"/>
              </w:rPr>
              <m:t>  surface</m:t>
            </m:r>
          </m:sub>
        </m:sSub>
      </m:oMath>
      <w:r w:rsidRPr="00286FF8">
        <w:t xml:space="preserve"> and is modeled as “</w:t>
      </w:r>
      <w:proofErr w:type="spellStart"/>
      <w:r w:rsidRPr="00286FF8">
        <w:t>Leiterplatte</w:t>
      </w:r>
      <w:proofErr w:type="spellEnd"/>
      <w:r w:rsidRPr="00286FF8">
        <w:t xml:space="preserve"> (FR4</w:t>
      </w:r>
      <w:proofErr w:type="gramStart"/>
      <w:r w:rsidRPr="00286FF8">
        <w:t>;2l</w:t>
      </w:r>
      <w:proofErr w:type="gramEnd"/>
      <w:r w:rsidRPr="00286FF8">
        <w:t xml:space="preserve">;2s)”. The amount unit is </w:t>
      </w:r>
      <w:commentRangeStart w:id="1264"/>
      <w:r w:rsidRPr="00286FF8">
        <w:t xml:space="preserve">mass </w:t>
      </w:r>
      <w:commentRangeEnd w:id="1264"/>
      <w:r w:rsidR="00E36537">
        <w:rPr>
          <w:rStyle w:val="Kommentarzeichen"/>
          <w:rFonts w:asciiTheme="minorHAnsi" w:eastAsiaTheme="minorHAnsi" w:hAnsiTheme="minorHAnsi" w:cstheme="minorBidi"/>
        </w:rPr>
        <w:commentReference w:id="1264"/>
      </w:r>
      <w:r w:rsidRPr="00286FF8">
        <w:t xml:space="preserve">and it is </w:t>
      </w:r>
      <w:r w:rsidRPr="00286FF8">
        <w:lastRenderedPageBreak/>
        <w:t xml:space="preserve">calculated by the region area recognized in the image and the basis weight. The basis weight </w:t>
      </w:r>
      <m:oMath>
        <m:sSub>
          <m:sSubPr>
            <m:ctrlPr>
              <w:rPr>
                <w:rFonts w:ascii="Cambria Math" w:hAnsi="Cambria Math"/>
              </w:rPr>
            </m:ctrlPr>
          </m:sSubPr>
          <m:e>
            <m:r>
              <m:rPr>
                <m:lit/>
                <m:nor/>
              </m:rPr>
              <w:rPr>
                <w:rFonts w:ascii="Cambria Math" w:hAnsi="Cambria Math"/>
              </w:rPr>
              <m:t>w</m:t>
            </m:r>
          </m:e>
          <m:sub>
            <m:r>
              <m:rPr>
                <m:lit/>
                <m:nor/>
              </m:rPr>
              <w:rPr>
                <w:rFonts w:ascii="Cambria Math" w:hAnsi="Cambria Math"/>
              </w:rPr>
              <m:t>PCB</m:t>
            </m:r>
            <m:r>
              <w:rPr>
                <w:rFonts w:ascii="Cambria Math" w:hAnsi="Cambria Math"/>
              </w:rPr>
              <m:t>,</m:t>
            </m:r>
            <m:r>
              <m:rPr>
                <m:lit/>
                <m:nor/>
              </m:rPr>
              <w:rPr>
                <w:rFonts w:ascii="Cambria Math" w:hAnsi="Cambria Math"/>
              </w:rPr>
              <m:t>surface</m:t>
            </m:r>
          </m:sub>
        </m:sSub>
        <m:r>
          <w:rPr>
            <w:rFonts w:ascii="Cambria Math" w:hAnsi="Cambria Math"/>
          </w:rPr>
          <m:t>=</m:t>
        </m:r>
        <m:r>
          <m:rPr>
            <m:lit/>
            <m:nor/>
          </m:rPr>
          <w:rPr>
            <w:rFonts w:ascii="Cambria Math" w:hAnsi="Cambria Math"/>
          </w:rPr>
          <m:t>3</m:t>
        </m:r>
        <w:proofErr w:type="gramStart"/>
        <m:r>
          <m:rPr>
            <m:lit/>
            <m:nor/>
          </m:rPr>
          <w:rPr>
            <w:rFonts w:ascii="Cambria Math" w:hAnsi="Cambria Math"/>
          </w:rPr>
          <m:t>,92</m:t>
        </m:r>
        <w:proofErr w:type="gramEnd"/>
        <m:f>
          <m:fPr>
            <m:ctrlPr>
              <w:rPr>
                <w:rFonts w:ascii="Cambria Math" w:hAnsi="Cambria Math"/>
              </w:rPr>
            </m:ctrlPr>
          </m:fPr>
          <m:num>
            <m:r>
              <m:rPr>
                <m:lit/>
                <m:nor/>
              </m:rPr>
              <w:rPr>
                <w:rFonts w:ascii="Cambria Math" w:hAnsi="Cambria Math"/>
              </w:rPr>
              <m:t>kg</m:t>
            </m:r>
          </m:num>
          <m:den>
            <m:sSup>
              <m:sSupPr>
                <m:ctrlPr>
                  <w:rPr>
                    <w:rFonts w:ascii="Cambria Math" w:hAnsi="Cambria Math"/>
                  </w:rPr>
                </m:ctrlPr>
              </m:sSupPr>
              <m:e>
                <m:r>
                  <m:rPr>
                    <m:lit/>
                    <m:nor/>
                  </m:rPr>
                  <w:rPr>
                    <w:rFonts w:ascii="Cambria Math" w:hAnsi="Cambria Math"/>
                  </w:rPr>
                  <m:t>m</m:t>
                </m:r>
              </m:e>
              <m:sup>
                <m:r>
                  <m:rPr>
                    <m:lit/>
                    <m:nor/>
                  </m:rPr>
                  <w:rPr>
                    <w:rFonts w:ascii="Cambria Math" w:hAnsi="Cambria Math"/>
                  </w:rPr>
                  <m:t>2</m:t>
                </m:r>
              </m:sup>
            </m:sSup>
          </m:den>
        </m:f>
      </m:oMath>
      <w:r w:rsidRPr="00CF4F06">
        <w:rPr>
          <w:rFonts w:eastAsia="Times New Roman"/>
        </w:rPr>
        <w:t xml:space="preserve"> </w:t>
      </w:r>
      <w:r w:rsidR="00E01804" w:rsidRPr="00CF4F06">
        <w:t xml:space="preserve">is based on the information </w:t>
      </w:r>
      <w:r w:rsidRPr="00CF4F06">
        <w:t xml:space="preserve">reported under: </w:t>
      </w:r>
      <w:r w:rsidR="00515023" w:rsidRPr="00E36537">
        <w:fldChar w:fldCharType="begin"/>
      </w:r>
      <w:r w:rsidR="00515023" w:rsidRPr="00CF4F06">
        <w:instrText xml:space="preserve"> HYPERLINK "http://www.leiton.de/" \t "_top" \h </w:instrText>
      </w:r>
      <w:r w:rsidR="00515023" w:rsidRPr="00E36537">
        <w:rPr>
          <w:rPrChange w:id="1265" w:author="Chancerel, Perrine" w:date="2015-04-01T12:09:00Z">
            <w:rPr>
              <w:rStyle w:val="Hyperlink"/>
            </w:rPr>
          </w:rPrChange>
        </w:rPr>
        <w:fldChar w:fldCharType="separate"/>
      </w:r>
      <w:r w:rsidRPr="00CF4F06">
        <w:rPr>
          <w:rStyle w:val="Hyperlink"/>
        </w:rPr>
        <w:t>http://www.leiton.de</w:t>
      </w:r>
      <w:r w:rsidR="00515023" w:rsidRPr="00E36537">
        <w:rPr>
          <w:rStyle w:val="Hyperlink"/>
        </w:rPr>
        <w:fldChar w:fldCharType="end"/>
      </w:r>
      <w:r w:rsidRPr="00CF4F06">
        <w:t xml:space="preserve"> (</w:t>
      </w:r>
      <w:proofErr w:type="spellStart"/>
      <w:r w:rsidRPr="00CF4F06">
        <w:t>Leiton</w:t>
      </w:r>
      <w:proofErr w:type="spellEnd"/>
      <w:r w:rsidRPr="00CF4F06">
        <w:t xml:space="preserve">, 2014).  </w:t>
      </w:r>
    </w:p>
    <w:tbl>
      <w:tblPr>
        <w:tblStyle w:val="Tabellenraster"/>
        <w:tblW w:w="0" w:type="auto"/>
        <w:tblLook w:val="04A0" w:firstRow="1" w:lastRow="0" w:firstColumn="1" w:lastColumn="0" w:noHBand="0" w:noVBand="1"/>
      </w:tblPr>
      <w:tblGrid>
        <w:gridCol w:w="8748"/>
        <w:gridCol w:w="828"/>
      </w:tblGrid>
      <w:tr w:rsidR="00076679" w:rsidRPr="00CF4F06" w14:paraId="352DA57B" w14:textId="77777777" w:rsidTr="00C05E4C">
        <w:tc>
          <w:tcPr>
            <w:tcW w:w="8748" w:type="dxa"/>
            <w:tcBorders>
              <w:top w:val="nil"/>
              <w:left w:val="nil"/>
              <w:bottom w:val="nil"/>
              <w:right w:val="nil"/>
            </w:tcBorders>
          </w:tcPr>
          <w:p w14:paraId="2417D67C" w14:textId="77777777" w:rsidR="00076679" w:rsidRPr="00CF4F06" w:rsidRDefault="00D0670B"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 surface</m:t>
                    </m:r>
                  </m:sub>
                </m:sSub>
              </m:oMath>
            </m:oMathPara>
          </w:p>
        </w:tc>
        <w:tc>
          <w:tcPr>
            <w:tcW w:w="828" w:type="dxa"/>
            <w:tcBorders>
              <w:top w:val="nil"/>
              <w:left w:val="nil"/>
              <w:bottom w:val="nil"/>
              <w:right w:val="nil"/>
            </w:tcBorders>
          </w:tcPr>
          <w:p w14:paraId="418C0F24" w14:textId="77777777" w:rsidR="00076679" w:rsidRPr="00286FF8" w:rsidRDefault="00076679" w:rsidP="00C05E4C">
            <w:r w:rsidRPr="00286FF8">
              <w:t>(</w:t>
            </w:r>
            <w:r w:rsidR="005E1750" w:rsidRPr="00286FF8">
              <w:fldChar w:fldCharType="begin"/>
            </w:r>
            <w:r w:rsidR="005E1750" w:rsidRPr="00CF4F06">
              <w:instrText xml:space="preserve"> SEQ Equation \* ARABIC </w:instrText>
            </w:r>
            <w:r w:rsidR="005E1750" w:rsidRPr="00286FF8">
              <w:rPr>
                <w:rPrChange w:id="1266" w:author="Chancerel, Perrine" w:date="2015-04-01T12:09:00Z">
                  <w:rPr>
                    <w:noProof/>
                  </w:rPr>
                </w:rPrChange>
              </w:rPr>
              <w:fldChar w:fldCharType="separate"/>
            </w:r>
            <w:r w:rsidR="00344F4E" w:rsidRPr="00286FF8">
              <w:rPr>
                <w:noProof/>
              </w:rPr>
              <w:t>85</w:t>
            </w:r>
            <w:r w:rsidR="005E1750" w:rsidRPr="00286FF8">
              <w:rPr>
                <w:noProof/>
              </w:rPr>
              <w:fldChar w:fldCharType="end"/>
            </w:r>
            <w:r w:rsidRPr="00CF4F06">
              <w:t>)</w:t>
            </w:r>
          </w:p>
        </w:tc>
      </w:tr>
      <w:tr w:rsidR="00076679" w:rsidRPr="00CF4F06" w14:paraId="18464B89" w14:textId="77777777" w:rsidTr="00C05E4C">
        <w:tc>
          <w:tcPr>
            <w:tcW w:w="8748" w:type="dxa"/>
            <w:tcBorders>
              <w:top w:val="nil"/>
              <w:left w:val="nil"/>
              <w:bottom w:val="nil"/>
              <w:right w:val="nil"/>
            </w:tcBorders>
          </w:tcPr>
          <w:p w14:paraId="33322B83" w14:textId="77777777" w:rsidR="00076679" w:rsidRPr="00CF4F06" w:rsidRDefault="00814D14" w:rsidP="00E01804">
            <w:r w:rsidRPr="00CF4F06">
              <w:t>where</w:t>
            </w:r>
            <w:r w:rsidR="00E01804" w:rsidRPr="00CF4F06">
              <w:t>in</w:t>
            </w:r>
          </w:p>
        </w:tc>
        <w:tc>
          <w:tcPr>
            <w:tcW w:w="828" w:type="dxa"/>
            <w:tcBorders>
              <w:top w:val="nil"/>
              <w:left w:val="nil"/>
              <w:bottom w:val="nil"/>
              <w:right w:val="nil"/>
            </w:tcBorders>
          </w:tcPr>
          <w:p w14:paraId="26BC138A" w14:textId="77777777" w:rsidR="00076679" w:rsidRPr="00CF4F06" w:rsidRDefault="00076679" w:rsidP="00C05E4C"/>
        </w:tc>
      </w:tr>
    </w:tbl>
    <w:p w14:paraId="5BCC754C" w14:textId="77777777" w:rsidR="00E84195" w:rsidRPr="00286FF8" w:rsidRDefault="00D0670B" w:rsidP="00076679">
      <w:pPr>
        <w:rPr>
          <w:rFonts w:eastAsiaTheme="minorEastAsia"/>
        </w:rPr>
      </w:pPr>
      <m:oMath>
        <m:sSub>
          <m:sSubPr>
            <m:ctrlPr>
              <w:rPr>
                <w:rFonts w:ascii="Cambria Math" w:hAnsi="Cambria Math"/>
                <w:i/>
              </w:rPr>
            </m:ctrlPr>
          </m:sSubPr>
          <m:e>
            <m:r>
              <w:rPr>
                <w:rFonts w:ascii="Cambria Math" w:hAnsi="Cambria Math"/>
              </w:rPr>
              <m:t xml:space="preserve"> A</m:t>
            </m:r>
          </m:e>
          <m:sub>
            <m:r>
              <w:rPr>
                <w:rFonts w:ascii="Cambria Math" w:hAnsi="Cambria Math"/>
              </w:rPr>
              <m:t>PCB, surface</m:t>
            </m:r>
          </m:sub>
        </m:sSub>
        <m:r>
          <w:rPr>
            <w:rFonts w:ascii="Cambria Math" w:hAnsi="Cambria Math"/>
          </w:rPr>
          <m:t>-Area of PCB support material</m:t>
        </m:r>
      </m:oMath>
      <w:r w:rsidR="009C0107" w:rsidRPr="00CF4F06">
        <w:rPr>
          <w:rFonts w:eastAsiaTheme="minorEastAsia"/>
        </w:rPr>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w:p>
    <w:p w14:paraId="4DBCDD18" w14:textId="77777777" w:rsidR="00076679" w:rsidRPr="00CF4F06" w:rsidRDefault="00D0670B" w:rsidP="00076679">
      <w:p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support material [kg</m:t>
        </m:r>
        <m:r>
          <w:rPr>
            <w:rFonts w:ascii="Cambria Math" w:eastAsiaTheme="minorEastAsia" w:hAnsi="Cambria Math"/>
          </w:rPr>
          <m:t>]</m:t>
        </m:r>
      </m:oMath>
      <w:r w:rsidR="00814D14" w:rsidRPr="00CF4F06">
        <w:rPr>
          <w:rFonts w:eastAsiaTheme="minorEastAsia"/>
        </w:rPr>
        <w:t xml:space="preserve"> .</w:t>
      </w:r>
    </w:p>
    <w:p w14:paraId="617ABE8E" w14:textId="77777777" w:rsidR="000D1B71" w:rsidRPr="00CF4F06" w:rsidRDefault="000D1B71" w:rsidP="000D1B71">
      <w:pPr>
        <w:pStyle w:val="LO-Normal"/>
      </w:pPr>
      <w:r w:rsidRPr="00CF4F06">
        <w:t xml:space="preserve">Electronic components which </w:t>
      </w:r>
      <w:r w:rsidR="00E01804" w:rsidRPr="00CF4F06">
        <w:t xml:space="preserve">are detected, but either the </w:t>
      </w:r>
      <w:r w:rsidRPr="00CF4F06">
        <w:t>component was classified as unknown component on the base of  the recognition database, or areas where PCB support material could not be recognized, are modeled by the “Printed wiring board HASL 2-layer (</w:t>
      </w:r>
      <w:proofErr w:type="spellStart"/>
      <w:r w:rsidRPr="00CF4F06">
        <w:t>substractive</w:t>
      </w:r>
      <w:proofErr w:type="spellEnd"/>
      <w:r w:rsidRPr="00CF4F06">
        <w:t xml:space="preserve"> method)”. The amount is calculated by the region area recognized in the image and the basis weight. The basis weight </w:t>
      </w:r>
      <m:oMath>
        <m:sSub>
          <m:sSubPr>
            <m:ctrlPr>
              <w:rPr>
                <w:rFonts w:ascii="Cambria Math" w:hAnsi="Cambria Math"/>
              </w:rPr>
            </m:ctrlPr>
          </m:sSubPr>
          <m:e>
            <m:r>
              <m:rPr>
                <m:lit/>
                <m:nor/>
              </m:rPr>
              <w:rPr>
                <w:rFonts w:ascii="Cambria Math" w:hAnsi="Cambria Math"/>
              </w:rPr>
              <m:t>w</m:t>
            </m:r>
          </m:e>
          <m:sub>
            <m:r>
              <m:rPr>
                <m:lit/>
                <m:nor/>
              </m:rPr>
              <w:rPr>
                <w:rFonts w:ascii="Cambria Math" w:hAnsi="Cambria Math"/>
              </w:rPr>
              <m:t>PCB</m:t>
            </m:r>
            <m:r>
              <w:rPr>
                <w:rFonts w:ascii="Cambria Math" w:hAnsi="Cambria Math"/>
              </w:rPr>
              <m:t>,</m:t>
            </m:r>
            <m:r>
              <m:rPr>
                <m:lit/>
                <m:nor/>
              </m:rPr>
              <w:rPr>
                <w:rFonts w:ascii="Cambria Math" w:hAnsi="Cambria Math"/>
              </w:rPr>
              <m:t>mounted</m:t>
            </m:r>
          </m:sub>
        </m:sSub>
        <m:r>
          <w:rPr>
            <w:rFonts w:ascii="Cambria Math" w:hAnsi="Cambria Math"/>
          </w:rPr>
          <m:t>=</m:t>
        </m:r>
        <m:r>
          <m:rPr>
            <m:lit/>
            <m:nor/>
          </m:rPr>
          <w:rPr>
            <w:rFonts w:ascii="Cambria Math" w:hAnsi="Cambria Math"/>
          </w:rPr>
          <m:t>0</m:t>
        </m:r>
        <w:proofErr w:type="gramStart"/>
        <m:r>
          <m:rPr>
            <m:lit/>
            <m:nor/>
          </m:rPr>
          <w:rPr>
            <w:rFonts w:ascii="Cambria Math" w:hAnsi="Cambria Math"/>
          </w:rPr>
          <m:t>,75</m:t>
        </m:r>
        <w:proofErr w:type="gramEnd"/>
        <m:f>
          <m:fPr>
            <m:ctrlPr>
              <w:rPr>
                <w:rFonts w:ascii="Cambria Math" w:hAnsi="Cambria Math"/>
              </w:rPr>
            </m:ctrlPr>
          </m:fPr>
          <m:num>
            <m:r>
              <m:rPr>
                <m:lit/>
                <m:nor/>
              </m:rPr>
              <w:rPr>
                <w:rFonts w:ascii="Cambria Math" w:hAnsi="Cambria Math"/>
              </w:rPr>
              <m:t>g</m:t>
            </m:r>
          </m:num>
          <m:den>
            <m:r>
              <m:rPr>
                <m:lit/>
                <m:nor/>
              </m:rPr>
              <w:rPr>
                <w:rFonts w:ascii="Cambria Math" w:hAnsi="Cambria Math"/>
              </w:rPr>
              <m:t>c</m:t>
            </m:r>
            <m:sSup>
              <m:sSupPr>
                <m:ctrlPr>
                  <w:rPr>
                    <w:rFonts w:ascii="Cambria Math" w:hAnsi="Cambria Math"/>
                  </w:rPr>
                </m:ctrlPr>
              </m:sSupPr>
              <m:e>
                <m:r>
                  <m:rPr>
                    <m:lit/>
                    <m:nor/>
                  </m:rPr>
                  <w:rPr>
                    <w:rFonts w:ascii="Cambria Math" w:hAnsi="Cambria Math"/>
                  </w:rPr>
                  <m:t>m</m:t>
                </m:r>
              </m:e>
              <m:sup>
                <m:r>
                  <m:rPr>
                    <m:lit/>
                    <m:nor/>
                  </m:rPr>
                  <w:rPr>
                    <w:rFonts w:ascii="Cambria Math" w:hAnsi="Cambria Math"/>
                  </w:rPr>
                  <m:t>2</m:t>
                </m:r>
              </m:sup>
            </m:sSup>
          </m:den>
        </m:f>
        <m:r>
          <w:rPr>
            <w:rFonts w:ascii="Cambria Math" w:hAnsi="Cambria Math"/>
          </w:rPr>
          <m:t>=</m:t>
        </m:r>
        <m:r>
          <m:rPr>
            <m:lit/>
            <m:nor/>
          </m:rPr>
          <w:rPr>
            <w:rFonts w:ascii="Cambria Math" w:hAnsi="Cambria Math"/>
          </w:rPr>
          <m:t>7,5 </m:t>
        </m:r>
        <m:f>
          <m:fPr>
            <m:ctrlPr>
              <w:rPr>
                <w:rFonts w:ascii="Cambria Math" w:hAnsi="Cambria Math"/>
              </w:rPr>
            </m:ctrlPr>
          </m:fPr>
          <m:num>
            <m:r>
              <m:rPr>
                <m:lit/>
                <m:nor/>
              </m:rPr>
              <w:rPr>
                <w:rFonts w:ascii="Cambria Math" w:hAnsi="Cambria Math"/>
              </w:rPr>
              <m:t>kg</m:t>
            </m:r>
          </m:num>
          <m:den>
            <m:r>
              <m:rPr>
                <m:lit/>
                <m:nor/>
              </m:rPr>
              <w:rPr>
                <w:rFonts w:ascii="Cambria Math" w:hAnsi="Cambria Math"/>
              </w:rPr>
              <m:t>m</m:t>
            </m:r>
            <m:sSup>
              <m:sSupPr>
                <m:ctrlPr>
                  <w:rPr>
                    <w:rFonts w:ascii="Cambria Math" w:hAnsi="Cambria Math"/>
                  </w:rPr>
                </m:ctrlPr>
              </m:sSupPr>
              <m:e>
                <m:r>
                  <m:rPr>
                    <m:lit/>
                    <m:nor/>
                  </m:rPr>
                  <w:rPr>
                    <w:rFonts w:ascii="Cambria Math" w:hAnsi="Cambria Math"/>
                  </w:rPr>
                  <m:t>m</m:t>
                </m:r>
              </m:e>
              <m:sup>
                <m:r>
                  <m:rPr>
                    <m:lit/>
                    <m:nor/>
                  </m:rPr>
                  <w:rPr>
                    <w:rFonts w:ascii="Cambria Math" w:hAnsi="Cambria Math"/>
                  </w:rPr>
                  <m:t>2</m:t>
                </m:r>
              </m:sup>
            </m:sSup>
          </m:den>
        </m:f>
      </m:oMath>
      <w:r w:rsidR="00E01804" w:rsidRPr="00CF4F06">
        <w:rPr>
          <w:rFonts w:eastAsia="Times New Roman"/>
        </w:rPr>
        <w:t xml:space="preserve"> was determined through</w:t>
      </w:r>
      <w:r w:rsidRPr="00CF4F06">
        <w:rPr>
          <w:rFonts w:eastAsia="Times New Roman"/>
        </w:rPr>
        <w:t xml:space="preserve"> the average value of 25 PCBs</w:t>
      </w:r>
      <w:r w:rsidRPr="00F579C9">
        <w:fldChar w:fldCharType="begin"/>
      </w:r>
      <w:r w:rsidRPr="00CF4F06">
        <w:instrText>XE "PCBs:Printed circuit boards"</w:instrText>
      </w:r>
      <w:r w:rsidRPr="00F579C9">
        <w:fldChar w:fldCharType="end"/>
      </w:r>
      <w:r w:rsidRPr="00CF4F06">
        <w:rPr>
          <w:rFonts w:eastAsia="Times New Roman"/>
        </w:rPr>
        <w:t xml:space="preserve"> which are listed in </w:t>
      </w:r>
      <w:r w:rsidR="00E01804" w:rsidRPr="00E36537">
        <w:rPr>
          <w:rFonts w:eastAsia="Times New Roman"/>
        </w:rPr>
        <w:fldChar w:fldCharType="begin"/>
      </w:r>
      <w:r w:rsidR="00E01804" w:rsidRPr="00CF4F06">
        <w:rPr>
          <w:rFonts w:eastAsia="Times New Roman"/>
        </w:rPr>
        <w:instrText xml:space="preserve"> REF _Ref411172521 \r \h </w:instrText>
      </w:r>
      <w:r w:rsidR="00E01804" w:rsidRPr="00E36537">
        <w:rPr>
          <w:rFonts w:eastAsia="Times New Roman"/>
        </w:rPr>
      </w:r>
      <w:r w:rsidR="00E01804" w:rsidRPr="00E36537">
        <w:rPr>
          <w:rFonts w:eastAsia="Times New Roman"/>
          <w:rPrChange w:id="1267" w:author="Chancerel, Perrine" w:date="2015-04-01T12:09:00Z">
            <w:rPr>
              <w:rFonts w:eastAsia="Times New Roman"/>
            </w:rPr>
          </w:rPrChange>
        </w:rPr>
        <w:fldChar w:fldCharType="separate"/>
      </w:r>
      <w:r w:rsidR="00344F4E" w:rsidRPr="00CF4F06">
        <w:rPr>
          <w:rFonts w:eastAsia="Times New Roman"/>
        </w:rPr>
        <w:t>Appendix F</w:t>
      </w:r>
      <w:r w:rsidR="00E01804" w:rsidRPr="00E36537">
        <w:rPr>
          <w:rFonts w:eastAsia="Times New Roman"/>
        </w:rPr>
        <w:fldChar w:fldCharType="end"/>
      </w:r>
      <w:r w:rsidR="00E01804" w:rsidRPr="00CF4F06">
        <w:rPr>
          <w:rFonts w:eastAsia="Times New Roman"/>
        </w:rPr>
        <w:t>.</w:t>
      </w:r>
    </w:p>
    <w:tbl>
      <w:tblPr>
        <w:tblStyle w:val="Tabellenraster"/>
        <w:tblW w:w="0" w:type="auto"/>
        <w:tblLook w:val="04A0" w:firstRow="1" w:lastRow="0" w:firstColumn="1" w:lastColumn="0" w:noHBand="0" w:noVBand="1"/>
      </w:tblPr>
      <w:tblGrid>
        <w:gridCol w:w="8748"/>
        <w:gridCol w:w="828"/>
      </w:tblGrid>
      <w:tr w:rsidR="00C76FAF" w:rsidRPr="00CF4F06" w14:paraId="6EE42580" w14:textId="77777777" w:rsidTr="00C05E4C">
        <w:tc>
          <w:tcPr>
            <w:tcW w:w="8748" w:type="dxa"/>
            <w:tcBorders>
              <w:top w:val="nil"/>
              <w:left w:val="nil"/>
              <w:bottom w:val="nil"/>
              <w:right w:val="nil"/>
            </w:tcBorders>
          </w:tcPr>
          <w:p w14:paraId="3CED2973" w14:textId="77777777" w:rsidR="00C76FAF" w:rsidRPr="00CF4F06" w:rsidRDefault="00D0670B"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PCB,mounted</m:t>
                    </m:r>
                  </m:sub>
                </m:sSub>
              </m:oMath>
            </m:oMathPara>
          </w:p>
        </w:tc>
        <w:tc>
          <w:tcPr>
            <w:tcW w:w="828" w:type="dxa"/>
            <w:tcBorders>
              <w:top w:val="nil"/>
              <w:left w:val="nil"/>
              <w:bottom w:val="nil"/>
              <w:right w:val="nil"/>
            </w:tcBorders>
          </w:tcPr>
          <w:p w14:paraId="715BEEC6" w14:textId="77777777" w:rsidR="00C76FAF" w:rsidRPr="00286FF8" w:rsidRDefault="00C76FAF" w:rsidP="00C05E4C">
            <w:r w:rsidRPr="00286FF8">
              <w:t>(</w:t>
            </w:r>
            <w:r w:rsidR="005E1750" w:rsidRPr="00286FF8">
              <w:fldChar w:fldCharType="begin"/>
            </w:r>
            <w:r w:rsidR="005E1750" w:rsidRPr="00CF4F06">
              <w:instrText xml:space="preserve"> SEQ Equation \* ARABIC </w:instrText>
            </w:r>
            <w:r w:rsidR="005E1750" w:rsidRPr="00286FF8">
              <w:rPr>
                <w:rPrChange w:id="1268" w:author="Chancerel, Perrine" w:date="2015-04-01T12:09:00Z">
                  <w:rPr>
                    <w:noProof/>
                  </w:rPr>
                </w:rPrChange>
              </w:rPr>
              <w:fldChar w:fldCharType="separate"/>
            </w:r>
            <w:r w:rsidR="00344F4E" w:rsidRPr="00286FF8">
              <w:rPr>
                <w:noProof/>
              </w:rPr>
              <w:t>86</w:t>
            </w:r>
            <w:r w:rsidR="005E1750" w:rsidRPr="00286FF8">
              <w:rPr>
                <w:noProof/>
              </w:rPr>
              <w:fldChar w:fldCharType="end"/>
            </w:r>
            <w:r w:rsidRPr="00CF4F06">
              <w:t>)</w:t>
            </w:r>
          </w:p>
        </w:tc>
      </w:tr>
      <w:tr w:rsidR="00C76FAF" w:rsidRPr="00CF4F06" w14:paraId="09BF6F43" w14:textId="77777777" w:rsidTr="00C05E4C">
        <w:tc>
          <w:tcPr>
            <w:tcW w:w="8748" w:type="dxa"/>
            <w:tcBorders>
              <w:top w:val="nil"/>
              <w:left w:val="nil"/>
              <w:bottom w:val="nil"/>
              <w:right w:val="nil"/>
            </w:tcBorders>
          </w:tcPr>
          <w:p w14:paraId="417F9E34" w14:textId="77777777" w:rsidR="00C76FAF" w:rsidRPr="00CF4F06" w:rsidRDefault="00E01804" w:rsidP="00C05E4C">
            <w:pPr>
              <w:rPr>
                <w:rFonts w:ascii="Calibri" w:eastAsia="Calibri" w:hAnsi="Calibri" w:cs="Times New Roman"/>
              </w:rPr>
            </w:pPr>
            <w:r w:rsidRPr="00CF4F06">
              <w:rPr>
                <w:rFonts w:ascii="Calibri" w:eastAsia="Calibri" w:hAnsi="Calibri" w:cs="Times New Roman"/>
              </w:rPr>
              <w:t>wherein</w:t>
            </w:r>
          </w:p>
        </w:tc>
        <w:tc>
          <w:tcPr>
            <w:tcW w:w="828" w:type="dxa"/>
            <w:tcBorders>
              <w:top w:val="nil"/>
              <w:left w:val="nil"/>
              <w:bottom w:val="nil"/>
              <w:right w:val="nil"/>
            </w:tcBorders>
          </w:tcPr>
          <w:p w14:paraId="57E510B9" w14:textId="77777777" w:rsidR="00C76FAF" w:rsidRPr="00CF4F06" w:rsidRDefault="00C76FAF" w:rsidP="00C05E4C"/>
        </w:tc>
      </w:tr>
    </w:tbl>
    <w:p w14:paraId="101C1FF4" w14:textId="77777777" w:rsidR="00E84195" w:rsidRPr="00286FF8" w:rsidRDefault="00D0670B"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mounted</m:t>
              </m:r>
            </m:sub>
          </m:sSub>
          <m:r>
            <w:rPr>
              <w:rFonts w:ascii="Cambria Math" w:hAnsi="Cambria Math"/>
            </w:rPr>
            <m:t xml:space="preserve">-Area of PCB mounted components </m:t>
          </m:r>
          <m:d>
            <m:dPr>
              <m:ctrlPr>
                <w:rPr>
                  <w:rFonts w:ascii="Cambria Math" w:hAnsi="Cambria Math"/>
                  <w:i/>
                </w:rPr>
              </m:ctrlPr>
            </m:dPr>
            <m:e>
              <m:r>
                <w:rPr>
                  <w:rFonts w:ascii="Cambria Math" w:hAnsi="Cambria Math"/>
                </w:rPr>
                <m:t>unknown components</m:t>
              </m:r>
            </m:e>
          </m:d>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14:paraId="2202997A" w14:textId="77777777" w:rsidR="00814D14" w:rsidRPr="00CF4F06" w:rsidRDefault="00D0670B" w:rsidP="00814D14">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 xml:space="preserve">-Amount of PCB mounted components </m:t>
          </m:r>
          <m:d>
            <m:dPr>
              <m:ctrlPr>
                <w:rPr>
                  <w:rFonts w:ascii="Cambria Math" w:hAnsi="Cambria Math"/>
                  <w:i/>
                </w:rPr>
              </m:ctrlPr>
            </m:dPr>
            <m:e>
              <m:r>
                <w:rPr>
                  <w:rFonts w:ascii="Cambria Math" w:hAnsi="Cambria Math"/>
                </w:rPr>
                <m:t>unknown components</m:t>
              </m:r>
            </m:e>
          </m:d>
          <m:d>
            <m:dPr>
              <m:begChr m:val="["/>
              <m:endChr m:val="]"/>
              <m:ctrlPr>
                <w:rPr>
                  <w:rFonts w:ascii="Cambria Math" w:hAnsi="Cambria Math"/>
                  <w:i/>
                </w:rPr>
              </m:ctrlPr>
            </m:dPr>
            <m:e>
              <m:r>
                <w:rPr>
                  <w:rFonts w:ascii="Cambria Math" w:hAnsi="Cambria Math"/>
                </w:rPr>
                <m:t>kg</m:t>
              </m:r>
            </m:e>
          </m:d>
        </m:oMath>
      </m:oMathPara>
    </w:p>
    <w:p w14:paraId="58C69BE2" w14:textId="77777777" w:rsidR="000D1B71" w:rsidRPr="00286FF8" w:rsidRDefault="000D1B71" w:rsidP="00814D14">
      <w:pPr>
        <w:rPr>
          <w:rFonts w:eastAsiaTheme="minorEastAsia"/>
        </w:rPr>
      </w:pPr>
      <w:r w:rsidRPr="00286FF8">
        <w:t>Detected and classified electronic components are modeled by the ILCD</w:t>
      </w:r>
      <w:r w:rsidRPr="00CF4F06">
        <w:fldChar w:fldCharType="begin"/>
      </w:r>
      <w:r w:rsidRPr="00CF4F06">
        <w:instrText>XE "ILCD:International Life Cycle Data System"</w:instrText>
      </w:r>
      <w:r w:rsidRPr="00CF4F06">
        <w:fldChar w:fldCharType="end"/>
      </w:r>
      <w:r w:rsidRPr="00CF4F06">
        <w:t xml:space="preserve"> compone</w:t>
      </w:r>
      <w:r w:rsidRPr="00286FF8">
        <w:t>nt models, which are assigned in the recognition database. If the ILCD</w:t>
      </w:r>
      <w:r w:rsidRPr="00CF4F06">
        <w:fldChar w:fldCharType="begin"/>
      </w:r>
      <w:r w:rsidRPr="00CF4F06">
        <w:instrText>XE "ILCD:International Life Cycle Data System"</w:instrText>
      </w:r>
      <w:r w:rsidRPr="00CF4F06">
        <w:fldChar w:fldCharType="end"/>
      </w:r>
      <w:r w:rsidRPr="00CF4F06">
        <w:t xml:space="preserve"> component model exists in the </w:t>
      </w:r>
      <w:proofErr w:type="spellStart"/>
      <w:r w:rsidRPr="00286FF8">
        <w:rPr>
          <w:i/>
        </w:rPr>
        <w:t>GaBi</w:t>
      </w:r>
      <w:proofErr w:type="spellEnd"/>
      <w:r w:rsidRPr="00286FF8">
        <w:t xml:space="preserve"> database, then it is used in the recognition database. If a component is not modeled in the </w:t>
      </w:r>
      <w:proofErr w:type="spellStart"/>
      <w:r w:rsidRPr="00286FF8">
        <w:rPr>
          <w:i/>
        </w:rPr>
        <w:t>GaBi</w:t>
      </w:r>
      <w:proofErr w:type="spellEnd"/>
      <w:r w:rsidRPr="00286FF8">
        <w:t xml:space="preserve"> database, but a similar mod</w:t>
      </w:r>
      <w:r w:rsidR="00E01804" w:rsidRPr="006B43F4">
        <w:t>el which differs merely in size,</w:t>
      </w:r>
      <w:r w:rsidRPr="00924709">
        <w:t xml:space="preserve"> then the amount of the component is scaled by mass and assigned to the component in the recognition database according to formula </w:t>
      </w:r>
      <w:r w:rsidRPr="00286FF8">
        <w:fldChar w:fldCharType="begin"/>
      </w:r>
      <w:r w:rsidRPr="00CF4F06">
        <w:instrText>REF _Ref404688498 \h</w:instrText>
      </w:r>
      <w:r w:rsidRPr="00286FF8">
        <w:rPr>
          <w:rPrChange w:id="1269" w:author="Chancerel, Perrine" w:date="2015-04-01T12:09:00Z">
            <w:rPr/>
          </w:rPrChange>
        </w:rPr>
        <w:fldChar w:fldCharType="separate"/>
      </w:r>
      <w:r w:rsidR="00344F4E" w:rsidRPr="00286FF8">
        <w:t>(</w:t>
      </w:r>
      <w:r w:rsidR="00344F4E" w:rsidRPr="00286FF8">
        <w:rPr>
          <w:noProof/>
        </w:rPr>
        <w:t>87</w:t>
      </w:r>
      <w:r w:rsidR="00344F4E" w:rsidRPr="00286FF8">
        <w:t>)</w:t>
      </w:r>
      <w:r w:rsidRPr="00286FF8">
        <w:fldChar w:fldCharType="end"/>
      </w:r>
      <w:r w:rsidRPr="00CF4F06">
        <w:t>.</w:t>
      </w:r>
    </w:p>
    <w:tbl>
      <w:tblPr>
        <w:tblStyle w:val="Tabellenraster"/>
        <w:tblW w:w="0" w:type="auto"/>
        <w:tblLook w:val="04A0" w:firstRow="1" w:lastRow="0" w:firstColumn="1" w:lastColumn="0" w:noHBand="0" w:noVBand="1"/>
      </w:tblPr>
      <w:tblGrid>
        <w:gridCol w:w="8748"/>
        <w:gridCol w:w="828"/>
      </w:tblGrid>
      <w:tr w:rsidR="001165FB" w:rsidRPr="00CF4F06" w14:paraId="036FCD99" w14:textId="77777777" w:rsidTr="00FF12FA">
        <w:tc>
          <w:tcPr>
            <w:tcW w:w="8748" w:type="dxa"/>
            <w:tcBorders>
              <w:top w:val="nil"/>
              <w:left w:val="nil"/>
              <w:bottom w:val="nil"/>
              <w:right w:val="nil"/>
            </w:tcBorders>
          </w:tcPr>
          <w:p w14:paraId="565720A4" w14:textId="77777777" w:rsidR="001165FB" w:rsidRPr="00CF4F06" w:rsidRDefault="00D0670B"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PCB, component</m:t>
                        </m:r>
                      </m:sub>
                    </m:sSub>
                  </m:num>
                  <m:den>
                    <m:sSub>
                      <m:sSubPr>
                        <m:ctrlPr>
                          <w:rPr>
                            <w:rFonts w:ascii="Cambria Math" w:hAnsi="Cambria Math"/>
                            <w:i/>
                          </w:rPr>
                        </m:ctrlPr>
                      </m:sSubPr>
                      <m:e>
                        <m:r>
                          <w:rPr>
                            <w:rFonts w:ascii="Cambria Math" w:hAnsi="Cambria Math"/>
                          </w:rPr>
                          <m:t>m</m:t>
                        </m:r>
                      </m:e>
                      <m:sub>
                        <m:r>
                          <w:rPr>
                            <w:rFonts w:ascii="Cambria Math" w:hAnsi="Cambria Math"/>
                          </w:rPr>
                          <m:t>GaBi, component</m:t>
                        </m:r>
                      </m:sub>
                    </m:sSub>
                  </m:den>
                </m:f>
              </m:oMath>
            </m:oMathPara>
          </w:p>
        </w:tc>
        <w:tc>
          <w:tcPr>
            <w:tcW w:w="828" w:type="dxa"/>
            <w:tcBorders>
              <w:top w:val="nil"/>
              <w:left w:val="nil"/>
              <w:bottom w:val="nil"/>
              <w:right w:val="nil"/>
            </w:tcBorders>
          </w:tcPr>
          <w:p w14:paraId="678C10DD" w14:textId="77777777" w:rsidR="001165FB" w:rsidRPr="00286FF8" w:rsidRDefault="001165FB" w:rsidP="00FF12FA">
            <w:bookmarkStart w:id="1270" w:name="_Ref404688498"/>
            <w:r w:rsidRPr="00286FF8">
              <w:t>(</w:t>
            </w:r>
            <w:r w:rsidR="005E1750" w:rsidRPr="00286FF8">
              <w:fldChar w:fldCharType="begin"/>
            </w:r>
            <w:r w:rsidR="005E1750" w:rsidRPr="00CF4F06">
              <w:instrText xml:space="preserve"> SEQ Equation \* ARABIC </w:instrText>
            </w:r>
            <w:r w:rsidR="005E1750" w:rsidRPr="00286FF8">
              <w:rPr>
                <w:rPrChange w:id="1271" w:author="Chancerel, Perrine" w:date="2015-04-01T12:09:00Z">
                  <w:rPr>
                    <w:noProof/>
                  </w:rPr>
                </w:rPrChange>
              </w:rPr>
              <w:fldChar w:fldCharType="separate"/>
            </w:r>
            <w:r w:rsidR="00344F4E" w:rsidRPr="00286FF8">
              <w:rPr>
                <w:noProof/>
              </w:rPr>
              <w:t>87</w:t>
            </w:r>
            <w:r w:rsidR="005E1750" w:rsidRPr="00286FF8">
              <w:rPr>
                <w:noProof/>
              </w:rPr>
              <w:fldChar w:fldCharType="end"/>
            </w:r>
            <w:r w:rsidRPr="00CF4F06">
              <w:t>)</w:t>
            </w:r>
            <w:bookmarkEnd w:id="1270"/>
          </w:p>
        </w:tc>
      </w:tr>
      <w:tr w:rsidR="00E84195" w:rsidRPr="00CF4F06" w14:paraId="653D84F9" w14:textId="77777777" w:rsidTr="00FF12FA">
        <w:tc>
          <w:tcPr>
            <w:tcW w:w="8748" w:type="dxa"/>
            <w:tcBorders>
              <w:top w:val="nil"/>
              <w:left w:val="nil"/>
              <w:bottom w:val="nil"/>
              <w:right w:val="nil"/>
            </w:tcBorders>
          </w:tcPr>
          <w:p w14:paraId="732F1BDA" w14:textId="77777777" w:rsidR="00E84195" w:rsidRPr="00CF4F06" w:rsidRDefault="00E01804" w:rsidP="00FF12FA">
            <w:pPr>
              <w:rPr>
                <w:rFonts w:ascii="Calibri" w:eastAsia="Calibri" w:hAnsi="Calibri" w:cs="Times New Roman"/>
              </w:rPr>
            </w:pPr>
            <w:r w:rsidRPr="00CF4F06">
              <w:rPr>
                <w:rFonts w:ascii="Calibri" w:eastAsia="Calibri" w:hAnsi="Calibri" w:cs="Times New Roman"/>
              </w:rPr>
              <w:lastRenderedPageBreak/>
              <w:t>wher</w:t>
            </w:r>
            <w:ins w:id="1272" w:author="Chancerel, Perrine" w:date="2015-04-01T14:38:00Z">
              <w:r w:rsidR="00E36537">
                <w:rPr>
                  <w:rFonts w:ascii="Calibri" w:eastAsia="Calibri" w:hAnsi="Calibri" w:cs="Times New Roman"/>
                </w:rPr>
                <w:t>e</w:t>
              </w:r>
            </w:ins>
            <w:del w:id="1273" w:author="Chancerel, Perrine" w:date="2015-04-01T14:38:00Z">
              <w:r w:rsidRPr="00CF4F06" w:rsidDel="00E36537">
                <w:rPr>
                  <w:rFonts w:ascii="Calibri" w:eastAsia="Calibri" w:hAnsi="Calibri" w:cs="Times New Roman"/>
                </w:rPr>
                <w:delText>in</w:delText>
              </w:r>
            </w:del>
          </w:p>
          <w:p w14:paraId="714C8004" w14:textId="77777777" w:rsidR="00E84195" w:rsidRPr="00CF4F06" w:rsidRDefault="00D0670B"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m</m:t>
                    </m:r>
                  </m:e>
                  <m:sub>
                    <m:r>
                      <w:rPr>
                        <w:rFonts w:ascii="Cambria Math" w:hAnsi="Cambria Math"/>
                      </w:rPr>
                      <m:t>PCB, mounted</m:t>
                    </m:r>
                  </m:sub>
                </m:sSub>
                <m:r>
                  <w:rPr>
                    <w:rFonts w:ascii="Cambria Math" w:hAnsi="Cambria Math"/>
                  </w:rPr>
                  <m:t>-Mass of the component [kg]</m:t>
                </m:r>
              </m:oMath>
            </m:oMathPara>
          </w:p>
          <w:p w14:paraId="1ED8032E" w14:textId="77777777" w:rsidR="00E84195" w:rsidRPr="00CF4F06" w:rsidRDefault="00D0670B"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GaBi,component</m:t>
                    </m:r>
                  </m:sub>
                </m:sSub>
                <m:r>
                  <w:rPr>
                    <w:rFonts w:ascii="Cambria Math" w:hAnsi="Cambria Math"/>
                  </w:rPr>
                  <m:t>-Mass of the component in</m:t>
                </m:r>
                <m:r>
                  <w:rPr>
                    <w:rFonts w:ascii="Cambria Math" w:eastAsiaTheme="minorEastAsia" w:hAnsi="Cambria Math"/>
                  </w:rPr>
                  <m:t xml:space="preserve"> GaBi database [kg]</m:t>
                </m:r>
              </m:oMath>
            </m:oMathPara>
          </w:p>
          <w:p w14:paraId="5FFEBA93" w14:textId="77777777" w:rsidR="00E84195" w:rsidRPr="00CF4F06" w:rsidRDefault="00D0670B"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 xml:space="preserve">-Number of a specific component on the PCB </m:t>
                </m:r>
                <m:r>
                  <w:rPr>
                    <w:rFonts w:ascii="Cambria Math" w:hAnsi="Cambria Math"/>
                  </w:rPr>
                  <m:t>board [N</m:t>
                </m:r>
                <m:r>
                  <w:rPr>
                    <w:rFonts w:ascii="Cambria Math" w:hAnsi="Cambria Math"/>
                  </w:rPr>
                  <m:t>]</m:t>
                </m:r>
              </m:oMath>
            </m:oMathPara>
          </w:p>
          <w:p w14:paraId="4A488274" w14:textId="77777777" w:rsidR="00E84195" w:rsidRPr="00CF4F06" w:rsidRDefault="00D0670B" w:rsidP="00E84195">
            <w:p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 xml:space="preserve">-Number of a specific component in the PCB </m:t>
              </m:r>
              <m:r>
                <w:rPr>
                  <w:rFonts w:ascii="Cambria Math" w:hAnsi="Cambria Math"/>
                </w:rPr>
                <m:t>model [</m:t>
              </m:r>
              <m:r>
                <w:rPr>
                  <w:rFonts w:ascii="Cambria Math" w:hAnsi="Cambria Math"/>
                </w:rPr>
                <m:t>N]</m:t>
              </m:r>
            </m:oMath>
            <w:r w:rsidR="000F0FDF" w:rsidRPr="00CF4F06">
              <w:rPr>
                <w:rFonts w:eastAsiaTheme="minorEastAsia"/>
              </w:rPr>
              <w:t xml:space="preserve"> </w:t>
            </w:r>
          </w:p>
          <w:p w14:paraId="5AC168F1" w14:textId="77777777" w:rsidR="00E84195" w:rsidRPr="00CF4F06" w:rsidRDefault="00E84195" w:rsidP="00FF12FA">
            <w:pPr>
              <w:rPr>
                <w:rFonts w:ascii="Calibri" w:eastAsia="Calibri" w:hAnsi="Calibri" w:cs="Times New Roman"/>
              </w:rPr>
            </w:pPr>
          </w:p>
        </w:tc>
        <w:tc>
          <w:tcPr>
            <w:tcW w:w="828" w:type="dxa"/>
            <w:tcBorders>
              <w:top w:val="nil"/>
              <w:left w:val="nil"/>
              <w:bottom w:val="nil"/>
              <w:right w:val="nil"/>
            </w:tcBorders>
          </w:tcPr>
          <w:p w14:paraId="48E3C65C" w14:textId="77777777" w:rsidR="00E84195" w:rsidRPr="00CF4F06" w:rsidRDefault="00E84195" w:rsidP="00FF12FA"/>
        </w:tc>
      </w:tr>
    </w:tbl>
    <w:p w14:paraId="04231E3A" w14:textId="77777777" w:rsidR="005A4B57" w:rsidRPr="00CF4F06" w:rsidRDefault="00C77731" w:rsidP="001165FB">
      <w:r w:rsidRPr="00CF4F06">
        <w:t xml:space="preserve">Solder paste </w:t>
      </w:r>
      <w:r w:rsidR="00C24BFA" w:rsidRPr="00CF4F06">
        <w:t>is modeled by “</w:t>
      </w:r>
      <w:proofErr w:type="spellStart"/>
      <w:r w:rsidR="00C24BFA" w:rsidRPr="00CF4F06">
        <w:t>Lotpaste</w:t>
      </w:r>
      <w:proofErr w:type="spellEnd"/>
      <w:r w:rsidR="00C24BFA" w:rsidRPr="00CF4F06">
        <w:t xml:space="preserve"> SnAg3.5” and the amount is determined as follows:</w:t>
      </w:r>
    </w:p>
    <w:tbl>
      <w:tblPr>
        <w:tblStyle w:val="Tabellenraster"/>
        <w:tblW w:w="0" w:type="auto"/>
        <w:tblLook w:val="04A0" w:firstRow="1" w:lastRow="0" w:firstColumn="1" w:lastColumn="0" w:noHBand="0" w:noVBand="1"/>
      </w:tblPr>
      <w:tblGrid>
        <w:gridCol w:w="8748"/>
        <w:gridCol w:w="828"/>
      </w:tblGrid>
      <w:tr w:rsidR="00C24BFA" w:rsidRPr="00CF4F06" w14:paraId="5FDFE2E1" w14:textId="77777777" w:rsidTr="00C05E4C">
        <w:tc>
          <w:tcPr>
            <w:tcW w:w="8748" w:type="dxa"/>
            <w:tcBorders>
              <w:top w:val="nil"/>
              <w:left w:val="nil"/>
              <w:bottom w:val="nil"/>
              <w:right w:val="nil"/>
            </w:tcBorders>
          </w:tcPr>
          <w:p w14:paraId="524B3B69" w14:textId="77777777" w:rsidR="00C24BFA" w:rsidRPr="00CF4F06" w:rsidRDefault="00D0670B" w:rsidP="00C24B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t>
                    </m:r>
                  </m:sub>
                </m:sSub>
              </m:oMath>
            </m:oMathPara>
          </w:p>
        </w:tc>
        <w:tc>
          <w:tcPr>
            <w:tcW w:w="828" w:type="dxa"/>
            <w:tcBorders>
              <w:top w:val="nil"/>
              <w:left w:val="nil"/>
              <w:bottom w:val="nil"/>
              <w:right w:val="nil"/>
            </w:tcBorders>
          </w:tcPr>
          <w:p w14:paraId="2B3308A8" w14:textId="77777777" w:rsidR="00C24BFA" w:rsidRPr="00286FF8" w:rsidRDefault="00C24BFA" w:rsidP="00C05E4C">
            <w:r w:rsidRPr="00286FF8">
              <w:t>(</w:t>
            </w:r>
            <w:r w:rsidR="005E1750" w:rsidRPr="00286FF8">
              <w:fldChar w:fldCharType="begin"/>
            </w:r>
            <w:r w:rsidR="005E1750" w:rsidRPr="00CF4F06">
              <w:instrText xml:space="preserve"> SEQ Equation \* ARABIC </w:instrText>
            </w:r>
            <w:r w:rsidR="005E1750" w:rsidRPr="00286FF8">
              <w:rPr>
                <w:rPrChange w:id="1274" w:author="Chancerel, Perrine" w:date="2015-04-01T12:09:00Z">
                  <w:rPr>
                    <w:noProof/>
                  </w:rPr>
                </w:rPrChange>
              </w:rPr>
              <w:fldChar w:fldCharType="separate"/>
            </w:r>
            <w:r w:rsidR="00344F4E" w:rsidRPr="00286FF8">
              <w:rPr>
                <w:noProof/>
              </w:rPr>
              <w:t>88</w:t>
            </w:r>
            <w:r w:rsidR="005E1750" w:rsidRPr="00286FF8">
              <w:rPr>
                <w:noProof/>
              </w:rPr>
              <w:fldChar w:fldCharType="end"/>
            </w:r>
            <w:r w:rsidRPr="00CF4F06">
              <w:t>)</w:t>
            </w:r>
          </w:p>
        </w:tc>
      </w:tr>
      <w:tr w:rsidR="004973DC" w:rsidRPr="00CF4F06" w14:paraId="4DC00C7F" w14:textId="77777777" w:rsidTr="00C05E4C">
        <w:tc>
          <w:tcPr>
            <w:tcW w:w="8748" w:type="dxa"/>
            <w:tcBorders>
              <w:top w:val="nil"/>
              <w:left w:val="nil"/>
              <w:bottom w:val="nil"/>
              <w:right w:val="nil"/>
            </w:tcBorders>
          </w:tcPr>
          <w:p w14:paraId="2B0FC761" w14:textId="77777777" w:rsidR="004973DC" w:rsidRPr="00286FF8" w:rsidRDefault="00D0670B"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PCB</m:t>
                    </m:r>
                  </m:sub>
                </m:sSub>
                <m:r>
                  <w:rPr>
                    <w:rFonts w:ascii="Cambria Math" w:hAnsi="Cambria Math"/>
                  </w:rPr>
                  <m:t>-Area of PCB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14:paraId="17608E76" w14:textId="77777777" w:rsidR="004973DC" w:rsidRPr="00CF4F06" w:rsidRDefault="00D0670B"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-Amount of solder paste in the PCB model</m:t>
                </m:r>
                <m:r>
                  <w:rPr>
                    <w:rFonts w:ascii="Cambria Math" w:hAnsi="Cambria Math"/>
                  </w:rPr>
                  <m:t xml:space="preserve"> [kg]</m:t>
                </m:r>
              </m:oMath>
            </m:oMathPara>
          </w:p>
          <w:p w14:paraId="6E45FD83" w14:textId="77777777" w:rsidR="004973DC" w:rsidRPr="00CF4F06" w:rsidRDefault="004973DC" w:rsidP="00C05E4C">
            <w:pPr>
              <w:rPr>
                <w:rFonts w:ascii="Calibri" w:eastAsia="Calibri" w:hAnsi="Calibri" w:cs="Times New Roman"/>
              </w:rPr>
            </w:pPr>
          </w:p>
        </w:tc>
        <w:tc>
          <w:tcPr>
            <w:tcW w:w="828" w:type="dxa"/>
            <w:tcBorders>
              <w:top w:val="nil"/>
              <w:left w:val="nil"/>
              <w:bottom w:val="nil"/>
              <w:right w:val="nil"/>
            </w:tcBorders>
          </w:tcPr>
          <w:p w14:paraId="0E1B70B8" w14:textId="77777777" w:rsidR="004973DC" w:rsidRPr="00CF4F06" w:rsidRDefault="004973DC" w:rsidP="00C05E4C"/>
        </w:tc>
      </w:tr>
    </w:tbl>
    <w:p w14:paraId="5BAC532E" w14:textId="77777777" w:rsidR="001165FB" w:rsidRPr="006B43F4" w:rsidRDefault="000F0FDF" w:rsidP="001165FB">
      <w:r w:rsidRPr="00CF4F06">
        <w:rPr>
          <w:rFonts w:eastAsiaTheme="minorEastAsia"/>
        </w:rPr>
        <w:t xml:space="preserve">The basis weight of </w:t>
      </w:r>
      <m:oMath>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=0,5</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C24BFA" w:rsidRPr="00CF4F06">
        <w:rPr>
          <w:rFonts w:eastAsiaTheme="minorEastAsia"/>
        </w:rPr>
        <w:t xml:space="preserve"> </w:t>
      </w:r>
      <w:r w:rsidR="00CB102A" w:rsidRPr="00286FF8">
        <w:rPr>
          <w:rFonts w:eastAsiaTheme="minorEastAsia"/>
        </w:rPr>
        <w:t>was determined as</w:t>
      </w:r>
      <w:r w:rsidR="00C24BFA" w:rsidRPr="00286FF8">
        <w:rPr>
          <w:rFonts w:eastAsiaTheme="minorEastAsia"/>
        </w:rPr>
        <w:t xml:space="preserve"> the b</w:t>
      </w:r>
      <w:r w:rsidR="00CB102A" w:rsidRPr="00286FF8">
        <w:rPr>
          <w:rFonts w:eastAsiaTheme="minorEastAsia"/>
        </w:rPr>
        <w:t>asis weight of the solder paste based on the area of PCB.</w:t>
      </w:r>
    </w:p>
    <w:p w14:paraId="7CFFECE4" w14:textId="77777777" w:rsidR="006B4FFA" w:rsidRPr="00924709" w:rsidRDefault="00EA3AC9" w:rsidP="00735ED3">
      <w:pPr>
        <w:pStyle w:val="berschrift1"/>
        <w:numPr>
          <w:ilvl w:val="0"/>
          <w:numId w:val="1"/>
        </w:numPr>
      </w:pPr>
      <w:bookmarkStart w:id="1275" w:name="_Toc415436337"/>
      <w:r w:rsidRPr="006B43F4">
        <w:lastRenderedPageBreak/>
        <w:t>Implementation and experiments</w:t>
      </w:r>
      <w:bookmarkEnd w:id="1275"/>
    </w:p>
    <w:p w14:paraId="012FD73A" w14:textId="77777777" w:rsidR="00CA1E1D" w:rsidRPr="00CF4F06" w:rsidRDefault="00CA1E1D" w:rsidP="00CA1E1D">
      <w:pPr>
        <w:pStyle w:val="LO-Normal"/>
      </w:pPr>
      <w:r w:rsidRPr="00CF4F06">
        <w:t xml:space="preserve">The electronic </w:t>
      </w:r>
      <w:r w:rsidRPr="00CF4F06">
        <w:rPr>
          <w:rFonts w:eastAsia="Times New Roman"/>
        </w:rPr>
        <w:t xml:space="preserve">component </w:t>
      </w:r>
      <w:r w:rsidRPr="00CF4F06">
        <w:t xml:space="preserve">recognition algorithm was mainly implemented under </w:t>
      </w:r>
      <w:r w:rsidRPr="00CF4F06">
        <w:rPr>
          <w:i/>
        </w:rPr>
        <w:t>MATLAB</w:t>
      </w:r>
      <w:r w:rsidRPr="00CF4F06">
        <w:rPr>
          <w:rFonts w:cs="Calibri"/>
        </w:rPr>
        <w:t>®</w:t>
      </w:r>
      <w:r w:rsidRPr="00CF4F06">
        <w:t xml:space="preserve"> 2010a with additional </w:t>
      </w:r>
      <w:r w:rsidRPr="00CF4F06">
        <w:rPr>
          <w:i/>
        </w:rPr>
        <w:t>MATLAB</w:t>
      </w:r>
      <w:r w:rsidRPr="00CF4F06">
        <w:t xml:space="preserve"> toolboxes. The implementation was not focused on runtime efficiency in order to prevent restriction of code readability and changeability.</w:t>
      </w:r>
    </w:p>
    <w:p w14:paraId="23606ADE" w14:textId="77777777" w:rsidR="00CA1E1D" w:rsidRPr="00CF4F06" w:rsidRDefault="00CA1E1D" w:rsidP="00CA1E1D">
      <w:pPr>
        <w:pStyle w:val="LO-Normal"/>
      </w:pPr>
      <w:r w:rsidRPr="00CF4F06">
        <w:t xml:space="preserve">The character classification step in the optical character recognition system was done by the </w:t>
      </w:r>
      <w:proofErr w:type="spellStart"/>
      <w:r w:rsidRPr="00CF4F06">
        <w:rPr>
          <w:i/>
        </w:rPr>
        <w:t>Cognex</w:t>
      </w:r>
      <w:proofErr w:type="spellEnd"/>
      <w:r w:rsidRPr="00CF4F06">
        <w:rPr>
          <w:i/>
        </w:rPr>
        <w:t xml:space="preserve"> </w:t>
      </w:r>
      <w:proofErr w:type="spellStart"/>
      <w:r w:rsidRPr="00CF4F06">
        <w:rPr>
          <w:i/>
        </w:rPr>
        <w:t>VisionPro</w:t>
      </w:r>
      <w:proofErr w:type="spellEnd"/>
      <w:r w:rsidRPr="00CF4F06">
        <w:rPr>
          <w:i/>
        </w:rPr>
        <w:t xml:space="preserve"> </w:t>
      </w:r>
      <w:proofErr w:type="spellStart"/>
      <w:r w:rsidRPr="00CF4F06">
        <w:rPr>
          <w:i/>
        </w:rPr>
        <w:t>OCRMax</w:t>
      </w:r>
      <w:proofErr w:type="spellEnd"/>
      <w:r w:rsidRPr="00CF4F06">
        <w:t xml:space="preserve"> engine and </w:t>
      </w:r>
      <w:r w:rsidRPr="00CF4F06">
        <w:rPr>
          <w:i/>
        </w:rPr>
        <w:t>Tesseract 3.02</w:t>
      </w:r>
      <w:r w:rsidRPr="00CF4F06">
        <w:t xml:space="preserve"> engine.</w:t>
      </w:r>
    </w:p>
    <w:p w14:paraId="44F0933A" w14:textId="77777777" w:rsidR="00CA1E1D" w:rsidRPr="00CF4F06" w:rsidRDefault="00CA1E1D" w:rsidP="00CA1E1D">
      <w:pPr>
        <w:pStyle w:val="LO-Normal"/>
      </w:pPr>
      <w:r w:rsidRPr="00CF4F06">
        <w:t xml:space="preserve">The communication between </w:t>
      </w:r>
      <w:r w:rsidRPr="00CF4F06">
        <w:rPr>
          <w:i/>
        </w:rPr>
        <w:t>MATLAB</w:t>
      </w:r>
      <w:r w:rsidRPr="00CF4F06">
        <w:t xml:space="preserve"> and the electronic component database </w:t>
      </w:r>
      <w:proofErr w:type="spellStart"/>
      <w:r w:rsidRPr="00CF4F06">
        <w:rPr>
          <w:i/>
        </w:rPr>
        <w:t>Octopart</w:t>
      </w:r>
      <w:proofErr w:type="spellEnd"/>
      <w:r w:rsidRPr="00CF4F06">
        <w:t xml:space="preserve">, required for the </w:t>
      </w:r>
      <w:r w:rsidRPr="00CF4F06">
        <w:rPr>
          <w:rFonts w:eastAsia="Times New Roman"/>
        </w:rPr>
        <w:t xml:space="preserve">component </w:t>
      </w:r>
      <w:r w:rsidRPr="00CF4F06">
        <w:t>name verification,</w:t>
      </w:r>
      <w:r w:rsidR="00FE213D" w:rsidRPr="00CF4F06">
        <w:t xml:space="preserve"> was done by the software tool </w:t>
      </w:r>
      <w:proofErr w:type="spellStart"/>
      <w:r w:rsidRPr="00CF4F06">
        <w:rPr>
          <w:i/>
        </w:rPr>
        <w:t>cURL</w:t>
      </w:r>
      <w:proofErr w:type="spellEnd"/>
      <w:r w:rsidRPr="00CF4F06">
        <w:t xml:space="preserve"> which is a command line tool  used to get and s</w:t>
      </w:r>
      <w:r w:rsidR="00FE213D" w:rsidRPr="00CF4F06">
        <w:t xml:space="preserve">end URL syntax. It is based on </w:t>
      </w:r>
      <w:proofErr w:type="spellStart"/>
      <w:r w:rsidRPr="00CF4F06">
        <w:rPr>
          <w:i/>
        </w:rPr>
        <w:t>libcurl</w:t>
      </w:r>
      <w:proofErr w:type="spellEnd"/>
      <w:r w:rsidRPr="00CF4F06">
        <w:t xml:space="preserve"> which is a free client-side URL transfer library.</w:t>
      </w:r>
    </w:p>
    <w:p w14:paraId="5C4CEF79" w14:textId="77777777" w:rsidR="00CA1E1D" w:rsidRPr="00CF4F06" w:rsidRDefault="00CA1E1D" w:rsidP="00CA1E1D">
      <w:pPr>
        <w:pStyle w:val="LO-Normal"/>
      </w:pPr>
      <w:r w:rsidRPr="00CF4F06">
        <w:t>The ILCD</w:t>
      </w:r>
      <w:r w:rsidRPr="00F579C9">
        <w:fldChar w:fldCharType="begin"/>
      </w:r>
      <w:r w:rsidRPr="00CF4F06">
        <w:instrText>XE "ILCD:International Life Cycle Data System"</w:instrText>
      </w:r>
      <w:r w:rsidRPr="00F579C9">
        <w:fldChar w:fldCharType="end"/>
      </w:r>
      <w:r w:rsidRPr="00CF4F06">
        <w:t xml:space="preserve"> models for material composition estimation of the electronic components in the recognition database are exported from the </w:t>
      </w:r>
      <w:proofErr w:type="spellStart"/>
      <w:r w:rsidRPr="00CF4F06">
        <w:rPr>
          <w:i/>
        </w:rPr>
        <w:t>GaBi</w:t>
      </w:r>
      <w:proofErr w:type="spellEnd"/>
      <w:r w:rsidRPr="00CF4F06">
        <w:t xml:space="preserve"> 6 Extension database XI: Electronics from PE INTERNATIONAL.</w:t>
      </w:r>
    </w:p>
    <w:p w14:paraId="0E8BDD8F" w14:textId="77777777" w:rsidR="00804054" w:rsidRPr="00CF4F06" w:rsidRDefault="0095152F" w:rsidP="00735ED3">
      <w:pPr>
        <w:pStyle w:val="berschrift2"/>
        <w:numPr>
          <w:ilvl w:val="1"/>
          <w:numId w:val="1"/>
        </w:numPr>
      </w:pPr>
      <w:r w:rsidRPr="00CF4F06">
        <w:t xml:space="preserve"> </w:t>
      </w:r>
      <w:bookmarkStart w:id="1276" w:name="_Toc415436338"/>
      <w:r w:rsidR="006B4FFA" w:rsidRPr="00CF4F06">
        <w:t>Dataset creation</w:t>
      </w:r>
      <w:bookmarkEnd w:id="1276"/>
    </w:p>
    <w:p w14:paraId="26BF804E" w14:textId="77777777" w:rsidR="00CA1E1D" w:rsidRPr="00CF4F06" w:rsidRDefault="00CA1E1D" w:rsidP="00CA1E1D">
      <w:pPr>
        <w:pStyle w:val="LO-Normal"/>
      </w:pPr>
      <w:r w:rsidRPr="00CF4F06">
        <w:t xml:space="preserve">The recognition dataset consists of 15 electronic components which are listed and </w:t>
      </w:r>
      <w:r w:rsidR="00FE213D" w:rsidRPr="00CF4F06">
        <w:t>analyzed</w:t>
      </w:r>
      <w:r w:rsidRPr="00CF4F06">
        <w:t xml:space="preserve"> in the</w:t>
      </w:r>
      <w:r w:rsidR="00FE213D" w:rsidRPr="00CF4F06">
        <w:t xml:space="preserve"> </w:t>
      </w:r>
      <w:r w:rsidR="00FE213D" w:rsidRPr="00E36537">
        <w:fldChar w:fldCharType="begin"/>
      </w:r>
      <w:r w:rsidR="00FE213D" w:rsidRPr="00CF4F06">
        <w:instrText xml:space="preserve"> REF _Ref413415761 \r \h </w:instrText>
      </w:r>
      <w:r w:rsidR="00FE213D" w:rsidRPr="00E36537">
        <w:rPr>
          <w:rPrChange w:id="1277" w:author="Chancerel, Perrine" w:date="2015-04-01T12:09:00Z">
            <w:rPr/>
          </w:rPrChange>
        </w:rPr>
        <w:fldChar w:fldCharType="separate"/>
      </w:r>
      <w:r w:rsidR="00344F4E" w:rsidRPr="00CF4F06">
        <w:t>Appendix A</w:t>
      </w:r>
      <w:r w:rsidR="00FE213D" w:rsidRPr="00E36537">
        <w:fldChar w:fldCharType="end"/>
      </w:r>
      <w:r w:rsidRPr="00CF4F06">
        <w:t xml:space="preserve">. The component selection depends on the occurring frequency on the available printed circuit boards. It was taken care that also similar looking components were selected. Therefore were selected the DIP14 component and the DIP16 component, which differ almost only by number and position of solder joints. A machine learning application was used for the recognition of the electronic component, </w:t>
      </w:r>
      <w:r w:rsidR="002B10FD" w:rsidRPr="00CF4F06">
        <w:t>in which</w:t>
      </w:r>
      <w:r w:rsidRPr="00CF4F06">
        <w:t xml:space="preserve"> multiple representation of the component must be created to analyze representative features. The component representations are taken from different printed circuit boards, to create a representative dataset.</w:t>
      </w:r>
    </w:p>
    <w:p w14:paraId="1BAA0382" w14:textId="77777777" w:rsidR="00CA1E1D" w:rsidRPr="00CF4F06" w:rsidRDefault="00CA1E1D" w:rsidP="00CA1E1D">
      <w:pPr>
        <w:pStyle w:val="LO-Normal"/>
      </w:pPr>
      <w:r w:rsidRPr="00CF4F06">
        <w:t>In Table 6 additional important information and properties of the components</w:t>
      </w:r>
      <w:r w:rsidR="00FE213D" w:rsidRPr="00CF4F06">
        <w:t xml:space="preserve"> are listed</w:t>
      </w:r>
      <w:r w:rsidRPr="00CF4F06">
        <w:t>.</w:t>
      </w:r>
    </w:p>
    <w:p w14:paraId="64555D87" w14:textId="77777777" w:rsidR="009901AB" w:rsidRPr="00CF4F06" w:rsidRDefault="009901AB" w:rsidP="00B5593D"/>
    <w:p w14:paraId="39F1F2F0" w14:textId="77777777" w:rsidR="00FE213D" w:rsidRPr="00CF4F06" w:rsidRDefault="00FE213D" w:rsidP="00B5593D"/>
    <w:p w14:paraId="1201B470" w14:textId="77777777" w:rsidR="00E43C73" w:rsidRPr="00CF4F06" w:rsidRDefault="00E43C73" w:rsidP="00E43C73">
      <w:pPr>
        <w:pStyle w:val="Beschriftung"/>
        <w:keepNext/>
      </w:pPr>
      <w:bookmarkStart w:id="1278" w:name="_Ref404014187"/>
      <w:bookmarkStart w:id="1279" w:name="_Toc415436468"/>
      <w:r w:rsidRPr="00CF4F06">
        <w:lastRenderedPageBreak/>
        <w:t xml:space="preserve">Table </w:t>
      </w:r>
      <w:r w:rsidR="005E1750" w:rsidRPr="00E36537">
        <w:fldChar w:fldCharType="begin"/>
      </w:r>
      <w:r w:rsidR="005E1750" w:rsidRPr="00CF4F06">
        <w:instrText xml:space="preserve"> SEQ Table \* ARABIC </w:instrText>
      </w:r>
      <w:r w:rsidR="005E1750" w:rsidRPr="00E36537">
        <w:rPr>
          <w:rPrChange w:id="1280" w:author="Chancerel, Perrine" w:date="2015-04-01T12:09:00Z">
            <w:rPr>
              <w:noProof/>
            </w:rPr>
          </w:rPrChange>
        </w:rPr>
        <w:fldChar w:fldCharType="separate"/>
      </w:r>
      <w:r w:rsidR="00344F4E" w:rsidRPr="00CF4F06">
        <w:rPr>
          <w:noProof/>
        </w:rPr>
        <w:t>8</w:t>
      </w:r>
      <w:r w:rsidR="005E1750" w:rsidRPr="00E36537">
        <w:rPr>
          <w:noProof/>
        </w:rPr>
        <w:fldChar w:fldCharType="end"/>
      </w:r>
      <w:bookmarkEnd w:id="1278"/>
      <w:r w:rsidRPr="00CF4F06">
        <w:t>: Component properties</w:t>
      </w:r>
      <w:bookmarkEnd w:id="1279"/>
    </w:p>
    <w:tbl>
      <w:tblPr>
        <w:tblStyle w:val="MittleresRaster1-Akzent1"/>
        <w:tblW w:w="0" w:type="auto"/>
        <w:tblLook w:val="04A0" w:firstRow="1" w:lastRow="0" w:firstColumn="1" w:lastColumn="0" w:noHBand="0" w:noVBand="1"/>
      </w:tblPr>
      <w:tblGrid>
        <w:gridCol w:w="4248"/>
        <w:gridCol w:w="5328"/>
      </w:tblGrid>
      <w:tr w:rsidR="008861B8" w:rsidRPr="00CF4F06" w14:paraId="62DCC8E4" w14:textId="77777777" w:rsidTr="00BC7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6673D898" w14:textId="77777777" w:rsidR="008861B8" w:rsidRPr="00CF4F06" w:rsidRDefault="008861B8" w:rsidP="00067190">
            <w:pPr>
              <w:spacing w:line="276" w:lineRule="auto"/>
              <w:jc w:val="center"/>
              <w:rPr>
                <w:b w:val="0"/>
                <w:sz w:val="28"/>
                <w:szCs w:val="28"/>
              </w:rPr>
            </w:pPr>
            <w:r w:rsidRPr="00CF4F06">
              <w:rPr>
                <w:sz w:val="28"/>
                <w:szCs w:val="28"/>
              </w:rPr>
              <w:t>Component properties</w:t>
            </w:r>
          </w:p>
        </w:tc>
        <w:tc>
          <w:tcPr>
            <w:tcW w:w="5328" w:type="dxa"/>
          </w:tcPr>
          <w:p w14:paraId="054929FF" w14:textId="77777777" w:rsidR="008861B8" w:rsidRPr="00CF4F06" w:rsidRDefault="008861B8" w:rsidP="00067190">
            <w:pPr>
              <w:spacing w:line="276"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CF4F06">
              <w:rPr>
                <w:sz w:val="28"/>
                <w:szCs w:val="28"/>
              </w:rPr>
              <w:t>Description</w:t>
            </w:r>
          </w:p>
        </w:tc>
      </w:tr>
      <w:tr w:rsidR="008861B8" w:rsidRPr="00CF4F06" w14:paraId="4574EE56"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4B13C7F1" w14:textId="77777777" w:rsidR="008861B8" w:rsidRPr="00CF4F06" w:rsidRDefault="008861B8" w:rsidP="00067190">
            <w:pPr>
              <w:spacing w:line="276" w:lineRule="auto"/>
            </w:pPr>
            <w:r w:rsidRPr="00CF4F06">
              <w:rPr>
                <w:sz w:val="28"/>
                <w:szCs w:val="28"/>
              </w:rPr>
              <w:t>Package properties</w:t>
            </w:r>
          </w:p>
        </w:tc>
        <w:tc>
          <w:tcPr>
            <w:tcW w:w="5328" w:type="dxa"/>
          </w:tcPr>
          <w:p w14:paraId="50EA3EB8" w14:textId="77777777" w:rsidR="008861B8" w:rsidRPr="00CF4F06"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RPr="00CF4F06" w14:paraId="0A018543"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31E83CC0" w14:textId="77777777" w:rsidR="008861B8" w:rsidRPr="00CF4F06" w:rsidRDefault="008861B8" w:rsidP="00067190">
            <w:pPr>
              <w:spacing w:line="276" w:lineRule="auto"/>
            </w:pPr>
            <w:r w:rsidRPr="00CF4F06">
              <w:t>Component length</w:t>
            </w:r>
          </w:p>
        </w:tc>
        <w:tc>
          <w:tcPr>
            <w:tcW w:w="5328" w:type="dxa"/>
          </w:tcPr>
          <w:p w14:paraId="356F4D9E" w14:textId="77777777" w:rsidR="008861B8" w:rsidRPr="00CF4F06"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rsidRPr="00CF4F06">
              <w:t>Length of the component package [mm]</w:t>
            </w:r>
          </w:p>
        </w:tc>
      </w:tr>
      <w:tr w:rsidR="008861B8" w:rsidRPr="00CF4F06" w14:paraId="1FA46261"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7620D2A" w14:textId="77777777" w:rsidR="008861B8" w:rsidRPr="00CF4F06" w:rsidRDefault="008861B8" w:rsidP="00067190">
            <w:pPr>
              <w:spacing w:line="276" w:lineRule="auto"/>
            </w:pPr>
            <w:r w:rsidRPr="00CF4F06">
              <w:t>Component width</w:t>
            </w:r>
          </w:p>
        </w:tc>
        <w:tc>
          <w:tcPr>
            <w:tcW w:w="5328" w:type="dxa"/>
          </w:tcPr>
          <w:p w14:paraId="079FFC72" w14:textId="77777777" w:rsidR="008861B8" w:rsidRPr="00CF4F06"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rsidRPr="00CF4F06">
              <w:t>Width of the component package [mm]</w:t>
            </w:r>
          </w:p>
        </w:tc>
      </w:tr>
      <w:tr w:rsidR="008861B8" w:rsidRPr="00CF4F06" w14:paraId="5049688D"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005EE93A" w14:textId="77777777" w:rsidR="008861B8" w:rsidRPr="00CF4F06" w:rsidRDefault="008861B8" w:rsidP="00067190">
            <w:pPr>
              <w:spacing w:line="276" w:lineRule="auto"/>
            </w:pPr>
            <w:r w:rsidRPr="00CF4F06">
              <w:t>Component border size</w:t>
            </w:r>
          </w:p>
        </w:tc>
        <w:tc>
          <w:tcPr>
            <w:tcW w:w="5328" w:type="dxa"/>
          </w:tcPr>
          <w:p w14:paraId="5425FC35" w14:textId="77777777" w:rsidR="008861B8" w:rsidRPr="00CF4F06"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rsidRPr="00CF4F06">
              <w:t>Size of the border which is cropped with the component image [mm]</w:t>
            </w:r>
          </w:p>
        </w:tc>
      </w:tr>
      <w:tr w:rsidR="00310B18" w:rsidRPr="00CF4F06" w14:paraId="51B31952"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B3CD5A5" w14:textId="77777777" w:rsidR="00310B18" w:rsidRPr="00CF4F06" w:rsidRDefault="002F23B9" w:rsidP="00F43B3D">
            <w:pPr>
              <w:spacing w:line="276" w:lineRule="auto"/>
            </w:pPr>
            <w:r w:rsidRPr="00CF4F06">
              <w:t>Package DOF</w:t>
            </w:r>
          </w:p>
        </w:tc>
        <w:tc>
          <w:tcPr>
            <w:tcW w:w="5328" w:type="dxa"/>
          </w:tcPr>
          <w:p w14:paraId="57DCEE69" w14:textId="77777777" w:rsidR="00310B18" w:rsidRPr="00CF4F06" w:rsidRDefault="009E58E8" w:rsidP="009E58E8">
            <w:pPr>
              <w:spacing w:line="276" w:lineRule="auto"/>
              <w:cnfStyle w:val="000000100000" w:firstRow="0" w:lastRow="0" w:firstColumn="0" w:lastColumn="0" w:oddVBand="0" w:evenVBand="0" w:oddHBand="1" w:evenHBand="0" w:firstRowFirstColumn="0" w:firstRowLastColumn="0" w:lastRowFirstColumn="0" w:lastRowLastColumn="0"/>
            </w:pPr>
            <w:r w:rsidRPr="00CF4F06">
              <w:t>Degree of freedom of the component rotation in 90° steps (between one and four)</w:t>
            </w:r>
          </w:p>
        </w:tc>
      </w:tr>
      <w:tr w:rsidR="008861B8" w:rsidRPr="00CF4F06" w14:paraId="4BCD1B9D"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5EDF3D32" w14:textId="77777777" w:rsidR="008861B8" w:rsidRPr="00CF4F06" w:rsidRDefault="008861B8" w:rsidP="00067190">
            <w:pPr>
              <w:spacing w:line="276" w:lineRule="auto"/>
            </w:pPr>
          </w:p>
        </w:tc>
        <w:tc>
          <w:tcPr>
            <w:tcW w:w="5328" w:type="dxa"/>
          </w:tcPr>
          <w:p w14:paraId="353BA246" w14:textId="77777777" w:rsidR="008861B8" w:rsidRPr="00CF4F06"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rsidRPr="00CF4F06" w14:paraId="3E658F59"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6A93B1E" w14:textId="77777777" w:rsidR="008861B8" w:rsidRPr="00CF4F06" w:rsidRDefault="008861B8" w:rsidP="00067190">
            <w:pPr>
              <w:spacing w:line="276" w:lineRule="auto"/>
              <w:jc w:val="left"/>
              <w:rPr>
                <w:b w:val="0"/>
                <w:sz w:val="28"/>
                <w:szCs w:val="28"/>
              </w:rPr>
            </w:pPr>
            <w:r w:rsidRPr="00CF4F06">
              <w:rPr>
                <w:sz w:val="28"/>
                <w:szCs w:val="28"/>
              </w:rPr>
              <w:t>OCR</w:t>
            </w:r>
            <w:r w:rsidR="00011E7C" w:rsidRPr="00CF4F06">
              <w:rPr>
                <w:sz w:val="28"/>
                <w:szCs w:val="28"/>
              </w:rPr>
              <w:fldChar w:fldCharType="begin"/>
            </w:r>
            <w:r w:rsidR="00011E7C" w:rsidRPr="00CF4F06">
              <w:instrText xml:space="preserve"> XE "</w:instrText>
            </w:r>
            <w:r w:rsidR="00011E7C" w:rsidRPr="00286FF8">
              <w:rPr>
                <w:rFonts w:eastAsiaTheme="minorEastAsia"/>
              </w:rPr>
              <w:instrText>OCR</w:instrText>
            </w:r>
            <w:r w:rsidR="00011E7C" w:rsidRPr="00286FF8">
              <w:instrText xml:space="preserve">:Optical character recognition" </w:instrText>
            </w:r>
            <w:r w:rsidR="00011E7C" w:rsidRPr="00CF4F06">
              <w:rPr>
                <w:sz w:val="28"/>
                <w:szCs w:val="28"/>
              </w:rPr>
              <w:fldChar w:fldCharType="end"/>
            </w:r>
            <w:r w:rsidRPr="00CF4F06">
              <w:rPr>
                <w:b w:val="0"/>
                <w:sz w:val="28"/>
                <w:szCs w:val="28"/>
              </w:rPr>
              <w:t xml:space="preserve"> properties</w:t>
            </w:r>
          </w:p>
        </w:tc>
        <w:tc>
          <w:tcPr>
            <w:tcW w:w="5328" w:type="dxa"/>
          </w:tcPr>
          <w:p w14:paraId="754DA2A5" w14:textId="77777777" w:rsidR="008861B8" w:rsidRPr="00286FF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RPr="00CF4F06" w14:paraId="5B97653C"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59392977" w14:textId="77777777" w:rsidR="008861B8" w:rsidRPr="00CF4F06" w:rsidRDefault="008861B8" w:rsidP="00067190">
            <w:pPr>
              <w:spacing w:line="276" w:lineRule="auto"/>
            </w:pPr>
            <w:r w:rsidRPr="00CF4F06">
              <w:t>ROI for optical character recognition</w:t>
            </w:r>
          </w:p>
        </w:tc>
        <w:tc>
          <w:tcPr>
            <w:tcW w:w="5328" w:type="dxa"/>
          </w:tcPr>
          <w:p w14:paraId="00F895CC" w14:textId="77777777" w:rsidR="008861B8" w:rsidRPr="00CF4F06" w:rsidRDefault="009E58E8" w:rsidP="009E58E8">
            <w:pPr>
              <w:spacing w:line="276" w:lineRule="auto"/>
              <w:cnfStyle w:val="000000000000" w:firstRow="0" w:lastRow="0" w:firstColumn="0" w:lastColumn="0" w:oddVBand="0" w:evenVBand="0" w:oddHBand="0" w:evenHBand="0" w:firstRowFirstColumn="0" w:firstRowLastColumn="0" w:lastRowFirstColumn="0" w:lastRowLastColumn="0"/>
            </w:pPr>
            <w:r w:rsidRPr="00CF4F06">
              <w:t xml:space="preserve">Region of interest of the </w:t>
            </w:r>
            <w:r w:rsidR="00B73674" w:rsidRPr="00CF4F06">
              <w:t>component</w:t>
            </w:r>
            <w:r w:rsidRPr="00CF4F06">
              <w:t xml:space="preserve"> marking (based on the upper left component corner)</w:t>
            </w:r>
          </w:p>
        </w:tc>
      </w:tr>
      <w:tr w:rsidR="008861B8" w:rsidRPr="00CF4F06" w14:paraId="44439518"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5A139C7E" w14:textId="77777777" w:rsidR="008861B8" w:rsidRPr="00CF4F06" w:rsidRDefault="008861B8" w:rsidP="00067190">
            <w:pPr>
              <w:spacing w:line="276" w:lineRule="auto"/>
            </w:pPr>
            <w:r w:rsidRPr="00CF4F06">
              <w:t>Subset of characters for optical character recognition</w:t>
            </w:r>
          </w:p>
        </w:tc>
        <w:tc>
          <w:tcPr>
            <w:tcW w:w="5328" w:type="dxa"/>
          </w:tcPr>
          <w:p w14:paraId="3D677014" w14:textId="77777777" w:rsidR="008861B8" w:rsidRPr="00CF4F06"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rsidRPr="00CF4F06">
              <w:t>Subset of characters which can be included in the component marking</w:t>
            </w:r>
          </w:p>
        </w:tc>
      </w:tr>
      <w:tr w:rsidR="00834ED4" w:rsidRPr="00CF4F06" w14:paraId="438F21A5"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6FBB8DC9" w14:textId="77777777" w:rsidR="00834ED4" w:rsidRPr="00CF4F06" w:rsidRDefault="00834ED4" w:rsidP="00E83DAA">
            <w:pPr>
              <w:spacing w:line="276" w:lineRule="auto"/>
            </w:pPr>
            <w:r w:rsidRPr="00CF4F06">
              <w:t>Maximum and minimum number of OCR</w:t>
            </w:r>
            <w:r w:rsidR="00011E7C" w:rsidRPr="00CF4F06">
              <w:fldChar w:fldCharType="begin"/>
            </w:r>
            <w:r w:rsidR="00011E7C" w:rsidRPr="00CF4F06">
              <w:instrText xml:space="preserve"> XE "</w:instrText>
            </w:r>
            <w:r w:rsidR="00011E7C" w:rsidRPr="00286FF8">
              <w:rPr>
                <w:rFonts w:eastAsiaTheme="minorEastAsia"/>
              </w:rPr>
              <w:instrText>OCR</w:instrText>
            </w:r>
            <w:r w:rsidR="00011E7C" w:rsidRPr="00286FF8">
              <w:instrText xml:space="preserve">:Optical character recognition" </w:instrText>
            </w:r>
            <w:r w:rsidR="00011E7C" w:rsidRPr="00CF4F06">
              <w:fldChar w:fldCharType="end"/>
            </w:r>
            <w:r w:rsidRPr="00CF4F06">
              <w:t xml:space="preserve"> lines</w:t>
            </w:r>
          </w:p>
        </w:tc>
        <w:tc>
          <w:tcPr>
            <w:tcW w:w="5328" w:type="dxa"/>
          </w:tcPr>
          <w:p w14:paraId="093B5095" w14:textId="77777777" w:rsidR="00834ED4" w:rsidRPr="00286FF8"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rsidRPr="00286FF8">
              <w:t>Maximum number of character lines of the component marking</w:t>
            </w:r>
          </w:p>
        </w:tc>
      </w:tr>
      <w:tr w:rsidR="008861B8" w:rsidRPr="00CF4F06" w14:paraId="651CC4CC"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650A95A6" w14:textId="77777777" w:rsidR="008861B8" w:rsidRPr="00CF4F06" w:rsidRDefault="008861B8" w:rsidP="00067190">
            <w:pPr>
              <w:spacing w:line="276" w:lineRule="auto"/>
            </w:pPr>
          </w:p>
        </w:tc>
        <w:tc>
          <w:tcPr>
            <w:tcW w:w="5328" w:type="dxa"/>
          </w:tcPr>
          <w:p w14:paraId="621BF1EC" w14:textId="77777777" w:rsidR="008861B8" w:rsidRPr="00CF4F06"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RPr="00CF4F06" w14:paraId="3C5DDB15"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1BB6ACB0" w14:textId="77777777" w:rsidR="008861B8" w:rsidRPr="00CF4F06" w:rsidRDefault="00067190" w:rsidP="00067190">
            <w:pPr>
              <w:spacing w:line="276" w:lineRule="auto"/>
            </w:pPr>
            <w:r w:rsidRPr="00CF4F06">
              <w:rPr>
                <w:sz w:val="28"/>
                <w:szCs w:val="28"/>
              </w:rPr>
              <w:t>Frequency features generation properties</w:t>
            </w:r>
          </w:p>
        </w:tc>
        <w:tc>
          <w:tcPr>
            <w:tcW w:w="5328" w:type="dxa"/>
          </w:tcPr>
          <w:p w14:paraId="4A0BA8F7" w14:textId="77777777" w:rsidR="008861B8" w:rsidRPr="00CF4F06"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rsidRPr="00CF4F06" w14:paraId="20F6EB24"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7AA75D0" w14:textId="77777777" w:rsidR="008861B8" w:rsidRPr="00CF4F06" w:rsidRDefault="00067190" w:rsidP="00067190">
            <w:pPr>
              <w:spacing w:line="276" w:lineRule="auto"/>
            </w:pPr>
            <w:r w:rsidRPr="00CF4F06">
              <w:t>Image scale for frequency feature generation</w:t>
            </w:r>
          </w:p>
        </w:tc>
        <w:tc>
          <w:tcPr>
            <w:tcW w:w="5328" w:type="dxa"/>
          </w:tcPr>
          <w:p w14:paraId="6176ADD0" w14:textId="77777777" w:rsidR="008861B8" w:rsidRPr="00286FF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rsidRPr="00924709">
              <w:t xml:space="preserve">Computed according to chapter </w:t>
            </w:r>
            <w:r w:rsidRPr="00286FF8">
              <w:fldChar w:fldCharType="begin"/>
            </w:r>
            <w:r w:rsidRPr="00CF4F06">
              <w:instrText xml:space="preserve"> REF _Ref411778014 \r \h </w:instrText>
            </w:r>
            <w:r w:rsidR="00DF70C1" w:rsidRPr="00CF4F06">
              <w:instrText xml:space="preserve"> \* MERGEFORMAT </w:instrText>
            </w:r>
            <w:r w:rsidRPr="00286FF8">
              <w:rPr>
                <w:rPrChange w:id="1281" w:author="Chancerel, Perrine" w:date="2015-04-01T12:09:00Z">
                  <w:rPr/>
                </w:rPrChange>
              </w:rPr>
              <w:fldChar w:fldCharType="separate"/>
            </w:r>
            <w:r w:rsidR="00344F4E" w:rsidRPr="00286FF8">
              <w:t>3.1.3</w:t>
            </w:r>
            <w:r w:rsidRPr="00286FF8">
              <w:fldChar w:fldCharType="end"/>
            </w:r>
            <w:r w:rsidRPr="00CF4F06">
              <w:t>.</w:t>
            </w:r>
          </w:p>
        </w:tc>
      </w:tr>
      <w:tr w:rsidR="00067190" w:rsidRPr="00CF4F06" w14:paraId="2C524E15"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3BA7911B" w14:textId="77777777" w:rsidR="00067190" w:rsidRPr="00CF4F06" w:rsidRDefault="00067190" w:rsidP="00067190">
            <w:pPr>
              <w:spacing w:line="276" w:lineRule="auto"/>
            </w:pPr>
            <w:r w:rsidRPr="00CF4F06">
              <w:t xml:space="preserve">Number of </w:t>
            </w:r>
            <w:r w:rsidR="009E58E8" w:rsidRPr="00CF4F06">
              <w:t xml:space="preserve">maximum </w:t>
            </w:r>
            <w:r w:rsidRPr="00CF4F06">
              <w:t>Fourier coefficient features</w:t>
            </w:r>
          </w:p>
        </w:tc>
        <w:tc>
          <w:tcPr>
            <w:tcW w:w="5328" w:type="dxa"/>
          </w:tcPr>
          <w:p w14:paraId="26768829" w14:textId="77777777" w:rsidR="00067190" w:rsidRPr="00CF4F06" w:rsidRDefault="009E58E8" w:rsidP="00B73674">
            <w:pPr>
              <w:spacing w:line="276" w:lineRule="auto"/>
              <w:cnfStyle w:val="000000000000" w:firstRow="0" w:lastRow="0" w:firstColumn="0" w:lastColumn="0" w:oddVBand="0" w:evenVBand="0" w:oddHBand="0" w:evenHBand="0" w:firstRowFirstColumn="0" w:firstRowLastColumn="0" w:lastRowFirstColumn="0" w:lastRowLastColumn="0"/>
            </w:pPr>
            <w:r w:rsidRPr="00CF4F06">
              <w:t>Computed according to</w:t>
            </w:r>
            <w:r w:rsidR="00B73674" w:rsidRPr="00CF4F06">
              <w:t xml:space="preserve"> formula</w:t>
            </w:r>
            <w:r w:rsidRPr="00CF4F06">
              <w:t xml:space="preserve"> </w:t>
            </w:r>
            <w:r w:rsidR="00B73674" w:rsidRPr="00286FF8">
              <w:fldChar w:fldCharType="begin"/>
            </w:r>
            <w:r w:rsidR="00B73674" w:rsidRPr="00CF4F06">
              <w:instrText xml:space="preserve"> REF _Ref402147100 \h </w:instrText>
            </w:r>
            <w:r w:rsidR="00DF70C1" w:rsidRPr="00CF4F06">
              <w:instrText xml:space="preserve"> \* MERGEFORMAT </w:instrText>
            </w:r>
            <w:r w:rsidR="00B73674" w:rsidRPr="00286FF8">
              <w:rPr>
                <w:rPrChange w:id="1282" w:author="Chancerel, Perrine" w:date="2015-04-01T12:09:00Z">
                  <w:rPr/>
                </w:rPrChange>
              </w:rPr>
              <w:fldChar w:fldCharType="separate"/>
            </w:r>
            <w:r w:rsidR="00344F4E" w:rsidRPr="00286FF8">
              <w:t>(</w:t>
            </w:r>
            <w:r w:rsidR="00344F4E" w:rsidRPr="00286FF8">
              <w:rPr>
                <w:noProof/>
              </w:rPr>
              <w:t>56</w:t>
            </w:r>
            <w:r w:rsidR="00344F4E" w:rsidRPr="00286FF8">
              <w:t>)</w:t>
            </w:r>
            <w:r w:rsidR="00B73674" w:rsidRPr="00286FF8">
              <w:fldChar w:fldCharType="end"/>
            </w:r>
          </w:p>
        </w:tc>
      </w:tr>
      <w:tr w:rsidR="00067190" w:rsidRPr="00CF4F06" w14:paraId="53ED0A90"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6C8A5684" w14:textId="77777777" w:rsidR="00067190" w:rsidRPr="00CF4F06" w:rsidRDefault="00067190" w:rsidP="00067190">
            <w:pPr>
              <w:spacing w:line="276" w:lineRule="auto"/>
            </w:pPr>
            <w:r w:rsidRPr="00CF4F06">
              <w:t>Border cut information</w:t>
            </w:r>
          </w:p>
        </w:tc>
        <w:tc>
          <w:tcPr>
            <w:tcW w:w="5328" w:type="dxa"/>
          </w:tcPr>
          <w:p w14:paraId="1225EC75" w14:textId="77777777" w:rsidR="00067190" w:rsidRPr="00CF4F06"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rsidRPr="00CF4F06">
              <w:t>Boolean if border pixel is selected by frequency feature extraction algorithm (true/false)</w:t>
            </w:r>
          </w:p>
        </w:tc>
      </w:tr>
      <w:tr w:rsidR="00067190" w:rsidRPr="00CF4F06" w14:paraId="7558DDC9"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47BB09C8" w14:textId="77777777" w:rsidR="00067190" w:rsidRPr="00CF4F06" w:rsidRDefault="00067190" w:rsidP="00067190">
            <w:pPr>
              <w:spacing w:line="276" w:lineRule="auto"/>
            </w:pPr>
          </w:p>
        </w:tc>
        <w:tc>
          <w:tcPr>
            <w:tcW w:w="5328" w:type="dxa"/>
          </w:tcPr>
          <w:p w14:paraId="6D7324D4" w14:textId="77777777" w:rsidR="00067190" w:rsidRPr="00CF4F06"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RPr="00CF4F06" w14:paraId="7CF73601"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6D416320" w14:textId="77777777" w:rsidR="00067190" w:rsidRPr="00CF4F06" w:rsidRDefault="00067190" w:rsidP="00067190">
            <w:pPr>
              <w:spacing w:line="276" w:lineRule="auto"/>
            </w:pPr>
            <w:r w:rsidRPr="00CF4F06">
              <w:rPr>
                <w:sz w:val="28"/>
                <w:szCs w:val="28"/>
              </w:rPr>
              <w:t>Color histogram features</w:t>
            </w:r>
          </w:p>
        </w:tc>
        <w:tc>
          <w:tcPr>
            <w:tcW w:w="5328" w:type="dxa"/>
          </w:tcPr>
          <w:p w14:paraId="0084AD41" w14:textId="77777777" w:rsidR="00067190" w:rsidRPr="00CF4F06"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B73674" w:rsidRPr="00CF4F06" w14:paraId="2BAF5BCB"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32DFC8B0" w14:textId="77777777" w:rsidR="00B73674" w:rsidRPr="00CF4F06" w:rsidRDefault="00B73674" w:rsidP="0053367C">
            <w:pPr>
              <w:spacing w:line="276" w:lineRule="auto"/>
            </w:pPr>
            <w:r w:rsidRPr="00CF4F06">
              <w:t>Image scale for histogram feature generation</w:t>
            </w:r>
          </w:p>
        </w:tc>
        <w:tc>
          <w:tcPr>
            <w:tcW w:w="5328" w:type="dxa"/>
          </w:tcPr>
          <w:p w14:paraId="4E22E4C6" w14:textId="77777777" w:rsidR="00B73674" w:rsidRPr="00CF4F06" w:rsidRDefault="00B73674" w:rsidP="0053367C">
            <w:pPr>
              <w:spacing w:line="276" w:lineRule="auto"/>
              <w:cnfStyle w:val="000000000000" w:firstRow="0" w:lastRow="0" w:firstColumn="0" w:lastColumn="0" w:oddVBand="0" w:evenVBand="0" w:oddHBand="0" w:evenHBand="0" w:firstRowFirstColumn="0" w:firstRowLastColumn="0" w:lastRowFirstColumn="0" w:lastRowLastColumn="0"/>
            </w:pPr>
            <w:r w:rsidRPr="00CF4F06">
              <w:t xml:space="preserve">Computed according to chapter </w:t>
            </w:r>
            <w:r w:rsidRPr="00286FF8">
              <w:fldChar w:fldCharType="begin"/>
            </w:r>
            <w:r w:rsidRPr="00CF4F06">
              <w:instrText xml:space="preserve"> REF _Ref411778014 \r \h </w:instrText>
            </w:r>
            <w:r w:rsidR="00DF70C1" w:rsidRPr="00CF4F06">
              <w:instrText xml:space="preserve"> \* MERGEFORMAT </w:instrText>
            </w:r>
            <w:r w:rsidRPr="00286FF8">
              <w:rPr>
                <w:rPrChange w:id="1283" w:author="Chancerel, Perrine" w:date="2015-04-01T12:09:00Z">
                  <w:rPr/>
                </w:rPrChange>
              </w:rPr>
              <w:fldChar w:fldCharType="separate"/>
            </w:r>
            <w:r w:rsidR="00344F4E" w:rsidRPr="00286FF8">
              <w:t>3.1.3</w:t>
            </w:r>
            <w:r w:rsidRPr="00286FF8">
              <w:fldChar w:fldCharType="end"/>
            </w:r>
            <w:r w:rsidRPr="00CF4F06">
              <w:t>.</w:t>
            </w:r>
          </w:p>
        </w:tc>
      </w:tr>
      <w:tr w:rsidR="00067190" w:rsidRPr="00CF4F06" w14:paraId="412759ED"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016148C0" w14:textId="77777777" w:rsidR="00067190" w:rsidRPr="00CF4F06" w:rsidRDefault="00B73674" w:rsidP="00067190">
            <w:pPr>
              <w:spacing w:line="276" w:lineRule="auto"/>
            </w:pPr>
            <w:r w:rsidRPr="00CF4F06">
              <w:t>Number of histogram bins</w:t>
            </w:r>
          </w:p>
        </w:tc>
        <w:tc>
          <w:tcPr>
            <w:tcW w:w="5328" w:type="dxa"/>
          </w:tcPr>
          <w:p w14:paraId="0C30A49A" w14:textId="77777777" w:rsidR="00067190" w:rsidRPr="00CF4F06"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rsidRPr="00CF4F06">
              <w:t>Default: 10</w:t>
            </w:r>
          </w:p>
        </w:tc>
      </w:tr>
      <w:tr w:rsidR="00067190" w:rsidRPr="00CF4F06" w14:paraId="22A32EF0"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1DB19DFF" w14:textId="77777777" w:rsidR="00067190" w:rsidRPr="00CF4F06" w:rsidRDefault="00067190" w:rsidP="00E83DAA">
            <w:pPr>
              <w:spacing w:line="276" w:lineRule="auto"/>
            </w:pPr>
          </w:p>
        </w:tc>
        <w:tc>
          <w:tcPr>
            <w:tcW w:w="5328" w:type="dxa"/>
          </w:tcPr>
          <w:p w14:paraId="420706F8" w14:textId="77777777" w:rsidR="00067190" w:rsidRPr="00CF4F06"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RPr="00CF4F06" w14:paraId="5A706528"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694C74AB" w14:textId="77777777" w:rsidR="00067190" w:rsidRPr="00CF4F06" w:rsidRDefault="00067190" w:rsidP="00067190">
            <w:pPr>
              <w:spacing w:line="276" w:lineRule="auto"/>
            </w:pPr>
            <w:r w:rsidRPr="00CF4F06">
              <w:rPr>
                <w:sz w:val="28"/>
                <w:szCs w:val="28"/>
              </w:rPr>
              <w:t>Segment features</w:t>
            </w:r>
          </w:p>
        </w:tc>
        <w:tc>
          <w:tcPr>
            <w:tcW w:w="5328" w:type="dxa"/>
          </w:tcPr>
          <w:p w14:paraId="3524A8E7" w14:textId="77777777" w:rsidR="00067190" w:rsidRPr="00CF4F06"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RPr="00CF4F06" w14:paraId="50421268"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24E59510" w14:textId="77777777" w:rsidR="00067190" w:rsidRPr="00CF4F06" w:rsidRDefault="00067190" w:rsidP="00E83DAA">
            <w:pPr>
              <w:spacing w:line="276" w:lineRule="auto"/>
            </w:pPr>
            <w:r w:rsidRPr="00CF4F06">
              <w:t>Image scale for histogram feature generation</w:t>
            </w:r>
          </w:p>
        </w:tc>
        <w:tc>
          <w:tcPr>
            <w:tcW w:w="5328" w:type="dxa"/>
          </w:tcPr>
          <w:p w14:paraId="16943F03" w14:textId="77777777" w:rsidR="00067190" w:rsidRPr="00286FF8"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rsidRPr="00CF4F06">
              <w:t xml:space="preserve">Computed according to chapter </w:t>
            </w:r>
            <w:r w:rsidRPr="00286FF8">
              <w:fldChar w:fldCharType="begin"/>
            </w:r>
            <w:r w:rsidRPr="00CF4F06">
              <w:instrText xml:space="preserve"> REF _Ref411778014 \r \h </w:instrText>
            </w:r>
            <w:r w:rsidR="00DF70C1" w:rsidRPr="00CF4F06">
              <w:instrText xml:space="preserve"> \* MERGEFORMAT </w:instrText>
            </w:r>
            <w:r w:rsidRPr="00286FF8">
              <w:rPr>
                <w:rPrChange w:id="1284" w:author="Chancerel, Perrine" w:date="2015-04-01T12:09:00Z">
                  <w:rPr/>
                </w:rPrChange>
              </w:rPr>
              <w:fldChar w:fldCharType="separate"/>
            </w:r>
            <w:r w:rsidR="00344F4E" w:rsidRPr="00286FF8">
              <w:t>3.1.3</w:t>
            </w:r>
            <w:r w:rsidRPr="00286FF8">
              <w:fldChar w:fldCharType="end"/>
            </w:r>
            <w:r w:rsidRPr="00CF4F06">
              <w:t>.</w:t>
            </w:r>
          </w:p>
        </w:tc>
      </w:tr>
      <w:tr w:rsidR="00067190" w:rsidRPr="00CF4F06" w14:paraId="32A0AB5C"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1C90217" w14:textId="77777777" w:rsidR="00067190" w:rsidRPr="00CF4F06" w:rsidRDefault="00067190" w:rsidP="00E83DAA">
            <w:pPr>
              <w:spacing w:line="276" w:lineRule="auto"/>
            </w:pPr>
            <w:r w:rsidRPr="00CF4F06">
              <w:lastRenderedPageBreak/>
              <w:t>Number of initial seed points for region growing approach</w:t>
            </w:r>
          </w:p>
        </w:tc>
        <w:tc>
          <w:tcPr>
            <w:tcW w:w="5328" w:type="dxa"/>
          </w:tcPr>
          <w:p w14:paraId="6761EBD1" w14:textId="77777777" w:rsidR="00067190" w:rsidRPr="00CF4F06"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rsidRPr="00CF4F06">
              <w:t>Com</w:t>
            </w:r>
            <w:r w:rsidRPr="00286FF8">
              <w:t xml:space="preserve">puted according to chapter </w:t>
            </w:r>
            <w:r w:rsidRPr="00286FF8">
              <w:fldChar w:fldCharType="begin"/>
            </w:r>
            <w:r w:rsidRPr="00CF4F06">
              <w:instrText xml:space="preserve"> REF _Ref409108977 \r \h </w:instrText>
            </w:r>
            <w:r w:rsidR="00DF70C1" w:rsidRPr="00CF4F06">
              <w:instrText xml:space="preserve"> \* MERGEFORMAT </w:instrText>
            </w:r>
            <w:r w:rsidRPr="00286FF8">
              <w:rPr>
                <w:rPrChange w:id="1285" w:author="Chancerel, Perrine" w:date="2015-04-01T12:09:00Z">
                  <w:rPr/>
                </w:rPrChange>
              </w:rPr>
              <w:fldChar w:fldCharType="separate"/>
            </w:r>
            <w:r w:rsidR="00344F4E" w:rsidRPr="00286FF8">
              <w:t>3.3.1</w:t>
            </w:r>
            <w:r w:rsidRPr="00286FF8">
              <w:fldChar w:fldCharType="end"/>
            </w:r>
          </w:p>
        </w:tc>
      </w:tr>
      <w:tr w:rsidR="00067190" w:rsidRPr="00CF4F06" w14:paraId="69F159A1"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58DABA9E" w14:textId="77777777" w:rsidR="00067190" w:rsidRPr="00CF4F06" w:rsidRDefault="00067190" w:rsidP="00E83DAA">
            <w:pPr>
              <w:spacing w:line="276" w:lineRule="auto"/>
            </w:pPr>
          </w:p>
        </w:tc>
        <w:tc>
          <w:tcPr>
            <w:tcW w:w="5328" w:type="dxa"/>
          </w:tcPr>
          <w:p w14:paraId="5A362334" w14:textId="77777777" w:rsidR="00067190" w:rsidRPr="00CF4F06"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RPr="00CF4F06" w14:paraId="7A5658A6"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6B086A39" w14:textId="77777777" w:rsidR="00067190" w:rsidRPr="00286FF8" w:rsidRDefault="00067190" w:rsidP="00067190">
            <w:pPr>
              <w:spacing w:line="276" w:lineRule="auto"/>
            </w:pPr>
            <w:r w:rsidRPr="00CF4F06">
              <w:rPr>
                <w:sz w:val="28"/>
                <w:szCs w:val="28"/>
              </w:rPr>
              <w:t>PCA</w:t>
            </w:r>
            <w:r w:rsidR="004903B2" w:rsidRPr="00CF4F06">
              <w:rPr>
                <w:sz w:val="28"/>
                <w:szCs w:val="28"/>
              </w:rPr>
              <w:fldChar w:fldCharType="begin"/>
            </w:r>
            <w:r w:rsidR="004903B2" w:rsidRPr="00CF4F06">
              <w:instrText xml:space="preserve"> XE "</w:instrText>
            </w:r>
            <w:r w:rsidR="004903B2" w:rsidRPr="00286FF8">
              <w:instrText xml:space="preserve">PCA:Principal component analysis" </w:instrText>
            </w:r>
            <w:r w:rsidR="004903B2" w:rsidRPr="00CF4F06">
              <w:rPr>
                <w:sz w:val="28"/>
                <w:szCs w:val="28"/>
              </w:rPr>
              <w:fldChar w:fldCharType="end"/>
            </w:r>
            <w:r w:rsidRPr="00CF4F06">
              <w:rPr>
                <w:b w:val="0"/>
                <w:sz w:val="28"/>
                <w:szCs w:val="28"/>
              </w:rPr>
              <w:t xml:space="preserve"> reconstruction features</w:t>
            </w:r>
          </w:p>
        </w:tc>
        <w:tc>
          <w:tcPr>
            <w:tcW w:w="5328" w:type="dxa"/>
          </w:tcPr>
          <w:p w14:paraId="3CE00CC3" w14:textId="77777777" w:rsidR="00067190" w:rsidRPr="00286FF8"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RPr="00CF4F06" w14:paraId="581B3962"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5D93C0E7" w14:textId="77777777" w:rsidR="00067190" w:rsidRPr="00CF4F06" w:rsidRDefault="00067190" w:rsidP="00E83DAA">
            <w:pPr>
              <w:spacing w:line="276" w:lineRule="auto"/>
            </w:pPr>
            <w:r w:rsidRPr="00CF4F06">
              <w:t>Image scale for histogram feature generation</w:t>
            </w:r>
          </w:p>
        </w:tc>
        <w:tc>
          <w:tcPr>
            <w:tcW w:w="5328" w:type="dxa"/>
          </w:tcPr>
          <w:p w14:paraId="085C4DA4" w14:textId="77777777" w:rsidR="00067190" w:rsidRPr="00286FF8" w:rsidRDefault="00B73674" w:rsidP="00E83DAA">
            <w:pPr>
              <w:spacing w:line="276" w:lineRule="auto"/>
              <w:cnfStyle w:val="000000000000" w:firstRow="0" w:lastRow="0" w:firstColumn="0" w:lastColumn="0" w:oddVBand="0" w:evenVBand="0" w:oddHBand="0" w:evenHBand="0" w:firstRowFirstColumn="0" w:firstRowLastColumn="0" w:lastRowFirstColumn="0" w:lastRowLastColumn="0"/>
            </w:pPr>
            <w:r w:rsidRPr="00CF4F06">
              <w:t xml:space="preserve">Computed according to chapter </w:t>
            </w:r>
            <w:r w:rsidRPr="00286FF8">
              <w:fldChar w:fldCharType="begin"/>
            </w:r>
            <w:r w:rsidRPr="00CF4F06">
              <w:instrText xml:space="preserve"> REF _Ref411778014 \r \h </w:instrText>
            </w:r>
            <w:r w:rsidR="00DF70C1" w:rsidRPr="00CF4F06">
              <w:instrText xml:space="preserve"> \* MERGEFORMAT </w:instrText>
            </w:r>
            <w:r w:rsidRPr="00286FF8">
              <w:rPr>
                <w:rPrChange w:id="1286" w:author="Chancerel, Perrine" w:date="2015-04-01T12:09:00Z">
                  <w:rPr/>
                </w:rPrChange>
              </w:rPr>
              <w:fldChar w:fldCharType="separate"/>
            </w:r>
            <w:r w:rsidR="00344F4E" w:rsidRPr="00286FF8">
              <w:t>3.1.3</w:t>
            </w:r>
            <w:r w:rsidRPr="00286FF8">
              <w:fldChar w:fldCharType="end"/>
            </w:r>
            <w:r w:rsidRPr="00CF4F06">
              <w:t>.</w:t>
            </w:r>
          </w:p>
        </w:tc>
      </w:tr>
      <w:tr w:rsidR="00067190" w:rsidRPr="00CF4F06" w14:paraId="26C289D4"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7755645" w14:textId="77777777" w:rsidR="00067190" w:rsidRPr="00CF4F06" w:rsidRDefault="00B73674" w:rsidP="00B73674">
            <w:pPr>
              <w:spacing w:line="276" w:lineRule="auto"/>
            </w:pPr>
            <w:r w:rsidRPr="00CF4F06">
              <w:t>Number of principal components (PCs)</w:t>
            </w:r>
          </w:p>
        </w:tc>
        <w:tc>
          <w:tcPr>
            <w:tcW w:w="5328" w:type="dxa"/>
          </w:tcPr>
          <w:p w14:paraId="5B7B5D98" w14:textId="77777777" w:rsidR="00067190" w:rsidRPr="00CF4F06" w:rsidRDefault="00B73674" w:rsidP="00E83DAA">
            <w:pPr>
              <w:spacing w:line="276" w:lineRule="auto"/>
              <w:cnfStyle w:val="000000100000" w:firstRow="0" w:lastRow="0" w:firstColumn="0" w:lastColumn="0" w:oddVBand="0" w:evenVBand="0" w:oddHBand="1" w:evenHBand="0" w:firstRowFirstColumn="0" w:firstRowLastColumn="0" w:lastRowFirstColumn="0" w:lastRowLastColumn="0"/>
            </w:pPr>
            <w:r w:rsidRPr="00CF4F06">
              <w:t>Default: 50</w:t>
            </w:r>
          </w:p>
        </w:tc>
      </w:tr>
      <w:tr w:rsidR="00067190" w:rsidRPr="00CF4F06" w14:paraId="0F96DBDF"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102E5C4A" w14:textId="77777777" w:rsidR="00067190" w:rsidRPr="00CF4F06" w:rsidRDefault="00067190" w:rsidP="00067190">
            <w:pPr>
              <w:spacing w:line="276" w:lineRule="auto"/>
            </w:pPr>
          </w:p>
        </w:tc>
        <w:tc>
          <w:tcPr>
            <w:tcW w:w="5328" w:type="dxa"/>
          </w:tcPr>
          <w:p w14:paraId="5D97474A" w14:textId="77777777" w:rsidR="00067190" w:rsidRPr="00CF4F06"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RPr="00CF4F06" w14:paraId="5324D533"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97DA266" w14:textId="77777777" w:rsidR="00067190" w:rsidRPr="00286FF8" w:rsidRDefault="00067190" w:rsidP="00067190">
            <w:pPr>
              <w:spacing w:line="276" w:lineRule="auto"/>
            </w:pPr>
            <w:r w:rsidRPr="00CF4F06">
              <w:rPr>
                <w:sz w:val="28"/>
                <w:szCs w:val="28"/>
              </w:rPr>
              <w:t>LCI</w:t>
            </w:r>
            <w:r w:rsidR="004903B2" w:rsidRPr="00CF4F06">
              <w:rPr>
                <w:sz w:val="28"/>
                <w:szCs w:val="28"/>
              </w:rPr>
              <w:fldChar w:fldCharType="begin"/>
            </w:r>
            <w:r w:rsidR="004903B2" w:rsidRPr="00CF4F06">
              <w:instrText xml:space="preserve"> XE "</w:instrText>
            </w:r>
            <w:r w:rsidR="004903B2" w:rsidRPr="00286FF8">
              <w:instrText xml:space="preserve">LCI:Life cycle inventory" </w:instrText>
            </w:r>
            <w:r w:rsidR="004903B2" w:rsidRPr="00CF4F06">
              <w:rPr>
                <w:sz w:val="28"/>
                <w:szCs w:val="28"/>
              </w:rPr>
              <w:fldChar w:fldCharType="end"/>
            </w:r>
            <w:r w:rsidRPr="00CF4F06">
              <w:rPr>
                <w:b w:val="0"/>
                <w:sz w:val="28"/>
                <w:szCs w:val="28"/>
              </w:rPr>
              <w:t xml:space="preserve"> </w:t>
            </w:r>
            <w:r w:rsidRPr="00286FF8">
              <w:rPr>
                <w:b w:val="0"/>
                <w:sz w:val="28"/>
                <w:szCs w:val="28"/>
              </w:rPr>
              <w:t>properties</w:t>
            </w:r>
          </w:p>
        </w:tc>
        <w:tc>
          <w:tcPr>
            <w:tcW w:w="5328" w:type="dxa"/>
          </w:tcPr>
          <w:p w14:paraId="53CBF939" w14:textId="77777777" w:rsidR="00067190" w:rsidRPr="00286FF8"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RPr="00CF4F06" w14:paraId="5EF4AF93" w14:textId="77777777" w:rsidTr="00BC7532">
        <w:tc>
          <w:tcPr>
            <w:cnfStyle w:val="001000000000" w:firstRow="0" w:lastRow="0" w:firstColumn="1" w:lastColumn="0" w:oddVBand="0" w:evenVBand="0" w:oddHBand="0" w:evenHBand="0" w:firstRowFirstColumn="0" w:firstRowLastColumn="0" w:lastRowFirstColumn="0" w:lastRowLastColumn="0"/>
            <w:tcW w:w="4248" w:type="dxa"/>
          </w:tcPr>
          <w:p w14:paraId="4713E908" w14:textId="77777777" w:rsidR="00067190" w:rsidRPr="00CF4F06" w:rsidRDefault="00067190" w:rsidP="00067190">
            <w:pPr>
              <w:spacing w:line="276" w:lineRule="auto"/>
            </w:pPr>
            <w:r w:rsidRPr="00CF4F06">
              <w:t>ILCD</w:t>
            </w:r>
            <w:r w:rsidR="004903B2" w:rsidRPr="00CF4F06">
              <w:fldChar w:fldCharType="begin"/>
            </w:r>
            <w:r w:rsidR="004903B2" w:rsidRPr="00CF4F06">
              <w:instrText xml:space="preserve"> XE "</w:instrText>
            </w:r>
            <w:r w:rsidR="004903B2" w:rsidRPr="00286FF8">
              <w:instrText xml:space="preserve">ILCD:International Life Cycle Data System" </w:instrText>
            </w:r>
            <w:r w:rsidR="004903B2" w:rsidRPr="00CF4F06">
              <w:fldChar w:fldCharType="end"/>
            </w:r>
            <w:r w:rsidRPr="00CF4F06">
              <w:t>-model full aggregated model</w:t>
            </w:r>
          </w:p>
        </w:tc>
        <w:tc>
          <w:tcPr>
            <w:tcW w:w="5328" w:type="dxa"/>
          </w:tcPr>
          <w:p w14:paraId="61DFBA23" w14:textId="77777777" w:rsidR="00067190" w:rsidRPr="00286FF8" w:rsidRDefault="00B73674" w:rsidP="00067190">
            <w:pPr>
              <w:spacing w:line="276" w:lineRule="auto"/>
              <w:cnfStyle w:val="000000000000" w:firstRow="0" w:lastRow="0" w:firstColumn="0" w:lastColumn="0" w:oddVBand="0" w:evenVBand="0" w:oddHBand="0" w:evenHBand="0" w:firstRowFirstColumn="0" w:firstRowLastColumn="0" w:lastRowFirstColumn="0" w:lastRowLastColumn="0"/>
            </w:pPr>
            <w:r w:rsidRPr="00286FF8">
              <w:t xml:space="preserve">Extracted from </w:t>
            </w:r>
            <w:proofErr w:type="spellStart"/>
            <w:r w:rsidRPr="00286FF8">
              <w:t>GaBi</w:t>
            </w:r>
            <w:proofErr w:type="spellEnd"/>
            <w:r w:rsidRPr="00286FF8">
              <w:t xml:space="preserve"> database</w:t>
            </w:r>
          </w:p>
        </w:tc>
      </w:tr>
      <w:tr w:rsidR="00067190" w:rsidRPr="00CF4F06" w14:paraId="6E367DF5" w14:textId="77777777"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6C007297" w14:textId="77777777" w:rsidR="00067190" w:rsidRPr="00CF4F06" w:rsidRDefault="00067190" w:rsidP="00067190">
            <w:pPr>
              <w:spacing w:line="276" w:lineRule="auto"/>
            </w:pPr>
            <w:r w:rsidRPr="00CF4F06">
              <w:t>ILCD</w:t>
            </w:r>
            <w:r w:rsidR="004903B2" w:rsidRPr="00CF4F06">
              <w:fldChar w:fldCharType="begin"/>
            </w:r>
            <w:r w:rsidR="004903B2" w:rsidRPr="00CF4F06">
              <w:instrText xml:space="preserve"> XE "</w:instrText>
            </w:r>
            <w:r w:rsidR="004903B2" w:rsidRPr="00286FF8">
              <w:instrText xml:space="preserve">ILCD:International Life Cycle Data System" </w:instrText>
            </w:r>
            <w:r w:rsidR="004903B2" w:rsidRPr="00CF4F06">
              <w:fldChar w:fldCharType="end"/>
            </w:r>
            <w:r w:rsidRPr="00CF4F06">
              <w:t>-model composition model</w:t>
            </w:r>
          </w:p>
        </w:tc>
        <w:tc>
          <w:tcPr>
            <w:tcW w:w="5328" w:type="dxa"/>
          </w:tcPr>
          <w:p w14:paraId="6839030A" w14:textId="77777777" w:rsidR="00067190" w:rsidRPr="00286FF8" w:rsidRDefault="00B73674" w:rsidP="00067190">
            <w:pPr>
              <w:spacing w:line="276" w:lineRule="auto"/>
              <w:cnfStyle w:val="000000100000" w:firstRow="0" w:lastRow="0" w:firstColumn="0" w:lastColumn="0" w:oddVBand="0" w:evenVBand="0" w:oddHBand="1" w:evenHBand="0" w:firstRowFirstColumn="0" w:firstRowLastColumn="0" w:lastRowFirstColumn="0" w:lastRowLastColumn="0"/>
            </w:pPr>
            <w:r w:rsidRPr="00286FF8">
              <w:t xml:space="preserve">Extracted from </w:t>
            </w:r>
            <w:proofErr w:type="spellStart"/>
            <w:r w:rsidRPr="00286FF8">
              <w:t>GaBi</w:t>
            </w:r>
            <w:proofErr w:type="spellEnd"/>
            <w:r w:rsidRPr="00286FF8">
              <w:t xml:space="preserve"> database</w:t>
            </w:r>
          </w:p>
        </w:tc>
      </w:tr>
    </w:tbl>
    <w:p w14:paraId="3B8B0C5A" w14:textId="77777777" w:rsidR="00FE213D" w:rsidRPr="00CF4F06" w:rsidRDefault="00FE213D" w:rsidP="00B5593D"/>
    <w:p w14:paraId="6065A558" w14:textId="77777777" w:rsidR="00F162C9" w:rsidRPr="00CF4F06" w:rsidRDefault="007B19F5" w:rsidP="00B5593D">
      <w:r w:rsidRPr="00CF4F06">
        <w:t>In order to</w:t>
      </w:r>
      <w:r w:rsidR="00F162C9" w:rsidRPr="00CF4F06">
        <w:t xml:space="preserve"> detect the edges of the </w:t>
      </w:r>
      <w:r w:rsidR="003F3503" w:rsidRPr="00CF4F06">
        <w:rPr>
          <w:rFonts w:eastAsiaTheme="minorEastAsia"/>
        </w:rPr>
        <w:t xml:space="preserve">component </w:t>
      </w:r>
      <w:r w:rsidR="00F162C9" w:rsidRPr="00CF4F06">
        <w:t>border, border pixels are also selected from the printed circuit board images</w:t>
      </w:r>
      <w:r w:rsidRPr="00CF4F06">
        <w:t>,</w:t>
      </w:r>
      <w:r w:rsidR="00F162C9" w:rsidRPr="00CF4F06">
        <w:t xml:space="preserve"> as</w:t>
      </w:r>
      <w:r w:rsidR="009901AB" w:rsidRPr="00CF4F06">
        <w:t xml:space="preserve"> it</w:t>
      </w:r>
      <w:r w:rsidR="00F162C9" w:rsidRPr="00CF4F06">
        <w:t xml:space="preserve"> can be seen in </w:t>
      </w:r>
      <w:r w:rsidR="00F162C9" w:rsidRPr="00286FF8">
        <w:fldChar w:fldCharType="begin"/>
      </w:r>
      <w:r w:rsidR="00F162C9" w:rsidRPr="00CF4F06">
        <w:instrText xml:space="preserve"> REF _Ref404014613 \h </w:instrText>
      </w:r>
      <w:r w:rsidR="00F162C9" w:rsidRPr="00286FF8">
        <w:rPr>
          <w:rPrChange w:id="1287" w:author="Chancerel, Perrine" w:date="2015-04-01T12:09:00Z">
            <w:rPr/>
          </w:rPrChange>
        </w:rPr>
        <w:fldChar w:fldCharType="separate"/>
      </w:r>
      <w:r w:rsidR="00344F4E" w:rsidRPr="00286FF8">
        <w:t xml:space="preserve">Figure </w:t>
      </w:r>
      <w:r w:rsidR="00344F4E" w:rsidRPr="00286FF8">
        <w:rPr>
          <w:noProof/>
        </w:rPr>
        <w:t>56</w:t>
      </w:r>
      <w:r w:rsidR="00F162C9" w:rsidRPr="00286FF8">
        <w:fldChar w:fldCharType="end"/>
      </w:r>
      <w:r w:rsidR="00F162C9" w:rsidRPr="00CF4F06">
        <w:t>.</w:t>
      </w:r>
    </w:p>
    <w:p w14:paraId="36851A34" w14:textId="77777777" w:rsidR="00D725FE" w:rsidRPr="00CF4F06" w:rsidRDefault="000951B8" w:rsidP="00D725FE">
      <w:pPr>
        <w:keepNext/>
        <w:jc w:val="center"/>
      </w:pPr>
      <w:r w:rsidRPr="00F579C9">
        <w:rPr>
          <w:noProof/>
          <w:lang w:val="de-DE" w:eastAsia="de-DE"/>
        </w:rPr>
        <w:drawing>
          <wp:inline distT="0" distB="0" distL="0" distR="0" wp14:anchorId="4DC6FB73" wp14:editId="65A945BD">
            <wp:extent cx="3680750" cy="1682974"/>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91198" cy="1687751"/>
                    </a:xfrm>
                    <a:prstGeom prst="rect">
                      <a:avLst/>
                    </a:prstGeom>
                    <a:noFill/>
                    <a:ln>
                      <a:noFill/>
                    </a:ln>
                  </pic:spPr>
                </pic:pic>
              </a:graphicData>
            </a:graphic>
          </wp:inline>
        </w:drawing>
      </w:r>
    </w:p>
    <w:p w14:paraId="2B4B12AF" w14:textId="77777777" w:rsidR="000951B8" w:rsidRPr="00CF4F06" w:rsidRDefault="00D725FE" w:rsidP="00D725FE">
      <w:pPr>
        <w:pStyle w:val="Beschriftung"/>
        <w:jc w:val="center"/>
      </w:pPr>
      <w:bookmarkStart w:id="1288" w:name="_Ref404014613"/>
      <w:bookmarkStart w:id="1289" w:name="_Toc415436436"/>
      <w:r w:rsidRPr="00286FF8">
        <w:t xml:space="preserve">Figure </w:t>
      </w:r>
      <w:fldSimple w:instr=" SEQ Figure \* ARABIC ">
        <w:r w:rsidR="00344F4E" w:rsidRPr="00CF4F06">
          <w:rPr>
            <w:noProof/>
          </w:rPr>
          <w:t>56</w:t>
        </w:r>
      </w:fldSimple>
      <w:bookmarkEnd w:id="1288"/>
      <w:r w:rsidRPr="00CF4F06">
        <w:t>: Component border definition</w:t>
      </w:r>
      <w:bookmarkEnd w:id="1289"/>
    </w:p>
    <w:p w14:paraId="7A189C96" w14:textId="77777777" w:rsidR="00433BBE" w:rsidRPr="00286FF8" w:rsidRDefault="006B7EBC" w:rsidP="00B5593D">
      <w:r w:rsidRPr="00CF4F06">
        <w:t xml:space="preserve">A section of the </w:t>
      </w:r>
      <w:r w:rsidR="001C16BC" w:rsidRPr="00CF4F06">
        <w:t xml:space="preserve">component </w:t>
      </w:r>
      <w:r w:rsidRPr="00CF4F06">
        <w:t xml:space="preserve">database </w:t>
      </w:r>
      <w:r w:rsidR="00BD6497" w:rsidRPr="00CF4F06">
        <w:t xml:space="preserve">images </w:t>
      </w:r>
      <w:r w:rsidRPr="00CF4F06">
        <w:t>is shown in</w:t>
      </w:r>
      <w:r w:rsidR="001C16BC" w:rsidRPr="00CF4F06">
        <w:t xml:space="preserve"> </w:t>
      </w:r>
      <w:r w:rsidR="001C16BC" w:rsidRPr="00286FF8">
        <w:fldChar w:fldCharType="begin"/>
      </w:r>
      <w:r w:rsidR="001C16BC" w:rsidRPr="00CF4F06">
        <w:instrText xml:space="preserve"> REF _Ref401974072 \h </w:instrText>
      </w:r>
      <w:r w:rsidR="001C16BC" w:rsidRPr="00286FF8">
        <w:rPr>
          <w:rPrChange w:id="1290" w:author="Chancerel, Perrine" w:date="2015-04-01T12:09:00Z">
            <w:rPr/>
          </w:rPrChange>
        </w:rPr>
        <w:fldChar w:fldCharType="separate"/>
      </w:r>
      <w:r w:rsidR="00344F4E" w:rsidRPr="00286FF8">
        <w:t xml:space="preserve">Figure </w:t>
      </w:r>
      <w:r w:rsidR="00344F4E" w:rsidRPr="00286FF8">
        <w:rPr>
          <w:noProof/>
        </w:rPr>
        <w:t>57</w:t>
      </w:r>
      <w:r w:rsidR="001C16BC" w:rsidRPr="00286FF8">
        <w:fldChar w:fldCharType="end"/>
      </w:r>
      <w:r w:rsidR="001C16BC" w:rsidRPr="00CF4F06">
        <w:t>.</w:t>
      </w:r>
    </w:p>
    <w:p w14:paraId="1D3C1E9B" w14:textId="77777777" w:rsidR="006B7EBC" w:rsidRPr="00CF4F06" w:rsidRDefault="006B7EBC" w:rsidP="00804054">
      <w:pPr>
        <w:jc w:val="center"/>
      </w:pPr>
      <w:r w:rsidRPr="00F579C9">
        <w:rPr>
          <w:noProof/>
          <w:lang w:val="de-DE" w:eastAsia="de-DE"/>
        </w:rPr>
        <w:drawing>
          <wp:inline distT="0" distB="0" distL="0" distR="0" wp14:anchorId="29E55122" wp14:editId="5D664749">
            <wp:extent cx="2170706" cy="1645167"/>
            <wp:effectExtent l="0" t="0" r="127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84410" cy="1655553"/>
                    </a:xfrm>
                    <a:prstGeom prst="rect">
                      <a:avLst/>
                    </a:prstGeom>
                    <a:noFill/>
                    <a:ln>
                      <a:noFill/>
                    </a:ln>
                  </pic:spPr>
                </pic:pic>
              </a:graphicData>
            </a:graphic>
          </wp:inline>
        </w:drawing>
      </w:r>
    </w:p>
    <w:p w14:paraId="266EDA61" w14:textId="77777777" w:rsidR="006B7EBC" w:rsidRPr="00CF4F06" w:rsidRDefault="006B7EBC" w:rsidP="00804054">
      <w:pPr>
        <w:pStyle w:val="Beschriftung"/>
        <w:jc w:val="center"/>
      </w:pPr>
      <w:bookmarkStart w:id="1291" w:name="_Ref401974072"/>
      <w:bookmarkStart w:id="1292" w:name="_Ref401974060"/>
      <w:bookmarkStart w:id="1293" w:name="_Toc415436437"/>
      <w:r w:rsidRPr="00286FF8">
        <w:t xml:space="preserve">Figure </w:t>
      </w:r>
      <w:fldSimple w:instr=" SEQ Figure \* ARABIC ">
        <w:r w:rsidR="00344F4E" w:rsidRPr="00CF4F06">
          <w:rPr>
            <w:noProof/>
          </w:rPr>
          <w:t>57</w:t>
        </w:r>
      </w:fldSimple>
      <w:bookmarkEnd w:id="1291"/>
      <w:r w:rsidRPr="00CF4F06">
        <w:t>: Database section</w:t>
      </w:r>
      <w:bookmarkEnd w:id="1292"/>
      <w:bookmarkEnd w:id="1293"/>
    </w:p>
    <w:p w14:paraId="05BC8C51" w14:textId="77777777" w:rsidR="007B19F5" w:rsidRPr="00CF4F06" w:rsidRDefault="007B19F5" w:rsidP="007B19F5">
      <w:pPr>
        <w:pStyle w:val="LO-Normal"/>
      </w:pPr>
      <w:bookmarkStart w:id="1294" w:name="_Ref412980631"/>
      <w:r w:rsidRPr="00CF4F06">
        <w:lastRenderedPageBreak/>
        <w:t>The ILCD</w:t>
      </w:r>
      <w:r w:rsidRPr="00F579C9">
        <w:fldChar w:fldCharType="begin"/>
      </w:r>
      <w:r w:rsidRPr="00CF4F06">
        <w:instrText>XE "ILCD:International Life Cycle Data System"</w:instrText>
      </w:r>
      <w:r w:rsidRPr="00F579C9">
        <w:fldChar w:fldCharType="end"/>
      </w:r>
      <w:r w:rsidRPr="00CF4F06">
        <w:t xml:space="preserve">-model of each component, which contains the full aggregated data and the composition model, </w:t>
      </w:r>
      <w:r w:rsidR="00FE213D" w:rsidRPr="00CF4F06">
        <w:t>are exported</w:t>
      </w:r>
      <w:r w:rsidRPr="00CF4F06">
        <w:t xml:space="preserve"> from the </w:t>
      </w:r>
      <w:proofErr w:type="spellStart"/>
      <w:r w:rsidRPr="00CF4F06">
        <w:rPr>
          <w:i/>
        </w:rPr>
        <w:t>GaBi</w:t>
      </w:r>
      <w:proofErr w:type="spellEnd"/>
      <w:r w:rsidRPr="00CF4F06">
        <w:t xml:space="preserve"> Extension database XI: Electronics from PE INTERNATIONAL. The verification of the component names is based on the </w:t>
      </w:r>
      <w:proofErr w:type="spellStart"/>
      <w:r w:rsidRPr="00CF4F06">
        <w:rPr>
          <w:i/>
        </w:rPr>
        <w:t>Octopart</w:t>
      </w:r>
      <w:proofErr w:type="spellEnd"/>
      <w:r w:rsidRPr="00CF4F06">
        <w:t xml:space="preserve"> database API</w:t>
      </w:r>
      <w:r w:rsidRPr="00F579C9">
        <w:fldChar w:fldCharType="begin"/>
      </w:r>
      <w:r w:rsidRPr="00CF4F06">
        <w:instrText>XE "API:Application programming interface"</w:instrText>
      </w:r>
      <w:r w:rsidRPr="00F579C9">
        <w:fldChar w:fldCharType="end"/>
      </w:r>
      <w:r w:rsidRPr="00CF4F06">
        <w:t>.</w:t>
      </w:r>
    </w:p>
    <w:p w14:paraId="2D5FA112" w14:textId="77777777" w:rsidR="00B56C8A" w:rsidRPr="00CF4F06" w:rsidRDefault="006B4FFA" w:rsidP="00735ED3">
      <w:pPr>
        <w:pStyle w:val="berschrift3"/>
        <w:numPr>
          <w:ilvl w:val="2"/>
          <w:numId w:val="1"/>
        </w:numPr>
      </w:pPr>
      <w:bookmarkStart w:id="1295" w:name="_Ref415434674"/>
      <w:bookmarkStart w:id="1296" w:name="_Toc415436339"/>
      <w:r w:rsidRPr="00CF4F06">
        <w:t>Image acquisition</w:t>
      </w:r>
      <w:bookmarkEnd w:id="1294"/>
      <w:bookmarkEnd w:id="1295"/>
      <w:bookmarkEnd w:id="1296"/>
    </w:p>
    <w:p w14:paraId="48B2F85F" w14:textId="77777777" w:rsidR="007B19F5" w:rsidRPr="00CF4F06" w:rsidRDefault="007B19F5" w:rsidP="007B19F5">
      <w:pPr>
        <w:pStyle w:val="LO-Normal"/>
      </w:pPr>
      <w:r w:rsidRPr="00CF4F06">
        <w:t>The image acquisition was done with a Samsung EX2F camera at a working distance in a range from 20 mm to 120 mm through the object. Autofocusing was used to get sharp images. The working distance was adapted to the size of the component in which the distance was decreased for smaller components and increased for bigger components. For the illumination a bright-field incident illumination was selected, because it generates a uniformly bright, well-contrasted image (</w:t>
      </w:r>
      <w:proofErr w:type="spellStart"/>
      <w:r w:rsidRPr="00CF4F06">
        <w:t>Puchheim</w:t>
      </w:r>
      <w:proofErr w:type="spellEnd"/>
      <w:r w:rsidRPr="00CF4F06">
        <w:t xml:space="preserve">, 2010). The lighting sources consist of four DSL-1110 table lamps with diffusion film to generate a uniformly bright and diffuse illumination. The image acquisition system is seen in </w:t>
      </w:r>
      <w:r w:rsidRPr="00E36537">
        <w:fldChar w:fldCharType="begin"/>
      </w:r>
      <w:r w:rsidRPr="00CF4F06">
        <w:instrText>REF _Ref401975026 \h</w:instrText>
      </w:r>
      <w:r w:rsidRPr="00E36537">
        <w:rPr>
          <w:rPrChange w:id="1297" w:author="Chancerel, Perrine" w:date="2015-04-01T12:09:00Z">
            <w:rPr/>
          </w:rPrChange>
        </w:rPr>
        <w:fldChar w:fldCharType="separate"/>
      </w:r>
      <w:r w:rsidR="00344F4E" w:rsidRPr="00CF4F06">
        <w:t xml:space="preserve">Figure </w:t>
      </w:r>
      <w:r w:rsidR="00344F4E" w:rsidRPr="00CF4F06">
        <w:rPr>
          <w:noProof/>
        </w:rPr>
        <w:t>58</w:t>
      </w:r>
      <w:r w:rsidRPr="00E36537">
        <w:fldChar w:fldCharType="end"/>
      </w:r>
      <w:r w:rsidRPr="00CF4F06">
        <w:t xml:space="preserve">. </w:t>
      </w:r>
    </w:p>
    <w:p w14:paraId="14EF1D45" w14:textId="77777777" w:rsidR="00121A72" w:rsidRPr="00CF4F06" w:rsidRDefault="00121A72" w:rsidP="00804054">
      <w:pPr>
        <w:jc w:val="center"/>
      </w:pPr>
      <w:r w:rsidRPr="00F579C9">
        <w:rPr>
          <w:noProof/>
          <w:lang w:val="de-DE" w:eastAsia="de-DE"/>
        </w:rPr>
        <w:drawing>
          <wp:inline distT="0" distB="0" distL="0" distR="0" wp14:anchorId="37C9B5BA" wp14:editId="504D8439">
            <wp:extent cx="2942967" cy="1972550"/>
            <wp:effectExtent l="0" t="0" r="0" b="889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48102" cy="1975992"/>
                    </a:xfrm>
                    <a:prstGeom prst="rect">
                      <a:avLst/>
                    </a:prstGeom>
                    <a:noFill/>
                    <a:ln>
                      <a:noFill/>
                    </a:ln>
                  </pic:spPr>
                </pic:pic>
              </a:graphicData>
            </a:graphic>
          </wp:inline>
        </w:drawing>
      </w:r>
    </w:p>
    <w:p w14:paraId="3442A1DB" w14:textId="77777777" w:rsidR="00121A72" w:rsidRPr="00CF4F06" w:rsidRDefault="00121A72" w:rsidP="00804054">
      <w:pPr>
        <w:pStyle w:val="Beschriftung"/>
        <w:jc w:val="center"/>
      </w:pPr>
      <w:bookmarkStart w:id="1298" w:name="_Ref401975026"/>
      <w:bookmarkStart w:id="1299" w:name="_Toc415436438"/>
      <w:r w:rsidRPr="00286FF8">
        <w:t xml:space="preserve">Figure </w:t>
      </w:r>
      <w:fldSimple w:instr=" SEQ Figure \* ARABIC ">
        <w:r w:rsidR="00344F4E" w:rsidRPr="00CF4F06">
          <w:rPr>
            <w:noProof/>
          </w:rPr>
          <w:t>58</w:t>
        </w:r>
      </w:fldSimple>
      <w:bookmarkEnd w:id="1298"/>
      <w:r w:rsidRPr="00CF4F06">
        <w:t xml:space="preserve">: Image </w:t>
      </w:r>
      <w:r w:rsidR="001C16BC" w:rsidRPr="00CF4F06">
        <w:t>acquisition</w:t>
      </w:r>
      <w:r w:rsidRPr="00CF4F06">
        <w:t xml:space="preserve"> system</w:t>
      </w:r>
      <w:bookmarkEnd w:id="1299"/>
    </w:p>
    <w:p w14:paraId="7B481477" w14:textId="77777777" w:rsidR="007B19F5" w:rsidRPr="00CF4F06" w:rsidRDefault="007B19F5" w:rsidP="007B19F5">
      <w:pPr>
        <w:pStyle w:val="LO-Normal"/>
      </w:pPr>
      <w:r w:rsidRPr="00CF4F06">
        <w:t>Shadows from h</w:t>
      </w:r>
      <w:del w:id="1300" w:author="Chancerel, Perrine" w:date="2015-04-01T12:24:00Z">
        <w:r w:rsidRPr="00CF4F06" w:rsidDel="00924709">
          <w:delText>e</w:delText>
        </w:r>
      </w:del>
      <w:r w:rsidRPr="00CF4F06">
        <w:t>igh</w:t>
      </w:r>
      <w:del w:id="1301" w:author="Chancerel, Perrine" w:date="2015-04-01T12:24:00Z">
        <w:r w:rsidRPr="00CF4F06" w:rsidDel="00924709">
          <w:delText>t</w:delText>
        </w:r>
      </w:del>
      <w:r w:rsidRPr="00CF4F06">
        <w:t xml:space="preserve"> electronic components disturbed the uniform</w:t>
      </w:r>
      <w:del w:id="1302" w:author="Chancerel, Perrine" w:date="2015-04-01T12:24:00Z">
        <w:r w:rsidRPr="00CF4F06" w:rsidDel="00924709">
          <w:delText>ly</w:delText>
        </w:r>
      </w:del>
      <w:r w:rsidRPr="00CF4F06">
        <w:t xml:space="preserve"> illumination, decrease the recognition rate and decrease the OCR</w:t>
      </w:r>
      <w:r w:rsidRPr="00F579C9">
        <w:fldChar w:fldCharType="begin"/>
      </w:r>
      <w:r w:rsidRPr="00CF4F06">
        <w:instrText>XE "OCR:Optical character recognition"</w:instrText>
      </w:r>
      <w:r w:rsidRPr="00F579C9">
        <w:fldChar w:fldCharType="end"/>
      </w:r>
      <w:r w:rsidRPr="00CF4F06">
        <w:t xml:space="preserve"> accuracy.</w:t>
      </w:r>
    </w:p>
    <w:p w14:paraId="17460521" w14:textId="77777777" w:rsidR="001C169B" w:rsidRPr="00CF4F06" w:rsidRDefault="001C169B" w:rsidP="00233110"/>
    <w:p w14:paraId="743F8C0A" w14:textId="77777777" w:rsidR="00233110" w:rsidRPr="00CF4F06" w:rsidRDefault="00233110" w:rsidP="00735ED3">
      <w:pPr>
        <w:pStyle w:val="berschrift3"/>
        <w:numPr>
          <w:ilvl w:val="2"/>
          <w:numId w:val="1"/>
        </w:numPr>
      </w:pPr>
      <w:bookmarkStart w:id="1303" w:name="_Toc415436340"/>
      <w:r w:rsidRPr="00CF4F06">
        <w:lastRenderedPageBreak/>
        <w:t>Dataset composition</w:t>
      </w:r>
      <w:bookmarkEnd w:id="1303"/>
    </w:p>
    <w:p w14:paraId="44EC5FA8" w14:textId="77777777" w:rsidR="007B19F5" w:rsidRPr="00CF4F06" w:rsidRDefault="007B19F5" w:rsidP="007B19F5">
      <w:pPr>
        <w:pStyle w:val="LO-Normal"/>
      </w:pPr>
      <w:bookmarkStart w:id="1304" w:name="_Ref404016318"/>
      <w:r w:rsidRPr="00CF4F06">
        <w:t xml:space="preserve">The dataset used in the experiments consists of 1982 </w:t>
      </w:r>
      <w:r w:rsidRPr="00CF4F06">
        <w:rPr>
          <w:rFonts w:eastAsia="Times New Roman"/>
        </w:rPr>
        <w:t xml:space="preserve">component </w:t>
      </w:r>
      <w:r w:rsidRPr="00CF4F06">
        <w:t xml:space="preserve">images from 15 component classes. The dataset composition is shown in </w:t>
      </w:r>
      <w:r w:rsidR="00FE213D" w:rsidRPr="00E36537">
        <w:fldChar w:fldCharType="begin"/>
      </w:r>
      <w:r w:rsidR="00FE213D" w:rsidRPr="00CF4F06">
        <w:instrText xml:space="preserve"> REF _Ref415428021 \h </w:instrText>
      </w:r>
      <w:r w:rsidR="00FE213D" w:rsidRPr="00E36537">
        <w:rPr>
          <w:rPrChange w:id="1305" w:author="Chancerel, Perrine" w:date="2015-04-01T12:09:00Z">
            <w:rPr/>
          </w:rPrChange>
        </w:rPr>
        <w:fldChar w:fldCharType="separate"/>
      </w:r>
      <w:r w:rsidR="00344F4E" w:rsidRPr="00CF4F06">
        <w:t xml:space="preserve">Table </w:t>
      </w:r>
      <w:r w:rsidR="00344F4E" w:rsidRPr="00CF4F06">
        <w:rPr>
          <w:noProof/>
        </w:rPr>
        <w:t>9</w:t>
      </w:r>
      <w:r w:rsidR="00FE213D" w:rsidRPr="00E36537">
        <w:fldChar w:fldCharType="end"/>
      </w:r>
      <w:r w:rsidR="00FE213D" w:rsidRPr="00CF4F06">
        <w:t>.</w:t>
      </w:r>
    </w:p>
    <w:p w14:paraId="3B1E8BF8" w14:textId="77777777" w:rsidR="006E62EE" w:rsidRPr="00CF4F06" w:rsidRDefault="006E62EE" w:rsidP="006E62EE">
      <w:pPr>
        <w:pStyle w:val="Beschriftung"/>
        <w:keepNext/>
      </w:pPr>
      <w:bookmarkStart w:id="1306" w:name="_Ref415428021"/>
      <w:bookmarkStart w:id="1307" w:name="_Toc415436469"/>
      <w:r w:rsidRPr="00CF4F06">
        <w:t xml:space="preserve">Table </w:t>
      </w:r>
      <w:r w:rsidR="005E1750" w:rsidRPr="00E36537">
        <w:fldChar w:fldCharType="begin"/>
      </w:r>
      <w:r w:rsidR="005E1750" w:rsidRPr="00CF4F06">
        <w:instrText xml:space="preserve"> SEQ Table \* ARABIC </w:instrText>
      </w:r>
      <w:r w:rsidR="005E1750" w:rsidRPr="00E36537">
        <w:rPr>
          <w:rPrChange w:id="1308" w:author="Chancerel, Perrine" w:date="2015-04-01T12:09:00Z">
            <w:rPr>
              <w:noProof/>
            </w:rPr>
          </w:rPrChange>
        </w:rPr>
        <w:fldChar w:fldCharType="separate"/>
      </w:r>
      <w:r w:rsidR="00344F4E" w:rsidRPr="00CF4F06">
        <w:rPr>
          <w:noProof/>
        </w:rPr>
        <w:t>9</w:t>
      </w:r>
      <w:r w:rsidR="005E1750" w:rsidRPr="00E36537">
        <w:rPr>
          <w:noProof/>
        </w:rPr>
        <w:fldChar w:fldCharType="end"/>
      </w:r>
      <w:bookmarkEnd w:id="1304"/>
      <w:bookmarkEnd w:id="1306"/>
      <w:r w:rsidRPr="00CF4F06">
        <w:t>: Dataset composition</w:t>
      </w:r>
      <w:bookmarkEnd w:id="1307"/>
    </w:p>
    <w:tbl>
      <w:tblPr>
        <w:tblStyle w:val="MittleresRaster3-Akzent1"/>
        <w:tblW w:w="5000" w:type="pct"/>
        <w:tblLook w:val="04A0" w:firstRow="1" w:lastRow="0" w:firstColumn="1" w:lastColumn="0" w:noHBand="0" w:noVBand="1"/>
      </w:tblPr>
      <w:tblGrid>
        <w:gridCol w:w="2088"/>
        <w:gridCol w:w="1800"/>
        <w:gridCol w:w="1800"/>
        <w:gridCol w:w="2097"/>
        <w:gridCol w:w="1791"/>
      </w:tblGrid>
      <w:tr w:rsidR="00D74ED0" w:rsidRPr="00CF4F06" w14:paraId="0CF3B380" w14:textId="77777777" w:rsidTr="00D74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1DEC7E11" w14:textId="77777777" w:rsidR="00D74ED0" w:rsidRPr="00CF4F06" w:rsidRDefault="00D74ED0" w:rsidP="000225B9">
            <w:pPr>
              <w:spacing w:line="240" w:lineRule="auto"/>
              <w:jc w:val="center"/>
            </w:pPr>
          </w:p>
        </w:tc>
        <w:tc>
          <w:tcPr>
            <w:tcW w:w="940" w:type="pct"/>
          </w:tcPr>
          <w:p w14:paraId="14AD04E8" w14:textId="77777777" w:rsidR="00D74ED0" w:rsidRPr="00CF4F06"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Number of non-component images in training dataset</w:t>
            </w:r>
          </w:p>
        </w:tc>
        <w:tc>
          <w:tcPr>
            <w:tcW w:w="940" w:type="pct"/>
          </w:tcPr>
          <w:p w14:paraId="4CA1EAA2" w14:textId="77777777" w:rsidR="00D74ED0" w:rsidRPr="00CF4F06"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Number of component images in training dataset</w:t>
            </w:r>
          </w:p>
        </w:tc>
        <w:tc>
          <w:tcPr>
            <w:tcW w:w="1095" w:type="pct"/>
          </w:tcPr>
          <w:p w14:paraId="7AB32516" w14:textId="77777777" w:rsidR="00D74ED0" w:rsidRPr="00CF4F06"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Number of non-component images in test dataset</w:t>
            </w:r>
          </w:p>
        </w:tc>
        <w:tc>
          <w:tcPr>
            <w:tcW w:w="935" w:type="pct"/>
          </w:tcPr>
          <w:p w14:paraId="45A2ADD6" w14:textId="77777777" w:rsidR="00D74ED0" w:rsidRPr="00CF4F06"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Number of component images in test dataset</w:t>
            </w:r>
          </w:p>
        </w:tc>
      </w:tr>
      <w:tr w:rsidR="00D74ED0" w:rsidRPr="00CF4F06" w14:paraId="419477C8"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7C39F749" w14:textId="77777777" w:rsidR="00D74ED0" w:rsidRPr="00CF4F06" w:rsidRDefault="00D74ED0" w:rsidP="005A3CE2">
            <w:pPr>
              <w:spacing w:line="276" w:lineRule="auto"/>
              <w:jc w:val="center"/>
              <w:rPr>
                <w:b w:val="0"/>
              </w:rPr>
            </w:pPr>
            <w:r w:rsidRPr="00CF4F06">
              <w:t>Tantalum capacitor</w:t>
            </w:r>
          </w:p>
        </w:tc>
        <w:tc>
          <w:tcPr>
            <w:tcW w:w="940" w:type="pct"/>
          </w:tcPr>
          <w:p w14:paraId="56D097CA" w14:textId="77777777" w:rsidR="00D74ED0" w:rsidRPr="00CF4F06" w:rsidRDefault="00FA5462" w:rsidP="005A3CE2">
            <w:pPr>
              <w:jc w:val="center"/>
              <w:cnfStyle w:val="000000100000" w:firstRow="0" w:lastRow="0" w:firstColumn="0" w:lastColumn="0" w:oddVBand="0" w:evenVBand="0" w:oddHBand="1" w:evenHBand="0" w:firstRowFirstColumn="0" w:firstRowLastColumn="0" w:lastRowFirstColumn="0" w:lastRowLastColumn="0"/>
            </w:pPr>
            <w:r w:rsidRPr="00CF4F06">
              <w:t>30</w:t>
            </w:r>
          </w:p>
        </w:tc>
        <w:tc>
          <w:tcPr>
            <w:tcW w:w="940" w:type="pct"/>
          </w:tcPr>
          <w:p w14:paraId="1B5C0C5B" w14:textId="77777777" w:rsidR="00D74ED0" w:rsidRPr="00CF4F06" w:rsidRDefault="00FA5462" w:rsidP="005A3CE2">
            <w:pPr>
              <w:jc w:val="center"/>
              <w:cnfStyle w:val="000000100000" w:firstRow="0" w:lastRow="0" w:firstColumn="0" w:lastColumn="0" w:oddVBand="0" w:evenVBand="0" w:oddHBand="1" w:evenHBand="0" w:firstRowFirstColumn="0" w:firstRowLastColumn="0" w:lastRowFirstColumn="0" w:lastRowLastColumn="0"/>
            </w:pPr>
            <w:r w:rsidRPr="00CF4F06">
              <w:t>30</w:t>
            </w:r>
          </w:p>
        </w:tc>
        <w:tc>
          <w:tcPr>
            <w:tcW w:w="1095" w:type="pct"/>
          </w:tcPr>
          <w:p w14:paraId="3552CF15" w14:textId="77777777" w:rsidR="00D74ED0" w:rsidRPr="00CF4F06" w:rsidRDefault="00FA5462" w:rsidP="005A3CE2">
            <w:pPr>
              <w:jc w:val="center"/>
              <w:cnfStyle w:val="000000100000" w:firstRow="0" w:lastRow="0" w:firstColumn="0" w:lastColumn="0" w:oddVBand="0" w:evenVBand="0" w:oddHBand="1" w:evenHBand="0" w:firstRowFirstColumn="0" w:firstRowLastColumn="0" w:lastRowFirstColumn="0" w:lastRowLastColumn="0"/>
            </w:pPr>
            <w:r w:rsidRPr="00CF4F06">
              <w:t>29</w:t>
            </w:r>
          </w:p>
        </w:tc>
        <w:tc>
          <w:tcPr>
            <w:tcW w:w="935" w:type="pct"/>
          </w:tcPr>
          <w:p w14:paraId="44DF322B" w14:textId="77777777" w:rsidR="00D74ED0" w:rsidRPr="00CF4F06" w:rsidRDefault="00FA5462" w:rsidP="005A3CE2">
            <w:pPr>
              <w:jc w:val="center"/>
              <w:cnfStyle w:val="000000100000" w:firstRow="0" w:lastRow="0" w:firstColumn="0" w:lastColumn="0" w:oddVBand="0" w:evenVBand="0" w:oddHBand="1" w:evenHBand="0" w:firstRowFirstColumn="0" w:firstRowLastColumn="0" w:lastRowFirstColumn="0" w:lastRowLastColumn="0"/>
            </w:pPr>
            <w:r w:rsidRPr="00CF4F06">
              <w:t>29</w:t>
            </w:r>
          </w:p>
        </w:tc>
      </w:tr>
      <w:tr w:rsidR="00D74ED0" w:rsidRPr="00CF4F06" w14:paraId="2893A58F"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77C41D87" w14:textId="77777777" w:rsidR="00D74ED0" w:rsidRPr="00CF4F06" w:rsidRDefault="00D74ED0" w:rsidP="005A3CE2">
            <w:pPr>
              <w:spacing w:line="276" w:lineRule="auto"/>
              <w:jc w:val="center"/>
              <w:rPr>
                <w:b w:val="0"/>
              </w:rPr>
            </w:pPr>
            <w:r w:rsidRPr="00CF4F06">
              <w:t>SMD</w:t>
            </w:r>
            <w:r w:rsidR="004903B2" w:rsidRPr="00CF4F06">
              <w:fldChar w:fldCharType="begin"/>
            </w:r>
            <w:r w:rsidR="004903B2" w:rsidRPr="00CF4F06">
              <w:instrText xml:space="preserve"> XE "</w:instrText>
            </w:r>
            <w:r w:rsidR="004903B2" w:rsidRPr="00286FF8">
              <w:instrText xml:space="preserve">SMD:Surface-mounted device" </w:instrText>
            </w:r>
            <w:r w:rsidR="004903B2" w:rsidRPr="00CF4F06">
              <w:fldChar w:fldCharType="end"/>
            </w:r>
            <w:r w:rsidRPr="00CF4F06">
              <w:rPr>
                <w:b w:val="0"/>
              </w:rPr>
              <w:t xml:space="preserve"> Aluminum electrolytic capacitor</w:t>
            </w:r>
          </w:p>
        </w:tc>
        <w:tc>
          <w:tcPr>
            <w:tcW w:w="940" w:type="pct"/>
          </w:tcPr>
          <w:p w14:paraId="39ADB722" w14:textId="77777777" w:rsidR="00D74ED0" w:rsidRPr="00286FF8"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56</w:t>
            </w:r>
          </w:p>
        </w:tc>
        <w:tc>
          <w:tcPr>
            <w:tcW w:w="940" w:type="pct"/>
          </w:tcPr>
          <w:p w14:paraId="58576D30" w14:textId="77777777" w:rsidR="00D74ED0" w:rsidRPr="00286FF8" w:rsidRDefault="00D74ED0" w:rsidP="005A3CE2">
            <w:pPr>
              <w:jc w:val="center"/>
              <w:cnfStyle w:val="000000000000" w:firstRow="0" w:lastRow="0" w:firstColumn="0" w:lastColumn="0" w:oddVBand="0" w:evenVBand="0" w:oddHBand="0" w:evenHBand="0" w:firstRowFirstColumn="0" w:firstRowLastColumn="0" w:lastRowFirstColumn="0" w:lastRowLastColumn="0"/>
            </w:pPr>
            <w:r w:rsidRPr="00286FF8">
              <w:t>56</w:t>
            </w:r>
          </w:p>
        </w:tc>
        <w:tc>
          <w:tcPr>
            <w:tcW w:w="1095" w:type="pct"/>
          </w:tcPr>
          <w:p w14:paraId="2D04C279" w14:textId="77777777" w:rsidR="00D74ED0" w:rsidRPr="00286FF8" w:rsidRDefault="00D74ED0" w:rsidP="005A3CE2">
            <w:pPr>
              <w:jc w:val="center"/>
              <w:cnfStyle w:val="000000000000" w:firstRow="0" w:lastRow="0" w:firstColumn="0" w:lastColumn="0" w:oddVBand="0" w:evenVBand="0" w:oddHBand="0" w:evenHBand="0" w:firstRowFirstColumn="0" w:firstRowLastColumn="0" w:lastRowFirstColumn="0" w:lastRowLastColumn="0"/>
            </w:pPr>
            <w:r w:rsidRPr="00286FF8">
              <w:t>56</w:t>
            </w:r>
          </w:p>
        </w:tc>
        <w:tc>
          <w:tcPr>
            <w:tcW w:w="935" w:type="pct"/>
          </w:tcPr>
          <w:p w14:paraId="2AA57559" w14:textId="77777777" w:rsidR="00D74ED0" w:rsidRPr="006B43F4" w:rsidRDefault="00D74ED0" w:rsidP="005A3CE2">
            <w:pPr>
              <w:jc w:val="center"/>
              <w:cnfStyle w:val="000000000000" w:firstRow="0" w:lastRow="0" w:firstColumn="0" w:lastColumn="0" w:oddVBand="0" w:evenVBand="0" w:oddHBand="0" w:evenHBand="0" w:firstRowFirstColumn="0" w:firstRowLastColumn="0" w:lastRowFirstColumn="0" w:lastRowLastColumn="0"/>
            </w:pPr>
            <w:r w:rsidRPr="006B43F4">
              <w:t>56</w:t>
            </w:r>
          </w:p>
        </w:tc>
      </w:tr>
      <w:tr w:rsidR="00D74ED0" w:rsidRPr="00CF4F06" w14:paraId="3BF135E6"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43432AB4" w14:textId="77777777" w:rsidR="00D74ED0" w:rsidRPr="00CF4F06" w:rsidRDefault="00D74ED0" w:rsidP="005A3CE2">
            <w:pPr>
              <w:spacing w:line="276" w:lineRule="auto"/>
              <w:jc w:val="center"/>
              <w:rPr>
                <w:b w:val="0"/>
              </w:rPr>
            </w:pPr>
            <w:r w:rsidRPr="00CF4F06">
              <w:t>QFP100</w:t>
            </w:r>
          </w:p>
        </w:tc>
        <w:tc>
          <w:tcPr>
            <w:tcW w:w="940" w:type="pct"/>
          </w:tcPr>
          <w:p w14:paraId="02CA075F" w14:textId="77777777" w:rsidR="00D74ED0" w:rsidRPr="00CF4F06"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40</w:t>
            </w:r>
          </w:p>
        </w:tc>
        <w:tc>
          <w:tcPr>
            <w:tcW w:w="940" w:type="pct"/>
          </w:tcPr>
          <w:p w14:paraId="1B898209" w14:textId="77777777" w:rsidR="00D74ED0" w:rsidRPr="00CF4F06" w:rsidRDefault="00B31185" w:rsidP="005A3CE2">
            <w:pPr>
              <w:jc w:val="center"/>
              <w:cnfStyle w:val="000000100000" w:firstRow="0" w:lastRow="0" w:firstColumn="0" w:lastColumn="0" w:oddVBand="0" w:evenVBand="0" w:oddHBand="1" w:evenHBand="0" w:firstRowFirstColumn="0" w:firstRowLastColumn="0" w:lastRowFirstColumn="0" w:lastRowLastColumn="0"/>
            </w:pPr>
            <w:r w:rsidRPr="00CF4F06">
              <w:t>40</w:t>
            </w:r>
          </w:p>
        </w:tc>
        <w:tc>
          <w:tcPr>
            <w:tcW w:w="1095" w:type="pct"/>
          </w:tcPr>
          <w:p w14:paraId="054E416E" w14:textId="77777777" w:rsidR="00D74ED0" w:rsidRPr="00CF4F06" w:rsidRDefault="00B31185" w:rsidP="005A3CE2">
            <w:pPr>
              <w:jc w:val="center"/>
              <w:cnfStyle w:val="000000100000" w:firstRow="0" w:lastRow="0" w:firstColumn="0" w:lastColumn="0" w:oddVBand="0" w:evenVBand="0" w:oddHBand="1" w:evenHBand="0" w:firstRowFirstColumn="0" w:firstRowLastColumn="0" w:lastRowFirstColumn="0" w:lastRowLastColumn="0"/>
            </w:pPr>
            <w:r w:rsidRPr="00CF4F06">
              <w:t>39</w:t>
            </w:r>
          </w:p>
        </w:tc>
        <w:tc>
          <w:tcPr>
            <w:tcW w:w="935" w:type="pct"/>
          </w:tcPr>
          <w:p w14:paraId="2630DF3F" w14:textId="77777777" w:rsidR="00D74ED0" w:rsidRPr="00CF4F06" w:rsidRDefault="00B31185" w:rsidP="005A3CE2">
            <w:pPr>
              <w:jc w:val="center"/>
              <w:cnfStyle w:val="000000100000" w:firstRow="0" w:lastRow="0" w:firstColumn="0" w:lastColumn="0" w:oddVBand="0" w:evenVBand="0" w:oddHBand="1" w:evenHBand="0" w:firstRowFirstColumn="0" w:firstRowLastColumn="0" w:lastRowFirstColumn="0" w:lastRowLastColumn="0"/>
            </w:pPr>
            <w:r w:rsidRPr="00CF4F06">
              <w:t>39</w:t>
            </w:r>
          </w:p>
        </w:tc>
      </w:tr>
      <w:tr w:rsidR="00D74ED0" w:rsidRPr="00CF4F06" w14:paraId="4B660E4B"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2FAD935E" w14:textId="77777777" w:rsidR="00D74ED0" w:rsidRPr="00CF4F06" w:rsidRDefault="00D74ED0" w:rsidP="005A3CE2">
            <w:pPr>
              <w:spacing w:line="276" w:lineRule="auto"/>
              <w:jc w:val="center"/>
              <w:rPr>
                <w:b w:val="0"/>
              </w:rPr>
            </w:pPr>
            <w:r w:rsidRPr="00CF4F06">
              <w:t>SMD</w:t>
            </w:r>
            <w:r w:rsidR="004903B2" w:rsidRPr="00CF4F06">
              <w:fldChar w:fldCharType="begin"/>
            </w:r>
            <w:r w:rsidR="004903B2" w:rsidRPr="00CF4F06">
              <w:instrText xml:space="preserve"> XE "</w:instrText>
            </w:r>
            <w:r w:rsidR="004903B2" w:rsidRPr="00286FF8">
              <w:instrText xml:space="preserve">SMD:Surface-mounted device" </w:instrText>
            </w:r>
            <w:r w:rsidR="004903B2" w:rsidRPr="00CF4F06">
              <w:fldChar w:fldCharType="end"/>
            </w:r>
            <w:r w:rsidRPr="00CF4F06">
              <w:rPr>
                <w:b w:val="0"/>
              </w:rPr>
              <w:t xml:space="preserve"> Resistor Network array 1206, 4 Resistors</w:t>
            </w:r>
          </w:p>
        </w:tc>
        <w:tc>
          <w:tcPr>
            <w:tcW w:w="940" w:type="pct"/>
          </w:tcPr>
          <w:p w14:paraId="30FB5CAF" w14:textId="77777777" w:rsidR="00D74ED0" w:rsidRPr="00286FF8"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133</w:t>
            </w:r>
          </w:p>
        </w:tc>
        <w:tc>
          <w:tcPr>
            <w:tcW w:w="940" w:type="pct"/>
          </w:tcPr>
          <w:p w14:paraId="361F6FC1" w14:textId="77777777" w:rsidR="00D74ED0" w:rsidRPr="00286FF8" w:rsidRDefault="00D74ED0" w:rsidP="005A3CE2">
            <w:pPr>
              <w:jc w:val="center"/>
              <w:cnfStyle w:val="000000000000" w:firstRow="0" w:lastRow="0" w:firstColumn="0" w:lastColumn="0" w:oddVBand="0" w:evenVBand="0" w:oddHBand="0" w:evenHBand="0" w:firstRowFirstColumn="0" w:firstRowLastColumn="0" w:lastRowFirstColumn="0" w:lastRowLastColumn="0"/>
            </w:pPr>
            <w:r w:rsidRPr="00286FF8">
              <w:t>133</w:t>
            </w:r>
          </w:p>
        </w:tc>
        <w:tc>
          <w:tcPr>
            <w:tcW w:w="1095" w:type="pct"/>
          </w:tcPr>
          <w:p w14:paraId="6F0F1235" w14:textId="77777777" w:rsidR="00D74ED0" w:rsidRPr="00286FF8" w:rsidRDefault="00D74ED0" w:rsidP="005A3CE2">
            <w:pPr>
              <w:jc w:val="center"/>
              <w:cnfStyle w:val="000000000000" w:firstRow="0" w:lastRow="0" w:firstColumn="0" w:lastColumn="0" w:oddVBand="0" w:evenVBand="0" w:oddHBand="0" w:evenHBand="0" w:firstRowFirstColumn="0" w:firstRowLastColumn="0" w:lastRowFirstColumn="0" w:lastRowLastColumn="0"/>
            </w:pPr>
            <w:r w:rsidRPr="00286FF8">
              <w:t>133</w:t>
            </w:r>
          </w:p>
        </w:tc>
        <w:tc>
          <w:tcPr>
            <w:tcW w:w="935" w:type="pct"/>
          </w:tcPr>
          <w:p w14:paraId="303A65F4" w14:textId="77777777" w:rsidR="00D74ED0" w:rsidRPr="006B43F4" w:rsidRDefault="00D74ED0" w:rsidP="005A3CE2">
            <w:pPr>
              <w:jc w:val="center"/>
              <w:cnfStyle w:val="000000000000" w:firstRow="0" w:lastRow="0" w:firstColumn="0" w:lastColumn="0" w:oddVBand="0" w:evenVBand="0" w:oddHBand="0" w:evenHBand="0" w:firstRowFirstColumn="0" w:firstRowLastColumn="0" w:lastRowFirstColumn="0" w:lastRowLastColumn="0"/>
            </w:pPr>
            <w:r w:rsidRPr="006B43F4">
              <w:t>133</w:t>
            </w:r>
          </w:p>
        </w:tc>
      </w:tr>
      <w:tr w:rsidR="00D74ED0" w:rsidRPr="00CF4F06" w14:paraId="2F35045F"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253F261E" w14:textId="77777777" w:rsidR="00D74ED0" w:rsidRPr="00CF4F06" w:rsidRDefault="00D74ED0" w:rsidP="005A3CE2">
            <w:pPr>
              <w:spacing w:line="276" w:lineRule="auto"/>
              <w:jc w:val="center"/>
              <w:rPr>
                <w:b w:val="0"/>
              </w:rPr>
            </w:pPr>
            <w:r w:rsidRPr="00CF4F06">
              <w:t>SMD</w:t>
            </w:r>
            <w:r w:rsidR="004903B2" w:rsidRPr="00CF4F06">
              <w:fldChar w:fldCharType="begin"/>
            </w:r>
            <w:r w:rsidR="004903B2" w:rsidRPr="00CF4F06">
              <w:instrText xml:space="preserve"> XE "</w:instrText>
            </w:r>
            <w:r w:rsidR="004903B2" w:rsidRPr="00286FF8">
              <w:instrText xml:space="preserve">SMD:Surface-mounted device" </w:instrText>
            </w:r>
            <w:r w:rsidR="004903B2" w:rsidRPr="00CF4F06">
              <w:fldChar w:fldCharType="end"/>
            </w:r>
            <w:r w:rsidRPr="00CF4F06">
              <w:rPr>
                <w:b w:val="0"/>
              </w:rPr>
              <w:t xml:space="preserve"> Transistor SOT23-3</w:t>
            </w:r>
          </w:p>
        </w:tc>
        <w:tc>
          <w:tcPr>
            <w:tcW w:w="940" w:type="pct"/>
          </w:tcPr>
          <w:p w14:paraId="02A622B2" w14:textId="77777777" w:rsidR="00D74ED0" w:rsidRPr="00286FF8"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131</w:t>
            </w:r>
          </w:p>
        </w:tc>
        <w:tc>
          <w:tcPr>
            <w:tcW w:w="940" w:type="pct"/>
          </w:tcPr>
          <w:p w14:paraId="3A8DB951" w14:textId="77777777" w:rsidR="00D74ED0" w:rsidRPr="00286FF8" w:rsidRDefault="00D74ED0" w:rsidP="005A3CE2">
            <w:pPr>
              <w:jc w:val="center"/>
              <w:cnfStyle w:val="000000100000" w:firstRow="0" w:lastRow="0" w:firstColumn="0" w:lastColumn="0" w:oddVBand="0" w:evenVBand="0" w:oddHBand="1" w:evenHBand="0" w:firstRowFirstColumn="0" w:firstRowLastColumn="0" w:lastRowFirstColumn="0" w:lastRowLastColumn="0"/>
            </w:pPr>
            <w:r w:rsidRPr="00286FF8">
              <w:t>131</w:t>
            </w:r>
          </w:p>
        </w:tc>
        <w:tc>
          <w:tcPr>
            <w:tcW w:w="1095" w:type="pct"/>
          </w:tcPr>
          <w:p w14:paraId="6A0B2A2C" w14:textId="77777777" w:rsidR="00D74ED0" w:rsidRPr="00286FF8" w:rsidRDefault="00D74ED0" w:rsidP="005A3CE2">
            <w:pPr>
              <w:jc w:val="center"/>
              <w:cnfStyle w:val="000000100000" w:firstRow="0" w:lastRow="0" w:firstColumn="0" w:lastColumn="0" w:oddVBand="0" w:evenVBand="0" w:oddHBand="1" w:evenHBand="0" w:firstRowFirstColumn="0" w:firstRowLastColumn="0" w:lastRowFirstColumn="0" w:lastRowLastColumn="0"/>
            </w:pPr>
            <w:r w:rsidRPr="00286FF8">
              <w:t>131</w:t>
            </w:r>
          </w:p>
        </w:tc>
        <w:tc>
          <w:tcPr>
            <w:tcW w:w="935" w:type="pct"/>
          </w:tcPr>
          <w:p w14:paraId="495DD158" w14:textId="77777777" w:rsidR="00D74ED0" w:rsidRPr="006B43F4" w:rsidRDefault="00D74ED0" w:rsidP="005A3CE2">
            <w:pPr>
              <w:jc w:val="center"/>
              <w:cnfStyle w:val="000000100000" w:firstRow="0" w:lastRow="0" w:firstColumn="0" w:lastColumn="0" w:oddVBand="0" w:evenVBand="0" w:oddHBand="1" w:evenHBand="0" w:firstRowFirstColumn="0" w:firstRowLastColumn="0" w:lastRowFirstColumn="0" w:lastRowLastColumn="0"/>
            </w:pPr>
            <w:r w:rsidRPr="006B43F4">
              <w:t>131</w:t>
            </w:r>
          </w:p>
        </w:tc>
      </w:tr>
      <w:tr w:rsidR="00D74ED0" w:rsidRPr="00CF4F06" w14:paraId="03BE2E6C"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1FF57D77" w14:textId="77777777" w:rsidR="00D74ED0" w:rsidRPr="00CF4F06" w:rsidRDefault="00D74ED0" w:rsidP="005A3CE2">
            <w:pPr>
              <w:spacing w:line="276" w:lineRule="auto"/>
              <w:jc w:val="center"/>
              <w:rPr>
                <w:b w:val="0"/>
              </w:rPr>
            </w:pPr>
            <w:r w:rsidRPr="00CF4F06">
              <w:t>DIP14</w:t>
            </w:r>
          </w:p>
        </w:tc>
        <w:tc>
          <w:tcPr>
            <w:tcW w:w="940" w:type="pct"/>
          </w:tcPr>
          <w:p w14:paraId="27DB069D" w14:textId="77777777" w:rsidR="00D74ED0" w:rsidRPr="00CF4F06" w:rsidRDefault="00FA5462"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57</w:t>
            </w:r>
          </w:p>
        </w:tc>
        <w:tc>
          <w:tcPr>
            <w:tcW w:w="940" w:type="pct"/>
          </w:tcPr>
          <w:p w14:paraId="18997A59" w14:textId="77777777" w:rsidR="00D74ED0" w:rsidRPr="00CF4F06" w:rsidRDefault="00FA5462" w:rsidP="005A3CE2">
            <w:pPr>
              <w:jc w:val="center"/>
              <w:cnfStyle w:val="000000000000" w:firstRow="0" w:lastRow="0" w:firstColumn="0" w:lastColumn="0" w:oddVBand="0" w:evenVBand="0" w:oddHBand="0" w:evenHBand="0" w:firstRowFirstColumn="0" w:firstRowLastColumn="0" w:lastRowFirstColumn="0" w:lastRowLastColumn="0"/>
            </w:pPr>
            <w:r w:rsidRPr="00CF4F06">
              <w:t>57</w:t>
            </w:r>
          </w:p>
        </w:tc>
        <w:tc>
          <w:tcPr>
            <w:tcW w:w="1095" w:type="pct"/>
          </w:tcPr>
          <w:p w14:paraId="52F75C7B" w14:textId="77777777" w:rsidR="00D74ED0" w:rsidRPr="00CF4F06" w:rsidRDefault="00FA5462" w:rsidP="005A3CE2">
            <w:pPr>
              <w:jc w:val="center"/>
              <w:cnfStyle w:val="000000000000" w:firstRow="0" w:lastRow="0" w:firstColumn="0" w:lastColumn="0" w:oddVBand="0" w:evenVBand="0" w:oddHBand="0" w:evenHBand="0" w:firstRowFirstColumn="0" w:firstRowLastColumn="0" w:lastRowFirstColumn="0" w:lastRowLastColumn="0"/>
            </w:pPr>
            <w:r w:rsidRPr="00CF4F06">
              <w:t>57</w:t>
            </w:r>
          </w:p>
        </w:tc>
        <w:tc>
          <w:tcPr>
            <w:tcW w:w="935" w:type="pct"/>
          </w:tcPr>
          <w:p w14:paraId="76A3C4B4" w14:textId="77777777" w:rsidR="00D74ED0" w:rsidRPr="00CF4F06" w:rsidRDefault="00FA5462" w:rsidP="005A3CE2">
            <w:pPr>
              <w:jc w:val="center"/>
              <w:cnfStyle w:val="000000000000" w:firstRow="0" w:lastRow="0" w:firstColumn="0" w:lastColumn="0" w:oddVBand="0" w:evenVBand="0" w:oddHBand="0" w:evenHBand="0" w:firstRowFirstColumn="0" w:firstRowLastColumn="0" w:lastRowFirstColumn="0" w:lastRowLastColumn="0"/>
            </w:pPr>
            <w:r w:rsidRPr="00CF4F06">
              <w:t>57</w:t>
            </w:r>
          </w:p>
        </w:tc>
      </w:tr>
      <w:tr w:rsidR="00D74ED0" w:rsidRPr="00CF4F06" w14:paraId="3919C39A"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3207909E" w14:textId="77777777" w:rsidR="00D74ED0" w:rsidRPr="00CF4F06" w:rsidRDefault="00D74ED0" w:rsidP="005A3CE2">
            <w:pPr>
              <w:spacing w:line="276" w:lineRule="auto"/>
              <w:jc w:val="center"/>
              <w:rPr>
                <w:b w:val="0"/>
              </w:rPr>
            </w:pPr>
            <w:r w:rsidRPr="00CF4F06">
              <w:t>DIP16</w:t>
            </w:r>
          </w:p>
        </w:tc>
        <w:tc>
          <w:tcPr>
            <w:tcW w:w="940" w:type="pct"/>
          </w:tcPr>
          <w:p w14:paraId="6743DDC1" w14:textId="77777777" w:rsidR="00D74ED0" w:rsidRPr="00CF4F06"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36</w:t>
            </w:r>
          </w:p>
        </w:tc>
        <w:tc>
          <w:tcPr>
            <w:tcW w:w="940" w:type="pct"/>
          </w:tcPr>
          <w:p w14:paraId="319F2595" w14:textId="77777777" w:rsidR="00D74ED0" w:rsidRPr="00CF4F06" w:rsidRDefault="00D74ED0" w:rsidP="005A3CE2">
            <w:pPr>
              <w:jc w:val="center"/>
              <w:cnfStyle w:val="000000100000" w:firstRow="0" w:lastRow="0" w:firstColumn="0" w:lastColumn="0" w:oddVBand="0" w:evenVBand="0" w:oddHBand="1" w:evenHBand="0" w:firstRowFirstColumn="0" w:firstRowLastColumn="0" w:lastRowFirstColumn="0" w:lastRowLastColumn="0"/>
            </w:pPr>
            <w:r w:rsidRPr="00CF4F06">
              <w:t>36</w:t>
            </w:r>
          </w:p>
        </w:tc>
        <w:tc>
          <w:tcPr>
            <w:tcW w:w="1095" w:type="pct"/>
          </w:tcPr>
          <w:p w14:paraId="41719142" w14:textId="77777777" w:rsidR="00D74ED0" w:rsidRPr="00CF4F06" w:rsidRDefault="00D74ED0" w:rsidP="005A3CE2">
            <w:pPr>
              <w:jc w:val="center"/>
              <w:cnfStyle w:val="000000100000" w:firstRow="0" w:lastRow="0" w:firstColumn="0" w:lastColumn="0" w:oddVBand="0" w:evenVBand="0" w:oddHBand="1" w:evenHBand="0" w:firstRowFirstColumn="0" w:firstRowLastColumn="0" w:lastRowFirstColumn="0" w:lastRowLastColumn="0"/>
            </w:pPr>
            <w:r w:rsidRPr="00CF4F06">
              <w:t>36</w:t>
            </w:r>
          </w:p>
        </w:tc>
        <w:tc>
          <w:tcPr>
            <w:tcW w:w="935" w:type="pct"/>
          </w:tcPr>
          <w:p w14:paraId="3CDE596F" w14:textId="77777777" w:rsidR="00D74ED0" w:rsidRPr="00CF4F06" w:rsidRDefault="00D74ED0" w:rsidP="005A3CE2">
            <w:pPr>
              <w:jc w:val="center"/>
              <w:cnfStyle w:val="000000100000" w:firstRow="0" w:lastRow="0" w:firstColumn="0" w:lastColumn="0" w:oddVBand="0" w:evenVBand="0" w:oddHBand="1" w:evenHBand="0" w:firstRowFirstColumn="0" w:firstRowLastColumn="0" w:lastRowFirstColumn="0" w:lastRowLastColumn="0"/>
            </w:pPr>
            <w:r w:rsidRPr="00CF4F06">
              <w:t>36</w:t>
            </w:r>
          </w:p>
        </w:tc>
      </w:tr>
      <w:tr w:rsidR="00D74ED0" w:rsidRPr="00CF4F06" w14:paraId="5670B964"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2C71C157" w14:textId="77777777" w:rsidR="00D74ED0" w:rsidRPr="00CF4F06" w:rsidRDefault="00D74ED0" w:rsidP="005A3CE2">
            <w:pPr>
              <w:spacing w:line="276" w:lineRule="auto"/>
              <w:jc w:val="center"/>
              <w:rPr>
                <w:b w:val="0"/>
              </w:rPr>
            </w:pPr>
            <w:r w:rsidRPr="00CF4F06">
              <w:t>SMD</w:t>
            </w:r>
            <w:r w:rsidR="004903B2" w:rsidRPr="00CF4F06">
              <w:fldChar w:fldCharType="begin"/>
            </w:r>
            <w:r w:rsidR="004903B2" w:rsidRPr="00CF4F06">
              <w:instrText xml:space="preserve"> XE "</w:instrText>
            </w:r>
            <w:r w:rsidR="004903B2" w:rsidRPr="00286FF8">
              <w:instrText xml:space="preserve">SMD:Surface-mounted device" </w:instrText>
            </w:r>
            <w:r w:rsidR="004903B2" w:rsidRPr="00CF4F06">
              <w:fldChar w:fldCharType="end"/>
            </w:r>
            <w:r w:rsidRPr="00CF4F06">
              <w:rPr>
                <w:b w:val="0"/>
              </w:rPr>
              <w:t xml:space="preserve"> Resistor 1206</w:t>
            </w:r>
          </w:p>
        </w:tc>
        <w:tc>
          <w:tcPr>
            <w:tcW w:w="940" w:type="pct"/>
          </w:tcPr>
          <w:p w14:paraId="2312EAA4" w14:textId="77777777" w:rsidR="00D74ED0" w:rsidRPr="00286FF8"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133</w:t>
            </w:r>
          </w:p>
        </w:tc>
        <w:tc>
          <w:tcPr>
            <w:tcW w:w="940" w:type="pct"/>
          </w:tcPr>
          <w:p w14:paraId="27C06CB9" w14:textId="77777777" w:rsidR="00D74ED0" w:rsidRPr="00286FF8" w:rsidRDefault="00D74ED0" w:rsidP="005A3CE2">
            <w:pPr>
              <w:jc w:val="center"/>
              <w:cnfStyle w:val="000000000000" w:firstRow="0" w:lastRow="0" w:firstColumn="0" w:lastColumn="0" w:oddVBand="0" w:evenVBand="0" w:oddHBand="0" w:evenHBand="0" w:firstRowFirstColumn="0" w:firstRowLastColumn="0" w:lastRowFirstColumn="0" w:lastRowLastColumn="0"/>
            </w:pPr>
            <w:r w:rsidRPr="00286FF8">
              <w:t>133</w:t>
            </w:r>
          </w:p>
        </w:tc>
        <w:tc>
          <w:tcPr>
            <w:tcW w:w="1095" w:type="pct"/>
          </w:tcPr>
          <w:p w14:paraId="1C17B234" w14:textId="77777777" w:rsidR="00D74ED0" w:rsidRPr="00286FF8" w:rsidRDefault="00D74ED0" w:rsidP="005A3CE2">
            <w:pPr>
              <w:jc w:val="center"/>
              <w:cnfStyle w:val="000000000000" w:firstRow="0" w:lastRow="0" w:firstColumn="0" w:lastColumn="0" w:oddVBand="0" w:evenVBand="0" w:oddHBand="0" w:evenHBand="0" w:firstRowFirstColumn="0" w:firstRowLastColumn="0" w:lastRowFirstColumn="0" w:lastRowLastColumn="0"/>
            </w:pPr>
            <w:r w:rsidRPr="00286FF8">
              <w:t>133</w:t>
            </w:r>
          </w:p>
        </w:tc>
        <w:tc>
          <w:tcPr>
            <w:tcW w:w="935" w:type="pct"/>
          </w:tcPr>
          <w:p w14:paraId="541C22D2" w14:textId="77777777" w:rsidR="00D74ED0" w:rsidRPr="006B43F4" w:rsidRDefault="00D74ED0" w:rsidP="005A3CE2">
            <w:pPr>
              <w:jc w:val="center"/>
              <w:cnfStyle w:val="000000000000" w:firstRow="0" w:lastRow="0" w:firstColumn="0" w:lastColumn="0" w:oddVBand="0" w:evenVBand="0" w:oddHBand="0" w:evenHBand="0" w:firstRowFirstColumn="0" w:firstRowLastColumn="0" w:lastRowFirstColumn="0" w:lastRowLastColumn="0"/>
            </w:pPr>
            <w:r w:rsidRPr="006B43F4">
              <w:t>133</w:t>
            </w:r>
          </w:p>
        </w:tc>
      </w:tr>
      <w:tr w:rsidR="00D74ED0" w:rsidRPr="00CF4F06" w14:paraId="7B2C82CE"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3D8508C5" w14:textId="77777777" w:rsidR="00D74ED0" w:rsidRPr="00CF4F06" w:rsidRDefault="00D74ED0" w:rsidP="005A3CE2">
            <w:pPr>
              <w:spacing w:line="276" w:lineRule="auto"/>
              <w:jc w:val="center"/>
              <w:rPr>
                <w:b w:val="0"/>
              </w:rPr>
            </w:pPr>
            <w:r w:rsidRPr="00CF4F06">
              <w:t>SOIC-8</w:t>
            </w:r>
          </w:p>
        </w:tc>
        <w:tc>
          <w:tcPr>
            <w:tcW w:w="940" w:type="pct"/>
          </w:tcPr>
          <w:p w14:paraId="33AE466F" w14:textId="77777777" w:rsidR="00D74ED0" w:rsidRPr="00CF4F06"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53</w:t>
            </w:r>
          </w:p>
        </w:tc>
        <w:tc>
          <w:tcPr>
            <w:tcW w:w="940" w:type="pct"/>
          </w:tcPr>
          <w:p w14:paraId="3FD0D422" w14:textId="77777777" w:rsidR="00D74ED0" w:rsidRPr="00CF4F06" w:rsidRDefault="00D74ED0" w:rsidP="005A3CE2">
            <w:pPr>
              <w:jc w:val="center"/>
              <w:cnfStyle w:val="000000100000" w:firstRow="0" w:lastRow="0" w:firstColumn="0" w:lastColumn="0" w:oddVBand="0" w:evenVBand="0" w:oddHBand="1" w:evenHBand="0" w:firstRowFirstColumn="0" w:firstRowLastColumn="0" w:lastRowFirstColumn="0" w:lastRowLastColumn="0"/>
            </w:pPr>
            <w:r w:rsidRPr="00CF4F06">
              <w:t>53</w:t>
            </w:r>
          </w:p>
        </w:tc>
        <w:tc>
          <w:tcPr>
            <w:tcW w:w="1095" w:type="pct"/>
          </w:tcPr>
          <w:p w14:paraId="496704F4" w14:textId="77777777" w:rsidR="00D74ED0" w:rsidRPr="00CF4F06" w:rsidRDefault="00D74ED0" w:rsidP="005A3CE2">
            <w:pPr>
              <w:jc w:val="center"/>
              <w:cnfStyle w:val="000000100000" w:firstRow="0" w:lastRow="0" w:firstColumn="0" w:lastColumn="0" w:oddVBand="0" w:evenVBand="0" w:oddHBand="1" w:evenHBand="0" w:firstRowFirstColumn="0" w:firstRowLastColumn="0" w:lastRowFirstColumn="0" w:lastRowLastColumn="0"/>
            </w:pPr>
            <w:r w:rsidRPr="00CF4F06">
              <w:t>53</w:t>
            </w:r>
          </w:p>
        </w:tc>
        <w:tc>
          <w:tcPr>
            <w:tcW w:w="935" w:type="pct"/>
          </w:tcPr>
          <w:p w14:paraId="1035CE00" w14:textId="77777777" w:rsidR="00D74ED0" w:rsidRPr="00CF4F06" w:rsidRDefault="00D74ED0" w:rsidP="005A3CE2">
            <w:pPr>
              <w:jc w:val="center"/>
              <w:cnfStyle w:val="000000100000" w:firstRow="0" w:lastRow="0" w:firstColumn="0" w:lastColumn="0" w:oddVBand="0" w:evenVBand="0" w:oddHBand="1" w:evenHBand="0" w:firstRowFirstColumn="0" w:firstRowLastColumn="0" w:lastRowFirstColumn="0" w:lastRowLastColumn="0"/>
            </w:pPr>
            <w:r w:rsidRPr="00CF4F06">
              <w:t>53</w:t>
            </w:r>
          </w:p>
        </w:tc>
      </w:tr>
      <w:tr w:rsidR="00D74ED0" w:rsidRPr="00CF4F06" w14:paraId="46F7EEFC"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75A30A80" w14:textId="77777777" w:rsidR="00D74ED0" w:rsidRPr="00CF4F06" w:rsidRDefault="00D74ED0" w:rsidP="005A3CE2">
            <w:pPr>
              <w:spacing w:line="276" w:lineRule="auto"/>
              <w:jc w:val="center"/>
              <w:rPr>
                <w:b w:val="0"/>
              </w:rPr>
            </w:pPr>
            <w:r w:rsidRPr="00CF4F06">
              <w:t>Ceramic capacitor 1210</w:t>
            </w:r>
          </w:p>
        </w:tc>
        <w:tc>
          <w:tcPr>
            <w:tcW w:w="940" w:type="pct"/>
          </w:tcPr>
          <w:p w14:paraId="0AD6BF79" w14:textId="77777777" w:rsidR="00D74ED0" w:rsidRPr="00CF4F06"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21</w:t>
            </w:r>
          </w:p>
        </w:tc>
        <w:tc>
          <w:tcPr>
            <w:tcW w:w="940" w:type="pct"/>
          </w:tcPr>
          <w:p w14:paraId="6B7C38E1" w14:textId="77777777" w:rsidR="00D74ED0" w:rsidRPr="00CF4F06" w:rsidRDefault="00D74ED0" w:rsidP="005A3CE2">
            <w:pPr>
              <w:jc w:val="center"/>
              <w:cnfStyle w:val="000000000000" w:firstRow="0" w:lastRow="0" w:firstColumn="0" w:lastColumn="0" w:oddVBand="0" w:evenVBand="0" w:oddHBand="0" w:evenHBand="0" w:firstRowFirstColumn="0" w:firstRowLastColumn="0" w:lastRowFirstColumn="0" w:lastRowLastColumn="0"/>
            </w:pPr>
            <w:r w:rsidRPr="00CF4F06">
              <w:t>21</w:t>
            </w:r>
          </w:p>
        </w:tc>
        <w:tc>
          <w:tcPr>
            <w:tcW w:w="1095" w:type="pct"/>
          </w:tcPr>
          <w:p w14:paraId="179F0B39" w14:textId="77777777" w:rsidR="00D74ED0" w:rsidRPr="00CF4F06" w:rsidRDefault="00D74ED0" w:rsidP="005A3CE2">
            <w:pPr>
              <w:jc w:val="center"/>
              <w:cnfStyle w:val="000000000000" w:firstRow="0" w:lastRow="0" w:firstColumn="0" w:lastColumn="0" w:oddVBand="0" w:evenVBand="0" w:oddHBand="0" w:evenHBand="0" w:firstRowFirstColumn="0" w:firstRowLastColumn="0" w:lastRowFirstColumn="0" w:lastRowLastColumn="0"/>
            </w:pPr>
            <w:r w:rsidRPr="00CF4F06">
              <w:t>21</w:t>
            </w:r>
          </w:p>
        </w:tc>
        <w:tc>
          <w:tcPr>
            <w:tcW w:w="935" w:type="pct"/>
          </w:tcPr>
          <w:p w14:paraId="4B7E4A5F" w14:textId="77777777" w:rsidR="00D74ED0" w:rsidRPr="00CF4F06" w:rsidRDefault="00D74ED0" w:rsidP="005A3CE2">
            <w:pPr>
              <w:jc w:val="center"/>
              <w:cnfStyle w:val="000000000000" w:firstRow="0" w:lastRow="0" w:firstColumn="0" w:lastColumn="0" w:oddVBand="0" w:evenVBand="0" w:oddHBand="0" w:evenHBand="0" w:firstRowFirstColumn="0" w:firstRowLastColumn="0" w:lastRowFirstColumn="0" w:lastRowLastColumn="0"/>
            </w:pPr>
            <w:r w:rsidRPr="00CF4F06">
              <w:t>21</w:t>
            </w:r>
          </w:p>
        </w:tc>
      </w:tr>
      <w:tr w:rsidR="00D74ED0" w:rsidRPr="00CF4F06" w14:paraId="397395BA"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30981689" w14:textId="77777777" w:rsidR="00D74ED0" w:rsidRPr="00CF4F06" w:rsidRDefault="00D74ED0" w:rsidP="005A3CE2">
            <w:pPr>
              <w:spacing w:line="276" w:lineRule="auto"/>
              <w:jc w:val="center"/>
              <w:rPr>
                <w:b w:val="0"/>
              </w:rPr>
            </w:pPr>
            <w:r w:rsidRPr="00CF4F06">
              <w:t>SOT223-3</w:t>
            </w:r>
          </w:p>
        </w:tc>
        <w:tc>
          <w:tcPr>
            <w:tcW w:w="940" w:type="pct"/>
          </w:tcPr>
          <w:p w14:paraId="55A54934" w14:textId="77777777" w:rsidR="00D74ED0" w:rsidRPr="00CF4F06"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69</w:t>
            </w:r>
          </w:p>
        </w:tc>
        <w:tc>
          <w:tcPr>
            <w:tcW w:w="940" w:type="pct"/>
          </w:tcPr>
          <w:p w14:paraId="40F63C03" w14:textId="77777777" w:rsidR="00D74ED0" w:rsidRPr="00CF4F06" w:rsidRDefault="00B31185" w:rsidP="005A3CE2">
            <w:pPr>
              <w:jc w:val="center"/>
              <w:cnfStyle w:val="000000100000" w:firstRow="0" w:lastRow="0" w:firstColumn="0" w:lastColumn="0" w:oddVBand="0" w:evenVBand="0" w:oddHBand="1" w:evenHBand="0" w:firstRowFirstColumn="0" w:firstRowLastColumn="0" w:lastRowFirstColumn="0" w:lastRowLastColumn="0"/>
            </w:pPr>
            <w:r w:rsidRPr="00CF4F06">
              <w:t>69</w:t>
            </w:r>
          </w:p>
        </w:tc>
        <w:tc>
          <w:tcPr>
            <w:tcW w:w="1095" w:type="pct"/>
          </w:tcPr>
          <w:p w14:paraId="41691D0D" w14:textId="77777777" w:rsidR="00D74ED0" w:rsidRPr="00CF4F06" w:rsidRDefault="00B31185" w:rsidP="005A3CE2">
            <w:pPr>
              <w:jc w:val="center"/>
              <w:cnfStyle w:val="000000100000" w:firstRow="0" w:lastRow="0" w:firstColumn="0" w:lastColumn="0" w:oddVBand="0" w:evenVBand="0" w:oddHBand="1" w:evenHBand="0" w:firstRowFirstColumn="0" w:firstRowLastColumn="0" w:lastRowFirstColumn="0" w:lastRowLastColumn="0"/>
            </w:pPr>
            <w:r w:rsidRPr="00CF4F06">
              <w:t>57</w:t>
            </w:r>
          </w:p>
        </w:tc>
        <w:tc>
          <w:tcPr>
            <w:tcW w:w="935" w:type="pct"/>
          </w:tcPr>
          <w:p w14:paraId="788C4D04" w14:textId="77777777" w:rsidR="00D74ED0" w:rsidRPr="00CF4F06" w:rsidRDefault="00B31185" w:rsidP="005A3CE2">
            <w:pPr>
              <w:jc w:val="center"/>
              <w:cnfStyle w:val="000000100000" w:firstRow="0" w:lastRow="0" w:firstColumn="0" w:lastColumn="0" w:oddVBand="0" w:evenVBand="0" w:oddHBand="1" w:evenHBand="0" w:firstRowFirstColumn="0" w:firstRowLastColumn="0" w:lastRowFirstColumn="0" w:lastRowLastColumn="0"/>
            </w:pPr>
            <w:r w:rsidRPr="00CF4F06">
              <w:t>68</w:t>
            </w:r>
          </w:p>
        </w:tc>
      </w:tr>
      <w:tr w:rsidR="00D74ED0" w:rsidRPr="00CF4F06" w14:paraId="76DFA0FC" w14:textId="77777777" w:rsidTr="00D74ED0">
        <w:tc>
          <w:tcPr>
            <w:cnfStyle w:val="001000000000" w:firstRow="0" w:lastRow="0" w:firstColumn="1" w:lastColumn="0" w:oddVBand="0" w:evenVBand="0" w:oddHBand="0" w:evenHBand="0" w:firstRowFirstColumn="0" w:firstRowLastColumn="0" w:lastRowFirstColumn="0" w:lastRowLastColumn="0"/>
            <w:tcW w:w="1090" w:type="pct"/>
          </w:tcPr>
          <w:p w14:paraId="2243E367" w14:textId="77777777" w:rsidR="00D74ED0" w:rsidRPr="00CF4F06" w:rsidRDefault="00D74ED0" w:rsidP="005A3CE2">
            <w:pPr>
              <w:jc w:val="center"/>
              <w:rPr>
                <w:b w:val="0"/>
              </w:rPr>
            </w:pPr>
            <w:r w:rsidRPr="00CF4F06">
              <w:t>SMD</w:t>
            </w:r>
            <w:r w:rsidR="004903B2" w:rsidRPr="00CF4F06">
              <w:fldChar w:fldCharType="begin"/>
            </w:r>
            <w:r w:rsidR="004903B2" w:rsidRPr="00CF4F06">
              <w:instrText xml:space="preserve"> XE "</w:instrText>
            </w:r>
            <w:r w:rsidR="004903B2" w:rsidRPr="00286FF8">
              <w:instrText xml:space="preserve">SMD:Surface-mounted device" </w:instrText>
            </w:r>
            <w:r w:rsidR="004903B2" w:rsidRPr="00CF4F06">
              <w:fldChar w:fldCharType="end"/>
            </w:r>
            <w:r w:rsidRPr="00CF4F06">
              <w:rPr>
                <w:b w:val="0"/>
              </w:rPr>
              <w:t xml:space="preserve"> Resistor 0806</w:t>
            </w:r>
          </w:p>
        </w:tc>
        <w:tc>
          <w:tcPr>
            <w:tcW w:w="940" w:type="pct"/>
          </w:tcPr>
          <w:p w14:paraId="2177B04D" w14:textId="77777777" w:rsidR="00D74ED0" w:rsidRPr="00286FF8" w:rsidRDefault="00B31185"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154</w:t>
            </w:r>
          </w:p>
        </w:tc>
        <w:tc>
          <w:tcPr>
            <w:tcW w:w="940" w:type="pct"/>
          </w:tcPr>
          <w:p w14:paraId="07B33133" w14:textId="77777777" w:rsidR="00D74ED0" w:rsidRPr="00286FF8" w:rsidRDefault="00B31185" w:rsidP="005A3CE2">
            <w:pPr>
              <w:jc w:val="center"/>
              <w:cnfStyle w:val="000000000000" w:firstRow="0" w:lastRow="0" w:firstColumn="0" w:lastColumn="0" w:oddVBand="0" w:evenVBand="0" w:oddHBand="0" w:evenHBand="0" w:firstRowFirstColumn="0" w:firstRowLastColumn="0" w:lastRowFirstColumn="0" w:lastRowLastColumn="0"/>
            </w:pPr>
            <w:r w:rsidRPr="00286FF8">
              <w:t>154</w:t>
            </w:r>
          </w:p>
        </w:tc>
        <w:tc>
          <w:tcPr>
            <w:tcW w:w="1095" w:type="pct"/>
          </w:tcPr>
          <w:p w14:paraId="00731FFD" w14:textId="77777777" w:rsidR="00D74ED0" w:rsidRPr="00924709" w:rsidRDefault="00B31185" w:rsidP="005A3CE2">
            <w:pPr>
              <w:jc w:val="center"/>
              <w:cnfStyle w:val="000000000000" w:firstRow="0" w:lastRow="0" w:firstColumn="0" w:lastColumn="0" w:oddVBand="0" w:evenVBand="0" w:oddHBand="0" w:evenHBand="0" w:firstRowFirstColumn="0" w:firstRowLastColumn="0" w:lastRowFirstColumn="0" w:lastRowLastColumn="0"/>
            </w:pPr>
            <w:r w:rsidRPr="006B43F4">
              <w:t>154</w:t>
            </w:r>
          </w:p>
        </w:tc>
        <w:tc>
          <w:tcPr>
            <w:tcW w:w="935" w:type="pct"/>
          </w:tcPr>
          <w:p w14:paraId="5B9ED1B3" w14:textId="77777777" w:rsidR="00D74ED0" w:rsidRPr="00CF4F06" w:rsidRDefault="00B31185" w:rsidP="005A3CE2">
            <w:pPr>
              <w:jc w:val="center"/>
              <w:cnfStyle w:val="000000000000" w:firstRow="0" w:lastRow="0" w:firstColumn="0" w:lastColumn="0" w:oddVBand="0" w:evenVBand="0" w:oddHBand="0" w:evenHBand="0" w:firstRowFirstColumn="0" w:firstRowLastColumn="0" w:lastRowFirstColumn="0" w:lastRowLastColumn="0"/>
            </w:pPr>
            <w:r w:rsidRPr="00CF4F06">
              <w:t>154</w:t>
            </w:r>
          </w:p>
        </w:tc>
      </w:tr>
      <w:tr w:rsidR="00D74ED0" w:rsidRPr="00CF4F06" w14:paraId="4F62B939"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7C2FCA7F" w14:textId="77777777" w:rsidR="00D74ED0" w:rsidRPr="00CF4F06" w:rsidRDefault="00D74ED0" w:rsidP="005A3CE2">
            <w:pPr>
              <w:jc w:val="center"/>
              <w:rPr>
                <w:b w:val="0"/>
              </w:rPr>
            </w:pPr>
            <w:r w:rsidRPr="00CF4F06">
              <w:t>TO263</w:t>
            </w:r>
          </w:p>
        </w:tc>
        <w:tc>
          <w:tcPr>
            <w:tcW w:w="940" w:type="pct"/>
          </w:tcPr>
          <w:p w14:paraId="50785A27" w14:textId="77777777" w:rsidR="00D74ED0" w:rsidRPr="00CF4F06"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18</w:t>
            </w:r>
          </w:p>
        </w:tc>
        <w:tc>
          <w:tcPr>
            <w:tcW w:w="940" w:type="pct"/>
          </w:tcPr>
          <w:p w14:paraId="3427794A" w14:textId="77777777" w:rsidR="00D74ED0" w:rsidRPr="00CF4F06" w:rsidRDefault="00D74ED0" w:rsidP="005A3CE2">
            <w:pPr>
              <w:jc w:val="center"/>
              <w:cnfStyle w:val="000000100000" w:firstRow="0" w:lastRow="0" w:firstColumn="0" w:lastColumn="0" w:oddVBand="0" w:evenVBand="0" w:oddHBand="1" w:evenHBand="0" w:firstRowFirstColumn="0" w:firstRowLastColumn="0" w:lastRowFirstColumn="0" w:lastRowLastColumn="0"/>
            </w:pPr>
            <w:r w:rsidRPr="00CF4F06">
              <w:t>18</w:t>
            </w:r>
          </w:p>
        </w:tc>
        <w:tc>
          <w:tcPr>
            <w:tcW w:w="1095" w:type="pct"/>
          </w:tcPr>
          <w:p w14:paraId="6964CDAB" w14:textId="77777777" w:rsidR="00D74ED0" w:rsidRPr="00CF4F06" w:rsidRDefault="00D74ED0" w:rsidP="005A3CE2">
            <w:pPr>
              <w:jc w:val="center"/>
              <w:cnfStyle w:val="000000100000" w:firstRow="0" w:lastRow="0" w:firstColumn="0" w:lastColumn="0" w:oddVBand="0" w:evenVBand="0" w:oddHBand="1" w:evenHBand="0" w:firstRowFirstColumn="0" w:firstRowLastColumn="0" w:lastRowFirstColumn="0" w:lastRowLastColumn="0"/>
            </w:pPr>
            <w:r w:rsidRPr="00CF4F06">
              <w:t>18</w:t>
            </w:r>
          </w:p>
        </w:tc>
        <w:tc>
          <w:tcPr>
            <w:tcW w:w="935" w:type="pct"/>
          </w:tcPr>
          <w:p w14:paraId="5B330564" w14:textId="77777777" w:rsidR="00D74ED0" w:rsidRPr="00CF4F06" w:rsidRDefault="00D74ED0" w:rsidP="005A3CE2">
            <w:pPr>
              <w:jc w:val="center"/>
              <w:cnfStyle w:val="000000100000" w:firstRow="0" w:lastRow="0" w:firstColumn="0" w:lastColumn="0" w:oddVBand="0" w:evenVBand="0" w:oddHBand="1" w:evenHBand="0" w:firstRowFirstColumn="0" w:firstRowLastColumn="0" w:lastRowFirstColumn="0" w:lastRowLastColumn="0"/>
            </w:pPr>
            <w:r w:rsidRPr="00CF4F06">
              <w:t>18</w:t>
            </w:r>
          </w:p>
        </w:tc>
      </w:tr>
      <w:tr w:rsidR="00B31185" w:rsidRPr="00CF4F06" w14:paraId="102830AC" w14:textId="77777777" w:rsidTr="00157E1A">
        <w:tc>
          <w:tcPr>
            <w:cnfStyle w:val="001000000000" w:firstRow="0" w:lastRow="0" w:firstColumn="1" w:lastColumn="0" w:oddVBand="0" w:evenVBand="0" w:oddHBand="0" w:evenHBand="0" w:firstRowFirstColumn="0" w:firstRowLastColumn="0" w:lastRowFirstColumn="0" w:lastRowLastColumn="0"/>
            <w:tcW w:w="1090" w:type="pct"/>
          </w:tcPr>
          <w:p w14:paraId="1968AF21" w14:textId="77777777" w:rsidR="00B31185" w:rsidRPr="00CF4F06" w:rsidRDefault="00B31185" w:rsidP="00157E1A">
            <w:pPr>
              <w:jc w:val="center"/>
              <w:rPr>
                <w:b w:val="0"/>
              </w:rPr>
            </w:pPr>
            <w:r w:rsidRPr="00CF4F06">
              <w:t>Quartz HC-49/S</w:t>
            </w:r>
          </w:p>
        </w:tc>
        <w:tc>
          <w:tcPr>
            <w:tcW w:w="940" w:type="pct"/>
          </w:tcPr>
          <w:p w14:paraId="60133C49" w14:textId="77777777" w:rsidR="00B31185" w:rsidRPr="00CF4F06" w:rsidRDefault="00B31185" w:rsidP="00157E1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23</w:t>
            </w:r>
          </w:p>
        </w:tc>
        <w:tc>
          <w:tcPr>
            <w:tcW w:w="940" w:type="pct"/>
          </w:tcPr>
          <w:p w14:paraId="5CFC984E" w14:textId="77777777" w:rsidR="00B31185" w:rsidRPr="00CF4F06" w:rsidRDefault="00B31185" w:rsidP="00157E1A">
            <w:pPr>
              <w:jc w:val="center"/>
              <w:cnfStyle w:val="000000000000" w:firstRow="0" w:lastRow="0" w:firstColumn="0" w:lastColumn="0" w:oddVBand="0" w:evenVBand="0" w:oddHBand="0" w:evenHBand="0" w:firstRowFirstColumn="0" w:firstRowLastColumn="0" w:lastRowFirstColumn="0" w:lastRowLastColumn="0"/>
            </w:pPr>
            <w:r w:rsidRPr="00CF4F06">
              <w:t>23</w:t>
            </w:r>
          </w:p>
        </w:tc>
        <w:tc>
          <w:tcPr>
            <w:tcW w:w="1095" w:type="pct"/>
          </w:tcPr>
          <w:p w14:paraId="616BD5BB" w14:textId="77777777" w:rsidR="00B31185" w:rsidRPr="00CF4F06" w:rsidRDefault="00B31185" w:rsidP="00157E1A">
            <w:pPr>
              <w:jc w:val="center"/>
              <w:cnfStyle w:val="000000000000" w:firstRow="0" w:lastRow="0" w:firstColumn="0" w:lastColumn="0" w:oddVBand="0" w:evenVBand="0" w:oddHBand="0" w:evenHBand="0" w:firstRowFirstColumn="0" w:firstRowLastColumn="0" w:lastRowFirstColumn="0" w:lastRowLastColumn="0"/>
            </w:pPr>
            <w:r w:rsidRPr="00CF4F06">
              <w:t>23</w:t>
            </w:r>
          </w:p>
        </w:tc>
        <w:tc>
          <w:tcPr>
            <w:tcW w:w="935" w:type="pct"/>
          </w:tcPr>
          <w:p w14:paraId="00F34845" w14:textId="77777777" w:rsidR="00B31185" w:rsidRPr="00CF4F06" w:rsidRDefault="00B31185" w:rsidP="00157E1A">
            <w:pPr>
              <w:jc w:val="center"/>
              <w:cnfStyle w:val="000000000000" w:firstRow="0" w:lastRow="0" w:firstColumn="0" w:lastColumn="0" w:oddVBand="0" w:evenVBand="0" w:oddHBand="0" w:evenHBand="0" w:firstRowFirstColumn="0" w:firstRowLastColumn="0" w:lastRowFirstColumn="0" w:lastRowLastColumn="0"/>
            </w:pPr>
            <w:r w:rsidRPr="00CF4F06">
              <w:t>23</w:t>
            </w:r>
          </w:p>
        </w:tc>
      </w:tr>
      <w:tr w:rsidR="00D74ED0" w:rsidRPr="00CF4F06" w14:paraId="25186F34" w14:textId="77777777"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70DFF366" w14:textId="77777777" w:rsidR="00D74ED0" w:rsidRPr="00CF4F06" w:rsidRDefault="00B31185" w:rsidP="005A3CE2">
            <w:pPr>
              <w:jc w:val="center"/>
              <w:rPr>
                <w:b w:val="0"/>
              </w:rPr>
            </w:pPr>
            <w:r w:rsidRPr="00CF4F06">
              <w:t>PCI connector</w:t>
            </w:r>
          </w:p>
        </w:tc>
        <w:tc>
          <w:tcPr>
            <w:tcW w:w="940" w:type="pct"/>
          </w:tcPr>
          <w:p w14:paraId="5A898F3F" w14:textId="77777777" w:rsidR="00D74ED0" w:rsidRPr="00CF4F06"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39</w:t>
            </w:r>
          </w:p>
        </w:tc>
        <w:tc>
          <w:tcPr>
            <w:tcW w:w="940" w:type="pct"/>
          </w:tcPr>
          <w:p w14:paraId="6A49376E" w14:textId="77777777" w:rsidR="00D74ED0" w:rsidRPr="00CF4F06" w:rsidRDefault="00B31185" w:rsidP="005A3CE2">
            <w:pPr>
              <w:jc w:val="center"/>
              <w:cnfStyle w:val="000000100000" w:firstRow="0" w:lastRow="0" w:firstColumn="0" w:lastColumn="0" w:oddVBand="0" w:evenVBand="0" w:oddHBand="1" w:evenHBand="0" w:firstRowFirstColumn="0" w:firstRowLastColumn="0" w:lastRowFirstColumn="0" w:lastRowLastColumn="0"/>
            </w:pPr>
            <w:r w:rsidRPr="00CF4F06">
              <w:t>39</w:t>
            </w:r>
          </w:p>
        </w:tc>
        <w:tc>
          <w:tcPr>
            <w:tcW w:w="1095" w:type="pct"/>
          </w:tcPr>
          <w:p w14:paraId="15E0651C" w14:textId="77777777" w:rsidR="00D74ED0" w:rsidRPr="00CF4F06" w:rsidRDefault="00B31185" w:rsidP="005A3CE2">
            <w:pPr>
              <w:jc w:val="center"/>
              <w:cnfStyle w:val="000000100000" w:firstRow="0" w:lastRow="0" w:firstColumn="0" w:lastColumn="0" w:oddVBand="0" w:evenVBand="0" w:oddHBand="1" w:evenHBand="0" w:firstRowFirstColumn="0" w:firstRowLastColumn="0" w:lastRowFirstColumn="0" w:lastRowLastColumn="0"/>
            </w:pPr>
            <w:r w:rsidRPr="00CF4F06">
              <w:t>38</w:t>
            </w:r>
          </w:p>
        </w:tc>
        <w:tc>
          <w:tcPr>
            <w:tcW w:w="935" w:type="pct"/>
          </w:tcPr>
          <w:p w14:paraId="5C939719" w14:textId="77777777" w:rsidR="00D74ED0" w:rsidRPr="00CF4F06" w:rsidRDefault="00B31185" w:rsidP="005A3CE2">
            <w:pPr>
              <w:jc w:val="center"/>
              <w:cnfStyle w:val="000000100000" w:firstRow="0" w:lastRow="0" w:firstColumn="0" w:lastColumn="0" w:oddVBand="0" w:evenVBand="0" w:oddHBand="1" w:evenHBand="0" w:firstRowFirstColumn="0" w:firstRowLastColumn="0" w:lastRowFirstColumn="0" w:lastRowLastColumn="0"/>
            </w:pPr>
            <w:r w:rsidRPr="00CF4F06">
              <w:t>38</w:t>
            </w:r>
          </w:p>
        </w:tc>
      </w:tr>
    </w:tbl>
    <w:p w14:paraId="356EDE8E" w14:textId="77777777" w:rsidR="000225B9" w:rsidRPr="00CF4F06" w:rsidRDefault="000225B9" w:rsidP="00233110"/>
    <w:p w14:paraId="795CBE0E" w14:textId="77777777" w:rsidR="006B119A" w:rsidRPr="00CF4F06" w:rsidRDefault="006B119A" w:rsidP="006B119A">
      <w:pPr>
        <w:pStyle w:val="LO-Normal"/>
      </w:pPr>
      <w:r w:rsidRPr="00CF4F06">
        <w:lastRenderedPageBreak/>
        <w:t>The dataset of each component includes component-images and non-component</w:t>
      </w:r>
      <w:r w:rsidR="00FE213D" w:rsidRPr="00CF4F06">
        <w:t>-</w:t>
      </w:r>
      <w:r w:rsidRPr="00CF4F06">
        <w:t>images and is divided in data subsets. The first subset generates a priori knowledge (21%) and is not used to train or test classifier</w:t>
      </w:r>
      <w:r w:rsidR="00FE213D" w:rsidRPr="00CF4F06">
        <w:t xml:space="preserve">s, in order to avoid classifier </w:t>
      </w:r>
      <w:proofErr w:type="spellStart"/>
      <w:r w:rsidRPr="00CF4F06">
        <w:t>overfitting</w:t>
      </w:r>
      <w:proofErr w:type="spellEnd"/>
      <w:r w:rsidRPr="00CF4F06">
        <w:t xml:space="preserve">. The data subset for feature extraction and feature selection (49%) is the biggest dataset and it is not used to test the classifier in order to avoid classifier </w:t>
      </w:r>
      <w:proofErr w:type="spellStart"/>
      <w:r w:rsidRPr="00CF4F06">
        <w:t>overfitting</w:t>
      </w:r>
      <w:proofErr w:type="spellEnd"/>
      <w:r w:rsidRPr="00CF4F06">
        <w:t xml:space="preserve">. The subset for classifier testing (30%) is divided in a subset used to create a decision fusion </w:t>
      </w:r>
      <w:r w:rsidR="00FE213D" w:rsidRPr="00CF4F06">
        <w:t>model</w:t>
      </w:r>
      <w:r w:rsidRPr="00CF4F06">
        <w:t xml:space="preserve"> based on the outputs from the classifiers (15%) and </w:t>
      </w:r>
      <w:r w:rsidR="00FE213D" w:rsidRPr="00CF4F06">
        <w:t xml:space="preserve">the rest of the data is used to </w:t>
      </w:r>
      <w:r w:rsidR="002E6F8E" w:rsidRPr="00CF4F06">
        <w:t>test</w:t>
      </w:r>
      <w:r w:rsidRPr="00CF4F06">
        <w:t xml:space="preserve"> the decision fusion model (15%). The dataset for classifier training is not used for the estimation or evaluation of decision model because the classifier model tends to </w:t>
      </w:r>
      <w:proofErr w:type="spellStart"/>
      <w:r w:rsidRPr="00CF4F06">
        <w:t>overfit</w:t>
      </w:r>
      <w:proofErr w:type="spellEnd"/>
      <w:r w:rsidRPr="00CF4F06">
        <w:t xml:space="preserve"> the data samples. The splitting of the dataset database from components is shown in </w:t>
      </w:r>
      <w:r w:rsidRPr="00E36537">
        <w:fldChar w:fldCharType="begin"/>
      </w:r>
      <w:r w:rsidRPr="00CF4F06">
        <w:instrText>REF _Ref411783056 \h</w:instrText>
      </w:r>
      <w:r w:rsidRPr="00E36537">
        <w:rPr>
          <w:rPrChange w:id="1309" w:author="Chancerel, Perrine" w:date="2015-04-01T12:09:00Z">
            <w:rPr/>
          </w:rPrChange>
        </w:rPr>
        <w:fldChar w:fldCharType="separate"/>
      </w:r>
      <w:r w:rsidR="00344F4E" w:rsidRPr="00CF4F06">
        <w:t xml:space="preserve">Figure </w:t>
      </w:r>
      <w:r w:rsidR="00344F4E" w:rsidRPr="00CF4F06">
        <w:rPr>
          <w:noProof/>
        </w:rPr>
        <w:t>59</w:t>
      </w:r>
      <w:r w:rsidRPr="00E36537">
        <w:fldChar w:fldCharType="end"/>
      </w:r>
      <w:r w:rsidRPr="00CF4F06">
        <w:t>.</w:t>
      </w:r>
    </w:p>
    <w:p w14:paraId="75F4226F" w14:textId="77777777" w:rsidR="00023FB3" w:rsidRPr="00CF4F06" w:rsidRDefault="00023FB3" w:rsidP="00023FB3">
      <w:pPr>
        <w:keepNext/>
        <w:jc w:val="center"/>
      </w:pPr>
      <w:r w:rsidRPr="00F579C9">
        <w:rPr>
          <w:noProof/>
          <w:lang w:val="de-DE" w:eastAsia="de-DE"/>
        </w:rPr>
        <w:drawing>
          <wp:inline distT="0" distB="0" distL="0" distR="0" wp14:anchorId="48D66EE0" wp14:editId="65685DFD">
            <wp:extent cx="5914975" cy="185737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1.2\sankey1.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938507" cy="1864764"/>
                    </a:xfrm>
                    <a:prstGeom prst="rect">
                      <a:avLst/>
                    </a:prstGeom>
                    <a:noFill/>
                    <a:ln>
                      <a:noFill/>
                    </a:ln>
                  </pic:spPr>
                </pic:pic>
              </a:graphicData>
            </a:graphic>
          </wp:inline>
        </w:drawing>
      </w:r>
    </w:p>
    <w:p w14:paraId="31D9E633" w14:textId="77777777" w:rsidR="00023FB3" w:rsidRPr="00CF4F06" w:rsidRDefault="00023FB3" w:rsidP="00023FB3">
      <w:pPr>
        <w:pStyle w:val="Beschriftung"/>
        <w:jc w:val="center"/>
      </w:pPr>
      <w:bookmarkStart w:id="1310" w:name="_Ref411783056"/>
      <w:bookmarkStart w:id="1311" w:name="_Toc415436439"/>
      <w:r w:rsidRPr="00286FF8">
        <w:t xml:space="preserve">Figure </w:t>
      </w:r>
      <w:fldSimple w:instr=" SEQ Figure \* ARABIC ">
        <w:r w:rsidR="00344F4E" w:rsidRPr="00CF4F06">
          <w:rPr>
            <w:noProof/>
          </w:rPr>
          <w:t>59</w:t>
        </w:r>
      </w:fldSimple>
      <w:bookmarkEnd w:id="1310"/>
      <w:r w:rsidRPr="00CF4F06">
        <w:t>: Component dataset splitting</w:t>
      </w:r>
      <w:bookmarkEnd w:id="1311"/>
    </w:p>
    <w:p w14:paraId="0F60FF55" w14:textId="77777777" w:rsidR="005A4115" w:rsidRPr="00CF4F06" w:rsidRDefault="008A1A3B" w:rsidP="00233110">
      <w:r w:rsidRPr="00CF4F06">
        <w:t xml:space="preserve">It can be seen that a big component dataset is necessary to estimate and evaluate a stable </w:t>
      </w:r>
      <w:r w:rsidR="00C04C22" w:rsidRPr="00CF4F06">
        <w:t xml:space="preserve">electronic </w:t>
      </w:r>
      <w:r w:rsidR="00E80ABA" w:rsidRPr="00CF4F06">
        <w:t>component</w:t>
      </w:r>
      <w:r w:rsidRPr="00CF4F06">
        <w:t xml:space="preserve"> recognition system.</w:t>
      </w:r>
    </w:p>
    <w:p w14:paraId="17301A53" w14:textId="77777777" w:rsidR="005A4115" w:rsidRPr="00CF4F06" w:rsidRDefault="00260677" w:rsidP="00735ED3">
      <w:pPr>
        <w:pStyle w:val="berschrift2"/>
        <w:numPr>
          <w:ilvl w:val="1"/>
          <w:numId w:val="1"/>
        </w:numPr>
      </w:pPr>
      <w:r w:rsidRPr="00CF4F06">
        <w:t xml:space="preserve"> </w:t>
      </w:r>
      <w:bookmarkStart w:id="1312" w:name="_Toc415436341"/>
      <w:r w:rsidR="005A4115" w:rsidRPr="00CF4F06">
        <w:t>PCB surface detection results</w:t>
      </w:r>
      <w:bookmarkEnd w:id="1312"/>
    </w:p>
    <w:p w14:paraId="2B6EAFB4" w14:textId="77777777" w:rsidR="006B119A" w:rsidRPr="00CF4F06" w:rsidRDefault="006B119A" w:rsidP="006B119A">
      <w:pPr>
        <w:pStyle w:val="LO-Normal"/>
      </w:pPr>
      <w:bookmarkStart w:id="1313" w:name="_Ref409969590"/>
      <w:r w:rsidRPr="00CF4F06">
        <w:t>The process of PCB surface detection based on the PCB surface color is specified in chapter</w:t>
      </w:r>
      <w:r w:rsidR="002E6F8E" w:rsidRPr="00CF4F06">
        <w:t xml:space="preserve"> </w:t>
      </w:r>
      <w:r w:rsidR="002E6F8E" w:rsidRPr="00E36537">
        <w:fldChar w:fldCharType="begin"/>
      </w:r>
      <w:r w:rsidR="002E6F8E" w:rsidRPr="00CF4F06">
        <w:instrText xml:space="preserve"> REF _Ref408144430 \r \h </w:instrText>
      </w:r>
      <w:r w:rsidR="002E6F8E" w:rsidRPr="00E36537">
        <w:rPr>
          <w:rPrChange w:id="1314" w:author="Chancerel, Perrine" w:date="2015-04-01T12:09:00Z">
            <w:rPr/>
          </w:rPrChange>
        </w:rPr>
        <w:fldChar w:fldCharType="separate"/>
      </w:r>
      <w:r w:rsidR="00344F4E" w:rsidRPr="00CF4F06">
        <w:t>3.2.2</w:t>
      </w:r>
      <w:r w:rsidR="002E6F8E" w:rsidRPr="00E36537">
        <w:fldChar w:fldCharType="end"/>
      </w:r>
      <w:r w:rsidRPr="00CF4F06">
        <w:t>. The 54 PCB surface representations from the PCB surface detection test set were classified based on an RBF</w:t>
      </w:r>
      <w:r w:rsidRPr="00F579C9">
        <w:fldChar w:fldCharType="begin"/>
      </w:r>
      <w:r w:rsidRPr="00CF4F06">
        <w:instrText>XE "RBF:Radial basis function"</w:instrText>
      </w:r>
      <w:r w:rsidRPr="00F579C9">
        <w:fldChar w:fldCharType="end"/>
      </w:r>
      <w:r w:rsidRPr="00CF4F06">
        <w:t>-SVM</w:t>
      </w:r>
      <w:r w:rsidRPr="00F579C9">
        <w:fldChar w:fldCharType="begin"/>
      </w:r>
      <w:r w:rsidRPr="00CF4F06">
        <w:instrText>XE "SVM:Support vector machine"</w:instrText>
      </w:r>
      <w:r w:rsidRPr="00F579C9">
        <w:fldChar w:fldCharType="end"/>
      </w:r>
      <w:r w:rsidRPr="00CF4F06">
        <w:t xml:space="preserve">. The distance between the feature vector and the </w:t>
      </w:r>
      <w:proofErr w:type="spellStart"/>
      <w:r w:rsidRPr="00CF4F06">
        <w:t>hyperplane</w:t>
      </w:r>
      <w:proofErr w:type="spellEnd"/>
      <w:r w:rsidRPr="00CF4F06">
        <w:t xml:space="preserve"> of the RBF</w:t>
      </w:r>
      <w:r w:rsidRPr="00F579C9">
        <w:fldChar w:fldCharType="begin"/>
      </w:r>
      <w:r w:rsidRPr="00CF4F06">
        <w:instrText>XE "RBF:Radial basis function"</w:instrText>
      </w:r>
      <w:r w:rsidRPr="00F579C9">
        <w:fldChar w:fldCharType="end"/>
      </w:r>
      <w:r w:rsidRPr="00CF4F06">
        <w:t>-SVM</w:t>
      </w:r>
      <w:r w:rsidRPr="00F579C9">
        <w:fldChar w:fldCharType="begin"/>
      </w:r>
      <w:r w:rsidRPr="00CF4F06">
        <w:instrText>XE "SVM:Support vector machine"</w:instrText>
      </w:r>
      <w:r w:rsidRPr="00F579C9">
        <w:fldChar w:fldCharType="end"/>
      </w:r>
      <w:r w:rsidRPr="00CF4F06">
        <w:t xml:space="preserve"> is a measure of goodness for PCB surface representation. The surface representation dataset was extracted from 110 images with different PCB surface colors (green, blue, red, yellow and others). The dataset consists of 5940 (110*54) surface representations, of which 4653 were non-surface images and 1287 were surface images. The distinction between </w:t>
      </w:r>
      <w:r w:rsidRPr="00CF4F06">
        <w:lastRenderedPageBreak/>
        <w:t xml:space="preserve">surface-image and non-surface image was determined manually and could not be determined clearly for each PCB surface representation. The confusion matrices for the training set and testing set are shown in </w:t>
      </w:r>
      <w:r w:rsidR="00D06ED6" w:rsidRPr="00E36537">
        <w:fldChar w:fldCharType="begin"/>
      </w:r>
      <w:r w:rsidR="00D06ED6" w:rsidRPr="00CF4F06">
        <w:instrText xml:space="preserve"> REF _Ref414645609 \h </w:instrText>
      </w:r>
      <w:r w:rsidR="00D06ED6" w:rsidRPr="00E36537">
        <w:rPr>
          <w:rPrChange w:id="1315" w:author="Chancerel, Perrine" w:date="2015-04-01T12:09:00Z">
            <w:rPr/>
          </w:rPrChange>
        </w:rPr>
        <w:fldChar w:fldCharType="separate"/>
      </w:r>
      <w:r w:rsidR="00344F4E" w:rsidRPr="00CF4F06">
        <w:t xml:space="preserve">Table </w:t>
      </w:r>
      <w:r w:rsidR="00344F4E" w:rsidRPr="00CF4F06">
        <w:rPr>
          <w:noProof/>
        </w:rPr>
        <w:t>10</w:t>
      </w:r>
      <w:r w:rsidR="00D06ED6" w:rsidRPr="00E36537">
        <w:fldChar w:fldCharType="end"/>
      </w:r>
      <w:r w:rsidR="00D06ED6" w:rsidRPr="00CF4F06">
        <w:t xml:space="preserve"> </w:t>
      </w:r>
      <w:r w:rsidRPr="00CF4F06">
        <w:t xml:space="preserve">and </w:t>
      </w:r>
      <w:r w:rsidRPr="00E36537">
        <w:fldChar w:fldCharType="begin"/>
      </w:r>
      <w:r w:rsidRPr="00CF4F06">
        <w:instrText>REF _Ref409969592 \h</w:instrText>
      </w:r>
      <w:r w:rsidRPr="00E36537">
        <w:rPr>
          <w:rPrChange w:id="1316" w:author="Chancerel, Perrine" w:date="2015-04-01T12:09:00Z">
            <w:rPr/>
          </w:rPrChange>
        </w:rPr>
        <w:fldChar w:fldCharType="separate"/>
      </w:r>
      <w:r w:rsidR="00344F4E" w:rsidRPr="00CF4F06">
        <w:t xml:space="preserve">Table </w:t>
      </w:r>
      <w:r w:rsidR="00344F4E" w:rsidRPr="00CF4F06">
        <w:rPr>
          <w:noProof/>
        </w:rPr>
        <w:t>11</w:t>
      </w:r>
      <w:r w:rsidRPr="00E36537">
        <w:fldChar w:fldCharType="end"/>
      </w:r>
      <w:r w:rsidRPr="00CF4F06">
        <w:t>.</w:t>
      </w:r>
    </w:p>
    <w:p w14:paraId="50576627" w14:textId="77777777" w:rsidR="00AD145F" w:rsidRPr="00CF4F06" w:rsidRDefault="00AD145F" w:rsidP="00AD145F">
      <w:pPr>
        <w:pStyle w:val="Beschriftung"/>
        <w:keepNext/>
      </w:pPr>
      <w:bookmarkStart w:id="1317" w:name="_Ref414645609"/>
      <w:bookmarkStart w:id="1318" w:name="_Toc415436470"/>
      <w:r w:rsidRPr="00CF4F06">
        <w:t xml:space="preserve">Table </w:t>
      </w:r>
      <w:r w:rsidR="005E1750" w:rsidRPr="00E36537">
        <w:fldChar w:fldCharType="begin"/>
      </w:r>
      <w:r w:rsidR="005E1750" w:rsidRPr="00CF4F06">
        <w:instrText xml:space="preserve"> SEQ Table \* ARABIC </w:instrText>
      </w:r>
      <w:r w:rsidR="005E1750" w:rsidRPr="00E36537">
        <w:rPr>
          <w:rPrChange w:id="1319" w:author="Chancerel, Perrine" w:date="2015-04-01T12:09:00Z">
            <w:rPr>
              <w:noProof/>
            </w:rPr>
          </w:rPrChange>
        </w:rPr>
        <w:fldChar w:fldCharType="separate"/>
      </w:r>
      <w:r w:rsidR="00344F4E" w:rsidRPr="00CF4F06">
        <w:rPr>
          <w:noProof/>
        </w:rPr>
        <w:t>10</w:t>
      </w:r>
      <w:r w:rsidR="005E1750" w:rsidRPr="00E36537">
        <w:rPr>
          <w:noProof/>
        </w:rPr>
        <w:fldChar w:fldCharType="end"/>
      </w:r>
      <w:bookmarkEnd w:id="1313"/>
      <w:bookmarkEnd w:id="1317"/>
      <w:r w:rsidRPr="00CF4F06">
        <w:t>: Confusion matrix of the predicted PCB surface training data</w:t>
      </w:r>
      <w:bookmarkEnd w:id="1318"/>
    </w:p>
    <w:tbl>
      <w:tblPr>
        <w:tblStyle w:val="MittleresRaster3-Akzent1"/>
        <w:tblW w:w="0" w:type="auto"/>
        <w:tblLook w:val="04A0" w:firstRow="1" w:lastRow="0" w:firstColumn="1" w:lastColumn="0" w:noHBand="0" w:noVBand="1"/>
      </w:tblPr>
      <w:tblGrid>
        <w:gridCol w:w="3708"/>
        <w:gridCol w:w="2700"/>
        <w:gridCol w:w="3168"/>
      </w:tblGrid>
      <w:tr w:rsidR="00355D93" w:rsidRPr="00CF4F06" w14:paraId="480FAA92"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43F6D73C" w14:textId="77777777" w:rsidR="00355D93" w:rsidRPr="00CF4F06" w:rsidRDefault="00355D93" w:rsidP="00355D93">
            <w:pPr>
              <w:jc w:val="center"/>
            </w:pPr>
          </w:p>
        </w:tc>
        <w:tc>
          <w:tcPr>
            <w:tcW w:w="2700" w:type="dxa"/>
          </w:tcPr>
          <w:p w14:paraId="6FABF64E" w14:textId="77777777" w:rsidR="00355D93" w:rsidRPr="00CF4F06" w:rsidRDefault="00355D93" w:rsidP="00355D93">
            <w:pPr>
              <w:jc w:val="center"/>
              <w:cnfStyle w:val="100000000000" w:firstRow="1" w:lastRow="0" w:firstColumn="0" w:lastColumn="0" w:oddVBand="0" w:evenVBand="0" w:oddHBand="0" w:evenHBand="0" w:firstRowFirstColumn="0" w:firstRowLastColumn="0" w:lastRowFirstColumn="0" w:lastRowLastColumn="0"/>
            </w:pPr>
            <w:r w:rsidRPr="00CF4F06">
              <w:t>Condition: surface image</w:t>
            </w:r>
          </w:p>
        </w:tc>
        <w:tc>
          <w:tcPr>
            <w:tcW w:w="3168" w:type="dxa"/>
          </w:tcPr>
          <w:p w14:paraId="3315028D" w14:textId="77777777" w:rsidR="00355D93" w:rsidRPr="00CF4F06" w:rsidRDefault="00355D93" w:rsidP="00355D93">
            <w:pPr>
              <w:jc w:val="center"/>
              <w:cnfStyle w:val="100000000000" w:firstRow="1" w:lastRow="0" w:firstColumn="0" w:lastColumn="0" w:oddVBand="0" w:evenVBand="0" w:oddHBand="0" w:evenHBand="0" w:firstRowFirstColumn="0" w:firstRowLastColumn="0" w:lastRowFirstColumn="0" w:lastRowLastColumn="0"/>
            </w:pPr>
            <w:r w:rsidRPr="00CF4F06">
              <w:t>Condition: non- surface image</w:t>
            </w:r>
          </w:p>
        </w:tc>
      </w:tr>
      <w:tr w:rsidR="00355D93" w:rsidRPr="00CF4F06" w14:paraId="510AC91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1C0F8A98" w14:textId="77777777" w:rsidR="00355D93" w:rsidRPr="00CF4F06" w:rsidRDefault="006C272F" w:rsidP="00355D93">
            <w:pPr>
              <w:jc w:val="center"/>
            </w:pPr>
            <w:r w:rsidRPr="00CF4F06">
              <w:t>Train</w:t>
            </w:r>
            <w:r w:rsidR="00355D93" w:rsidRPr="00CF4F06">
              <w:t xml:space="preserve"> outcome: surface image</w:t>
            </w:r>
          </w:p>
        </w:tc>
        <w:tc>
          <w:tcPr>
            <w:tcW w:w="2700" w:type="dxa"/>
          </w:tcPr>
          <w:p w14:paraId="1B449DBF" w14:textId="77777777" w:rsidR="00355D93" w:rsidRPr="00CF4F06" w:rsidRDefault="004D23E8" w:rsidP="004D23E8">
            <w:pPr>
              <w:jc w:val="center"/>
              <w:cnfStyle w:val="000000100000" w:firstRow="0" w:lastRow="0" w:firstColumn="0" w:lastColumn="0" w:oddVBand="0" w:evenVBand="0" w:oddHBand="1" w:evenHBand="0" w:firstRowFirstColumn="0" w:firstRowLastColumn="0" w:lastRowFirstColumn="0" w:lastRowLastColumn="0"/>
            </w:pPr>
            <w:r w:rsidRPr="00CF4F06">
              <w:t>915/932 (98.2</w:t>
            </w:r>
            <w:r w:rsidR="006C272F" w:rsidRPr="00CF4F06">
              <w:t>%)</w:t>
            </w:r>
          </w:p>
        </w:tc>
        <w:tc>
          <w:tcPr>
            <w:tcW w:w="3168" w:type="dxa"/>
          </w:tcPr>
          <w:p w14:paraId="32646887" w14:textId="77777777" w:rsidR="00355D93" w:rsidRPr="00CF4F06" w:rsidRDefault="004D23E8" w:rsidP="006C272F">
            <w:pPr>
              <w:jc w:val="center"/>
              <w:cnfStyle w:val="000000100000" w:firstRow="0" w:lastRow="0" w:firstColumn="0" w:lastColumn="0" w:oddVBand="0" w:evenVBand="0" w:oddHBand="1" w:evenHBand="0" w:firstRowFirstColumn="0" w:firstRowLastColumn="0" w:lastRowFirstColumn="0" w:lastRowLastColumn="0"/>
            </w:pPr>
            <w:r w:rsidRPr="00CF4F06">
              <w:t>284/3523 (8.1</w:t>
            </w:r>
            <w:r w:rsidR="006C272F" w:rsidRPr="00CF4F06">
              <w:t>%)</w:t>
            </w:r>
          </w:p>
        </w:tc>
      </w:tr>
      <w:tr w:rsidR="00355D93" w:rsidRPr="00CF4F06" w14:paraId="107377CB" w14:textId="77777777" w:rsidTr="00DF70C1">
        <w:tc>
          <w:tcPr>
            <w:cnfStyle w:val="001000000000" w:firstRow="0" w:lastRow="0" w:firstColumn="1" w:lastColumn="0" w:oddVBand="0" w:evenVBand="0" w:oddHBand="0" w:evenHBand="0" w:firstRowFirstColumn="0" w:firstRowLastColumn="0" w:lastRowFirstColumn="0" w:lastRowLastColumn="0"/>
            <w:tcW w:w="3708" w:type="dxa"/>
          </w:tcPr>
          <w:p w14:paraId="25D1BDEB" w14:textId="77777777" w:rsidR="00355D93" w:rsidRPr="00CF4F06" w:rsidRDefault="006C272F" w:rsidP="00355D93">
            <w:pPr>
              <w:jc w:val="center"/>
            </w:pPr>
            <w:r w:rsidRPr="00CF4F06">
              <w:t>Train</w:t>
            </w:r>
            <w:r w:rsidR="00355D93" w:rsidRPr="00CF4F06">
              <w:t xml:space="preserve"> outcome: non- surface image</w:t>
            </w:r>
          </w:p>
        </w:tc>
        <w:tc>
          <w:tcPr>
            <w:tcW w:w="2700" w:type="dxa"/>
          </w:tcPr>
          <w:p w14:paraId="7A6FA12E" w14:textId="77777777" w:rsidR="00355D93" w:rsidRPr="00CF4F06" w:rsidRDefault="004D23E8" w:rsidP="006C272F">
            <w:pPr>
              <w:jc w:val="center"/>
              <w:cnfStyle w:val="000000000000" w:firstRow="0" w:lastRow="0" w:firstColumn="0" w:lastColumn="0" w:oddVBand="0" w:evenVBand="0" w:oddHBand="0" w:evenHBand="0" w:firstRowFirstColumn="0" w:firstRowLastColumn="0" w:lastRowFirstColumn="0" w:lastRowLastColumn="0"/>
            </w:pPr>
            <w:r w:rsidRPr="00CF4F06">
              <w:t>17/932 (1.8</w:t>
            </w:r>
            <w:r w:rsidR="006C272F" w:rsidRPr="00CF4F06">
              <w:t>%)</w:t>
            </w:r>
          </w:p>
        </w:tc>
        <w:tc>
          <w:tcPr>
            <w:tcW w:w="3168" w:type="dxa"/>
          </w:tcPr>
          <w:p w14:paraId="2787667C" w14:textId="77777777" w:rsidR="00355D93" w:rsidRPr="00CF4F06" w:rsidRDefault="004D23E8" w:rsidP="004D23E8">
            <w:pPr>
              <w:keepNext/>
              <w:jc w:val="center"/>
              <w:cnfStyle w:val="000000000000" w:firstRow="0" w:lastRow="0" w:firstColumn="0" w:lastColumn="0" w:oddVBand="0" w:evenVBand="0" w:oddHBand="0" w:evenHBand="0" w:firstRowFirstColumn="0" w:firstRowLastColumn="0" w:lastRowFirstColumn="0" w:lastRowLastColumn="0"/>
            </w:pPr>
            <w:r w:rsidRPr="00CF4F06">
              <w:t>3239/3523 (91.9</w:t>
            </w:r>
            <w:r w:rsidR="006C272F" w:rsidRPr="00CF4F06">
              <w:t>%)</w:t>
            </w:r>
          </w:p>
        </w:tc>
      </w:tr>
    </w:tbl>
    <w:p w14:paraId="38C76AEE" w14:textId="77777777" w:rsidR="00355D93" w:rsidRPr="00CF4F06" w:rsidRDefault="00355D93" w:rsidP="00E56438"/>
    <w:p w14:paraId="555E118A" w14:textId="77777777" w:rsidR="00AD145F" w:rsidRPr="00CF4F06" w:rsidRDefault="00AD145F" w:rsidP="00AD145F">
      <w:pPr>
        <w:pStyle w:val="Beschriftung"/>
        <w:keepNext/>
      </w:pPr>
      <w:bookmarkStart w:id="1320" w:name="_Ref409969592"/>
      <w:bookmarkStart w:id="1321" w:name="_Toc415436471"/>
      <w:r w:rsidRPr="00CF4F06">
        <w:t xml:space="preserve">Table </w:t>
      </w:r>
      <w:r w:rsidR="005E1750" w:rsidRPr="00E36537">
        <w:fldChar w:fldCharType="begin"/>
      </w:r>
      <w:r w:rsidR="005E1750" w:rsidRPr="00CF4F06">
        <w:instrText xml:space="preserve"> SEQ Table \* ARABIC </w:instrText>
      </w:r>
      <w:r w:rsidR="005E1750" w:rsidRPr="00E36537">
        <w:rPr>
          <w:rPrChange w:id="1322" w:author="Chancerel, Perrine" w:date="2015-04-01T12:09:00Z">
            <w:rPr>
              <w:noProof/>
            </w:rPr>
          </w:rPrChange>
        </w:rPr>
        <w:fldChar w:fldCharType="separate"/>
      </w:r>
      <w:r w:rsidR="00344F4E" w:rsidRPr="00CF4F06">
        <w:rPr>
          <w:noProof/>
        </w:rPr>
        <w:t>11</w:t>
      </w:r>
      <w:r w:rsidR="005E1750" w:rsidRPr="00E36537">
        <w:rPr>
          <w:noProof/>
        </w:rPr>
        <w:fldChar w:fldCharType="end"/>
      </w:r>
      <w:bookmarkEnd w:id="1320"/>
      <w:r w:rsidRPr="00CF4F06">
        <w:t>: Confusion matrix of the predicted PCB surface test data</w:t>
      </w:r>
      <w:bookmarkEnd w:id="1321"/>
    </w:p>
    <w:tbl>
      <w:tblPr>
        <w:tblStyle w:val="MittleresRaster3-Akzent1"/>
        <w:tblW w:w="0" w:type="auto"/>
        <w:tblLook w:val="04A0" w:firstRow="1" w:lastRow="0" w:firstColumn="1" w:lastColumn="0" w:noHBand="0" w:noVBand="1"/>
      </w:tblPr>
      <w:tblGrid>
        <w:gridCol w:w="3708"/>
        <w:gridCol w:w="2700"/>
        <w:gridCol w:w="3168"/>
      </w:tblGrid>
      <w:tr w:rsidR="00022493" w:rsidRPr="00CF4F06" w14:paraId="30FE9FE9"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14D3B640" w14:textId="77777777" w:rsidR="00022493" w:rsidRPr="00CF4F06" w:rsidRDefault="00022493" w:rsidP="00ED3FC5">
            <w:pPr>
              <w:jc w:val="center"/>
            </w:pPr>
          </w:p>
        </w:tc>
        <w:tc>
          <w:tcPr>
            <w:tcW w:w="2700" w:type="dxa"/>
          </w:tcPr>
          <w:p w14:paraId="190363EF" w14:textId="77777777" w:rsidR="00022493" w:rsidRPr="00CF4F06" w:rsidRDefault="00022493" w:rsidP="00ED3FC5">
            <w:pPr>
              <w:jc w:val="center"/>
              <w:cnfStyle w:val="100000000000" w:firstRow="1" w:lastRow="0" w:firstColumn="0" w:lastColumn="0" w:oddVBand="0" w:evenVBand="0" w:oddHBand="0" w:evenHBand="0" w:firstRowFirstColumn="0" w:firstRowLastColumn="0" w:lastRowFirstColumn="0" w:lastRowLastColumn="0"/>
            </w:pPr>
            <w:r w:rsidRPr="00CF4F06">
              <w:t>Condition: surface image</w:t>
            </w:r>
          </w:p>
        </w:tc>
        <w:tc>
          <w:tcPr>
            <w:tcW w:w="3168" w:type="dxa"/>
          </w:tcPr>
          <w:p w14:paraId="321D8185" w14:textId="77777777" w:rsidR="00022493" w:rsidRPr="00CF4F06" w:rsidRDefault="00022493" w:rsidP="00ED3FC5">
            <w:pPr>
              <w:jc w:val="center"/>
              <w:cnfStyle w:val="100000000000" w:firstRow="1" w:lastRow="0" w:firstColumn="0" w:lastColumn="0" w:oddVBand="0" w:evenVBand="0" w:oddHBand="0" w:evenHBand="0" w:firstRowFirstColumn="0" w:firstRowLastColumn="0" w:lastRowFirstColumn="0" w:lastRowLastColumn="0"/>
            </w:pPr>
            <w:r w:rsidRPr="00CF4F06">
              <w:t>Condition: non- surface image</w:t>
            </w:r>
          </w:p>
        </w:tc>
      </w:tr>
      <w:tr w:rsidR="00022493" w:rsidRPr="00CF4F06" w14:paraId="3DB1588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33498A42" w14:textId="77777777" w:rsidR="00022493" w:rsidRPr="00CF4F06" w:rsidRDefault="00022493" w:rsidP="00ED3FC5">
            <w:pPr>
              <w:jc w:val="center"/>
            </w:pPr>
            <w:r w:rsidRPr="00CF4F06">
              <w:t>Test outcome: surface image</w:t>
            </w:r>
          </w:p>
        </w:tc>
        <w:tc>
          <w:tcPr>
            <w:tcW w:w="2700" w:type="dxa"/>
          </w:tcPr>
          <w:p w14:paraId="2749CCEF" w14:textId="77777777" w:rsidR="00022493" w:rsidRPr="00CF4F06" w:rsidRDefault="004D23E8" w:rsidP="004D23E8">
            <w:pPr>
              <w:jc w:val="center"/>
              <w:cnfStyle w:val="000000100000" w:firstRow="0" w:lastRow="0" w:firstColumn="0" w:lastColumn="0" w:oddVBand="0" w:evenVBand="0" w:oddHBand="1" w:evenHBand="0" w:firstRowFirstColumn="0" w:firstRowLastColumn="0" w:lastRowFirstColumn="0" w:lastRowLastColumn="0"/>
            </w:pPr>
            <w:r w:rsidRPr="00CF4F06">
              <w:t>323</w:t>
            </w:r>
            <w:r w:rsidR="006C272F" w:rsidRPr="00CF4F06">
              <w:t>/</w:t>
            </w:r>
            <w:r w:rsidRPr="00CF4F06">
              <w:t>355</w:t>
            </w:r>
            <w:r w:rsidR="00E224C6" w:rsidRPr="00CF4F06">
              <w:t xml:space="preserve"> (91.9</w:t>
            </w:r>
            <w:r w:rsidR="006C272F" w:rsidRPr="00CF4F06">
              <w:t>%)</w:t>
            </w:r>
          </w:p>
        </w:tc>
        <w:tc>
          <w:tcPr>
            <w:tcW w:w="3168" w:type="dxa"/>
          </w:tcPr>
          <w:p w14:paraId="5547C730" w14:textId="77777777" w:rsidR="00022493" w:rsidRPr="00CF4F06" w:rsidRDefault="00E224C6" w:rsidP="004D23E8">
            <w:pPr>
              <w:jc w:val="center"/>
              <w:cnfStyle w:val="000000100000" w:firstRow="0" w:lastRow="0" w:firstColumn="0" w:lastColumn="0" w:oddVBand="0" w:evenVBand="0" w:oddHBand="1" w:evenHBand="0" w:firstRowFirstColumn="0" w:firstRowLastColumn="0" w:lastRowFirstColumn="0" w:lastRowLastColumn="0"/>
            </w:pPr>
            <w:r w:rsidRPr="00CF4F06">
              <w:t>107/1130 (9.5%)</w:t>
            </w:r>
          </w:p>
        </w:tc>
      </w:tr>
      <w:tr w:rsidR="00022493" w:rsidRPr="00CF4F06" w14:paraId="330B8CBC" w14:textId="77777777" w:rsidTr="00DF70C1">
        <w:tc>
          <w:tcPr>
            <w:cnfStyle w:val="001000000000" w:firstRow="0" w:lastRow="0" w:firstColumn="1" w:lastColumn="0" w:oddVBand="0" w:evenVBand="0" w:oddHBand="0" w:evenHBand="0" w:firstRowFirstColumn="0" w:firstRowLastColumn="0" w:lastRowFirstColumn="0" w:lastRowLastColumn="0"/>
            <w:tcW w:w="3708" w:type="dxa"/>
          </w:tcPr>
          <w:p w14:paraId="579DEF95" w14:textId="77777777" w:rsidR="00022493" w:rsidRPr="00CF4F06" w:rsidRDefault="00022493" w:rsidP="00ED3FC5">
            <w:pPr>
              <w:jc w:val="center"/>
            </w:pPr>
            <w:r w:rsidRPr="00CF4F06">
              <w:t>Test outcome: non- surface image</w:t>
            </w:r>
          </w:p>
        </w:tc>
        <w:tc>
          <w:tcPr>
            <w:tcW w:w="2700" w:type="dxa"/>
          </w:tcPr>
          <w:p w14:paraId="60FD1E57" w14:textId="77777777" w:rsidR="00022493" w:rsidRPr="00CF4F06" w:rsidRDefault="004D23E8" w:rsidP="00ED3FC5">
            <w:pPr>
              <w:jc w:val="center"/>
              <w:cnfStyle w:val="000000000000" w:firstRow="0" w:lastRow="0" w:firstColumn="0" w:lastColumn="0" w:oddVBand="0" w:evenVBand="0" w:oddHBand="0" w:evenHBand="0" w:firstRowFirstColumn="0" w:firstRowLastColumn="0" w:lastRowFirstColumn="0" w:lastRowLastColumn="0"/>
            </w:pPr>
            <w:r w:rsidRPr="00CF4F06">
              <w:t>32/355</w:t>
            </w:r>
            <w:r w:rsidR="00E224C6" w:rsidRPr="00CF4F06">
              <w:t xml:space="preserve"> (8.1</w:t>
            </w:r>
            <w:r w:rsidR="00BF0627" w:rsidRPr="00CF4F06">
              <w:t>%)</w:t>
            </w:r>
          </w:p>
        </w:tc>
        <w:tc>
          <w:tcPr>
            <w:tcW w:w="3168" w:type="dxa"/>
          </w:tcPr>
          <w:p w14:paraId="6981C911" w14:textId="77777777" w:rsidR="00022493" w:rsidRPr="00CF4F06" w:rsidRDefault="00E224C6" w:rsidP="00ED3FC5">
            <w:pPr>
              <w:keepNext/>
              <w:jc w:val="center"/>
              <w:cnfStyle w:val="000000000000" w:firstRow="0" w:lastRow="0" w:firstColumn="0" w:lastColumn="0" w:oddVBand="0" w:evenVBand="0" w:oddHBand="0" w:evenHBand="0" w:firstRowFirstColumn="0" w:firstRowLastColumn="0" w:lastRowFirstColumn="0" w:lastRowLastColumn="0"/>
            </w:pPr>
            <w:r w:rsidRPr="00CF4F06">
              <w:t>1023/1130 (90.5%)</w:t>
            </w:r>
          </w:p>
        </w:tc>
      </w:tr>
    </w:tbl>
    <w:p w14:paraId="5D22CFED" w14:textId="77777777" w:rsidR="00635A0F" w:rsidRPr="00CF4F06" w:rsidRDefault="00635A0F" w:rsidP="00635A0F">
      <w:pPr>
        <w:pStyle w:val="LO-Normal"/>
      </w:pPr>
      <w:r w:rsidRPr="00CF4F06">
        <w:rPr>
          <w:rFonts w:eastAsia="Times New Roman"/>
        </w:rPr>
        <w:t>The weighted sum of scores of the image</w:t>
      </w:r>
      <w:r w:rsidR="002E6F8E" w:rsidRPr="00CF4F06">
        <w:rPr>
          <w:rFonts w:eastAsia="Times New Roman"/>
        </w:rPr>
        <w:t xml:space="preserve"> in</w:t>
      </w:r>
      <w:r w:rsidRPr="00CF4F06">
        <w:rPr>
          <w:rFonts w:eastAsia="Times New Roman"/>
        </w:rPr>
        <w:t xml:space="preserve"> </w:t>
      </w:r>
      <w:r w:rsidRPr="00E36537">
        <w:fldChar w:fldCharType="begin"/>
      </w:r>
      <w:r w:rsidRPr="00CF4F06">
        <w:instrText>REF _Ref405907312 \h</w:instrText>
      </w:r>
      <w:r w:rsidRPr="00E36537">
        <w:rPr>
          <w:rPrChange w:id="1323" w:author="Chancerel, Perrine" w:date="2015-04-01T12:09:00Z">
            <w:rPr/>
          </w:rPrChange>
        </w:rPr>
        <w:fldChar w:fldCharType="separate"/>
      </w:r>
      <w:r w:rsidR="00344F4E" w:rsidRPr="00CF4F06">
        <w:t xml:space="preserve">Figure </w:t>
      </w:r>
      <w:r w:rsidR="00344F4E" w:rsidRPr="00CF4F06">
        <w:rPr>
          <w:noProof/>
        </w:rPr>
        <w:t>60</w:t>
      </w:r>
      <w:r w:rsidRPr="00E36537">
        <w:fldChar w:fldCharType="end"/>
      </w:r>
      <w:r w:rsidRPr="00CF4F06">
        <w:rPr>
          <w:rFonts w:eastAsia="Times New Roman"/>
        </w:rPr>
        <w:t xml:space="preserve"> is shown in </w:t>
      </w:r>
      <w:r w:rsidRPr="00E36537">
        <w:fldChar w:fldCharType="begin"/>
      </w:r>
      <w:r w:rsidRPr="00CF4F06">
        <w:instrText>REF _Ref405907328 \h</w:instrText>
      </w:r>
      <w:r w:rsidRPr="00E36537">
        <w:rPr>
          <w:rPrChange w:id="1324" w:author="Chancerel, Perrine" w:date="2015-04-01T12:09:00Z">
            <w:rPr/>
          </w:rPrChange>
        </w:rPr>
        <w:fldChar w:fldCharType="separate"/>
      </w:r>
      <w:r w:rsidR="00344F4E" w:rsidRPr="00CF4F06">
        <w:t xml:space="preserve">Figure </w:t>
      </w:r>
      <w:r w:rsidR="00344F4E" w:rsidRPr="00CF4F06">
        <w:rPr>
          <w:noProof/>
        </w:rPr>
        <w:t>61</w:t>
      </w:r>
      <w:r w:rsidRPr="00E36537">
        <w:fldChar w:fldCharType="end"/>
      </w:r>
      <w:r w:rsidRPr="00CF4F06">
        <w:rPr>
          <w:rFonts w:eastAsia="Times New Roman"/>
        </w:rPr>
        <w:t>. It can be observed that the PCB surface pixel have much higher score values than others.</w:t>
      </w:r>
    </w:p>
    <w:tbl>
      <w:tblPr>
        <w:tblStyle w:val="Tabellenraster"/>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4584"/>
      </w:tblGrid>
      <w:tr w:rsidR="00E56438" w:rsidRPr="00CF4F06" w14:paraId="12746104" w14:textId="77777777" w:rsidTr="00ED3FC5">
        <w:tc>
          <w:tcPr>
            <w:tcW w:w="4788" w:type="dxa"/>
          </w:tcPr>
          <w:p w14:paraId="1B8FA9D1" w14:textId="77777777" w:rsidR="00E56438" w:rsidRPr="00CF4F06" w:rsidRDefault="00E56438" w:rsidP="00ED3FC5">
            <w:pPr>
              <w:keepNext/>
            </w:pPr>
            <w:r w:rsidRPr="00F579C9">
              <w:rPr>
                <w:rFonts w:eastAsiaTheme="minorEastAsia"/>
                <w:noProof/>
                <w:lang w:val="de-DE" w:eastAsia="de-DE"/>
              </w:rPr>
              <w:drawing>
                <wp:inline distT="0" distB="0" distL="0" distR="0" wp14:anchorId="6FEAB236" wp14:editId="19C3B2C3">
                  <wp:extent cx="2816751" cy="2332892"/>
                  <wp:effectExtent l="0" t="0" r="3175" b="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4799" cy="2339558"/>
                          </a:xfrm>
                          <a:prstGeom prst="rect">
                            <a:avLst/>
                          </a:prstGeom>
                          <a:noFill/>
                          <a:ln>
                            <a:noFill/>
                          </a:ln>
                        </pic:spPr>
                      </pic:pic>
                    </a:graphicData>
                  </a:graphic>
                </wp:inline>
              </w:drawing>
            </w:r>
          </w:p>
          <w:p w14:paraId="71726DEC" w14:textId="77777777" w:rsidR="00E56438" w:rsidRPr="00CF4F06" w:rsidRDefault="00E56438" w:rsidP="00ED3FC5">
            <w:pPr>
              <w:pStyle w:val="Beschriftung"/>
              <w:jc w:val="center"/>
              <w:rPr>
                <w:rFonts w:eastAsiaTheme="minorEastAsia"/>
              </w:rPr>
            </w:pPr>
            <w:bookmarkStart w:id="1325" w:name="_Ref405907312"/>
            <w:bookmarkStart w:id="1326" w:name="_Toc415436440"/>
            <w:r w:rsidRPr="00286FF8">
              <w:t xml:space="preserve">Figure </w:t>
            </w:r>
            <w:fldSimple w:instr=" SEQ Figure \* ARABIC ">
              <w:r w:rsidR="00344F4E" w:rsidRPr="00CF4F06">
                <w:rPr>
                  <w:noProof/>
                </w:rPr>
                <w:t>60</w:t>
              </w:r>
            </w:fldSimple>
            <w:bookmarkEnd w:id="1325"/>
            <w:r w:rsidRPr="00CF4F06">
              <w:t>: original PCB image</w:t>
            </w:r>
            <w:bookmarkEnd w:id="1326"/>
          </w:p>
        </w:tc>
        <w:tc>
          <w:tcPr>
            <w:tcW w:w="4788" w:type="dxa"/>
          </w:tcPr>
          <w:p w14:paraId="4DEFDD03" w14:textId="77777777" w:rsidR="00E56438" w:rsidRPr="00CF4F06" w:rsidRDefault="00E56438" w:rsidP="00ED3FC5">
            <w:pPr>
              <w:keepNext/>
            </w:pPr>
            <w:r w:rsidRPr="00F579C9">
              <w:rPr>
                <w:rFonts w:eastAsiaTheme="minorEastAsia"/>
                <w:noProof/>
                <w:lang w:val="de-DE" w:eastAsia="de-DE"/>
              </w:rPr>
              <w:drawing>
                <wp:inline distT="0" distB="0" distL="0" distR="0" wp14:anchorId="03ADA11C" wp14:editId="370A607A">
                  <wp:extent cx="2788878" cy="2309807"/>
                  <wp:effectExtent l="0" t="0" r="0" b="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04405" cy="2322667"/>
                          </a:xfrm>
                          <a:prstGeom prst="rect">
                            <a:avLst/>
                          </a:prstGeom>
                          <a:noFill/>
                          <a:ln>
                            <a:noFill/>
                          </a:ln>
                        </pic:spPr>
                      </pic:pic>
                    </a:graphicData>
                  </a:graphic>
                </wp:inline>
              </w:drawing>
            </w:r>
          </w:p>
          <w:p w14:paraId="05FE93AF" w14:textId="77777777" w:rsidR="00E56438" w:rsidRPr="00CF4F06" w:rsidRDefault="00E56438" w:rsidP="00ED3FC5">
            <w:pPr>
              <w:pStyle w:val="Beschriftung"/>
              <w:rPr>
                <w:rFonts w:eastAsiaTheme="minorEastAsia"/>
              </w:rPr>
            </w:pPr>
            <w:bookmarkStart w:id="1327" w:name="_Ref405907328"/>
            <w:bookmarkStart w:id="1328" w:name="_Toc415436441"/>
            <w:r w:rsidRPr="00286FF8">
              <w:t xml:space="preserve">Figure </w:t>
            </w:r>
            <w:fldSimple w:instr=" SEQ Figure \* ARABIC ">
              <w:r w:rsidR="00344F4E" w:rsidRPr="00CF4F06">
                <w:rPr>
                  <w:noProof/>
                </w:rPr>
                <w:t>61</w:t>
              </w:r>
            </w:fldSimple>
            <w:bookmarkEnd w:id="1327"/>
            <w:r w:rsidRPr="00CF4F06">
              <w:t>: Sum of RBF</w:t>
            </w:r>
            <w:r w:rsidR="00011E7C" w:rsidRPr="00F579C9">
              <w:fldChar w:fldCharType="begin"/>
            </w:r>
            <w:r w:rsidR="00011E7C" w:rsidRPr="00CF4F06">
              <w:instrText xml:space="preserve"> XE "RBF:Radial basis function" </w:instrText>
            </w:r>
            <w:r w:rsidR="00011E7C" w:rsidRPr="00F579C9">
              <w:fldChar w:fldCharType="end"/>
            </w:r>
            <w:r w:rsidRPr="00CF4F06">
              <w:t>-kernel SVM</w:t>
            </w:r>
            <w:r w:rsidR="00011E7C" w:rsidRPr="00F579C9">
              <w:fldChar w:fldCharType="begin"/>
            </w:r>
            <w:r w:rsidR="00011E7C" w:rsidRPr="00CF4F06">
              <w:instrText xml:space="preserve"> XE "SVM:Support vector machine" </w:instrText>
            </w:r>
            <w:r w:rsidR="00011E7C" w:rsidRPr="00F579C9">
              <w:fldChar w:fldCharType="end"/>
            </w:r>
            <w:r w:rsidRPr="00CF4F06">
              <w:t xml:space="preserve"> scores</w:t>
            </w:r>
            <w:r w:rsidRPr="00CF4F06">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sidRPr="00CF4F06">
              <w:rPr>
                <w:rFonts w:eastAsiaTheme="minorEastAsia"/>
                <w:noProof/>
              </w:rPr>
              <w:t xml:space="preserve"> </w:t>
            </w:r>
            <w:r w:rsidRPr="00CF4F06">
              <w:rPr>
                <w:noProof/>
              </w:rPr>
              <w:t>(grayvalues are scaled between -20 and 20)</w:t>
            </w:r>
            <w:bookmarkEnd w:id="1328"/>
          </w:p>
        </w:tc>
      </w:tr>
    </w:tbl>
    <w:p w14:paraId="15BA9206" w14:textId="77777777" w:rsidR="00E56438" w:rsidRPr="00CF4F06" w:rsidRDefault="00E56438" w:rsidP="00E56438">
      <w:pPr>
        <w:ind w:left="360"/>
        <w:rPr>
          <w:rFonts w:eastAsiaTheme="minorEastAsia"/>
        </w:rPr>
      </w:pPr>
    </w:p>
    <w:p w14:paraId="3180B32B" w14:textId="77777777" w:rsidR="00022493" w:rsidRPr="00CF4F06" w:rsidRDefault="00022493" w:rsidP="005A4115">
      <w:r w:rsidRPr="00CF4F06">
        <w:lastRenderedPageBreak/>
        <w:t>A detailed analysis of the segmentation performance for the PCB surface recognition algorithm was</w:t>
      </w:r>
      <w:r w:rsidR="00260677" w:rsidRPr="00CF4F06">
        <w:t xml:space="preserve"> not </w:t>
      </w:r>
      <w:r w:rsidR="007E523B" w:rsidRPr="00CF4F06">
        <w:t>carried out due to the complexity of the PCB surface</w:t>
      </w:r>
      <w:r w:rsidR="00E80ABA" w:rsidRPr="00CF4F06">
        <w:t>s</w:t>
      </w:r>
      <w:r w:rsidR="00260677" w:rsidRPr="00CF4F06">
        <w:t>.</w:t>
      </w:r>
    </w:p>
    <w:p w14:paraId="31663AEF" w14:textId="77777777" w:rsidR="006B4FFA" w:rsidRPr="00CF4F06" w:rsidRDefault="00D70720" w:rsidP="00735ED3">
      <w:pPr>
        <w:pStyle w:val="berschrift2"/>
        <w:numPr>
          <w:ilvl w:val="1"/>
          <w:numId w:val="1"/>
        </w:numPr>
      </w:pPr>
      <w:r w:rsidRPr="00CF4F06">
        <w:t xml:space="preserve"> </w:t>
      </w:r>
      <w:bookmarkStart w:id="1329" w:name="_Toc415436342"/>
      <w:r w:rsidR="00FB4314" w:rsidRPr="00CF4F06">
        <w:t>Feature selection results</w:t>
      </w:r>
      <w:bookmarkEnd w:id="1329"/>
    </w:p>
    <w:p w14:paraId="39EFB326" w14:textId="77777777" w:rsidR="00635A0F" w:rsidRPr="00CF4F06" w:rsidRDefault="00635A0F" w:rsidP="00635A0F">
      <w:pPr>
        <w:pStyle w:val="LO-Normal"/>
      </w:pPr>
      <w:r w:rsidRPr="00CF4F06">
        <w:t>The OOB</w:t>
      </w:r>
      <w:r w:rsidRPr="00F579C9">
        <w:fldChar w:fldCharType="begin"/>
      </w:r>
      <w:r w:rsidRPr="00CF4F06">
        <w:instrText>XE "OOB:Out-of-bag error"</w:instrText>
      </w:r>
      <w:r w:rsidRPr="00F579C9">
        <w:fldChar w:fldCharType="end"/>
      </w:r>
      <w:r w:rsidRPr="00CF4F06">
        <w:t>-error depending on the number of decision trees for 3136 FFT</w:t>
      </w:r>
      <w:r w:rsidRPr="00F579C9">
        <w:fldChar w:fldCharType="begin"/>
      </w:r>
      <w:r w:rsidRPr="00CF4F06">
        <w:instrText>XE "FFT:Fast fourier transform"</w:instrText>
      </w:r>
      <w:r w:rsidRPr="00F579C9">
        <w:fldChar w:fldCharType="end"/>
      </w:r>
      <w:r w:rsidRPr="00CF4F06">
        <w:t xml:space="preserve"> features extracted from the Resistor network 1206 component, was computed. The red graph shows the out-of-bag error from the two step feature selection (FS</w:t>
      </w:r>
      <w:r w:rsidRPr="00F579C9">
        <w:fldChar w:fldCharType="begin"/>
      </w:r>
      <w:r w:rsidRPr="00CF4F06">
        <w:instrText>XE "FS:Feature selection"</w:instrText>
      </w:r>
      <w:r w:rsidRPr="00F579C9">
        <w:fldChar w:fldCharType="end"/>
      </w:r>
      <w:r w:rsidRPr="00CF4F06">
        <w:t>+FR), the blue one the out-of-bag error from the random forest feature selection (RF</w:t>
      </w:r>
      <w:r w:rsidRPr="00F579C9">
        <w:fldChar w:fldCharType="begin"/>
      </w:r>
      <w:r w:rsidRPr="00CF4F06">
        <w:instrText>XE "RF:Random forest"</w:instrText>
      </w:r>
      <w:r w:rsidRPr="00F579C9">
        <w:fldChar w:fldCharType="end"/>
      </w:r>
      <w:r w:rsidRPr="00CF4F06">
        <w:t>) and the green one the out-of-bag error from fisher score (FS</w:t>
      </w:r>
      <w:r w:rsidRPr="00F579C9">
        <w:fldChar w:fldCharType="begin"/>
      </w:r>
      <w:r w:rsidRPr="00CF4F06">
        <w:instrText>XE "FS:Feature selection"</w:instrText>
      </w:r>
      <w:r w:rsidRPr="00F579C9">
        <w:fldChar w:fldCharType="end"/>
      </w:r>
      <w:r w:rsidRPr="00CF4F06">
        <w:t>) feature selection with 235 selected features. The graphs show that the error rate of the FS</w:t>
      </w:r>
      <w:r w:rsidRPr="00F579C9">
        <w:fldChar w:fldCharType="begin"/>
      </w:r>
      <w:r w:rsidRPr="00CF4F06">
        <w:instrText>XE "FS:Feature selection"</w:instrText>
      </w:r>
      <w:r w:rsidRPr="00F579C9">
        <w:fldChar w:fldCharType="end"/>
      </w:r>
      <w:r w:rsidRPr="00CF4F06">
        <w:t>+RF</w:t>
      </w:r>
      <w:r w:rsidRPr="00F579C9">
        <w:fldChar w:fldCharType="begin"/>
      </w:r>
      <w:r w:rsidRPr="00CF4F06">
        <w:instrText>XE "RF:Random forest"</w:instrText>
      </w:r>
      <w:r w:rsidRPr="00F579C9">
        <w:fldChar w:fldCharType="end"/>
      </w:r>
      <w:r w:rsidRPr="00CF4F06">
        <w:t xml:space="preserve"> feature selection approach decreases faster and becomes </w:t>
      </w:r>
      <w:r w:rsidR="002B10FD" w:rsidRPr="00CF4F06">
        <w:t>smaller compared to the others. T</w:t>
      </w:r>
      <w:r w:rsidRPr="00CF4F06">
        <w:t>he OOB</w:t>
      </w:r>
      <w:r w:rsidRPr="00F579C9">
        <w:fldChar w:fldCharType="begin"/>
      </w:r>
      <w:r w:rsidRPr="00CF4F06">
        <w:instrText>XE "OOB:Out-of-bag error"</w:instrText>
      </w:r>
      <w:r w:rsidRPr="00F579C9">
        <w:fldChar w:fldCharType="end"/>
      </w:r>
      <w:r w:rsidRPr="00CF4F06">
        <w:t>-error does not show a big difference between the algorithm which indicates that the samples tend to be well linearly separable.</w:t>
      </w:r>
    </w:p>
    <w:p w14:paraId="3BB887DB" w14:textId="77777777" w:rsidR="00885DF2" w:rsidRPr="00CF4F06" w:rsidRDefault="00921401" w:rsidP="00885DF2">
      <w:pPr>
        <w:keepNext/>
        <w:jc w:val="center"/>
      </w:pPr>
      <w:r w:rsidRPr="00F579C9">
        <w:rPr>
          <w:noProof/>
          <w:lang w:val="de-DE" w:eastAsia="de-DE"/>
        </w:rPr>
        <w:drawing>
          <wp:inline distT="0" distB="0" distL="0" distR="0" wp14:anchorId="2423EFBB" wp14:editId="11B09062">
            <wp:extent cx="3794369" cy="2845777"/>
            <wp:effectExtent l="0" t="0" r="0" b="0"/>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92925" cy="2844694"/>
                    </a:xfrm>
                    <a:prstGeom prst="rect">
                      <a:avLst/>
                    </a:prstGeom>
                    <a:noFill/>
                    <a:ln>
                      <a:noFill/>
                    </a:ln>
                  </pic:spPr>
                </pic:pic>
              </a:graphicData>
            </a:graphic>
          </wp:inline>
        </w:drawing>
      </w:r>
    </w:p>
    <w:p w14:paraId="3140A83D" w14:textId="77777777" w:rsidR="00921401" w:rsidRPr="00CF4F06" w:rsidRDefault="00885DF2" w:rsidP="00885DF2">
      <w:pPr>
        <w:pStyle w:val="Beschriftung"/>
        <w:jc w:val="center"/>
      </w:pPr>
      <w:bookmarkStart w:id="1330" w:name="_Toc415436442"/>
      <w:r w:rsidRPr="00286FF8">
        <w:t xml:space="preserve">Figure </w:t>
      </w:r>
      <w:fldSimple w:instr=" SEQ Figure \* ARABIC ">
        <w:r w:rsidR="00344F4E" w:rsidRPr="00CF4F06">
          <w:rPr>
            <w:noProof/>
          </w:rPr>
          <w:t>62</w:t>
        </w:r>
      </w:fldSimple>
      <w:r w:rsidRPr="00CF4F06">
        <w:t xml:space="preserve">: A comparison of different feature selection </w:t>
      </w:r>
      <w:r w:rsidR="0089527F" w:rsidRPr="00CF4F06">
        <w:t>approaches</w:t>
      </w:r>
      <w:bookmarkEnd w:id="1330"/>
    </w:p>
    <w:p w14:paraId="1882F12C" w14:textId="77777777" w:rsidR="0006311D" w:rsidRPr="00CF4F06" w:rsidRDefault="0006311D" w:rsidP="00635A0F">
      <w:pPr>
        <w:pStyle w:val="LO-Normal"/>
      </w:pPr>
    </w:p>
    <w:p w14:paraId="726AE39F" w14:textId="77777777" w:rsidR="00635A0F" w:rsidRPr="00CF4F06" w:rsidRDefault="00635A0F" w:rsidP="00635A0F">
      <w:pPr>
        <w:pStyle w:val="LO-Normal"/>
      </w:pPr>
      <w:r w:rsidRPr="00CF4F06">
        <w:t>In this approach the feature selection algorithm, based on Fisher score and Random forest described in chapter</w:t>
      </w:r>
      <w:r w:rsidR="002E6F8E" w:rsidRPr="00CF4F06">
        <w:t xml:space="preserve"> </w:t>
      </w:r>
      <w:r w:rsidR="002E6F8E" w:rsidRPr="00E36537">
        <w:fldChar w:fldCharType="begin"/>
      </w:r>
      <w:r w:rsidR="002E6F8E" w:rsidRPr="00CF4F06">
        <w:instrText xml:space="preserve"> REF _Ref409106168 \r \h </w:instrText>
      </w:r>
      <w:r w:rsidR="002E6F8E" w:rsidRPr="00E36537">
        <w:rPr>
          <w:rPrChange w:id="1331" w:author="Chancerel, Perrine" w:date="2015-04-01T12:09:00Z">
            <w:rPr/>
          </w:rPrChange>
        </w:rPr>
        <w:fldChar w:fldCharType="separate"/>
      </w:r>
      <w:r w:rsidR="00344F4E" w:rsidRPr="00CF4F06">
        <w:t>3.4</w:t>
      </w:r>
      <w:r w:rsidR="002E6F8E" w:rsidRPr="00E36537">
        <w:fldChar w:fldCharType="end"/>
      </w:r>
      <w:r w:rsidRPr="00CF4F06">
        <w:t xml:space="preserve">, was used to select a subset of important features for the classification. The most important features depend on the component and therefore the feature selection was applied to each component dataset. To understand and confirm their </w:t>
      </w:r>
      <w:del w:id="1332" w:author="Chancerel, Perrine" w:date="2015-04-01T14:42:00Z">
        <w:r w:rsidRPr="00CF4F06" w:rsidDel="00E36537">
          <w:delText xml:space="preserve">importance </w:delText>
        </w:r>
      </w:del>
      <w:ins w:id="1333" w:author="Chancerel, Perrine" w:date="2015-04-01T14:42:00Z">
        <w:r w:rsidR="00E36537">
          <w:lastRenderedPageBreak/>
          <w:t>relevance</w:t>
        </w:r>
        <w:r w:rsidR="00E36537" w:rsidRPr="00CF4F06">
          <w:t xml:space="preserve"> </w:t>
        </w:r>
      </w:ins>
      <w:r w:rsidRPr="00CF4F06">
        <w:t>for specific components, several of the selected important features are examined in detail.</w:t>
      </w:r>
    </w:p>
    <w:p w14:paraId="09AB4546" w14:textId="77777777" w:rsidR="0070154E" w:rsidRPr="00CF4F06" w:rsidRDefault="00E80423" w:rsidP="00735ED3">
      <w:pPr>
        <w:pStyle w:val="berschrift3"/>
        <w:numPr>
          <w:ilvl w:val="2"/>
          <w:numId w:val="1"/>
        </w:numPr>
      </w:pPr>
      <w:bookmarkStart w:id="1334" w:name="_Toc415436343"/>
      <w:r w:rsidRPr="00CF4F06">
        <w:t>Fourier features</w:t>
      </w:r>
      <w:bookmarkEnd w:id="1334"/>
    </w:p>
    <w:p w14:paraId="0A8D414F" w14:textId="77777777" w:rsidR="00635A0F" w:rsidRPr="00CF4F06" w:rsidRDefault="00635A0F" w:rsidP="00635A0F">
      <w:pPr>
        <w:pStyle w:val="LO-Normal"/>
        <w:spacing w:before="240"/>
      </w:pPr>
      <w:r w:rsidRPr="00CF4F06">
        <w:t>The second most important feature of the SMD</w:t>
      </w:r>
      <w:r w:rsidRPr="00F579C9">
        <w:fldChar w:fldCharType="begin"/>
      </w:r>
      <w:r w:rsidRPr="00CF4F06">
        <w:instrText>XE "SMD:Surface-mounted device"</w:instrText>
      </w:r>
      <w:r w:rsidRPr="00F579C9">
        <w:fldChar w:fldCharType="end"/>
      </w:r>
      <w:r w:rsidRPr="00CF4F06">
        <w:t xml:space="preserve"> Resistor Network array 1206 </w:t>
      </w:r>
      <w:r w:rsidR="002E6F8E" w:rsidRPr="00CF4F06">
        <w:t>was</w:t>
      </w:r>
      <w:r w:rsidRPr="00CF4F06">
        <w:t xml:space="preserve"> the second </w:t>
      </w:r>
      <w:del w:id="1335" w:author="Chancerel, Perrine" w:date="2015-04-01T14:43:00Z">
        <w:r w:rsidRPr="00CF4F06" w:rsidDel="00E36537">
          <w:delText xml:space="preserve">Frequency </w:delText>
        </w:r>
      </w:del>
      <w:ins w:id="1336" w:author="Chancerel, Perrine" w:date="2015-04-01T14:43:00Z">
        <w:r w:rsidR="00E36537">
          <w:t>f</w:t>
        </w:r>
        <w:r w:rsidR="00E36537" w:rsidRPr="00CF4F06">
          <w:t xml:space="preserve">requency </w:t>
        </w:r>
      </w:ins>
      <w:r w:rsidRPr="00CF4F06">
        <w:t xml:space="preserve">feature. The feature </w:t>
      </w:r>
      <w:r w:rsidR="002E6F8E" w:rsidRPr="00CF4F06">
        <w:t>was</w:t>
      </w:r>
      <w:r w:rsidRPr="00CF4F06">
        <w:t xml:space="preserve"> the real part of the frequency coefficient with period of image high</w:t>
      </w:r>
      <w:r w:rsidR="002E6F8E" w:rsidRPr="00CF4F06">
        <w:t xml:space="preserve"> and </w:t>
      </w:r>
      <w:r w:rsidRPr="00CF4F06">
        <w:t>is the amplitude of the cosine transformed in vertical direction. The main black region in the middle of the resistor is clearly visible. Toward the vertical image border the intensity be</w:t>
      </w:r>
      <w:r w:rsidR="00D06ED6" w:rsidRPr="00CF4F06">
        <w:t xml:space="preserve">comes brighter because of the </w:t>
      </w:r>
      <w:r w:rsidRPr="00CF4F06">
        <w:t xml:space="preserve">reflective solder joints. This intensity gradient is typical for the resistor network and the curve correspond to the cosine curve of the second frequency feature. The elementary image of the frequency is shown in </w:t>
      </w:r>
      <w:r w:rsidRPr="00E36537">
        <w:fldChar w:fldCharType="begin"/>
      </w:r>
      <w:r w:rsidRPr="00CF4F06">
        <w:instrText>REF _Ref404612325 \h</w:instrText>
      </w:r>
      <w:r w:rsidRPr="00E36537">
        <w:rPr>
          <w:rPrChange w:id="1337" w:author="Chancerel, Perrine" w:date="2015-04-01T12:09:00Z">
            <w:rPr/>
          </w:rPrChange>
        </w:rPr>
        <w:fldChar w:fldCharType="separate"/>
      </w:r>
      <w:r w:rsidR="00344F4E" w:rsidRPr="00CF4F06">
        <w:t xml:space="preserve">Figure </w:t>
      </w:r>
      <w:r w:rsidR="00344F4E" w:rsidRPr="00CF4F06">
        <w:rPr>
          <w:noProof/>
        </w:rPr>
        <w:t>63</w:t>
      </w:r>
      <w:r w:rsidRPr="00E36537">
        <w:fldChar w:fldCharType="end"/>
      </w:r>
      <w:r w:rsidRPr="00CF4F06">
        <w:t xml:space="preserve">. </w:t>
      </w:r>
    </w:p>
    <w:p w14:paraId="680F33FC" w14:textId="77777777" w:rsidR="00DE0C4E" w:rsidRPr="00CF4F06" w:rsidRDefault="00DE0C4E" w:rsidP="00DE0C4E">
      <w:pPr>
        <w:keepNext/>
        <w:jc w:val="center"/>
      </w:pPr>
      <w:r w:rsidRPr="00F579C9">
        <w:rPr>
          <w:noProof/>
          <w:lang w:val="de-DE" w:eastAsia="de-DE"/>
        </w:rPr>
        <w:drawing>
          <wp:inline distT="0" distB="0" distL="0" distR="0" wp14:anchorId="3D9FC2F6" wp14:editId="35073C85">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14:paraId="2A4A44E8" w14:textId="77777777" w:rsidR="00E80423" w:rsidRPr="00CF4F06" w:rsidRDefault="00DE0C4E" w:rsidP="00DE0C4E">
      <w:pPr>
        <w:pStyle w:val="Beschriftung"/>
        <w:jc w:val="center"/>
        <w:rPr>
          <w:noProof/>
        </w:rPr>
      </w:pPr>
      <w:bookmarkStart w:id="1338" w:name="_Ref404612325"/>
      <w:bookmarkStart w:id="1339" w:name="_Toc415436443"/>
      <w:r w:rsidRPr="00286FF8">
        <w:t xml:space="preserve">Figure </w:t>
      </w:r>
      <w:fldSimple w:instr=" SEQ Figure \* ARABIC ">
        <w:r w:rsidR="00344F4E" w:rsidRPr="00CF4F06">
          <w:rPr>
            <w:noProof/>
          </w:rPr>
          <w:t>63</w:t>
        </w:r>
      </w:fldSimple>
      <w:bookmarkEnd w:id="1338"/>
      <w:r w:rsidRPr="00CF4F06">
        <w:t>: Resistor</w:t>
      </w:r>
      <w:r w:rsidR="000E4230" w:rsidRPr="00CF4F06">
        <w:t xml:space="preserve"> </w:t>
      </w:r>
      <w:r w:rsidRPr="00CF4F06">
        <w:t>network</w:t>
      </w:r>
      <w:r w:rsidRPr="00CF4F06">
        <w:rPr>
          <w:noProof/>
        </w:rPr>
        <w:t xml:space="preserve"> 1206 and the most significant real part elementary image</w:t>
      </w:r>
      <w:bookmarkEnd w:id="1339"/>
    </w:p>
    <w:p w14:paraId="7E424381" w14:textId="77777777" w:rsidR="00777A35" w:rsidRPr="00CF4F06" w:rsidRDefault="00644555" w:rsidP="00885DF2">
      <w:r w:rsidRPr="00CF4F06">
        <w:t>The values have been linearly scaled to vary between 0 (black</w:t>
      </w:r>
      <w:r w:rsidR="00F74C6E" w:rsidRPr="00CF4F06">
        <w:t>)</w:t>
      </w:r>
      <w:r w:rsidRPr="00CF4F06">
        <w:t xml:space="preserve"> and 255 (white).</w:t>
      </w:r>
    </w:p>
    <w:p w14:paraId="4F24BA27" w14:textId="77777777" w:rsidR="00B41A5B" w:rsidRPr="00CF4F06" w:rsidRDefault="00B41A5B" w:rsidP="00B41A5B">
      <w:pPr>
        <w:pStyle w:val="berschrift3"/>
        <w:numPr>
          <w:ilvl w:val="2"/>
          <w:numId w:val="1"/>
        </w:numPr>
      </w:pPr>
      <w:bookmarkStart w:id="1340" w:name="_Toc415436344"/>
      <w:r w:rsidRPr="00CF4F06">
        <w:t>Color features</w:t>
      </w:r>
      <w:bookmarkEnd w:id="1340"/>
    </w:p>
    <w:p w14:paraId="4F06419C" w14:textId="77777777" w:rsidR="00635A0F" w:rsidRPr="00286FF8" w:rsidRDefault="00B41A5B" w:rsidP="00B41A5B">
      <w:r w:rsidRPr="00CF4F06">
        <w:t xml:space="preserve">The most important feature of the tantalum capacitor </w:t>
      </w:r>
      <w:r w:rsidR="002E6F8E" w:rsidRPr="00CF4F06">
        <w:t>was</w:t>
      </w:r>
      <w:r w:rsidRPr="00CF4F06">
        <w:t xml:space="preserve"> a color feature. This seems highly probable because the tantalum capacitor is a yellow-orange colored component and very different from the colors of other components </w:t>
      </w:r>
      <w:r w:rsidR="00635A0F" w:rsidRPr="00CF4F06">
        <w:t xml:space="preserve">or image regions in the PCB image. The tantalum capacitor and the normalized color histogram in the HSV color space is shown in </w:t>
      </w:r>
      <w:r w:rsidR="00635A0F" w:rsidRPr="00286FF8">
        <w:fldChar w:fldCharType="begin"/>
      </w:r>
      <w:r w:rsidR="00635A0F" w:rsidRPr="00CF4F06">
        <w:instrText>REF _Ref411786742 \h</w:instrText>
      </w:r>
      <w:r w:rsidR="00635A0F" w:rsidRPr="00286FF8">
        <w:rPr>
          <w:rPrChange w:id="1341" w:author="Chancerel, Perrine" w:date="2015-04-01T12:09:00Z">
            <w:rPr/>
          </w:rPrChange>
        </w:rPr>
        <w:fldChar w:fldCharType="separate"/>
      </w:r>
      <w:r w:rsidR="00344F4E" w:rsidRPr="00286FF8">
        <w:t xml:space="preserve">Figure </w:t>
      </w:r>
      <w:r w:rsidR="00344F4E" w:rsidRPr="00286FF8">
        <w:rPr>
          <w:noProof/>
        </w:rPr>
        <w:t>64</w:t>
      </w:r>
      <w:r w:rsidR="00635A0F" w:rsidRPr="00286FF8">
        <w:fldChar w:fldCharType="end"/>
      </w:r>
      <w:r w:rsidR="00635A0F" w:rsidRPr="00286FF8">
        <w:t>. The first two most important color features are marked in red.</w:t>
      </w:r>
    </w:p>
    <w:p w14:paraId="3E0FD68A" w14:textId="77777777" w:rsidR="006C5C60" w:rsidRPr="00CF4F06" w:rsidRDefault="006C5C60" w:rsidP="006C5C60">
      <w:pPr>
        <w:keepNext/>
        <w:jc w:val="center"/>
      </w:pPr>
      <w:r w:rsidRPr="00F579C9">
        <w:rPr>
          <w:noProof/>
          <w:lang w:val="de-DE" w:eastAsia="de-DE"/>
        </w:rPr>
        <w:lastRenderedPageBreak/>
        <w:drawing>
          <wp:inline distT="0" distB="0" distL="0" distR="0" wp14:anchorId="71A99C65" wp14:editId="12E1C5FB">
            <wp:extent cx="4889425" cy="2542808"/>
            <wp:effectExtent l="0" t="0" r="6985" b="0"/>
            <wp:docPr id="290" name="Picture 290" descr="C:\Users\WIN\Masterthesis\Masterthesis\Masterarbeit_daten\5.3.2\tantal col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3.2\tantal color2.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12496" cy="2554807"/>
                    </a:xfrm>
                    <a:prstGeom prst="rect">
                      <a:avLst/>
                    </a:prstGeom>
                    <a:noFill/>
                    <a:ln>
                      <a:noFill/>
                    </a:ln>
                  </pic:spPr>
                </pic:pic>
              </a:graphicData>
            </a:graphic>
          </wp:inline>
        </w:drawing>
      </w:r>
    </w:p>
    <w:p w14:paraId="00A62FF2" w14:textId="77777777" w:rsidR="00AC7066" w:rsidRPr="00CF4F06" w:rsidRDefault="006C5C60" w:rsidP="006C5C60">
      <w:pPr>
        <w:pStyle w:val="Beschriftung"/>
        <w:jc w:val="center"/>
      </w:pPr>
      <w:bookmarkStart w:id="1342" w:name="_Ref411786742"/>
      <w:bookmarkStart w:id="1343" w:name="_Toc415436444"/>
      <w:commentRangeStart w:id="1344"/>
      <w:r w:rsidRPr="00286FF8">
        <w:t xml:space="preserve">Figure </w:t>
      </w:r>
      <w:fldSimple w:instr=" SEQ Figure \* ARABIC ">
        <w:r w:rsidR="00344F4E" w:rsidRPr="00CF4F06">
          <w:rPr>
            <w:noProof/>
          </w:rPr>
          <w:t>64</w:t>
        </w:r>
      </w:fldSimple>
      <w:bookmarkEnd w:id="1342"/>
      <w:r w:rsidRPr="00CF4F06">
        <w:t>: Tantalum capacitor and the most important histogram color features</w:t>
      </w:r>
      <w:r w:rsidR="00FD6143" w:rsidRPr="00CF4F06">
        <w:t xml:space="preserve"> (HSV color space)</w:t>
      </w:r>
      <w:bookmarkEnd w:id="1343"/>
      <w:commentRangeEnd w:id="1344"/>
      <w:r w:rsidR="00D54864">
        <w:rPr>
          <w:rStyle w:val="Kommentarzeichen"/>
          <w:b w:val="0"/>
          <w:bCs w:val="0"/>
          <w:color w:val="auto"/>
        </w:rPr>
        <w:commentReference w:id="1344"/>
      </w:r>
    </w:p>
    <w:p w14:paraId="028A1928" w14:textId="77777777" w:rsidR="0070154E" w:rsidRPr="00CF4F06" w:rsidRDefault="00644555" w:rsidP="00B41A5B">
      <w:pPr>
        <w:pStyle w:val="berschrift3"/>
        <w:numPr>
          <w:ilvl w:val="2"/>
          <w:numId w:val="1"/>
        </w:numPr>
      </w:pPr>
      <w:bookmarkStart w:id="1345" w:name="_Toc415436345"/>
      <w:r w:rsidRPr="00CF4F06">
        <w:t>Segment features</w:t>
      </w:r>
      <w:bookmarkEnd w:id="1345"/>
    </w:p>
    <w:p w14:paraId="06F3B687" w14:textId="77777777" w:rsidR="00635A0F" w:rsidRPr="00CF4F06" w:rsidRDefault="00635A0F" w:rsidP="00635A0F">
      <w:pPr>
        <w:pStyle w:val="LO-Normal"/>
      </w:pPr>
      <w:r w:rsidRPr="00CF4F06">
        <w:t xml:space="preserve">The second most important feature of the Ceramic capacitor 1206 </w:t>
      </w:r>
      <w:r w:rsidR="002E6F8E" w:rsidRPr="00CF4F06">
        <w:t>was</w:t>
      </w:r>
      <w:r w:rsidRPr="00CF4F06">
        <w:t xml:space="preserve"> the seventh segment feature. The seventh segment feature is the vertical component of the center of gravity from the segment which was produced by the region growing approach with the seed point at the seed position</w:t>
      </w:r>
      <m:oMath>
        <m:r>
          <m:rPr>
            <m:lit/>
            <m:nor/>
          </m:rPr>
          <w:rPr>
            <w:rFonts w:ascii="Cambria Math" w:hAnsi="Cambria Math"/>
          </w:rPr>
          <m:t> y</m:t>
        </m:r>
        <m:r>
          <w:rPr>
            <w:rFonts w:ascii="Cambria Math" w:hAnsi="Cambria Math"/>
          </w:rPr>
          <m:t>=</m:t>
        </m:r>
        <m:r>
          <m:rPr>
            <m:lit/>
            <m:nor/>
          </m:rPr>
          <w:rPr>
            <w:rFonts w:ascii="Cambria Math" w:hAnsi="Cambria Math"/>
          </w:rPr>
          <m:t>1.70 mm</m:t>
        </m:r>
      </m:oMath>
      <w:r w:rsidRPr="00CF4F06">
        <w:rPr>
          <w:rFonts w:eastAsia="Times New Roman"/>
        </w:rPr>
        <w:t xml:space="preserve">, </w:t>
      </w:r>
      <m:oMath>
        <m:r>
          <m:rPr>
            <m:lit/>
            <m:nor/>
          </m:rPr>
          <w:rPr>
            <w:rFonts w:ascii="Cambria Math" w:hAnsi="Cambria Math"/>
          </w:rPr>
          <m:t>x</m:t>
        </m:r>
        <m:r>
          <w:rPr>
            <w:rFonts w:ascii="Cambria Math" w:hAnsi="Cambria Math"/>
          </w:rPr>
          <m:t>=</m:t>
        </m:r>
        <m:r>
          <m:rPr>
            <m:lit/>
            <m:nor/>
          </m:rPr>
          <w:rPr>
            <w:rFonts w:ascii="Cambria Math" w:hAnsi="Cambria Math"/>
          </w:rPr>
          <m:t>0.26 mm</m:t>
        </m:r>
      </m:oMath>
      <w:r w:rsidRPr="00CF4F06">
        <w:t xml:space="preserve">. The brown/orange segment in the middle of the capacitor is significant for the component. Compared to other components, the probability that a seed point located near the image border produces a segment with the center of gravity in the middle of the image is much smaller. The red marker shows the seed point of the segment </w:t>
      </w:r>
      <w:r w:rsidR="002E6F8E" w:rsidRPr="00CF4F06">
        <w:t>from</w:t>
      </w:r>
      <w:r w:rsidRPr="00CF4F06">
        <w:t xml:space="preserve"> the region growing approach. The blue marker is the center of gravity from the segment. The vertical component of the center of gravity </w:t>
      </w:r>
      <w:r w:rsidR="002E6F8E" w:rsidRPr="00CF4F06">
        <w:t>was</w:t>
      </w:r>
      <w:r w:rsidRPr="00CF4F06">
        <w:t xml:space="preserve"> the second most important feature for the ceramic capacitor.</w:t>
      </w:r>
    </w:p>
    <w:p w14:paraId="4EAE1159" w14:textId="77777777" w:rsidR="008165AA" w:rsidRPr="00CF4F06" w:rsidRDefault="00D2407D" w:rsidP="008165AA">
      <w:pPr>
        <w:keepNext/>
        <w:jc w:val="center"/>
      </w:pPr>
      <w:r w:rsidRPr="00CF4F06">
        <w:t xml:space="preserve">                      </w:t>
      </w:r>
      <w:r w:rsidR="00BD6497" w:rsidRPr="00CF4F06">
        <w:t xml:space="preserve">           </w:t>
      </w:r>
      <w:r w:rsidR="001F048E" w:rsidRPr="00F579C9">
        <w:rPr>
          <w:noProof/>
          <w:lang w:val="de-DE" w:eastAsia="de-DE"/>
        </w:rPr>
        <w:drawing>
          <wp:inline distT="0" distB="0" distL="0" distR="0" wp14:anchorId="7A74E840" wp14:editId="71FED6AF">
            <wp:extent cx="2937902" cy="1524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2945984" cy="1528193"/>
                    </a:xfrm>
                    <a:prstGeom prst="rect">
                      <a:avLst/>
                    </a:prstGeom>
                    <a:noFill/>
                    <a:ln>
                      <a:noFill/>
                    </a:ln>
                  </pic:spPr>
                </pic:pic>
              </a:graphicData>
            </a:graphic>
          </wp:inline>
        </w:drawing>
      </w:r>
    </w:p>
    <w:p w14:paraId="06DC6CA8" w14:textId="77777777" w:rsidR="00644555" w:rsidRPr="00CF4F06" w:rsidRDefault="008165AA" w:rsidP="008165AA">
      <w:pPr>
        <w:pStyle w:val="Beschriftung"/>
        <w:jc w:val="center"/>
      </w:pPr>
      <w:bookmarkStart w:id="1346" w:name="_Toc415436445"/>
      <w:r w:rsidRPr="00286FF8">
        <w:t xml:space="preserve">Figure </w:t>
      </w:r>
      <w:fldSimple w:instr=" SEQ Figure \* ARABIC ">
        <w:r w:rsidR="00344F4E" w:rsidRPr="00CF4F06">
          <w:rPr>
            <w:noProof/>
          </w:rPr>
          <w:t>65</w:t>
        </w:r>
      </w:fldSimple>
      <w:r w:rsidRPr="00CF4F06">
        <w:t>: Most important segment and seed point from ceramic capacitor</w:t>
      </w:r>
      <w:bookmarkEnd w:id="1346"/>
    </w:p>
    <w:p w14:paraId="514123ED" w14:textId="77777777" w:rsidR="00B41A5B" w:rsidRPr="00CF4F06" w:rsidRDefault="00B41A5B" w:rsidP="00B41A5B">
      <w:pPr>
        <w:pStyle w:val="berschrift3"/>
        <w:numPr>
          <w:ilvl w:val="2"/>
          <w:numId w:val="1"/>
        </w:numPr>
      </w:pPr>
      <w:bookmarkStart w:id="1347" w:name="_Toc415436346"/>
      <w:r w:rsidRPr="00CF4F06">
        <w:lastRenderedPageBreak/>
        <w:t>PCA</w:t>
      </w:r>
      <w:r w:rsidRPr="00F579C9">
        <w:fldChar w:fldCharType="begin"/>
      </w:r>
      <w:r w:rsidRPr="00CF4F06">
        <w:instrText xml:space="preserve"> XE "PCA:Principal component analysis" </w:instrText>
      </w:r>
      <w:r w:rsidRPr="00F579C9">
        <w:fldChar w:fldCharType="end"/>
      </w:r>
      <w:r w:rsidRPr="00CF4F06">
        <w:t xml:space="preserve"> reconstruction feature</w:t>
      </w:r>
      <w:bookmarkEnd w:id="1347"/>
    </w:p>
    <w:p w14:paraId="4B0C0C18" w14:textId="77777777" w:rsidR="00635A0F" w:rsidRPr="00286FF8" w:rsidRDefault="00B41A5B" w:rsidP="00B41A5B">
      <w:r w:rsidRPr="00CF4F06">
        <w:t>The most important feature of the SMD</w:t>
      </w:r>
      <w:r w:rsidRPr="00286FF8">
        <w:fldChar w:fldCharType="begin"/>
      </w:r>
      <w:r w:rsidRPr="00286FF8">
        <w:instrText>XE "SMD:Surface-mounted device"</w:instrText>
      </w:r>
      <w:r w:rsidRPr="00286FF8">
        <w:fldChar w:fldCharType="end"/>
      </w:r>
      <w:r w:rsidRPr="00286FF8">
        <w:t xml:space="preserve"> Aluminum electrolytic capacitor </w:t>
      </w:r>
      <w:r w:rsidR="002E6F8E" w:rsidRPr="00286FF8">
        <w:t>was</w:t>
      </w:r>
      <w:r w:rsidRPr="006B43F4">
        <w:t xml:space="preserve"> the PCA</w:t>
      </w:r>
      <w:r w:rsidRPr="00286FF8">
        <w:fldChar w:fldCharType="begin"/>
      </w:r>
      <w:r w:rsidRPr="00286FF8">
        <w:instrText>XE "PCA:Principal component analysis"</w:instrText>
      </w:r>
      <w:r w:rsidRPr="00286FF8">
        <w:fldChar w:fldCharType="end"/>
      </w:r>
      <w:r w:rsidRPr="00286FF8">
        <w:t xml:space="preserve">-reconstruction feature. The rounded border reflects the light almost independently from the beam angle of the </w:t>
      </w:r>
      <w:r w:rsidR="00635A0F" w:rsidRPr="00286FF8">
        <w:t>illumination. That forms a bright shiny circle that is striking in the Laplacian of Gaussian (</w:t>
      </w:r>
      <w:proofErr w:type="spellStart"/>
      <w:r w:rsidR="00635A0F" w:rsidRPr="00286FF8">
        <w:t>LoG</w:t>
      </w:r>
      <w:proofErr w:type="spellEnd"/>
      <w:r w:rsidR="00635A0F" w:rsidRPr="00286FF8">
        <w:fldChar w:fldCharType="begin"/>
      </w:r>
      <w:r w:rsidR="00635A0F" w:rsidRPr="00286FF8">
        <w:instrText>XE "</w:instrText>
      </w:r>
      <w:proofErr w:type="spellStart"/>
      <w:r w:rsidR="00635A0F" w:rsidRPr="00286FF8">
        <w:instrText>LoG:Laplacian</w:instrText>
      </w:r>
      <w:proofErr w:type="spellEnd"/>
      <w:r w:rsidR="00635A0F" w:rsidRPr="00286FF8">
        <w:instrText xml:space="preserve"> of Gaussian"</w:instrText>
      </w:r>
      <w:r w:rsidR="00635A0F" w:rsidRPr="00286FF8">
        <w:fldChar w:fldCharType="end"/>
      </w:r>
      <w:r w:rsidR="00635A0F" w:rsidRPr="00286FF8">
        <w:t>) filtere</w:t>
      </w:r>
      <w:r w:rsidR="002E6F8E" w:rsidRPr="00286FF8">
        <w:t>d images and can be efficiently</w:t>
      </w:r>
      <w:r w:rsidR="00635A0F" w:rsidRPr="00286FF8">
        <w:t xml:space="preserve"> compressed into the component image PCs. A </w:t>
      </w:r>
      <w:proofErr w:type="spellStart"/>
      <w:r w:rsidR="00635A0F" w:rsidRPr="00286FF8">
        <w:t>LoG</w:t>
      </w:r>
      <w:proofErr w:type="spellEnd"/>
      <w:r w:rsidR="00635A0F" w:rsidRPr="00286FF8">
        <w:fldChar w:fldCharType="begin"/>
      </w:r>
      <w:r w:rsidR="00635A0F" w:rsidRPr="00286FF8">
        <w:instrText>XE "</w:instrText>
      </w:r>
      <w:proofErr w:type="spellStart"/>
      <w:r w:rsidR="00635A0F" w:rsidRPr="00286FF8">
        <w:instrText>LoG</w:instrText>
      </w:r>
      <w:proofErr w:type="gramStart"/>
      <w:r w:rsidR="00635A0F" w:rsidRPr="00286FF8">
        <w:instrText>:Laplacian</w:instrText>
      </w:r>
      <w:proofErr w:type="spellEnd"/>
      <w:proofErr w:type="gramEnd"/>
      <w:r w:rsidR="00635A0F" w:rsidRPr="00286FF8">
        <w:instrText xml:space="preserve"> of Gaussian"</w:instrText>
      </w:r>
      <w:r w:rsidR="00635A0F" w:rsidRPr="00286FF8">
        <w:fldChar w:fldCharType="end"/>
      </w:r>
      <w:r w:rsidR="00635A0F" w:rsidRPr="00286FF8">
        <w:t xml:space="preserve"> filtered edge image of the SMD</w:t>
      </w:r>
      <w:r w:rsidR="00635A0F" w:rsidRPr="00286FF8">
        <w:fldChar w:fldCharType="begin"/>
      </w:r>
      <w:r w:rsidR="00635A0F" w:rsidRPr="00286FF8">
        <w:instrText>XE "SMD:Surface-mounted device"</w:instrText>
      </w:r>
      <w:r w:rsidR="00635A0F" w:rsidRPr="00286FF8">
        <w:fldChar w:fldCharType="end"/>
      </w:r>
      <w:r w:rsidR="00635A0F" w:rsidRPr="00286FF8">
        <w:t xml:space="preserve"> Aluminum electrolytic capacitor and the unit matrix projection into the PCs is shown in </w:t>
      </w:r>
      <w:r w:rsidR="00635A0F" w:rsidRPr="00286FF8">
        <w:fldChar w:fldCharType="begin"/>
      </w:r>
      <w:r w:rsidR="00635A0F" w:rsidRPr="00CF4F06">
        <w:instrText>REF _Ref404104260 \h</w:instrText>
      </w:r>
      <w:r w:rsidR="00635A0F" w:rsidRPr="00286FF8">
        <w:rPr>
          <w:rPrChange w:id="1348" w:author="Chancerel, Perrine" w:date="2015-04-01T12:09:00Z">
            <w:rPr/>
          </w:rPrChange>
        </w:rPr>
        <w:fldChar w:fldCharType="separate"/>
      </w:r>
      <w:r w:rsidR="00344F4E" w:rsidRPr="00286FF8">
        <w:t xml:space="preserve">Figure </w:t>
      </w:r>
      <w:r w:rsidR="00344F4E" w:rsidRPr="00286FF8">
        <w:rPr>
          <w:noProof/>
        </w:rPr>
        <w:t>66</w:t>
      </w:r>
      <w:r w:rsidR="00635A0F" w:rsidRPr="00286FF8">
        <w:fldChar w:fldCharType="end"/>
      </w:r>
      <w:r w:rsidR="00635A0F" w:rsidRPr="00286FF8">
        <w:t>.</w:t>
      </w:r>
    </w:p>
    <w:p w14:paraId="2838DC1F" w14:textId="77777777" w:rsidR="00721996" w:rsidRPr="00CF4F06" w:rsidRDefault="00517E72" w:rsidP="00721996">
      <w:pPr>
        <w:keepNext/>
        <w:jc w:val="center"/>
      </w:pPr>
      <w:r w:rsidRPr="00F579C9">
        <w:rPr>
          <w:noProof/>
          <w:lang w:val="de-DE" w:eastAsia="de-DE"/>
        </w:rPr>
        <w:drawing>
          <wp:inline distT="0" distB="0" distL="0" distR="0" wp14:anchorId="587EE618" wp14:editId="174DFD90">
            <wp:extent cx="1843269" cy="1782501"/>
            <wp:effectExtent l="0" t="0" r="5080" b="8255"/>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55201" cy="1794040"/>
                    </a:xfrm>
                    <a:prstGeom prst="rect">
                      <a:avLst/>
                    </a:prstGeom>
                    <a:noFill/>
                    <a:ln>
                      <a:noFill/>
                    </a:ln>
                  </pic:spPr>
                </pic:pic>
              </a:graphicData>
            </a:graphic>
          </wp:inline>
        </w:drawing>
      </w:r>
    </w:p>
    <w:p w14:paraId="28615E37" w14:textId="77777777" w:rsidR="00517E72" w:rsidRPr="00CF4F06" w:rsidRDefault="00721996" w:rsidP="00721996">
      <w:pPr>
        <w:pStyle w:val="Beschriftung"/>
        <w:jc w:val="center"/>
        <w:rPr>
          <w:noProof/>
        </w:rPr>
      </w:pPr>
      <w:bookmarkStart w:id="1349" w:name="_Ref404104260"/>
      <w:bookmarkStart w:id="1350" w:name="_Toc415436446"/>
      <w:r w:rsidRPr="00286FF8">
        <w:t xml:space="preserve">Figure </w:t>
      </w:r>
      <w:fldSimple w:instr=" SEQ Figure \* ARABIC ">
        <w:r w:rsidR="00344F4E" w:rsidRPr="00CF4F06">
          <w:rPr>
            <w:noProof/>
          </w:rPr>
          <w:t>66</w:t>
        </w:r>
      </w:fldSimple>
      <w:bookmarkEnd w:id="1349"/>
      <w:r w:rsidRPr="00CF4F06">
        <w:t>: SMD</w:t>
      </w:r>
      <w:r w:rsidR="004903B2" w:rsidRPr="00F579C9">
        <w:fldChar w:fldCharType="begin"/>
      </w:r>
      <w:r w:rsidR="004903B2" w:rsidRPr="00CF4F06">
        <w:instrText xml:space="preserve"> XE "SMD:Surface-mounted device" </w:instrText>
      </w:r>
      <w:r w:rsidR="004903B2" w:rsidRPr="00F579C9">
        <w:fldChar w:fldCharType="end"/>
      </w:r>
      <w:r w:rsidRPr="00CF4F06">
        <w:t xml:space="preserve"> Electrolyte capacitor (top, left), SMD</w:t>
      </w:r>
      <w:r w:rsidR="004903B2" w:rsidRPr="00F579C9">
        <w:fldChar w:fldCharType="begin"/>
      </w:r>
      <w:r w:rsidR="004903B2" w:rsidRPr="00CF4F06">
        <w:instrText xml:space="preserve"> XE "SMD:Surface-mounted device" </w:instrText>
      </w:r>
      <w:r w:rsidR="004903B2" w:rsidRPr="00F579C9">
        <w:fldChar w:fldCharType="end"/>
      </w:r>
      <w:r w:rsidRPr="00CF4F06">
        <w:t xml:space="preserve"> Electrolyte capacitor </w:t>
      </w:r>
      <w:r w:rsidRPr="00CF4F06">
        <w:rPr>
          <w:noProof/>
        </w:rPr>
        <w:t>edge image (top, right), unit matrix projection into component PCs (bottom, left), unit matrix projection into non-component PCs (bottom, right)</w:t>
      </w:r>
      <w:bookmarkEnd w:id="1350"/>
    </w:p>
    <w:p w14:paraId="3A682C5D" w14:textId="77777777" w:rsidR="00FD6143" w:rsidRPr="00CF4F06" w:rsidRDefault="00FD6143" w:rsidP="00FD6143"/>
    <w:p w14:paraId="497AB118" w14:textId="77777777" w:rsidR="00FB4314" w:rsidRPr="00CF4F06" w:rsidRDefault="00FB4314" w:rsidP="00B41A5B">
      <w:pPr>
        <w:pStyle w:val="berschrift2"/>
        <w:numPr>
          <w:ilvl w:val="1"/>
          <w:numId w:val="1"/>
        </w:numPr>
      </w:pPr>
      <w:bookmarkStart w:id="1351" w:name="_Ref411883470"/>
      <w:bookmarkStart w:id="1352" w:name="_Toc415436347"/>
      <w:r w:rsidRPr="00CF4F06">
        <w:t>Classification results</w:t>
      </w:r>
      <w:bookmarkEnd w:id="1351"/>
      <w:bookmarkEnd w:id="1352"/>
    </w:p>
    <w:p w14:paraId="02E8C03C" w14:textId="77777777" w:rsidR="00825010" w:rsidRPr="00CF4F06" w:rsidRDefault="00003B01" w:rsidP="00366BEE">
      <w:r w:rsidRPr="00CF4F06">
        <w:t>The One-vs.-rest classification strategy is based on the approach that for each component a classifier is trained and tested. In this approach</w:t>
      </w:r>
      <w:ins w:id="1353" w:author="Chancerel, Perrine" w:date="2015-04-01T14:44:00Z">
        <w:r w:rsidR="00E36537">
          <w:t>,</w:t>
        </w:r>
      </w:ins>
      <w:r w:rsidRPr="00CF4F06">
        <w:t xml:space="preserve"> the random forest classifier, linear support vector machine</w:t>
      </w:r>
      <w:del w:id="1354" w:author="Chancerel, Perrine" w:date="2015-04-01T14:44:00Z">
        <w:r w:rsidRPr="00CF4F06" w:rsidDel="00E36537">
          <w:delText>,</w:delText>
        </w:r>
      </w:del>
      <w:r w:rsidRPr="00CF4F06">
        <w:t xml:space="preserve"> and support vector machine with RBF</w:t>
      </w:r>
      <w:r w:rsidR="00011E7C" w:rsidRPr="00286FF8">
        <w:fldChar w:fldCharType="begin"/>
      </w:r>
      <w:r w:rsidR="00011E7C" w:rsidRPr="00286FF8">
        <w:instrText xml:space="preserve"> XE "RBF:Radial basis function" </w:instrText>
      </w:r>
      <w:r w:rsidR="00011E7C" w:rsidRPr="00286FF8">
        <w:fldChar w:fldCharType="end"/>
      </w:r>
      <w:r w:rsidRPr="00286FF8">
        <w:t xml:space="preserve">-kernel were trained and tested. The results are shown in the </w:t>
      </w:r>
      <w:r w:rsidR="002E6F8E" w:rsidRPr="00286FF8">
        <w:t>following</w:t>
      </w:r>
      <w:r w:rsidRPr="006B43F4">
        <w:t xml:space="preserve"> chapters.</w:t>
      </w:r>
    </w:p>
    <w:p w14:paraId="36238175" w14:textId="77777777" w:rsidR="00AF40E4" w:rsidRPr="00CF4F06" w:rsidRDefault="000A4242" w:rsidP="00B41A5B">
      <w:pPr>
        <w:pStyle w:val="berschrift3"/>
        <w:numPr>
          <w:ilvl w:val="2"/>
          <w:numId w:val="1"/>
        </w:numPr>
      </w:pPr>
      <w:bookmarkStart w:id="1355" w:name="_Toc415436348"/>
      <w:r w:rsidRPr="00CF4F06">
        <w:t xml:space="preserve">Random forest </w:t>
      </w:r>
      <w:r w:rsidR="007A6ECA" w:rsidRPr="00CF4F06">
        <w:t>classification</w:t>
      </w:r>
      <w:r w:rsidR="001165FB" w:rsidRPr="00CF4F06">
        <w:t xml:space="preserve"> results</w:t>
      </w:r>
      <w:bookmarkEnd w:id="1355"/>
    </w:p>
    <w:p w14:paraId="0B2A402C" w14:textId="77777777" w:rsidR="008D001F" w:rsidRPr="00286FF8" w:rsidRDefault="000A4242" w:rsidP="00366BEE">
      <w:r w:rsidRPr="00CF4F06">
        <w:t xml:space="preserve">Five random forest classifiers were trained </w:t>
      </w:r>
      <w:r w:rsidR="002B10FD" w:rsidRPr="00CF4F06">
        <w:t>in which</w:t>
      </w:r>
      <w:r w:rsidRPr="00CF4F06">
        <w:t xml:space="preserve"> the first </w:t>
      </w:r>
      <w:r w:rsidR="00AF40E4" w:rsidRPr="00CF4F06">
        <w:t>four</w:t>
      </w:r>
      <w:r w:rsidRPr="00CF4F06">
        <w:t xml:space="preserve"> </w:t>
      </w:r>
      <w:r w:rsidR="007A6ECA" w:rsidRPr="00CF4F06">
        <w:t xml:space="preserve">of them </w:t>
      </w:r>
      <w:r w:rsidRPr="00CF4F06">
        <w:t xml:space="preserve">are based on the four </w:t>
      </w:r>
      <w:r w:rsidR="00060453" w:rsidRPr="00CF4F06">
        <w:t xml:space="preserve">selected </w:t>
      </w:r>
      <w:r w:rsidR="00AF40E4" w:rsidRPr="00CF4F06">
        <w:t xml:space="preserve">feature sets from </w:t>
      </w:r>
      <w:r w:rsidR="00FD6143" w:rsidRPr="00CF4F06">
        <w:t>the frequency feature domain, color feature domain</w:t>
      </w:r>
      <w:r w:rsidR="00AF40E4" w:rsidRPr="00CF4F06">
        <w:t>, s</w:t>
      </w:r>
      <w:r w:rsidR="00FD6143" w:rsidRPr="00CF4F06">
        <w:t>egment feature domain</w:t>
      </w:r>
      <w:r w:rsidRPr="00CF4F06">
        <w:t xml:space="preserve"> and PCA</w:t>
      </w:r>
      <w:r w:rsidR="004903B2" w:rsidRPr="00286FF8">
        <w:fldChar w:fldCharType="begin"/>
      </w:r>
      <w:r w:rsidR="004903B2" w:rsidRPr="00286FF8">
        <w:instrText xml:space="preserve"> XE "PCA:Principal component analysis" </w:instrText>
      </w:r>
      <w:r w:rsidR="004903B2" w:rsidRPr="00286FF8">
        <w:fldChar w:fldCharType="end"/>
      </w:r>
      <w:r w:rsidR="00FD6143" w:rsidRPr="00286FF8">
        <w:t>-reconstruction feature domain</w:t>
      </w:r>
      <w:r w:rsidRPr="00286FF8">
        <w:t xml:space="preserve"> which were extracted from the four feature extraction algorithms </w:t>
      </w:r>
      <w:r w:rsidR="00AF40E4" w:rsidRPr="00286FF8">
        <w:t>specified in</w:t>
      </w:r>
      <w:r w:rsidRPr="006B43F4">
        <w:t xml:space="preserve"> chapter </w:t>
      </w:r>
      <w:r w:rsidRPr="00286FF8">
        <w:fldChar w:fldCharType="begin"/>
      </w:r>
      <w:r w:rsidRPr="00CF4F06">
        <w:instrText xml:space="preserve"> REF _Ref404083158 \r \h </w:instrText>
      </w:r>
      <w:r w:rsidRPr="00286FF8">
        <w:rPr>
          <w:rPrChange w:id="1356" w:author="Chancerel, Perrine" w:date="2015-04-01T12:09:00Z">
            <w:rPr/>
          </w:rPrChange>
        </w:rPr>
        <w:fldChar w:fldCharType="separate"/>
      </w:r>
      <w:r w:rsidR="00344F4E" w:rsidRPr="00286FF8">
        <w:t>2.1</w:t>
      </w:r>
      <w:r w:rsidRPr="00286FF8">
        <w:fldChar w:fldCharType="end"/>
      </w:r>
      <w:r w:rsidRPr="00286FF8">
        <w:t xml:space="preserve">. </w:t>
      </w:r>
      <w:r w:rsidR="007A6ECA" w:rsidRPr="00286FF8">
        <w:t xml:space="preserve">The fifth random forest classifier is based </w:t>
      </w:r>
      <w:r w:rsidR="007A6ECA" w:rsidRPr="00286FF8">
        <w:lastRenderedPageBreak/>
        <w:t xml:space="preserve">on the most important features from the four feature domains. </w:t>
      </w:r>
      <w:r w:rsidR="00D25A88" w:rsidRPr="00286FF8">
        <w:t xml:space="preserve">The </w:t>
      </w:r>
      <w:r w:rsidR="00AF40E4" w:rsidRPr="006B43F4">
        <w:t xml:space="preserve">average </w:t>
      </w:r>
      <w:r w:rsidR="0054705C" w:rsidRPr="00CF4F06">
        <w:t>accuracy</w:t>
      </w:r>
      <w:r w:rsidR="00AF40E4" w:rsidRPr="00CF4F06">
        <w:t xml:space="preserve"> </w:t>
      </w:r>
      <w:r w:rsidR="003C0FD5" w:rsidRPr="00CF4F06">
        <w:t>over</w:t>
      </w:r>
      <w:r w:rsidR="008D001F" w:rsidRPr="00CF4F06">
        <w:t xml:space="preserve"> all </w:t>
      </w:r>
      <w:r w:rsidR="003C0FD5" w:rsidRPr="00CF4F06">
        <w:t>fifteen</w:t>
      </w:r>
      <w:r w:rsidR="008D001F" w:rsidRPr="00CF4F06">
        <w:t xml:space="preserve"> components</w:t>
      </w:r>
      <w:r w:rsidR="00D25A88" w:rsidRPr="00CF4F06">
        <w:t xml:space="preserve"> </w:t>
      </w:r>
      <w:r w:rsidR="00AF40E4" w:rsidRPr="00CF4F06">
        <w:t>is</w:t>
      </w:r>
      <w:r w:rsidR="00D25A88" w:rsidRPr="00CF4F06">
        <w:t xml:space="preserve"> shown in</w:t>
      </w:r>
      <w:r w:rsidR="008D001F" w:rsidRPr="00CF4F06">
        <w:t xml:space="preserve"> </w:t>
      </w:r>
      <w:r w:rsidR="0054705C" w:rsidRPr="00286FF8">
        <w:fldChar w:fldCharType="begin"/>
      </w:r>
      <w:r w:rsidR="0054705C" w:rsidRPr="00CF4F06">
        <w:instrText xml:space="preserve"> REF _Ref404086114 \h </w:instrText>
      </w:r>
      <w:r w:rsidR="0054705C" w:rsidRPr="00286FF8">
        <w:rPr>
          <w:rPrChange w:id="1357" w:author="Chancerel, Perrine" w:date="2015-04-01T12:09:00Z">
            <w:rPr/>
          </w:rPrChange>
        </w:rPr>
        <w:fldChar w:fldCharType="separate"/>
      </w:r>
      <w:r w:rsidR="00344F4E" w:rsidRPr="00286FF8">
        <w:t xml:space="preserve">Table </w:t>
      </w:r>
      <w:r w:rsidR="00344F4E" w:rsidRPr="00286FF8">
        <w:rPr>
          <w:noProof/>
        </w:rPr>
        <w:t>12</w:t>
      </w:r>
      <w:r w:rsidR="0054705C" w:rsidRPr="00286FF8">
        <w:fldChar w:fldCharType="end"/>
      </w:r>
      <w:r w:rsidR="008D001F" w:rsidRPr="00286FF8">
        <w:t xml:space="preserve">. A detailed breakdown </w:t>
      </w:r>
      <w:r w:rsidR="007A6ECA" w:rsidRPr="00286FF8">
        <w:t>is given</w:t>
      </w:r>
      <w:r w:rsidR="008D001F" w:rsidRPr="006B43F4">
        <w:t xml:space="preserve"> in </w:t>
      </w:r>
      <w:r w:rsidR="003C0FD5" w:rsidRPr="00286FF8">
        <w:fldChar w:fldCharType="begin"/>
      </w:r>
      <w:r w:rsidR="003C0FD5" w:rsidRPr="00CF4F06">
        <w:instrText xml:space="preserve"> REF _Ref409188553 \r \h </w:instrText>
      </w:r>
      <w:r w:rsidR="003C0FD5" w:rsidRPr="00286FF8">
        <w:rPr>
          <w:rPrChange w:id="1358" w:author="Chancerel, Perrine" w:date="2015-04-01T12:09:00Z">
            <w:rPr/>
          </w:rPrChange>
        </w:rPr>
        <w:fldChar w:fldCharType="separate"/>
      </w:r>
      <w:r w:rsidR="00344F4E" w:rsidRPr="00286FF8">
        <w:t>Appendix B</w:t>
      </w:r>
      <w:r w:rsidR="003C0FD5" w:rsidRPr="00286FF8">
        <w:fldChar w:fldCharType="end"/>
      </w:r>
      <w:r w:rsidR="003C0FD5" w:rsidRPr="00286FF8">
        <w:t>.</w:t>
      </w:r>
    </w:p>
    <w:p w14:paraId="6EEC9A38" w14:textId="77777777" w:rsidR="008D001F" w:rsidRPr="00CF4F06" w:rsidRDefault="008D001F" w:rsidP="008D001F">
      <w:pPr>
        <w:pStyle w:val="Beschriftung"/>
        <w:keepNext/>
      </w:pPr>
      <w:bookmarkStart w:id="1359" w:name="_Ref404086114"/>
      <w:bookmarkStart w:id="1360" w:name="_Toc415436472"/>
      <w:r w:rsidRPr="00286FF8">
        <w:t xml:space="preserve">Table </w:t>
      </w:r>
      <w:fldSimple w:instr=" SEQ Table \* ARABIC ">
        <w:r w:rsidR="00344F4E" w:rsidRPr="00CF4F06">
          <w:rPr>
            <w:noProof/>
          </w:rPr>
          <w:t>12</w:t>
        </w:r>
      </w:fldSimple>
      <w:bookmarkEnd w:id="1359"/>
      <w:r w:rsidRPr="00CF4F06">
        <w:t>: Random forest classification results</w:t>
      </w:r>
      <w:bookmarkEnd w:id="1360"/>
    </w:p>
    <w:tbl>
      <w:tblPr>
        <w:tblStyle w:val="MittleresRaster3-Akz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rsidRPr="00CF4F06" w14:paraId="4711A01D"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14:paraId="05E54611" w14:textId="77777777" w:rsidR="00D25A88" w:rsidRPr="00CF4F06" w:rsidRDefault="00D25A88" w:rsidP="000E4B9A">
            <w:pPr>
              <w:spacing w:line="240" w:lineRule="auto"/>
              <w:jc w:val="center"/>
            </w:pPr>
          </w:p>
        </w:tc>
        <w:tc>
          <w:tcPr>
            <w:tcW w:w="580" w:type="pct"/>
          </w:tcPr>
          <w:p w14:paraId="47BDA70F" w14:textId="77777777" w:rsidR="00D25A88" w:rsidRPr="00CF4F06"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14:paraId="51BEBCB8" w14:textId="77777777" w:rsidR="00D25A88" w:rsidRPr="00CF4F06"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Frequency features</w:t>
            </w:r>
          </w:p>
        </w:tc>
        <w:tc>
          <w:tcPr>
            <w:tcW w:w="678" w:type="pct"/>
          </w:tcPr>
          <w:p w14:paraId="1D5AC99E" w14:textId="77777777" w:rsidR="00D25A88" w:rsidRPr="00CF4F06"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Color features</w:t>
            </w:r>
          </w:p>
        </w:tc>
        <w:tc>
          <w:tcPr>
            <w:tcW w:w="723" w:type="pct"/>
          </w:tcPr>
          <w:p w14:paraId="3EF58605" w14:textId="77777777" w:rsidR="00D25A88" w:rsidRPr="00CF4F06"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Segment features</w:t>
            </w:r>
          </w:p>
        </w:tc>
        <w:tc>
          <w:tcPr>
            <w:tcW w:w="724" w:type="pct"/>
          </w:tcPr>
          <w:p w14:paraId="6C233C90" w14:textId="77777777" w:rsidR="00D25A88" w:rsidRPr="00286FF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PCA</w:t>
            </w:r>
            <w:r w:rsidR="004903B2" w:rsidRPr="00286FF8">
              <w:fldChar w:fldCharType="begin"/>
            </w:r>
            <w:r w:rsidR="004903B2" w:rsidRPr="00286FF8">
              <w:instrText xml:space="preserve"> XE "PCA:Principal component analysis" </w:instrText>
            </w:r>
            <w:r w:rsidR="004903B2" w:rsidRPr="00286FF8">
              <w:fldChar w:fldCharType="end"/>
            </w:r>
            <w:r w:rsidRPr="00286FF8">
              <w:rPr>
                <w:b w:val="0"/>
              </w:rPr>
              <w:t xml:space="preserve"> reconstruction feature</w:t>
            </w:r>
            <w:r w:rsidR="00176BF2" w:rsidRPr="00286FF8">
              <w:rPr>
                <w:b w:val="0"/>
              </w:rPr>
              <w:t>s</w:t>
            </w:r>
          </w:p>
        </w:tc>
        <w:tc>
          <w:tcPr>
            <w:tcW w:w="683" w:type="pct"/>
          </w:tcPr>
          <w:p w14:paraId="1ED75CD8" w14:textId="77777777" w:rsidR="00D25A88" w:rsidRPr="00CF4F06"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286FF8">
              <w:rPr>
                <w:b w:val="0"/>
              </w:rPr>
              <w:t>Feat</w:t>
            </w:r>
            <w:r w:rsidR="00176BF2" w:rsidRPr="006B43F4">
              <w:rPr>
                <w:b w:val="0"/>
              </w:rPr>
              <w:t>ures selection from all feature</w:t>
            </w:r>
            <w:r w:rsidRPr="00CF4F06">
              <w:t xml:space="preserve"> sets</w:t>
            </w:r>
          </w:p>
        </w:tc>
      </w:tr>
      <w:tr w:rsidR="0056306A" w:rsidRPr="00CF4F06" w14:paraId="5B9FD6DC" w14:textId="77777777"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14:paraId="0A38439E" w14:textId="77777777" w:rsidR="0056306A" w:rsidRPr="00CF4F06" w:rsidRDefault="0056306A" w:rsidP="003C0FD5">
            <w:pPr>
              <w:spacing w:line="240" w:lineRule="auto"/>
              <w:jc w:val="center"/>
            </w:pPr>
            <w:r w:rsidRPr="00CF4F06">
              <w:t>Average recognition accuracy of all Components</w:t>
            </w:r>
          </w:p>
        </w:tc>
        <w:tc>
          <w:tcPr>
            <w:tcW w:w="580" w:type="pct"/>
          </w:tcPr>
          <w:p w14:paraId="2B86B807" w14:textId="77777777" w:rsidR="0056306A" w:rsidRPr="00CF4F06"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6A4E9DC9" w14:textId="77777777" w:rsidR="0056306A" w:rsidRPr="00CF4F06"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762" w:type="pct"/>
          </w:tcPr>
          <w:p w14:paraId="65081F87" w14:textId="77777777" w:rsidR="0056306A" w:rsidRPr="00CF4F06"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1911/1971</w:t>
            </w:r>
          </w:p>
          <w:p w14:paraId="03AE7362" w14:textId="77777777" w:rsidR="0056306A" w:rsidRPr="00CF4F06"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(97.0%)</w:t>
            </w:r>
          </w:p>
        </w:tc>
        <w:tc>
          <w:tcPr>
            <w:tcW w:w="678" w:type="pct"/>
          </w:tcPr>
          <w:p w14:paraId="568D3B4F" w14:textId="77777777" w:rsidR="0056306A" w:rsidRPr="00CF4F06" w:rsidRDefault="0056306A" w:rsidP="00C76A61">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1893/1971</w:t>
            </w:r>
          </w:p>
          <w:p w14:paraId="03293532" w14:textId="77777777" w:rsidR="0056306A" w:rsidRPr="00CF4F06"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(96.0%)</w:t>
            </w:r>
          </w:p>
        </w:tc>
        <w:tc>
          <w:tcPr>
            <w:tcW w:w="723" w:type="pct"/>
          </w:tcPr>
          <w:p w14:paraId="5EEA7D6E" w14:textId="77777777" w:rsidR="0056306A" w:rsidRPr="00CF4F06"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1595/1682</w:t>
            </w:r>
          </w:p>
          <w:p w14:paraId="64DABCA1" w14:textId="77777777" w:rsidR="0056306A" w:rsidRPr="00CF4F06"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(94.9%)</w:t>
            </w:r>
          </w:p>
        </w:tc>
        <w:tc>
          <w:tcPr>
            <w:tcW w:w="724" w:type="pct"/>
          </w:tcPr>
          <w:p w14:paraId="36834AE6" w14:textId="77777777" w:rsidR="0056306A" w:rsidRPr="00CF4F06"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1559/1659</w:t>
            </w:r>
          </w:p>
          <w:p w14:paraId="65DD2E4C" w14:textId="77777777" w:rsidR="0056306A" w:rsidRPr="00CF4F06"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(93.9%)</w:t>
            </w:r>
          </w:p>
        </w:tc>
        <w:tc>
          <w:tcPr>
            <w:tcW w:w="683" w:type="pct"/>
          </w:tcPr>
          <w:p w14:paraId="71460428" w14:textId="77777777" w:rsidR="0056306A" w:rsidRPr="00CF4F06"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1958/1971</w:t>
            </w:r>
          </w:p>
          <w:p w14:paraId="261A579D" w14:textId="77777777" w:rsidR="0056306A" w:rsidRPr="00CF4F06"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(99.3%)</w:t>
            </w:r>
          </w:p>
        </w:tc>
      </w:tr>
      <w:tr w:rsidR="0056306A" w:rsidRPr="00CF4F06" w14:paraId="3FA3E79E" w14:textId="77777777" w:rsidTr="00DF70C1">
        <w:tc>
          <w:tcPr>
            <w:cnfStyle w:val="001000000000" w:firstRow="0" w:lastRow="0" w:firstColumn="1" w:lastColumn="0" w:oddVBand="0" w:evenVBand="0" w:oddHBand="0" w:evenHBand="0" w:firstRowFirstColumn="0" w:firstRowLastColumn="0" w:lastRowFirstColumn="0" w:lastRowLastColumn="0"/>
            <w:tcW w:w="850" w:type="pct"/>
            <w:vMerge/>
          </w:tcPr>
          <w:p w14:paraId="1E0291F0" w14:textId="77777777" w:rsidR="0056306A" w:rsidRPr="00CF4F06" w:rsidRDefault="0056306A" w:rsidP="003C0FD5">
            <w:pPr>
              <w:spacing w:line="240" w:lineRule="auto"/>
              <w:jc w:val="center"/>
            </w:pPr>
          </w:p>
        </w:tc>
        <w:tc>
          <w:tcPr>
            <w:tcW w:w="580" w:type="pct"/>
          </w:tcPr>
          <w:p w14:paraId="63A559C2" w14:textId="77777777" w:rsidR="0056306A" w:rsidRPr="00CF4F06"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762" w:type="pct"/>
          </w:tcPr>
          <w:p w14:paraId="597162CF" w14:textId="77777777" w:rsidR="0056306A" w:rsidRPr="00CF4F06"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1915/1982</w:t>
            </w:r>
          </w:p>
          <w:p w14:paraId="6DE87849" w14:textId="77777777" w:rsidR="0056306A" w:rsidRPr="00CF4F06"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(96.6%)</w:t>
            </w:r>
          </w:p>
        </w:tc>
        <w:tc>
          <w:tcPr>
            <w:tcW w:w="678" w:type="pct"/>
          </w:tcPr>
          <w:p w14:paraId="0A5B879A" w14:textId="77777777" w:rsidR="0056306A" w:rsidRPr="00CF4F06" w:rsidRDefault="0056306A" w:rsidP="00C76A61">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1760/1982</w:t>
            </w:r>
          </w:p>
          <w:p w14:paraId="746DD4D1" w14:textId="77777777" w:rsidR="0056306A" w:rsidRPr="00CF4F06"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(88.8%)</w:t>
            </w:r>
          </w:p>
        </w:tc>
        <w:tc>
          <w:tcPr>
            <w:tcW w:w="723" w:type="pct"/>
          </w:tcPr>
          <w:p w14:paraId="348A46C5" w14:textId="77777777" w:rsidR="0056306A" w:rsidRPr="00CF4F06"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1422/1694</w:t>
            </w:r>
          </w:p>
          <w:p w14:paraId="37C9BC53" w14:textId="77777777" w:rsidR="0056306A" w:rsidRPr="00CF4F06"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(83.9%)</w:t>
            </w:r>
          </w:p>
        </w:tc>
        <w:tc>
          <w:tcPr>
            <w:tcW w:w="724" w:type="pct"/>
          </w:tcPr>
          <w:p w14:paraId="514A7DF0" w14:textId="77777777" w:rsidR="0056306A" w:rsidRPr="00CF4F06"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1641/1694</w:t>
            </w:r>
          </w:p>
          <w:p w14:paraId="31CE4C76" w14:textId="77777777" w:rsidR="0056306A" w:rsidRPr="00CF4F06"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(96.8%)</w:t>
            </w:r>
          </w:p>
        </w:tc>
        <w:tc>
          <w:tcPr>
            <w:tcW w:w="683" w:type="pct"/>
          </w:tcPr>
          <w:p w14:paraId="52581066" w14:textId="77777777" w:rsidR="0056306A" w:rsidRPr="00CF4F06"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1955/1982</w:t>
            </w:r>
          </w:p>
          <w:p w14:paraId="177A087A" w14:textId="77777777" w:rsidR="0056306A" w:rsidRPr="00CF4F06"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(98.6%)</w:t>
            </w:r>
          </w:p>
        </w:tc>
      </w:tr>
    </w:tbl>
    <w:p w14:paraId="0DF97430" w14:textId="77777777" w:rsidR="007A44BB" w:rsidRPr="00CF4F06" w:rsidRDefault="007A44BB" w:rsidP="00366BEE"/>
    <w:p w14:paraId="35EB1C78" w14:textId="77777777" w:rsidR="00003B01" w:rsidRPr="00286FF8" w:rsidRDefault="00003B01" w:rsidP="00366BEE">
      <w:r w:rsidRPr="00CF4F06">
        <w:t xml:space="preserve">The random forest classifier result is based on the number of trees, </w:t>
      </w:r>
      <w:r w:rsidR="007A6ECA" w:rsidRPr="00CF4F06">
        <w:t>whereby</w:t>
      </w:r>
      <w:r w:rsidRPr="00CF4F06">
        <w:t xml:space="preserve"> the accuracy rate converges if the number of</w:t>
      </w:r>
      <w:r w:rsidR="00425E46" w:rsidRPr="00CF4F06">
        <w:t xml:space="preserve"> trees increases. The dependence</w:t>
      </w:r>
      <w:r w:rsidRPr="00CF4F06">
        <w:t xml:space="preserve"> between the number of trees and the </w:t>
      </w:r>
      <w:r w:rsidR="00AB0E20" w:rsidRPr="00CF4F06">
        <w:t>misclassification</w:t>
      </w:r>
      <w:r w:rsidR="001F013A" w:rsidRPr="00CF4F06">
        <w:t xml:space="preserve"> rate </w:t>
      </w:r>
      <w:r w:rsidR="00AB0E20" w:rsidRPr="00CF4F06">
        <w:t xml:space="preserve">for </w:t>
      </w:r>
      <w:r w:rsidR="005105C5" w:rsidRPr="00CF4F06">
        <w:t xml:space="preserve">the resistor network </w:t>
      </w:r>
      <w:r w:rsidR="00AB0E20" w:rsidRPr="00CF4F06">
        <w:t>b</w:t>
      </w:r>
      <w:r w:rsidR="005105C5" w:rsidRPr="00CF4F06">
        <w:t>a</w:t>
      </w:r>
      <w:r w:rsidR="00AB0E20" w:rsidRPr="00CF4F06">
        <w:t xml:space="preserve">sed on the most important </w:t>
      </w:r>
      <w:r w:rsidR="005105C5" w:rsidRPr="00CF4F06">
        <w:t>f</w:t>
      </w:r>
      <w:r w:rsidR="00AB0E20" w:rsidRPr="00CF4F06">
        <w:t xml:space="preserve">eatures from all feature domains </w:t>
      </w:r>
      <w:r w:rsidR="001F013A" w:rsidRPr="00CF4F06">
        <w:t xml:space="preserve">is shown in </w:t>
      </w:r>
      <w:r w:rsidR="00AB0E20" w:rsidRPr="00286FF8">
        <w:fldChar w:fldCharType="begin"/>
      </w:r>
      <w:r w:rsidR="00AB0E20" w:rsidRPr="00CF4F06">
        <w:instrText xml:space="preserve"> REF _Ref412113547 \h </w:instrText>
      </w:r>
      <w:r w:rsidR="00AB0E20" w:rsidRPr="00286FF8">
        <w:rPr>
          <w:rPrChange w:id="1361" w:author="Chancerel, Perrine" w:date="2015-04-01T12:09:00Z">
            <w:rPr/>
          </w:rPrChange>
        </w:rPr>
        <w:fldChar w:fldCharType="separate"/>
      </w:r>
      <w:r w:rsidR="00344F4E" w:rsidRPr="00286FF8">
        <w:t xml:space="preserve">Figure </w:t>
      </w:r>
      <w:r w:rsidR="00344F4E" w:rsidRPr="00286FF8">
        <w:rPr>
          <w:noProof/>
        </w:rPr>
        <w:t>67</w:t>
      </w:r>
      <w:r w:rsidR="00AB0E20" w:rsidRPr="00286FF8">
        <w:fldChar w:fldCharType="end"/>
      </w:r>
      <w:r w:rsidR="00AB0E20" w:rsidRPr="00286FF8">
        <w:t>.</w:t>
      </w:r>
      <w:r w:rsidR="00FD6143" w:rsidRPr="00286FF8">
        <w:t xml:space="preserve"> It can be see that the minimum of the misclassification rate is already reached with around 20 decision trees.</w:t>
      </w:r>
    </w:p>
    <w:p w14:paraId="17B008EE" w14:textId="77777777" w:rsidR="00AB0E20" w:rsidRPr="00286FF8" w:rsidRDefault="00AB0E20" w:rsidP="00AB0E20">
      <w:pPr>
        <w:keepNext/>
        <w:jc w:val="center"/>
      </w:pPr>
      <w:r w:rsidRPr="00F579C9">
        <w:rPr>
          <w:noProof/>
          <w:lang w:val="de-DE" w:eastAsia="de-DE"/>
        </w:rPr>
        <w:drawing>
          <wp:inline distT="0" distB="0" distL="0" distR="0" wp14:anchorId="260544CC" wp14:editId="332D0487">
            <wp:extent cx="4156255" cy="2194560"/>
            <wp:effectExtent l="0" t="0" r="0" b="0"/>
            <wp:docPr id="293" name="Picture 293" descr="C:\Users\WIN\Masterthesis\Masterthesis\Masterarbeit_daten\5.4.1\random forest tr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1\random forest tree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69549" cy="2201580"/>
                    </a:xfrm>
                    <a:prstGeom prst="rect">
                      <a:avLst/>
                    </a:prstGeom>
                    <a:noFill/>
                    <a:ln>
                      <a:noFill/>
                    </a:ln>
                  </pic:spPr>
                </pic:pic>
              </a:graphicData>
            </a:graphic>
          </wp:inline>
        </w:drawing>
      </w:r>
    </w:p>
    <w:p w14:paraId="57534410" w14:textId="77777777" w:rsidR="001F013A" w:rsidRPr="00CF4F06" w:rsidRDefault="00AB0E20" w:rsidP="00AB0E20">
      <w:pPr>
        <w:pStyle w:val="Beschriftung"/>
        <w:jc w:val="center"/>
      </w:pPr>
      <w:bookmarkStart w:id="1362" w:name="_Ref412113547"/>
      <w:bookmarkStart w:id="1363" w:name="_Toc415436447"/>
      <w:r w:rsidRPr="00286FF8">
        <w:t xml:space="preserve">Figure </w:t>
      </w:r>
      <w:fldSimple w:instr=" SEQ Figure \* ARABIC ">
        <w:r w:rsidR="00344F4E" w:rsidRPr="00CF4F06">
          <w:rPr>
            <w:noProof/>
          </w:rPr>
          <w:t>67</w:t>
        </w:r>
      </w:fldSimple>
      <w:bookmarkEnd w:id="1362"/>
      <w:r w:rsidRPr="00CF4F06">
        <w:t>: Dependence of the misclassification rate based on the number of trees (Resistor</w:t>
      </w:r>
      <w:r w:rsidR="005105C5" w:rsidRPr="00CF4F06">
        <w:t xml:space="preserve"> </w:t>
      </w:r>
      <w:r w:rsidRPr="00CF4F06">
        <w:t>network, most important features</w:t>
      </w:r>
      <w:r w:rsidR="005105C5" w:rsidRPr="00CF4F06">
        <w:t xml:space="preserve"> from all feature domains</w:t>
      </w:r>
      <w:r w:rsidRPr="00CF4F06">
        <w:t>)</w:t>
      </w:r>
      <w:bookmarkEnd w:id="1363"/>
    </w:p>
    <w:p w14:paraId="3066FD18" w14:textId="77777777" w:rsidR="00366BEE" w:rsidRPr="00CF4F06" w:rsidRDefault="00626184" w:rsidP="00366BEE">
      <w:r w:rsidRPr="00CF4F06">
        <w:t xml:space="preserve">Another important influence </w:t>
      </w:r>
      <w:r w:rsidR="007A6ECA" w:rsidRPr="00CF4F06">
        <w:t>on</w:t>
      </w:r>
      <w:r w:rsidRPr="00CF4F06">
        <w:t xml:space="preserve"> the classification rate is the number of features. The dependenc</w:t>
      </w:r>
      <w:r w:rsidR="00425E46" w:rsidRPr="00CF4F06">
        <w:t>e</w:t>
      </w:r>
      <w:r w:rsidRPr="00CF4F06">
        <w:t xml:space="preserve"> between the true positive rate and the </w:t>
      </w:r>
      <w:r w:rsidR="00316ECE" w:rsidRPr="00CF4F06">
        <w:t>20 most important</w:t>
      </w:r>
      <w:r w:rsidRPr="00CF4F06">
        <w:t xml:space="preserve"> features and the dependenc</w:t>
      </w:r>
      <w:r w:rsidR="00425E46" w:rsidRPr="00CF4F06">
        <w:t>e</w:t>
      </w:r>
      <w:r w:rsidRPr="00CF4F06">
        <w:t xml:space="preserve"> between the false positive rate and the </w:t>
      </w:r>
      <w:r w:rsidR="00316ECE" w:rsidRPr="00CF4F06">
        <w:t>20 most</w:t>
      </w:r>
      <w:r w:rsidRPr="00CF4F06">
        <w:t xml:space="preserve"> features of the DIP14 component </w:t>
      </w:r>
      <w:r w:rsidRPr="00CF4F06">
        <w:lastRenderedPageBreak/>
        <w:t xml:space="preserve">classifier </w:t>
      </w:r>
      <w:r w:rsidR="00691E98" w:rsidRPr="00CF4F06">
        <w:t>is</w:t>
      </w:r>
      <w:r w:rsidRPr="00CF4F06">
        <w:t xml:space="preserve"> shown in </w:t>
      </w:r>
      <w:r w:rsidRPr="00286FF8">
        <w:fldChar w:fldCharType="begin"/>
      </w:r>
      <w:r w:rsidRPr="00CF4F06">
        <w:instrText xml:space="preserve"> REF _Ref412115471 \h </w:instrText>
      </w:r>
      <w:r w:rsidRPr="00286FF8">
        <w:rPr>
          <w:rPrChange w:id="1364" w:author="Chancerel, Perrine" w:date="2015-04-01T12:09:00Z">
            <w:rPr/>
          </w:rPrChange>
        </w:rPr>
        <w:fldChar w:fldCharType="separate"/>
      </w:r>
      <w:r w:rsidR="00344F4E" w:rsidRPr="00286FF8">
        <w:t xml:space="preserve">Figure </w:t>
      </w:r>
      <w:r w:rsidR="00344F4E" w:rsidRPr="00286FF8">
        <w:rPr>
          <w:noProof/>
        </w:rPr>
        <w:t>68</w:t>
      </w:r>
      <w:r w:rsidRPr="00286FF8">
        <w:fldChar w:fldCharType="end"/>
      </w:r>
      <w:r w:rsidRPr="00286FF8">
        <w:t xml:space="preserve">. It shows that already a small number of features </w:t>
      </w:r>
      <w:r w:rsidR="00316ECE" w:rsidRPr="00286FF8">
        <w:t xml:space="preserve">can generate </w:t>
      </w:r>
      <w:r w:rsidRPr="00286FF8">
        <w:t>good classification result</w:t>
      </w:r>
      <w:r w:rsidR="00316ECE" w:rsidRPr="00286FF8">
        <w:t>s</w:t>
      </w:r>
      <w:r w:rsidRPr="006B43F4">
        <w:t>.</w:t>
      </w:r>
    </w:p>
    <w:p w14:paraId="7A084F0B" w14:textId="77777777" w:rsidR="00626184" w:rsidRPr="00286FF8" w:rsidRDefault="00626184" w:rsidP="00626184">
      <w:pPr>
        <w:keepNext/>
        <w:jc w:val="center"/>
      </w:pPr>
      <w:r w:rsidRPr="00F579C9">
        <w:rPr>
          <w:noProof/>
          <w:lang w:val="de-DE" w:eastAsia="de-DE"/>
        </w:rPr>
        <w:drawing>
          <wp:inline distT="0" distB="0" distL="0" distR="0" wp14:anchorId="61136E48" wp14:editId="417AA5AF">
            <wp:extent cx="4087903" cy="2234317"/>
            <wp:effectExtent l="0" t="0" r="8255" b="0"/>
            <wp:docPr id="294" name="Picture 294" descr="C:\Users\WIN\Masterthesis\Masterthesis\Masterarbeit_daten\5.4.1\number of 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1\number of features.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099732" cy="2240783"/>
                    </a:xfrm>
                    <a:prstGeom prst="rect">
                      <a:avLst/>
                    </a:prstGeom>
                    <a:noFill/>
                    <a:ln>
                      <a:noFill/>
                    </a:ln>
                  </pic:spPr>
                </pic:pic>
              </a:graphicData>
            </a:graphic>
          </wp:inline>
        </w:drawing>
      </w:r>
    </w:p>
    <w:p w14:paraId="2BCD4438" w14:textId="77777777" w:rsidR="00626184" w:rsidRPr="00CF4F06" w:rsidRDefault="00626184" w:rsidP="00626184">
      <w:pPr>
        <w:pStyle w:val="Beschriftung"/>
        <w:jc w:val="center"/>
      </w:pPr>
      <w:bookmarkStart w:id="1365" w:name="_Ref412115471"/>
      <w:bookmarkStart w:id="1366" w:name="_Toc415436448"/>
      <w:r w:rsidRPr="00286FF8">
        <w:t xml:space="preserve">Figure </w:t>
      </w:r>
      <w:fldSimple w:instr=" SEQ Figure \* ARABIC ">
        <w:r w:rsidR="00344F4E" w:rsidRPr="00CF4F06">
          <w:rPr>
            <w:noProof/>
          </w:rPr>
          <w:t>68</w:t>
        </w:r>
      </w:fldSimple>
      <w:bookmarkEnd w:id="1365"/>
      <w:r w:rsidRPr="00CF4F06">
        <w:t>: Dependency between the true positive and false positive rate from the number of features for the DIP14 component classifier and random forest classifier</w:t>
      </w:r>
      <w:bookmarkEnd w:id="1366"/>
    </w:p>
    <w:p w14:paraId="7CBEEF7B" w14:textId="77777777" w:rsidR="00626184" w:rsidRPr="00CF4F06" w:rsidRDefault="00626184" w:rsidP="00366BEE"/>
    <w:p w14:paraId="43F64B67" w14:textId="77777777" w:rsidR="001165FB" w:rsidRPr="00CF4F06" w:rsidRDefault="001165FB" w:rsidP="00B41A5B">
      <w:pPr>
        <w:pStyle w:val="berschrift3"/>
        <w:numPr>
          <w:ilvl w:val="2"/>
          <w:numId w:val="1"/>
        </w:numPr>
      </w:pPr>
      <w:bookmarkStart w:id="1367" w:name="_Toc415436349"/>
      <w:r w:rsidRPr="00CF4F06">
        <w:t>Support vector machine classifier results</w:t>
      </w:r>
      <w:bookmarkEnd w:id="1367"/>
    </w:p>
    <w:p w14:paraId="5AB782DC" w14:textId="77777777" w:rsidR="00AF40E4" w:rsidRPr="00286FF8" w:rsidRDefault="00AF40E4" w:rsidP="00AF40E4">
      <w:r w:rsidRPr="00CF4F06">
        <w:t>A linear support vector machine (Linea</w:t>
      </w:r>
      <w:r w:rsidR="00A6319F" w:rsidRPr="00CF4F06">
        <w:t>r</w:t>
      </w:r>
      <w:r w:rsidRPr="00CF4F06">
        <w:t>-SVM</w:t>
      </w:r>
      <w:r w:rsidR="00011E7C" w:rsidRPr="00286FF8">
        <w:fldChar w:fldCharType="begin"/>
      </w:r>
      <w:r w:rsidR="00011E7C" w:rsidRPr="00286FF8">
        <w:instrText xml:space="preserve"> XE "SVM:Support vector machine" </w:instrText>
      </w:r>
      <w:r w:rsidR="00011E7C" w:rsidRPr="00286FF8">
        <w:fldChar w:fldCharType="end"/>
      </w:r>
      <w:r w:rsidRPr="00286FF8">
        <w:t xml:space="preserve">) was tested for component classification. The regularization constant </w:t>
      </w:r>
      <m:oMath>
        <m:r>
          <w:rPr>
            <w:rFonts w:ascii="Cambria Math" w:hAnsi="Cambria Math"/>
          </w:rPr>
          <m:t>C</m:t>
        </m:r>
      </m:oMath>
      <w:r w:rsidRPr="00286FF8">
        <w:t xml:space="preserve"> was estimated by the grid search method </w:t>
      </w:r>
      <w:r w:rsidR="00F77B06" w:rsidRPr="00286FF8">
        <w:t xml:space="preserve">with exponential growing </w:t>
      </w:r>
      <w:r w:rsidRPr="006B43F4">
        <w:t xml:space="preserve">specified in </w:t>
      </w:r>
      <w:r w:rsidRPr="00286FF8">
        <w:fldChar w:fldCharType="begin"/>
      </w:r>
      <w:r w:rsidRPr="00CF4F06">
        <w:instrText xml:space="preserve"> REF _Ref410643605 \r \h </w:instrText>
      </w:r>
      <w:r w:rsidRPr="00286FF8">
        <w:rPr>
          <w:rPrChange w:id="1368" w:author="Chancerel, Perrine" w:date="2015-04-01T12:09:00Z">
            <w:rPr/>
          </w:rPrChange>
        </w:rPr>
        <w:fldChar w:fldCharType="separate"/>
      </w:r>
      <w:r w:rsidR="00344F4E" w:rsidRPr="00286FF8">
        <w:t>2.3.2</w:t>
      </w:r>
      <w:r w:rsidRPr="00286FF8">
        <w:fldChar w:fldCharType="end"/>
      </w:r>
      <w:r w:rsidR="00F77B06" w:rsidRPr="00286FF8">
        <w:t xml:space="preserve">. The search grid was determined </w:t>
      </w:r>
      <w:r w:rsidR="004C6A50" w:rsidRPr="00286FF8">
        <w:t>by</w:t>
      </w:r>
      <m:oMath>
        <m:r>
          <w:rPr>
            <w:rFonts w:ascii="Cambria Math" w:hAnsi="Cambria Math"/>
          </w:rPr>
          <m:t xml:space="preserve">  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m:t>
                </m:r>
              </m:sup>
            </m:sSup>
          </m:e>
        </m:d>
      </m:oMath>
      <w:r w:rsidR="00E11275" w:rsidRPr="00286FF8">
        <w:rPr>
          <w:rFonts w:eastAsiaTheme="minorEastAsia"/>
        </w:rPr>
        <w:t>,</w:t>
      </w:r>
      <w:r w:rsidR="00425E46" w:rsidRPr="00286FF8">
        <w:rPr>
          <w:rFonts w:eastAsiaTheme="minorEastAsia"/>
        </w:rPr>
        <w:t xml:space="preserve"> the dependence</w:t>
      </w:r>
      <w:r w:rsidR="00C9480A" w:rsidRPr="00286FF8">
        <w:rPr>
          <w:rFonts w:eastAsiaTheme="minorEastAsia"/>
        </w:rPr>
        <w:t xml:space="preserve"> between the constant</w:t>
      </w:r>
      <w:r w:rsidR="00A6319F" w:rsidRPr="00286FF8">
        <w:rPr>
          <w:rFonts w:eastAsiaTheme="minorEastAsia"/>
        </w:rPr>
        <w:t xml:space="preserve"> </w:t>
      </w:r>
      <m:oMath>
        <m:r>
          <w:rPr>
            <w:rFonts w:ascii="Cambria Math" w:hAnsi="Cambria Math"/>
          </w:rPr>
          <m:t>C</m:t>
        </m:r>
      </m:oMath>
      <w:r w:rsidR="00C9480A" w:rsidRPr="00CF4F06">
        <w:rPr>
          <w:rFonts w:eastAsiaTheme="minorEastAsia"/>
        </w:rPr>
        <w:t xml:space="preserve"> and the error rate determined by cross-validation</w:t>
      </w:r>
      <w:r w:rsidR="00E11275" w:rsidRPr="00CF4F06">
        <w:rPr>
          <w:rFonts w:eastAsiaTheme="minorEastAsia"/>
        </w:rPr>
        <w:t xml:space="preserve"> of the Resistor 0806 component</w:t>
      </w:r>
      <w:r w:rsidR="007A6ECA" w:rsidRPr="00CF4F06">
        <w:rPr>
          <w:rFonts w:eastAsiaTheme="minorEastAsia"/>
        </w:rPr>
        <w:t xml:space="preserve"> </w:t>
      </w:r>
      <w:r w:rsidR="00F77B06" w:rsidRPr="00CF4F06">
        <w:rPr>
          <w:rFonts w:eastAsiaTheme="minorEastAsia"/>
        </w:rPr>
        <w:t xml:space="preserve">is shown in </w:t>
      </w:r>
      <w:r w:rsidR="00E11275" w:rsidRPr="00286FF8">
        <w:rPr>
          <w:rFonts w:eastAsiaTheme="minorEastAsia"/>
        </w:rPr>
        <w:fldChar w:fldCharType="begin"/>
      </w:r>
      <w:r w:rsidR="00E11275" w:rsidRPr="00CF4F06">
        <w:rPr>
          <w:rFonts w:eastAsiaTheme="minorEastAsia"/>
        </w:rPr>
        <w:instrText xml:space="preserve"> REF _Ref411859152 \h </w:instrText>
      </w:r>
      <w:r w:rsidR="00E11275" w:rsidRPr="00286FF8">
        <w:rPr>
          <w:rFonts w:eastAsiaTheme="minorEastAsia"/>
        </w:rPr>
      </w:r>
      <w:r w:rsidR="00E11275" w:rsidRPr="00286FF8">
        <w:rPr>
          <w:rFonts w:eastAsiaTheme="minorEastAsia"/>
          <w:rPrChange w:id="1369" w:author="Chancerel, Perrine" w:date="2015-04-01T12:09:00Z">
            <w:rPr>
              <w:rFonts w:eastAsiaTheme="minorEastAsia"/>
            </w:rPr>
          </w:rPrChange>
        </w:rPr>
        <w:fldChar w:fldCharType="separate"/>
      </w:r>
      <w:r w:rsidR="00344F4E" w:rsidRPr="00286FF8">
        <w:t xml:space="preserve">Figure </w:t>
      </w:r>
      <w:r w:rsidR="00344F4E" w:rsidRPr="00286FF8">
        <w:rPr>
          <w:noProof/>
        </w:rPr>
        <w:t>69</w:t>
      </w:r>
      <w:r w:rsidR="00E11275" w:rsidRPr="00286FF8">
        <w:rPr>
          <w:rFonts w:eastAsiaTheme="minorEastAsia"/>
        </w:rPr>
        <w:fldChar w:fldCharType="end"/>
      </w:r>
      <w:r w:rsidR="00F77B06" w:rsidRPr="00286FF8">
        <w:rPr>
          <w:rFonts w:eastAsiaTheme="minorEastAsia"/>
        </w:rPr>
        <w:t xml:space="preserve">. It can be seen that the </w:t>
      </w:r>
      <w:r w:rsidR="00A6319F" w:rsidRPr="00286FF8">
        <w:rPr>
          <w:rFonts w:eastAsiaTheme="minorEastAsia"/>
        </w:rPr>
        <w:t>error rate is almo</w:t>
      </w:r>
      <w:del w:id="1370" w:author="Chancerel, Perrine" w:date="2015-04-01T14:45:00Z">
        <w:r w:rsidR="00A6319F" w:rsidRPr="00286FF8" w:rsidDel="00E36537">
          <w:rPr>
            <w:rFonts w:eastAsiaTheme="minorEastAsia"/>
          </w:rPr>
          <w:delText>a</w:delText>
        </w:r>
      </w:del>
      <w:r w:rsidR="00A6319F" w:rsidRPr="00286FF8">
        <w:rPr>
          <w:rFonts w:eastAsiaTheme="minorEastAsia"/>
        </w:rPr>
        <w:t>st independent from the constant</w:t>
      </w:r>
      <m:oMath>
        <m:r>
          <w:rPr>
            <w:rFonts w:ascii="Cambria Math" w:eastAsiaTheme="minorEastAsia" w:hAnsi="Cambria Math"/>
          </w:rPr>
          <m:t xml:space="preserve"> C</m:t>
        </m:r>
      </m:oMath>
      <w:r w:rsidR="0007055E" w:rsidRPr="006B43F4">
        <w:rPr>
          <w:rFonts w:eastAsiaTheme="minorEastAsia"/>
        </w:rPr>
        <w:t>.</w:t>
      </w:r>
      <w:r w:rsidR="00F77B06" w:rsidRPr="00CF4F06">
        <w:rPr>
          <w:rFonts w:eastAsiaTheme="minorEastAsia"/>
        </w:rPr>
        <w:t xml:space="preserve"> </w:t>
      </w:r>
      <w:r w:rsidR="0007055E" w:rsidRPr="00CF4F06">
        <w:rPr>
          <w:rFonts w:eastAsiaTheme="minorEastAsia"/>
        </w:rPr>
        <w:t>T</w:t>
      </w:r>
      <w:r w:rsidR="00F77B06" w:rsidRPr="00CF4F06">
        <w:rPr>
          <w:rFonts w:eastAsiaTheme="minorEastAsia"/>
        </w:rPr>
        <w:t xml:space="preserve">he soft margin constant </w:t>
      </w:r>
      <m:oMath>
        <m:r>
          <w:rPr>
            <w:rFonts w:ascii="Cambria Math" w:eastAsiaTheme="minorEastAsia" w:hAnsi="Cambria Math"/>
          </w:rPr>
          <m:t>C</m:t>
        </m:r>
      </m:oMath>
      <w:r w:rsidR="00F77B06" w:rsidRPr="00CF4F06">
        <w:rPr>
          <w:rFonts w:eastAsiaTheme="minorEastAsia"/>
        </w:rPr>
        <w:t xml:space="preserve"> is </w:t>
      </w:r>
      <w:r w:rsidR="0007055E" w:rsidRPr="00CF4F06">
        <w:rPr>
          <w:rFonts w:eastAsiaTheme="minorEastAsia"/>
        </w:rPr>
        <w:t xml:space="preserve">a </w:t>
      </w:r>
      <w:r w:rsidR="00C9480A" w:rsidRPr="00CF4F06">
        <w:rPr>
          <w:rFonts w:eastAsiaTheme="minorEastAsia"/>
        </w:rPr>
        <w:t>regularization</w:t>
      </w:r>
      <w:r w:rsidR="00F77B06" w:rsidRPr="00CF4F06">
        <w:rPr>
          <w:rFonts w:eastAsiaTheme="minorEastAsia"/>
        </w:rPr>
        <w:t xml:space="preserve"> constant for </w:t>
      </w:r>
      <w:r w:rsidR="0007055E" w:rsidRPr="00CF4F06">
        <w:rPr>
          <w:rFonts w:eastAsiaTheme="minorEastAsia"/>
        </w:rPr>
        <w:t xml:space="preserve">the </w:t>
      </w:r>
      <w:r w:rsidR="00F77B06" w:rsidRPr="00CF4F06">
        <w:rPr>
          <w:rFonts w:eastAsiaTheme="minorEastAsia"/>
        </w:rPr>
        <w:t>false classified samples</w:t>
      </w:r>
      <w:r w:rsidR="0007055E" w:rsidRPr="00CF4F06">
        <w:rPr>
          <w:rFonts w:eastAsiaTheme="minorEastAsia"/>
        </w:rPr>
        <w:t>, which has less influence by high accuracy rates</w:t>
      </w:r>
      <w:r w:rsidR="00F77B06" w:rsidRPr="00CF4F06">
        <w:rPr>
          <w:rFonts w:eastAsiaTheme="minorEastAsia"/>
        </w:rPr>
        <w:t>.</w:t>
      </w:r>
      <w:r w:rsidR="00C9480A" w:rsidRPr="00CF4F06">
        <w:rPr>
          <w:rFonts w:eastAsiaTheme="minorEastAsia"/>
        </w:rPr>
        <w:t xml:space="preserve"> </w:t>
      </w:r>
      <w:r w:rsidRPr="00CF4F06">
        <w:t xml:space="preserve">The average accuracy over all fifteen components is shown in </w:t>
      </w:r>
      <w:r w:rsidRPr="00286FF8">
        <w:fldChar w:fldCharType="begin"/>
      </w:r>
      <w:r w:rsidRPr="00CF4F06">
        <w:instrText xml:space="preserve"> REF _Ref411857507 \h </w:instrText>
      </w:r>
      <w:r w:rsidRPr="00286FF8">
        <w:rPr>
          <w:rPrChange w:id="1371" w:author="Chancerel, Perrine" w:date="2015-04-01T12:09:00Z">
            <w:rPr/>
          </w:rPrChange>
        </w:rPr>
        <w:fldChar w:fldCharType="separate"/>
      </w:r>
      <w:r w:rsidR="00344F4E" w:rsidRPr="00286FF8">
        <w:t xml:space="preserve">Table </w:t>
      </w:r>
      <w:r w:rsidR="00344F4E" w:rsidRPr="00286FF8">
        <w:rPr>
          <w:noProof/>
        </w:rPr>
        <w:t>13</w:t>
      </w:r>
      <w:r w:rsidRPr="00286FF8">
        <w:fldChar w:fldCharType="end"/>
      </w:r>
      <w:r w:rsidRPr="00286FF8">
        <w:t xml:space="preserve">. A detailed breakdown can be found in </w:t>
      </w:r>
      <w:r w:rsidRPr="00286FF8">
        <w:fldChar w:fldCharType="begin"/>
      </w:r>
      <w:r w:rsidRPr="00CF4F06">
        <w:instrText xml:space="preserve"> REF _Ref411857358 \r \h </w:instrText>
      </w:r>
      <w:r w:rsidRPr="00286FF8">
        <w:rPr>
          <w:rPrChange w:id="1372" w:author="Chancerel, Perrine" w:date="2015-04-01T12:09:00Z">
            <w:rPr/>
          </w:rPrChange>
        </w:rPr>
        <w:fldChar w:fldCharType="separate"/>
      </w:r>
      <w:r w:rsidR="00344F4E" w:rsidRPr="00286FF8">
        <w:t>Appendix C</w:t>
      </w:r>
      <w:r w:rsidRPr="00286FF8">
        <w:fldChar w:fldCharType="end"/>
      </w:r>
      <w:r w:rsidRPr="00286FF8">
        <w:t xml:space="preserve">. </w:t>
      </w:r>
    </w:p>
    <w:p w14:paraId="4D2426F6" w14:textId="77777777" w:rsidR="00C9480A" w:rsidRPr="00286FF8" w:rsidRDefault="00C9480A" w:rsidP="00C9480A">
      <w:pPr>
        <w:keepNext/>
        <w:jc w:val="center"/>
      </w:pPr>
      <w:r w:rsidRPr="00F579C9">
        <w:rPr>
          <w:noProof/>
          <w:lang w:val="de-DE" w:eastAsia="de-DE"/>
        </w:rPr>
        <w:lastRenderedPageBreak/>
        <w:drawing>
          <wp:inline distT="0" distB="0" distL="0" distR="0" wp14:anchorId="19330923" wp14:editId="55F24008">
            <wp:extent cx="4308278" cy="23526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2\search grid linear.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4337415" cy="2368586"/>
                    </a:xfrm>
                    <a:prstGeom prst="rect">
                      <a:avLst/>
                    </a:prstGeom>
                    <a:noFill/>
                    <a:ln>
                      <a:noFill/>
                    </a:ln>
                  </pic:spPr>
                </pic:pic>
              </a:graphicData>
            </a:graphic>
          </wp:inline>
        </w:drawing>
      </w:r>
    </w:p>
    <w:p w14:paraId="7EF77A90" w14:textId="77777777" w:rsidR="00AF40E4" w:rsidRPr="00CF4F06" w:rsidRDefault="00C9480A" w:rsidP="00C9480A">
      <w:pPr>
        <w:pStyle w:val="Beschriftung"/>
        <w:jc w:val="center"/>
      </w:pPr>
      <w:bookmarkStart w:id="1373" w:name="_Ref411859152"/>
      <w:bookmarkStart w:id="1374" w:name="_Toc415436449"/>
      <w:r w:rsidRPr="00286FF8">
        <w:t xml:space="preserve">Figure </w:t>
      </w:r>
      <w:fldSimple w:instr=" SEQ Figure \* ARABIC ">
        <w:r w:rsidR="00344F4E" w:rsidRPr="00CF4F06">
          <w:rPr>
            <w:noProof/>
          </w:rPr>
          <w:t>69</w:t>
        </w:r>
      </w:fldSimple>
      <w:bookmarkEnd w:id="1373"/>
      <w:r w:rsidRPr="00CF4F06">
        <w:t xml:space="preserve">: </w:t>
      </w:r>
      <w:proofErr w:type="spellStart"/>
      <w:r w:rsidRPr="00CF4F06">
        <w:t>Dependenc</w:t>
      </w:r>
      <w:proofErr w:type="spellEnd"/>
      <w:r w:rsidRPr="00CF4F06">
        <w:t xml:space="preserve"> of the error rate from the regularization constant C</w:t>
      </w:r>
      <w:r w:rsidR="00E11275" w:rsidRPr="00CF4F06">
        <w:t xml:space="preserve"> (Resistor 0806)</w:t>
      </w:r>
      <w:bookmarkEnd w:id="1374"/>
    </w:p>
    <w:p w14:paraId="7725E649" w14:textId="77777777" w:rsidR="00AF40E4" w:rsidRPr="00CF4F06" w:rsidRDefault="00AF40E4" w:rsidP="00AF40E4">
      <w:pPr>
        <w:pStyle w:val="Beschriftung"/>
        <w:keepNext/>
      </w:pPr>
      <w:bookmarkStart w:id="1375" w:name="_Ref411857507"/>
      <w:bookmarkStart w:id="1376" w:name="_Toc415436473"/>
      <w:r w:rsidRPr="00CF4F06">
        <w:t xml:space="preserve">Table </w:t>
      </w:r>
      <w:r w:rsidR="005E1750" w:rsidRPr="00E36537">
        <w:fldChar w:fldCharType="begin"/>
      </w:r>
      <w:r w:rsidR="005E1750" w:rsidRPr="00CF4F06">
        <w:instrText xml:space="preserve"> SEQ Table \* ARABIC </w:instrText>
      </w:r>
      <w:r w:rsidR="005E1750" w:rsidRPr="00E36537">
        <w:rPr>
          <w:rPrChange w:id="1377" w:author="Chancerel, Perrine" w:date="2015-04-01T12:09:00Z">
            <w:rPr>
              <w:noProof/>
            </w:rPr>
          </w:rPrChange>
        </w:rPr>
        <w:fldChar w:fldCharType="separate"/>
      </w:r>
      <w:r w:rsidR="00344F4E" w:rsidRPr="00CF4F06">
        <w:rPr>
          <w:noProof/>
        </w:rPr>
        <w:t>13</w:t>
      </w:r>
      <w:r w:rsidR="005E1750" w:rsidRPr="00E36537">
        <w:rPr>
          <w:noProof/>
        </w:rPr>
        <w:fldChar w:fldCharType="end"/>
      </w:r>
      <w:bookmarkEnd w:id="1375"/>
      <w:r w:rsidRPr="00CF4F06">
        <w:t>: Linear-SVM</w:t>
      </w:r>
      <w:r w:rsidR="00011E7C" w:rsidRPr="00F579C9">
        <w:fldChar w:fldCharType="begin"/>
      </w:r>
      <w:r w:rsidR="00011E7C" w:rsidRPr="00CF4F06">
        <w:instrText xml:space="preserve"> XE "SVM:Support vector machine" </w:instrText>
      </w:r>
      <w:r w:rsidR="00011E7C" w:rsidRPr="00F579C9">
        <w:fldChar w:fldCharType="end"/>
      </w:r>
      <w:r w:rsidRPr="00CF4F06">
        <w:t xml:space="preserve"> classification results</w:t>
      </w:r>
      <w:bookmarkEnd w:id="1376"/>
    </w:p>
    <w:tbl>
      <w:tblPr>
        <w:tblStyle w:val="MittleresRaster3-Akzent1"/>
        <w:tblW w:w="5226" w:type="pct"/>
        <w:tblLayout w:type="fixed"/>
        <w:tblLook w:val="04A0" w:firstRow="1" w:lastRow="0" w:firstColumn="1" w:lastColumn="0" w:noHBand="0" w:noVBand="1"/>
      </w:tblPr>
      <w:tblGrid>
        <w:gridCol w:w="1668"/>
        <w:gridCol w:w="1140"/>
        <w:gridCol w:w="1350"/>
        <w:gridCol w:w="1350"/>
        <w:gridCol w:w="1350"/>
        <w:gridCol w:w="1439"/>
        <w:gridCol w:w="1712"/>
      </w:tblGrid>
      <w:tr w:rsidR="00AF40E4" w:rsidRPr="00CF4F06" w14:paraId="1AD4E64C" w14:textId="77777777" w:rsidTr="00B41A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14:paraId="04008804" w14:textId="77777777" w:rsidR="00AF40E4" w:rsidRPr="00CF4F06" w:rsidRDefault="00AF40E4" w:rsidP="00F77B06">
            <w:pPr>
              <w:spacing w:line="240" w:lineRule="auto"/>
              <w:jc w:val="center"/>
            </w:pPr>
          </w:p>
        </w:tc>
        <w:tc>
          <w:tcPr>
            <w:tcW w:w="569" w:type="pct"/>
          </w:tcPr>
          <w:p w14:paraId="236EC0EB" w14:textId="77777777" w:rsidR="00AF40E4" w:rsidRPr="00CF4F06"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74" w:type="pct"/>
          </w:tcPr>
          <w:p w14:paraId="6AEBCB70" w14:textId="77777777" w:rsidR="00AF40E4" w:rsidRPr="00CF4F06"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Frequency features</w:t>
            </w:r>
          </w:p>
        </w:tc>
        <w:tc>
          <w:tcPr>
            <w:tcW w:w="674" w:type="pct"/>
          </w:tcPr>
          <w:p w14:paraId="72E8803F" w14:textId="77777777" w:rsidR="00AF40E4" w:rsidRPr="00CF4F06"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Color features</w:t>
            </w:r>
          </w:p>
        </w:tc>
        <w:tc>
          <w:tcPr>
            <w:tcW w:w="674" w:type="pct"/>
          </w:tcPr>
          <w:p w14:paraId="5C8CD4C4" w14:textId="77777777" w:rsidR="00AF40E4" w:rsidRPr="00CF4F06"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Segment features</w:t>
            </w:r>
          </w:p>
        </w:tc>
        <w:tc>
          <w:tcPr>
            <w:tcW w:w="719" w:type="pct"/>
          </w:tcPr>
          <w:p w14:paraId="21CB41FD" w14:textId="77777777" w:rsidR="00AF40E4" w:rsidRPr="00286FF8"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PCA</w:t>
            </w:r>
            <w:r w:rsidR="004903B2" w:rsidRPr="00286FF8">
              <w:fldChar w:fldCharType="begin"/>
            </w:r>
            <w:r w:rsidR="004903B2" w:rsidRPr="00286FF8">
              <w:instrText xml:space="preserve"> XE "PCA:Principal component analysis" </w:instrText>
            </w:r>
            <w:r w:rsidR="004903B2" w:rsidRPr="00286FF8">
              <w:fldChar w:fldCharType="end"/>
            </w:r>
            <w:r w:rsidRPr="00286FF8">
              <w:rPr>
                <w:b w:val="0"/>
              </w:rPr>
              <w:t xml:space="preserve"> reconstruction features</w:t>
            </w:r>
          </w:p>
        </w:tc>
        <w:tc>
          <w:tcPr>
            <w:tcW w:w="855" w:type="pct"/>
          </w:tcPr>
          <w:p w14:paraId="0DAF5823" w14:textId="77777777" w:rsidR="00AF40E4" w:rsidRPr="00286FF8"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286FF8">
              <w:rPr>
                <w:b w:val="0"/>
              </w:rPr>
              <w:t>Features selection from all feature sets</w:t>
            </w:r>
          </w:p>
        </w:tc>
      </w:tr>
      <w:tr w:rsidR="00AF40E4" w:rsidRPr="00CF4F06" w14:paraId="082B210D" w14:textId="77777777" w:rsidTr="00B41A5B">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33" w:type="pct"/>
            <w:vMerge w:val="restart"/>
          </w:tcPr>
          <w:p w14:paraId="7493B232" w14:textId="77777777" w:rsidR="00AF40E4" w:rsidRPr="00CF4F06" w:rsidRDefault="00AF40E4" w:rsidP="00F77B06">
            <w:pPr>
              <w:spacing w:line="240" w:lineRule="auto"/>
              <w:jc w:val="center"/>
            </w:pPr>
            <w:r w:rsidRPr="00CF4F06">
              <w:t>Average recognition accuracy of all Components</w:t>
            </w:r>
          </w:p>
        </w:tc>
        <w:tc>
          <w:tcPr>
            <w:tcW w:w="569" w:type="pct"/>
          </w:tcPr>
          <w:p w14:paraId="61281808" w14:textId="77777777" w:rsidR="00AF40E4" w:rsidRPr="00CF4F06"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5A2ECC16" w14:textId="77777777" w:rsidR="00AF40E4" w:rsidRPr="00CF4F06"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74" w:type="pct"/>
          </w:tcPr>
          <w:p w14:paraId="50585862" w14:textId="77777777" w:rsidR="00AF40E4" w:rsidRPr="00CF4F06"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1837/1971</w:t>
            </w:r>
          </w:p>
          <w:p w14:paraId="6843931F" w14:textId="77777777" w:rsidR="000E5E94" w:rsidRPr="00CF4F06"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(93.2%)</w:t>
            </w:r>
          </w:p>
        </w:tc>
        <w:tc>
          <w:tcPr>
            <w:tcW w:w="674" w:type="pct"/>
          </w:tcPr>
          <w:p w14:paraId="036FFF35" w14:textId="77777777" w:rsidR="00AF40E4" w:rsidRPr="00CF4F06"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1858/1971</w:t>
            </w:r>
          </w:p>
          <w:p w14:paraId="7A9E39CA" w14:textId="77777777" w:rsidR="000E5E94" w:rsidRPr="00CF4F06"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(94.3%)</w:t>
            </w:r>
          </w:p>
        </w:tc>
        <w:tc>
          <w:tcPr>
            <w:tcW w:w="674" w:type="pct"/>
          </w:tcPr>
          <w:p w14:paraId="231BFAAA" w14:textId="77777777" w:rsidR="00AF40E4" w:rsidRPr="00CF4F06"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1569/1663</w:t>
            </w:r>
          </w:p>
          <w:p w14:paraId="036BFE0A" w14:textId="77777777" w:rsidR="000E5E94" w:rsidRPr="00CF4F06"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(94.3%)</w:t>
            </w:r>
          </w:p>
        </w:tc>
        <w:tc>
          <w:tcPr>
            <w:tcW w:w="719" w:type="pct"/>
          </w:tcPr>
          <w:p w14:paraId="60FD7489" w14:textId="77777777" w:rsidR="00AF40E4" w:rsidRPr="00CF4F06"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1564/1666</w:t>
            </w:r>
          </w:p>
          <w:p w14:paraId="766CA0BB" w14:textId="77777777" w:rsidR="000E5E94" w:rsidRPr="00CF4F06"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(93.9%)</w:t>
            </w:r>
          </w:p>
        </w:tc>
        <w:tc>
          <w:tcPr>
            <w:tcW w:w="855" w:type="pct"/>
          </w:tcPr>
          <w:p w14:paraId="405F1487" w14:textId="77777777" w:rsidR="00AF40E4" w:rsidRPr="00CF4F06"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1908/1971</w:t>
            </w:r>
          </w:p>
          <w:p w14:paraId="1AA35CC8" w14:textId="77777777" w:rsidR="000E5E94" w:rsidRPr="00CF4F06"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(96.8%)</w:t>
            </w:r>
          </w:p>
        </w:tc>
      </w:tr>
      <w:tr w:rsidR="00AF40E4" w:rsidRPr="00CF4F06" w14:paraId="3D9067F6" w14:textId="77777777" w:rsidTr="00B41A5B">
        <w:tc>
          <w:tcPr>
            <w:cnfStyle w:val="001000000000" w:firstRow="0" w:lastRow="0" w:firstColumn="1" w:lastColumn="0" w:oddVBand="0" w:evenVBand="0" w:oddHBand="0" w:evenHBand="0" w:firstRowFirstColumn="0" w:firstRowLastColumn="0" w:lastRowFirstColumn="0" w:lastRowLastColumn="0"/>
            <w:tcW w:w="833" w:type="pct"/>
            <w:vMerge/>
          </w:tcPr>
          <w:p w14:paraId="799FB2A1" w14:textId="77777777" w:rsidR="00AF40E4" w:rsidRPr="00CF4F06" w:rsidRDefault="00AF40E4" w:rsidP="00F77B06">
            <w:pPr>
              <w:spacing w:line="240" w:lineRule="auto"/>
              <w:jc w:val="center"/>
            </w:pPr>
          </w:p>
        </w:tc>
        <w:tc>
          <w:tcPr>
            <w:tcW w:w="569" w:type="pct"/>
          </w:tcPr>
          <w:p w14:paraId="7E94D28E" w14:textId="77777777" w:rsidR="00AF40E4" w:rsidRPr="00CF4F06"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74" w:type="pct"/>
          </w:tcPr>
          <w:p w14:paraId="2E5E8C65" w14:textId="77777777" w:rsidR="00AF40E4" w:rsidRPr="00CF4F06"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1871/1982</w:t>
            </w:r>
          </w:p>
          <w:p w14:paraId="7C3CCD70" w14:textId="77777777" w:rsidR="000E5E94" w:rsidRPr="00CF4F06"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(94.4%)</w:t>
            </w:r>
          </w:p>
        </w:tc>
        <w:tc>
          <w:tcPr>
            <w:tcW w:w="674" w:type="pct"/>
          </w:tcPr>
          <w:p w14:paraId="43A23E38" w14:textId="77777777" w:rsidR="00AF40E4" w:rsidRPr="00CF4F06"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1705/1988</w:t>
            </w:r>
          </w:p>
          <w:p w14:paraId="4239BFFD" w14:textId="77777777" w:rsidR="000E5E94" w:rsidRPr="00CF4F06"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(85.8%)</w:t>
            </w:r>
          </w:p>
        </w:tc>
        <w:tc>
          <w:tcPr>
            <w:tcW w:w="674" w:type="pct"/>
          </w:tcPr>
          <w:p w14:paraId="3C8717FD" w14:textId="77777777" w:rsidR="00AF40E4" w:rsidRPr="00CF4F06"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1419/1691</w:t>
            </w:r>
          </w:p>
          <w:p w14:paraId="25B01EE7" w14:textId="77777777" w:rsidR="000E5E94" w:rsidRPr="00CF4F06"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(83.9%)</w:t>
            </w:r>
          </w:p>
        </w:tc>
        <w:tc>
          <w:tcPr>
            <w:tcW w:w="719" w:type="pct"/>
          </w:tcPr>
          <w:p w14:paraId="709E3D29" w14:textId="77777777" w:rsidR="00AF40E4" w:rsidRPr="00CF4F06"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1595/1687</w:t>
            </w:r>
          </w:p>
          <w:p w14:paraId="019D4569" w14:textId="77777777" w:rsidR="000E5E94" w:rsidRPr="00CF4F06"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(94.5%)</w:t>
            </w:r>
          </w:p>
        </w:tc>
        <w:tc>
          <w:tcPr>
            <w:tcW w:w="855" w:type="pct"/>
          </w:tcPr>
          <w:p w14:paraId="097C75D6" w14:textId="77777777" w:rsidR="00AF40E4" w:rsidRPr="00CF4F06"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1909/1982</w:t>
            </w:r>
          </w:p>
          <w:p w14:paraId="06C13810" w14:textId="77777777" w:rsidR="000E5E94" w:rsidRPr="00CF4F06"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(96.3%)</w:t>
            </w:r>
          </w:p>
        </w:tc>
      </w:tr>
    </w:tbl>
    <w:p w14:paraId="67F115A7" w14:textId="77777777" w:rsidR="00B41A5B" w:rsidRPr="00CF4F06" w:rsidRDefault="00B41A5B" w:rsidP="00366BEE"/>
    <w:p w14:paraId="26D8A28D" w14:textId="77777777" w:rsidR="004C6A50" w:rsidRPr="00286FF8" w:rsidRDefault="00E11275" w:rsidP="00366BEE">
      <w:r w:rsidRPr="00CF4F06">
        <w:t xml:space="preserve">A support vector machine with radial basis function was also tested. The parameter </w:t>
      </w:r>
      <m:oMath>
        <m:r>
          <w:rPr>
            <w:rFonts w:ascii="Cambria Math" w:hAnsi="Cambria Math"/>
          </w:rPr>
          <m:t>C</m:t>
        </m:r>
      </m:oMath>
      <w:r w:rsidRPr="00CF4F06">
        <w:rPr>
          <w:rFonts w:eastAsiaTheme="minorEastAsia"/>
        </w:rPr>
        <w:t xml:space="preserve"> (regularization constant) and </w:t>
      </w:r>
      <m:oMath>
        <m:r>
          <w:rPr>
            <w:rFonts w:ascii="Cambria Math" w:eastAsiaTheme="minorEastAsia" w:hAnsi="Cambria Math"/>
          </w:rPr>
          <m:t>γ</m:t>
        </m:r>
      </m:oMath>
      <w:r w:rsidRPr="00CF4F06">
        <w:rPr>
          <w:rFonts w:eastAsiaTheme="minorEastAsia"/>
        </w:rPr>
        <w:t xml:space="preserve"> (Gaussian kernel constant) where determined with the grid search method</w:t>
      </w:r>
      <w:r w:rsidRPr="00CF4F06">
        <w:t xml:space="preserve"> with exponential growing specified in</w:t>
      </w:r>
      <w:r w:rsidR="00D0067F" w:rsidRPr="00CF4F06">
        <w:t xml:space="preserve"> chapter</w:t>
      </w:r>
      <w:r w:rsidRPr="00CF4F06">
        <w:t xml:space="preserve"> </w:t>
      </w:r>
      <w:r w:rsidRPr="00286FF8">
        <w:fldChar w:fldCharType="begin"/>
      </w:r>
      <w:r w:rsidRPr="00CF4F06">
        <w:instrText xml:space="preserve"> REF _Ref410643605 \r \h </w:instrText>
      </w:r>
      <w:r w:rsidRPr="00286FF8">
        <w:rPr>
          <w:rPrChange w:id="1378" w:author="Chancerel, Perrine" w:date="2015-04-01T12:09:00Z">
            <w:rPr/>
          </w:rPrChange>
        </w:rPr>
        <w:fldChar w:fldCharType="separate"/>
      </w:r>
      <w:r w:rsidR="00344F4E" w:rsidRPr="00286FF8">
        <w:t>2.3.2</w:t>
      </w:r>
      <w:r w:rsidRPr="00286FF8">
        <w:fldChar w:fldCharType="end"/>
      </w:r>
      <w:r w:rsidRPr="00286FF8">
        <w:t xml:space="preserve">. </w:t>
      </w:r>
      <w:r w:rsidR="004C6A50" w:rsidRPr="00286FF8">
        <w:t xml:space="preserve">The search grid was determined by </w:t>
      </w:r>
      <m:oMath>
        <m:r>
          <w:rPr>
            <w:rFonts w:ascii="Cambria Math" w:hAnsi="Cambria Math"/>
          </w:rPr>
          <m:t>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4C6A50" w:rsidRPr="00286FF8">
        <w:rPr>
          <w:rFonts w:eastAsiaTheme="minorEastAsia"/>
        </w:rPr>
        <w:t xml:space="preserve"> and</w:t>
      </w:r>
      <m:oMath>
        <m:r>
          <w:rPr>
            <w:rFonts w:ascii="Cambria Math" w:eastAsiaTheme="minorEastAsia" w:hAnsi="Cambria Math"/>
          </w:rPr>
          <m:t xml:space="preserve"> γ=</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0B5BEA" w:rsidRPr="00286FF8">
        <w:rPr>
          <w:rFonts w:eastAsiaTheme="minorEastAsia"/>
        </w:rPr>
        <w:t>.</w:t>
      </w:r>
      <w:r w:rsidR="00D0067F" w:rsidRPr="00286FF8">
        <w:rPr>
          <w:rFonts w:eastAsiaTheme="minorEastAsia"/>
        </w:rPr>
        <w:t xml:space="preserve"> T</w:t>
      </w:r>
      <w:r w:rsidR="00425E46" w:rsidRPr="00286FF8">
        <w:rPr>
          <w:rFonts w:eastAsiaTheme="minorEastAsia"/>
        </w:rPr>
        <w:t>he dependence</w:t>
      </w:r>
      <w:r w:rsidR="004C6A50" w:rsidRPr="00286FF8">
        <w:rPr>
          <w:rFonts w:eastAsiaTheme="minorEastAsia"/>
        </w:rPr>
        <w:t xml:space="preserve"> between the constant</w:t>
      </w:r>
      <w:r w:rsidR="00D0067F" w:rsidRPr="006B43F4">
        <w:rPr>
          <w:rFonts w:eastAsiaTheme="minorEastAsia"/>
        </w:rPr>
        <w:t>s</w:t>
      </w:r>
      <w:r w:rsidR="004C6A50" w:rsidRPr="00CF4F06">
        <w:rPr>
          <w:rFonts w:eastAsiaTheme="minorEastAsia"/>
        </w:rPr>
        <w:t xml:space="preserve"> and the error rate determined by cross-validation of the Resistor 0806 component is shown in </w:t>
      </w:r>
      <w:r w:rsidR="004C6A50" w:rsidRPr="00286FF8">
        <w:rPr>
          <w:rFonts w:eastAsiaTheme="minorEastAsia"/>
        </w:rPr>
        <w:fldChar w:fldCharType="begin"/>
      </w:r>
      <w:r w:rsidR="004C6A50" w:rsidRPr="00CF4F06">
        <w:rPr>
          <w:rFonts w:eastAsiaTheme="minorEastAsia"/>
        </w:rPr>
        <w:instrText xml:space="preserve"> REF _Ref411860397 \h </w:instrText>
      </w:r>
      <w:r w:rsidR="004C6A50" w:rsidRPr="00286FF8">
        <w:rPr>
          <w:rFonts w:eastAsiaTheme="minorEastAsia"/>
        </w:rPr>
      </w:r>
      <w:r w:rsidR="004C6A50" w:rsidRPr="00286FF8">
        <w:rPr>
          <w:rFonts w:eastAsiaTheme="minorEastAsia"/>
          <w:rPrChange w:id="1379" w:author="Chancerel, Perrine" w:date="2015-04-01T12:09:00Z">
            <w:rPr>
              <w:rFonts w:eastAsiaTheme="minorEastAsia"/>
            </w:rPr>
          </w:rPrChange>
        </w:rPr>
        <w:fldChar w:fldCharType="separate"/>
      </w:r>
      <w:r w:rsidR="00344F4E" w:rsidRPr="00286FF8">
        <w:t xml:space="preserve">Figure </w:t>
      </w:r>
      <w:r w:rsidR="00344F4E" w:rsidRPr="00286FF8">
        <w:rPr>
          <w:noProof/>
        </w:rPr>
        <w:t>70</w:t>
      </w:r>
      <w:r w:rsidR="004C6A50" w:rsidRPr="00286FF8">
        <w:rPr>
          <w:rFonts w:eastAsiaTheme="minorEastAsia"/>
        </w:rPr>
        <w:fldChar w:fldCharType="end"/>
      </w:r>
      <w:r w:rsidR="004C6A50" w:rsidRPr="00286FF8">
        <w:rPr>
          <w:rFonts w:eastAsiaTheme="minorEastAsia"/>
        </w:rPr>
        <w:t xml:space="preserve">. It can be seen that the influence of the regularization constant </w:t>
      </w:r>
      <m:oMath>
        <m:r>
          <w:rPr>
            <w:rFonts w:ascii="Cambria Math" w:eastAsiaTheme="minorEastAsia" w:hAnsi="Cambria Math"/>
          </w:rPr>
          <m:t>C</m:t>
        </m:r>
      </m:oMath>
      <w:r w:rsidR="004C6A50" w:rsidRPr="00286FF8">
        <w:rPr>
          <w:rFonts w:eastAsiaTheme="minorEastAsia"/>
        </w:rPr>
        <w:t xml:space="preserve"> is very small compared to the RBF</w:t>
      </w:r>
      <w:r w:rsidR="00011E7C" w:rsidRPr="00286FF8">
        <w:rPr>
          <w:rFonts w:eastAsiaTheme="minorEastAsia"/>
        </w:rPr>
        <w:fldChar w:fldCharType="begin"/>
      </w:r>
      <w:r w:rsidR="00011E7C" w:rsidRPr="00286FF8">
        <w:instrText xml:space="preserve"> XE "RBF:Radial basis function" </w:instrText>
      </w:r>
      <w:r w:rsidR="00011E7C" w:rsidRPr="00286FF8">
        <w:rPr>
          <w:rFonts w:eastAsiaTheme="minorEastAsia"/>
        </w:rPr>
        <w:fldChar w:fldCharType="end"/>
      </w:r>
      <w:r w:rsidR="004C6A50" w:rsidRPr="00286FF8">
        <w:rPr>
          <w:rFonts w:eastAsiaTheme="minorEastAsia"/>
        </w:rPr>
        <w:t xml:space="preserve"> kernel parameter</w:t>
      </w:r>
      <m:oMath>
        <m:r>
          <w:rPr>
            <w:rFonts w:ascii="Cambria Math" w:eastAsiaTheme="minorEastAsia" w:hAnsi="Cambria Math"/>
          </w:rPr>
          <m:t xml:space="preserve"> γ</m:t>
        </m:r>
      </m:oMath>
      <w:r w:rsidR="004C6A50" w:rsidRPr="00286FF8">
        <w:rPr>
          <w:rFonts w:eastAsiaTheme="minorEastAsia"/>
        </w:rPr>
        <w:t xml:space="preserve">. </w:t>
      </w:r>
      <w:r w:rsidR="004C6A50" w:rsidRPr="006B43F4">
        <w:t xml:space="preserve">The average accuracy over all fifteen components is shown in </w:t>
      </w:r>
      <w:r w:rsidR="004C6A50" w:rsidRPr="00286FF8">
        <w:fldChar w:fldCharType="begin"/>
      </w:r>
      <w:r w:rsidR="004C6A50" w:rsidRPr="00CF4F06">
        <w:instrText xml:space="preserve"> REF _Ref411860564 \h </w:instrText>
      </w:r>
      <w:r w:rsidR="004C6A50" w:rsidRPr="00286FF8">
        <w:rPr>
          <w:rPrChange w:id="1380" w:author="Chancerel, Perrine" w:date="2015-04-01T12:09:00Z">
            <w:rPr/>
          </w:rPrChange>
        </w:rPr>
        <w:fldChar w:fldCharType="separate"/>
      </w:r>
      <w:r w:rsidR="00344F4E" w:rsidRPr="00286FF8">
        <w:t xml:space="preserve">Table </w:t>
      </w:r>
      <w:r w:rsidR="00344F4E" w:rsidRPr="00286FF8">
        <w:rPr>
          <w:noProof/>
        </w:rPr>
        <w:t>14</w:t>
      </w:r>
      <w:r w:rsidR="004C6A50" w:rsidRPr="00286FF8">
        <w:fldChar w:fldCharType="end"/>
      </w:r>
      <w:r w:rsidR="004C6A50" w:rsidRPr="00286FF8">
        <w:t xml:space="preserve">. A detailed breakdown can be found in </w:t>
      </w:r>
      <w:r w:rsidR="00D0067F" w:rsidRPr="00286FF8">
        <w:fldChar w:fldCharType="begin"/>
      </w:r>
      <w:r w:rsidR="00D0067F" w:rsidRPr="00CF4F06">
        <w:instrText xml:space="preserve"> REF _Ref413418928 \r \h </w:instrText>
      </w:r>
      <w:r w:rsidR="00D0067F" w:rsidRPr="00286FF8">
        <w:rPr>
          <w:rPrChange w:id="1381" w:author="Chancerel, Perrine" w:date="2015-04-01T12:09:00Z">
            <w:rPr/>
          </w:rPrChange>
        </w:rPr>
        <w:fldChar w:fldCharType="separate"/>
      </w:r>
      <w:r w:rsidR="00344F4E" w:rsidRPr="00286FF8">
        <w:t>Appendix D</w:t>
      </w:r>
      <w:r w:rsidR="00D0067F" w:rsidRPr="00286FF8">
        <w:fldChar w:fldCharType="end"/>
      </w:r>
      <w:r w:rsidR="00D0067F" w:rsidRPr="00286FF8">
        <w:t>.</w:t>
      </w:r>
    </w:p>
    <w:p w14:paraId="5FE0D0DD" w14:textId="77777777" w:rsidR="004C6A50" w:rsidRPr="00286FF8" w:rsidRDefault="004C6A50" w:rsidP="004C6A50">
      <w:pPr>
        <w:keepNext/>
        <w:jc w:val="center"/>
      </w:pPr>
      <w:r w:rsidRPr="00F579C9">
        <w:rPr>
          <w:noProof/>
          <w:lang w:val="de-DE" w:eastAsia="de-DE"/>
        </w:rPr>
        <w:lastRenderedPageBreak/>
        <w:drawing>
          <wp:inline distT="0" distB="0" distL="0" distR="0" wp14:anchorId="498F5536" wp14:editId="1AC4DE73">
            <wp:extent cx="4169364" cy="2226209"/>
            <wp:effectExtent l="0" t="0" r="3175" b="3175"/>
            <wp:docPr id="292" name="Picture 292" descr="C:\Users\WIN\Masterthesis\Masterthesis\Masterarbeit_daten\5.4.2\search grid r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2\search grid rbf.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97134" cy="2241037"/>
                    </a:xfrm>
                    <a:prstGeom prst="rect">
                      <a:avLst/>
                    </a:prstGeom>
                    <a:noFill/>
                    <a:ln>
                      <a:noFill/>
                    </a:ln>
                  </pic:spPr>
                </pic:pic>
              </a:graphicData>
            </a:graphic>
          </wp:inline>
        </w:drawing>
      </w:r>
    </w:p>
    <w:p w14:paraId="4EB99FBA" w14:textId="77777777" w:rsidR="004C6A50" w:rsidRPr="00CF4F06" w:rsidRDefault="004C6A50" w:rsidP="004C6A50">
      <w:pPr>
        <w:pStyle w:val="Beschriftung"/>
        <w:jc w:val="center"/>
      </w:pPr>
      <w:bookmarkStart w:id="1382" w:name="_Ref411860397"/>
      <w:bookmarkStart w:id="1383" w:name="_Toc415436450"/>
      <w:r w:rsidRPr="00286FF8">
        <w:t xml:space="preserve">Figure </w:t>
      </w:r>
      <w:fldSimple w:instr=" SEQ Figure \* ARABIC ">
        <w:r w:rsidR="00344F4E" w:rsidRPr="00CF4F06">
          <w:rPr>
            <w:noProof/>
          </w:rPr>
          <w:t>70</w:t>
        </w:r>
      </w:fldSimple>
      <w:bookmarkEnd w:id="1382"/>
      <w:r w:rsidRPr="00CF4F06">
        <w:t xml:space="preserve">: </w:t>
      </w:r>
      <w:r w:rsidR="000B5BEA" w:rsidRPr="00CF4F06">
        <w:t>Dependenc</w:t>
      </w:r>
      <w:ins w:id="1384" w:author="Chancerel, Perrine" w:date="2015-04-01T15:07:00Z">
        <w:r w:rsidR="00BE4159">
          <w:t>y</w:t>
        </w:r>
      </w:ins>
      <w:r w:rsidRPr="00CF4F06">
        <w:t xml:space="preserve"> of the error rate from the regularization constant </w:t>
      </w:r>
      <m:oMath>
        <m:r>
          <m:rPr>
            <m:sty m:val="bi"/>
          </m:rPr>
          <w:rPr>
            <w:rFonts w:ascii="Cambria Math" w:hAnsi="Cambria Math"/>
          </w:rPr>
          <m:t>C</m:t>
        </m:r>
      </m:oMath>
      <w:r w:rsidRPr="00CF4F06">
        <w:t xml:space="preserve"> and kernel constant </w:t>
      </w:r>
      <m:oMath>
        <m:r>
          <m:rPr>
            <m:sty m:val="bi"/>
          </m:rPr>
          <w:rPr>
            <w:rFonts w:ascii="Cambria Math" w:eastAsiaTheme="minorEastAsia" w:hAnsi="Cambria Math"/>
          </w:rPr>
          <m:t>γ</m:t>
        </m:r>
      </m:oMath>
      <w:r w:rsidRPr="00CF4F06">
        <w:t xml:space="preserve"> (Resistor 0806)</w:t>
      </w:r>
      <w:bookmarkEnd w:id="1383"/>
    </w:p>
    <w:p w14:paraId="42317C8F" w14:textId="77777777" w:rsidR="00AF40E4" w:rsidRPr="00CF4F06" w:rsidRDefault="00AF40E4" w:rsidP="00366BEE"/>
    <w:p w14:paraId="7F84598E" w14:textId="77777777" w:rsidR="00AF40E4" w:rsidRPr="00CF4F06" w:rsidRDefault="00AF40E4" w:rsidP="00AF40E4">
      <w:pPr>
        <w:pStyle w:val="Beschriftung"/>
        <w:keepNext/>
      </w:pPr>
      <w:bookmarkStart w:id="1385" w:name="_Ref411860564"/>
      <w:bookmarkStart w:id="1386" w:name="_Toc415436474"/>
      <w:r w:rsidRPr="00CF4F06">
        <w:t xml:space="preserve">Table </w:t>
      </w:r>
      <w:r w:rsidR="005E1750" w:rsidRPr="00E36537">
        <w:fldChar w:fldCharType="begin"/>
      </w:r>
      <w:r w:rsidR="005E1750" w:rsidRPr="00CF4F06">
        <w:instrText xml:space="preserve"> SEQ Table \* ARABIC </w:instrText>
      </w:r>
      <w:r w:rsidR="005E1750" w:rsidRPr="00E36537">
        <w:rPr>
          <w:rPrChange w:id="1387" w:author="Chancerel, Perrine" w:date="2015-04-01T12:09:00Z">
            <w:rPr>
              <w:noProof/>
            </w:rPr>
          </w:rPrChange>
        </w:rPr>
        <w:fldChar w:fldCharType="separate"/>
      </w:r>
      <w:r w:rsidR="00344F4E" w:rsidRPr="00CF4F06">
        <w:rPr>
          <w:noProof/>
        </w:rPr>
        <w:t>14</w:t>
      </w:r>
      <w:r w:rsidR="005E1750" w:rsidRPr="00E36537">
        <w:rPr>
          <w:noProof/>
        </w:rPr>
        <w:fldChar w:fldCharType="end"/>
      </w:r>
      <w:bookmarkEnd w:id="1385"/>
      <w:r w:rsidRPr="00CF4F06">
        <w:t>: RBF</w:t>
      </w:r>
      <w:r w:rsidR="00011E7C" w:rsidRPr="00F579C9">
        <w:fldChar w:fldCharType="begin"/>
      </w:r>
      <w:r w:rsidR="00011E7C" w:rsidRPr="00CF4F06">
        <w:instrText xml:space="preserve"> XE "RBF:Radial basis function" </w:instrText>
      </w:r>
      <w:r w:rsidR="00011E7C" w:rsidRPr="00F579C9">
        <w:fldChar w:fldCharType="end"/>
      </w:r>
      <w:r w:rsidRPr="00CF4F06">
        <w:t>-SVM</w:t>
      </w:r>
      <w:r w:rsidR="00011E7C" w:rsidRPr="00F579C9">
        <w:fldChar w:fldCharType="begin"/>
      </w:r>
      <w:r w:rsidR="00011E7C" w:rsidRPr="00CF4F06">
        <w:instrText xml:space="preserve"> XE "SVM:Support vector machine" </w:instrText>
      </w:r>
      <w:r w:rsidR="00011E7C" w:rsidRPr="00F579C9">
        <w:fldChar w:fldCharType="end"/>
      </w:r>
      <w:r w:rsidRPr="00CF4F06">
        <w:t xml:space="preserve"> classification results</w:t>
      </w:r>
      <w:bookmarkEnd w:id="1386"/>
    </w:p>
    <w:tbl>
      <w:tblPr>
        <w:tblStyle w:val="MittleresRaster3-Akzent1"/>
        <w:tblW w:w="5123" w:type="pct"/>
        <w:tblLayout w:type="fixed"/>
        <w:tblLook w:val="04A0" w:firstRow="1" w:lastRow="0" w:firstColumn="1" w:lastColumn="0" w:noHBand="0" w:noVBand="1"/>
      </w:tblPr>
      <w:tblGrid>
        <w:gridCol w:w="1669"/>
        <w:gridCol w:w="1139"/>
        <w:gridCol w:w="1353"/>
        <w:gridCol w:w="1351"/>
        <w:gridCol w:w="1349"/>
        <w:gridCol w:w="1436"/>
        <w:gridCol w:w="1515"/>
      </w:tblGrid>
      <w:tr w:rsidR="00AF40E4" w:rsidRPr="00CF4F06" w14:paraId="2D35C50D" w14:textId="77777777" w:rsidTr="009428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14:paraId="136C941A" w14:textId="77777777" w:rsidR="00AF40E4" w:rsidRPr="00CF4F06" w:rsidRDefault="00AF40E4" w:rsidP="00F77B06">
            <w:pPr>
              <w:spacing w:line="240" w:lineRule="auto"/>
              <w:jc w:val="center"/>
            </w:pPr>
          </w:p>
        </w:tc>
        <w:tc>
          <w:tcPr>
            <w:tcW w:w="580" w:type="pct"/>
          </w:tcPr>
          <w:p w14:paraId="477A5222" w14:textId="77777777" w:rsidR="00AF40E4" w:rsidRPr="00CF4F06"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89" w:type="pct"/>
          </w:tcPr>
          <w:p w14:paraId="3AADAE08" w14:textId="77777777" w:rsidR="00AF40E4" w:rsidRPr="00CF4F06"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Frequency features</w:t>
            </w:r>
          </w:p>
        </w:tc>
        <w:tc>
          <w:tcPr>
            <w:tcW w:w="688" w:type="pct"/>
          </w:tcPr>
          <w:p w14:paraId="33FA2DEB" w14:textId="77777777" w:rsidR="00AF40E4" w:rsidRPr="00CF4F06"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Color features</w:t>
            </w:r>
          </w:p>
        </w:tc>
        <w:tc>
          <w:tcPr>
            <w:tcW w:w="687" w:type="pct"/>
          </w:tcPr>
          <w:p w14:paraId="1FC04F03" w14:textId="77777777" w:rsidR="00AF40E4" w:rsidRPr="00CF4F06"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Segment features</w:t>
            </w:r>
          </w:p>
        </w:tc>
        <w:tc>
          <w:tcPr>
            <w:tcW w:w="732" w:type="pct"/>
          </w:tcPr>
          <w:p w14:paraId="2FA3FA3C" w14:textId="77777777" w:rsidR="00AF40E4" w:rsidRPr="00286FF8"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PCA</w:t>
            </w:r>
            <w:r w:rsidR="004903B2" w:rsidRPr="00286FF8">
              <w:fldChar w:fldCharType="begin"/>
            </w:r>
            <w:r w:rsidR="004903B2" w:rsidRPr="00286FF8">
              <w:instrText xml:space="preserve"> XE "PCA:Principal component analysis" </w:instrText>
            </w:r>
            <w:r w:rsidR="004903B2" w:rsidRPr="00286FF8">
              <w:fldChar w:fldCharType="end"/>
            </w:r>
            <w:r w:rsidRPr="00286FF8">
              <w:rPr>
                <w:b w:val="0"/>
              </w:rPr>
              <w:t xml:space="preserve"> reconstruction features</w:t>
            </w:r>
          </w:p>
        </w:tc>
        <w:tc>
          <w:tcPr>
            <w:tcW w:w="772" w:type="pct"/>
          </w:tcPr>
          <w:p w14:paraId="40C3A8F6" w14:textId="77777777" w:rsidR="00AF40E4" w:rsidRPr="00286FF8"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286FF8">
              <w:rPr>
                <w:b w:val="0"/>
              </w:rPr>
              <w:t>Features selection from all feature sets</w:t>
            </w:r>
          </w:p>
        </w:tc>
      </w:tr>
      <w:tr w:rsidR="00AF40E4" w:rsidRPr="00CF4F06" w14:paraId="638AC561" w14:textId="77777777" w:rsidTr="009428E5">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14:paraId="02D55BD8" w14:textId="77777777" w:rsidR="00AF40E4" w:rsidRPr="00CF4F06" w:rsidRDefault="00AF40E4" w:rsidP="00F77B06">
            <w:pPr>
              <w:spacing w:line="240" w:lineRule="auto"/>
              <w:jc w:val="center"/>
            </w:pPr>
            <w:r w:rsidRPr="00CF4F06">
              <w:t>Average recognition accuracy of all Components</w:t>
            </w:r>
          </w:p>
        </w:tc>
        <w:tc>
          <w:tcPr>
            <w:tcW w:w="580" w:type="pct"/>
          </w:tcPr>
          <w:p w14:paraId="4E3111F5" w14:textId="77777777" w:rsidR="00AF40E4" w:rsidRPr="00CF4F06"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4B8ACF74" w14:textId="77777777" w:rsidR="00AF40E4" w:rsidRPr="00CF4F06"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89" w:type="pct"/>
          </w:tcPr>
          <w:p w14:paraId="274571C1" w14:textId="77777777" w:rsidR="00AF40E4" w:rsidRPr="00CF4F06"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1909/1971</w:t>
            </w:r>
          </w:p>
          <w:p w14:paraId="2E29C012" w14:textId="77777777" w:rsidR="00625632" w:rsidRPr="00CF4F06"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(96.9%)</w:t>
            </w:r>
          </w:p>
        </w:tc>
        <w:tc>
          <w:tcPr>
            <w:tcW w:w="688" w:type="pct"/>
          </w:tcPr>
          <w:p w14:paraId="12BA4CE8" w14:textId="77777777" w:rsidR="00AF40E4" w:rsidRPr="00CF4F06"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1918/1971</w:t>
            </w:r>
          </w:p>
          <w:p w14:paraId="10251602" w14:textId="77777777" w:rsidR="00625632" w:rsidRPr="00CF4F06"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(97.3%)</w:t>
            </w:r>
          </w:p>
        </w:tc>
        <w:tc>
          <w:tcPr>
            <w:tcW w:w="687" w:type="pct"/>
          </w:tcPr>
          <w:p w14:paraId="79CA0744" w14:textId="77777777" w:rsidR="00AF40E4" w:rsidRPr="00CF4F06"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1565/1656</w:t>
            </w:r>
          </w:p>
          <w:p w14:paraId="5685B2EA" w14:textId="77777777" w:rsidR="00625632" w:rsidRPr="00CF4F06"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(94.5%)</w:t>
            </w:r>
          </w:p>
        </w:tc>
        <w:tc>
          <w:tcPr>
            <w:tcW w:w="732" w:type="pct"/>
          </w:tcPr>
          <w:p w14:paraId="622D948C" w14:textId="77777777" w:rsidR="00AF40E4" w:rsidRPr="00CF4F06"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rsidRPr="00CF4F06">
              <w:t>1560/1656</w:t>
            </w:r>
          </w:p>
          <w:p w14:paraId="09A89B06" w14:textId="77777777" w:rsidR="00625632" w:rsidRPr="00CF4F06"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rsidRPr="00CF4F06">
              <w:t>(94.2%)</w:t>
            </w:r>
          </w:p>
        </w:tc>
        <w:tc>
          <w:tcPr>
            <w:tcW w:w="772" w:type="pct"/>
          </w:tcPr>
          <w:p w14:paraId="244FF8B1" w14:textId="77777777" w:rsidR="00AF40E4" w:rsidRPr="00CF4F06"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1953/1971</w:t>
            </w:r>
          </w:p>
          <w:p w14:paraId="2B046B07" w14:textId="77777777" w:rsidR="00625632" w:rsidRPr="00CF4F06"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(99.1%)</w:t>
            </w:r>
          </w:p>
        </w:tc>
      </w:tr>
      <w:tr w:rsidR="00AF40E4" w:rsidRPr="00CF4F06" w14:paraId="75B10F65" w14:textId="77777777" w:rsidTr="009428E5">
        <w:tc>
          <w:tcPr>
            <w:cnfStyle w:val="001000000000" w:firstRow="0" w:lastRow="0" w:firstColumn="1" w:lastColumn="0" w:oddVBand="0" w:evenVBand="0" w:oddHBand="0" w:evenHBand="0" w:firstRowFirstColumn="0" w:firstRowLastColumn="0" w:lastRowFirstColumn="0" w:lastRowLastColumn="0"/>
            <w:tcW w:w="850" w:type="pct"/>
            <w:vMerge/>
          </w:tcPr>
          <w:p w14:paraId="5DC31246" w14:textId="77777777" w:rsidR="00AF40E4" w:rsidRPr="00CF4F06" w:rsidRDefault="00AF40E4" w:rsidP="00F77B06">
            <w:pPr>
              <w:spacing w:line="240" w:lineRule="auto"/>
              <w:jc w:val="center"/>
            </w:pPr>
          </w:p>
        </w:tc>
        <w:tc>
          <w:tcPr>
            <w:tcW w:w="580" w:type="pct"/>
          </w:tcPr>
          <w:p w14:paraId="1FA0E0D2" w14:textId="77777777" w:rsidR="00AF40E4" w:rsidRPr="00CF4F06"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89" w:type="pct"/>
          </w:tcPr>
          <w:p w14:paraId="79DDA683" w14:textId="77777777" w:rsidR="00AF40E4" w:rsidRPr="00CF4F06"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1956/1983</w:t>
            </w:r>
          </w:p>
          <w:p w14:paraId="4749E1B5" w14:textId="77777777" w:rsidR="00625632" w:rsidRPr="00CF4F06"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(98.6%)</w:t>
            </w:r>
          </w:p>
        </w:tc>
        <w:tc>
          <w:tcPr>
            <w:tcW w:w="688" w:type="pct"/>
          </w:tcPr>
          <w:p w14:paraId="7864A8CE" w14:textId="77777777" w:rsidR="00AF40E4" w:rsidRPr="00CF4F06"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1871/2382</w:t>
            </w:r>
          </w:p>
          <w:p w14:paraId="48ACCEB0" w14:textId="77777777" w:rsidR="00625632" w:rsidRPr="00CF4F06"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(78.5%)</w:t>
            </w:r>
          </w:p>
        </w:tc>
        <w:tc>
          <w:tcPr>
            <w:tcW w:w="687" w:type="pct"/>
          </w:tcPr>
          <w:p w14:paraId="2882067D" w14:textId="77777777" w:rsidR="00AF40E4" w:rsidRPr="00CF4F06"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1551/1695</w:t>
            </w:r>
          </w:p>
          <w:p w14:paraId="1F3FA701" w14:textId="77777777" w:rsidR="00625632" w:rsidRPr="00CF4F06"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(91.5%)</w:t>
            </w:r>
          </w:p>
        </w:tc>
        <w:tc>
          <w:tcPr>
            <w:tcW w:w="732" w:type="pct"/>
          </w:tcPr>
          <w:p w14:paraId="67F690AD" w14:textId="77777777" w:rsidR="00AF40E4" w:rsidRPr="00CF4F06"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1589/1695</w:t>
            </w:r>
          </w:p>
          <w:p w14:paraId="79192957" w14:textId="77777777" w:rsidR="00625632" w:rsidRPr="00CF4F06"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(93.7%)</w:t>
            </w:r>
          </w:p>
        </w:tc>
        <w:tc>
          <w:tcPr>
            <w:tcW w:w="772" w:type="pct"/>
          </w:tcPr>
          <w:p w14:paraId="5553EF68" w14:textId="77777777" w:rsidR="00AF40E4" w:rsidRPr="00CF4F06"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1967/1982</w:t>
            </w:r>
          </w:p>
          <w:p w14:paraId="10144BEA" w14:textId="77777777" w:rsidR="00625632" w:rsidRPr="00CF4F06"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(99.2%)</w:t>
            </w:r>
          </w:p>
        </w:tc>
      </w:tr>
    </w:tbl>
    <w:p w14:paraId="24A88928" w14:textId="77777777" w:rsidR="00AF40E4" w:rsidRPr="00CF4F06" w:rsidRDefault="00AF40E4" w:rsidP="00366BEE"/>
    <w:p w14:paraId="70A299EC" w14:textId="77777777" w:rsidR="00A46A86" w:rsidRPr="00CF4F06" w:rsidRDefault="000832EB" w:rsidP="00B41A5B">
      <w:pPr>
        <w:pStyle w:val="berschrift2"/>
        <w:numPr>
          <w:ilvl w:val="1"/>
          <w:numId w:val="1"/>
        </w:numPr>
      </w:pPr>
      <w:bookmarkStart w:id="1388" w:name="_Ref411866632"/>
      <w:bookmarkStart w:id="1389" w:name="_Toc415436350"/>
      <w:r w:rsidRPr="00CF4F06">
        <w:t>Decision-l</w:t>
      </w:r>
      <w:r w:rsidR="00EB3B18" w:rsidRPr="00CF4F06">
        <w:t>evel</w:t>
      </w:r>
      <w:r w:rsidR="00A46A86" w:rsidRPr="00CF4F06">
        <w:t xml:space="preserve"> fusion results</w:t>
      </w:r>
      <w:r w:rsidR="00B731EF" w:rsidRPr="00CF4F06">
        <w:t xml:space="preserve"> with </w:t>
      </w:r>
      <w:proofErr w:type="spellStart"/>
      <w:r w:rsidR="00B731EF" w:rsidRPr="00CF4F06">
        <w:t>Dempster</w:t>
      </w:r>
      <w:proofErr w:type="spellEnd"/>
      <w:r w:rsidR="00B731EF" w:rsidRPr="00CF4F06">
        <w:t>-Shafer</w:t>
      </w:r>
      <w:bookmarkEnd w:id="1388"/>
      <w:r w:rsidR="00522978" w:rsidRPr="00CF4F06">
        <w:t xml:space="preserve"> theory</w:t>
      </w:r>
      <w:bookmarkEnd w:id="1389"/>
    </w:p>
    <w:p w14:paraId="28F7DD22" w14:textId="77777777" w:rsidR="00433175" w:rsidRPr="00CF4F06" w:rsidRDefault="00B416A8" w:rsidP="00B416A8">
      <w:r w:rsidRPr="00CF4F06">
        <w:t xml:space="preserve">The experimental results </w:t>
      </w:r>
      <w:r w:rsidR="00B731EF" w:rsidRPr="00CF4F06">
        <w:t xml:space="preserve">of the decision fusion where made </w:t>
      </w:r>
      <w:r w:rsidRPr="00CF4F06">
        <w:t xml:space="preserve">for 15 classes (14 </w:t>
      </w:r>
      <w:r w:rsidR="00063429" w:rsidRPr="00CF4F06">
        <w:t xml:space="preserve">component </w:t>
      </w:r>
      <w:r w:rsidRPr="00CF4F06">
        <w:t>class</w:t>
      </w:r>
      <w:r w:rsidR="00063429" w:rsidRPr="00CF4F06">
        <w:t>es and one</w:t>
      </w:r>
      <w:r w:rsidRPr="00CF4F06">
        <w:t xml:space="preserve"> undefined </w:t>
      </w:r>
      <w:r w:rsidR="00B731EF" w:rsidRPr="00CF4F06">
        <w:t>class) of electronic components. All components from the recognition database where used to test the</w:t>
      </w:r>
      <w:r w:rsidR="00063429" w:rsidRPr="00CF4F06">
        <w:t xml:space="preserve"> decision fusi</w:t>
      </w:r>
      <w:r w:rsidR="000832EB" w:rsidRPr="00CF4F06">
        <w:t>on-</w:t>
      </w:r>
      <w:r w:rsidR="00063429" w:rsidRPr="00CF4F06">
        <w:t>level except the PCI-slot component. The PCI-slot component needs a wide field of v</w:t>
      </w:r>
      <w:r w:rsidR="00FF637E" w:rsidRPr="00CF4F06">
        <w:t xml:space="preserve">iew because of the length of the PCI-slot. With </w:t>
      </w:r>
      <w:r w:rsidR="00626ADA" w:rsidRPr="00CF4F06">
        <w:t xml:space="preserve">the used </w:t>
      </w:r>
      <w:r w:rsidR="00FF637E" w:rsidRPr="00CF4F06">
        <w:t xml:space="preserve">camera </w:t>
      </w:r>
      <w:r w:rsidR="004D19C2" w:rsidRPr="00CF4F06">
        <w:t>system</w:t>
      </w:r>
      <w:r w:rsidR="00626ADA" w:rsidRPr="00CF4F06">
        <w:t xml:space="preserve"> for dataset creation</w:t>
      </w:r>
      <w:r w:rsidR="00FF637E" w:rsidRPr="00CF4F06">
        <w:t xml:space="preserve"> it </w:t>
      </w:r>
      <w:r w:rsidR="004D19C2" w:rsidRPr="00CF4F06">
        <w:t>was</w:t>
      </w:r>
      <w:r w:rsidR="00FF637E" w:rsidRPr="00CF4F06">
        <w:t xml:space="preserve"> not possible to make images with a large filed of the size from the PCI-slot and a sufficient resolution for the Resistor 0806. Therefore the PCI-slot is out of focus </w:t>
      </w:r>
      <w:r w:rsidR="000832EB" w:rsidRPr="00CF4F06">
        <w:t>for testing the decision fusion-</w:t>
      </w:r>
      <w:r w:rsidR="00FF637E" w:rsidRPr="00CF4F06">
        <w:t>level.</w:t>
      </w:r>
      <w:r w:rsidR="00767369" w:rsidRPr="00CF4F06">
        <w:t xml:space="preserve"> </w:t>
      </w:r>
      <w:r w:rsidR="000832EB" w:rsidRPr="00CF4F06">
        <w:t>For testing the decision fusion-</w:t>
      </w:r>
      <w:r w:rsidR="00FF637E" w:rsidRPr="00CF4F06">
        <w:t xml:space="preserve">level, all </w:t>
      </w:r>
      <w:r w:rsidR="00767369" w:rsidRPr="00CF4F06">
        <w:t xml:space="preserve">test images from the component database where used to determine the accuracy for the multi class classification process. </w:t>
      </w:r>
    </w:p>
    <w:p w14:paraId="47EB387E" w14:textId="77777777" w:rsidR="00237046" w:rsidRPr="006B43F4" w:rsidRDefault="004D19C2" w:rsidP="00A46A86">
      <w:r w:rsidRPr="00CF4F06">
        <w:lastRenderedPageBreak/>
        <w:t>To evaluate the decision-</w:t>
      </w:r>
      <w:r w:rsidR="00237046" w:rsidRPr="00CF4F06">
        <w:t>level fusion step, the One-vs.-rest strategy was used.</w:t>
      </w:r>
      <w:r w:rsidR="00602DC5" w:rsidRPr="00CF4F06">
        <w:t xml:space="preserve"> </w:t>
      </w:r>
      <w:r w:rsidR="00DC3F55" w:rsidRPr="00CF4F06">
        <w:t xml:space="preserve">A single classifier per class was trained with samples from this class as positive samples and </w:t>
      </w:r>
      <w:r w:rsidR="00522978" w:rsidRPr="00CF4F06">
        <w:t>randomly selected image regions</w:t>
      </w:r>
      <w:r w:rsidR="00DC3F55" w:rsidRPr="00CF4F06">
        <w:t xml:space="preserve"> as negative samples. The </w:t>
      </w:r>
      <w:r w:rsidR="00237046" w:rsidRPr="00CF4F06">
        <w:t>results</w:t>
      </w:r>
      <w:r w:rsidR="00DC3F55" w:rsidRPr="00CF4F06">
        <w:t xml:space="preserve"> are confidence scores between zero and one, acc</w:t>
      </w:r>
      <w:r w:rsidR="000832EB" w:rsidRPr="00CF4F06">
        <w:t>ording to the classifier fusion-</w:t>
      </w:r>
      <w:r w:rsidR="00DC3F55" w:rsidRPr="00CF4F06">
        <w:t xml:space="preserve">level outputs. </w:t>
      </w:r>
      <w:r w:rsidR="00433175" w:rsidRPr="00CF4F06">
        <w:t xml:space="preserve">The component class with the maximum belief according to </w:t>
      </w:r>
      <w:r w:rsidR="00433175" w:rsidRPr="00286FF8">
        <w:fldChar w:fldCharType="begin"/>
      </w:r>
      <w:r w:rsidR="00433175" w:rsidRPr="00CF4F06">
        <w:instrText xml:space="preserve"> REF _Ref411076125 \h </w:instrText>
      </w:r>
      <w:r w:rsidR="00433175" w:rsidRPr="00286FF8">
        <w:rPr>
          <w:rPrChange w:id="1390" w:author="Chancerel, Perrine" w:date="2015-04-01T12:09:00Z">
            <w:rPr/>
          </w:rPrChange>
        </w:rPr>
        <w:fldChar w:fldCharType="separate"/>
      </w:r>
      <w:r w:rsidR="00344F4E" w:rsidRPr="00286FF8">
        <w:t>(</w:t>
      </w:r>
      <w:r w:rsidR="00344F4E" w:rsidRPr="00286FF8">
        <w:rPr>
          <w:noProof/>
        </w:rPr>
        <w:t>69</w:t>
      </w:r>
      <w:r w:rsidR="00344F4E" w:rsidRPr="00286FF8">
        <w:t>)</w:t>
      </w:r>
      <w:r w:rsidR="00433175" w:rsidRPr="00286FF8">
        <w:fldChar w:fldCharType="end"/>
      </w:r>
      <w:r w:rsidR="00433175" w:rsidRPr="00286FF8">
        <w:t xml:space="preserve"> is assigned as component class.  </w:t>
      </w:r>
      <w:r w:rsidR="00767369" w:rsidRPr="00286FF8">
        <w:t xml:space="preserve">The resulting confusion matrix </w:t>
      </w:r>
      <w:r w:rsidR="00433175" w:rsidRPr="00286FF8">
        <w:t xml:space="preserve">of the components </w:t>
      </w:r>
      <w:r w:rsidR="00767369" w:rsidRPr="006B43F4">
        <w:t xml:space="preserve">is shown in </w:t>
      </w:r>
      <w:r w:rsidR="00522978" w:rsidRPr="00286FF8">
        <w:fldChar w:fldCharType="begin"/>
      </w:r>
      <w:r w:rsidR="00522978" w:rsidRPr="00CF4F06">
        <w:instrText xml:space="preserve"> REF _Ref411860582 \r \h </w:instrText>
      </w:r>
      <w:r w:rsidR="00522978" w:rsidRPr="00286FF8">
        <w:rPr>
          <w:rPrChange w:id="1391" w:author="Chancerel, Perrine" w:date="2015-04-01T12:09:00Z">
            <w:rPr/>
          </w:rPrChange>
        </w:rPr>
        <w:fldChar w:fldCharType="separate"/>
      </w:r>
      <w:r w:rsidR="00344F4E" w:rsidRPr="00286FF8">
        <w:t>Appendix E</w:t>
      </w:r>
      <w:r w:rsidR="00522978" w:rsidRPr="00286FF8">
        <w:fldChar w:fldCharType="end"/>
      </w:r>
      <w:r w:rsidR="00767369" w:rsidRPr="00286FF8">
        <w:t xml:space="preserve">. </w:t>
      </w:r>
      <w:r w:rsidR="00433175" w:rsidRPr="00286FF8">
        <w:t>The</w:t>
      </w:r>
      <w:r w:rsidR="00767369" w:rsidRPr="00286FF8">
        <w:t xml:space="preserve"> a</w:t>
      </w:r>
      <w:r w:rsidR="00433175" w:rsidRPr="00286FF8">
        <w:t xml:space="preserve">ccuracy rate </w:t>
      </w:r>
      <w:r w:rsidR="00237046" w:rsidRPr="006B43F4">
        <w:t>based on 15 component classes is 95.0%.</w:t>
      </w:r>
    </w:p>
    <w:p w14:paraId="25E31D21" w14:textId="77777777" w:rsidR="006B4FFA" w:rsidRPr="00CF4F06" w:rsidRDefault="006B4FFA" w:rsidP="00B41A5B">
      <w:pPr>
        <w:pStyle w:val="berschrift2"/>
        <w:numPr>
          <w:ilvl w:val="1"/>
          <w:numId w:val="1"/>
        </w:numPr>
      </w:pPr>
      <w:bookmarkStart w:id="1392" w:name="_Toc415436351"/>
      <w:r w:rsidRPr="00CF4F06">
        <w:t>Optical character recognition results</w:t>
      </w:r>
      <w:bookmarkEnd w:id="1392"/>
    </w:p>
    <w:p w14:paraId="14E14F49" w14:textId="77777777" w:rsidR="00933305" w:rsidRPr="00286FF8" w:rsidRDefault="00D20909" w:rsidP="00011C74">
      <w:r w:rsidRPr="00CF4F06">
        <w:t>To evaluate the optical character recognition results</w:t>
      </w:r>
      <w:r w:rsidR="00C726EA" w:rsidRPr="00CF4F06">
        <w:t>,</w:t>
      </w:r>
      <w:r w:rsidRPr="00CF4F06">
        <w:t xml:space="preserve"> different recognition le</w:t>
      </w:r>
      <w:r w:rsidR="00011C74" w:rsidRPr="00CF4F06">
        <w:t xml:space="preserve">vels are defined in chapter </w:t>
      </w:r>
      <w:r w:rsidR="00011C74" w:rsidRPr="00286FF8">
        <w:fldChar w:fldCharType="begin"/>
      </w:r>
      <w:r w:rsidR="00011C74" w:rsidRPr="00CF4F06">
        <w:instrText xml:space="preserve"> REF _Ref412123188 \r \h </w:instrText>
      </w:r>
      <w:r w:rsidR="00011C74" w:rsidRPr="00286FF8">
        <w:rPr>
          <w:rPrChange w:id="1393" w:author="Chancerel, Perrine" w:date="2015-04-01T12:09:00Z">
            <w:rPr/>
          </w:rPrChange>
        </w:rPr>
        <w:fldChar w:fldCharType="separate"/>
      </w:r>
      <w:r w:rsidR="00344F4E" w:rsidRPr="00286FF8">
        <w:t>3.7.3</w:t>
      </w:r>
      <w:r w:rsidR="00011C74" w:rsidRPr="00286FF8">
        <w:fldChar w:fldCharType="end"/>
      </w:r>
      <w:r w:rsidR="00011C74" w:rsidRPr="00286FF8">
        <w:t>. The OCR</w:t>
      </w:r>
      <w:r w:rsidR="00011E7C" w:rsidRPr="00286FF8">
        <w:fldChar w:fldCharType="begin"/>
      </w:r>
      <w:r w:rsidR="00011E7C" w:rsidRPr="00286FF8">
        <w:instrText xml:space="preserve"> XE "</w:instrText>
      </w:r>
      <w:r w:rsidR="00011E7C" w:rsidRPr="00286FF8">
        <w:rPr>
          <w:rFonts w:eastAsiaTheme="minorEastAsia"/>
        </w:rPr>
        <w:instrText>OCR</w:instrText>
      </w:r>
      <w:proofErr w:type="gramStart"/>
      <w:r w:rsidR="00011E7C" w:rsidRPr="00286FF8">
        <w:instrText>:Optical</w:instrText>
      </w:r>
      <w:proofErr w:type="gramEnd"/>
      <w:r w:rsidR="00011E7C" w:rsidRPr="00286FF8">
        <w:instrText xml:space="preserve"> character recognition" </w:instrText>
      </w:r>
      <w:r w:rsidR="00011E7C" w:rsidRPr="00286FF8">
        <w:fldChar w:fldCharType="end"/>
      </w:r>
      <w:r w:rsidR="00011C74" w:rsidRPr="00286FF8">
        <w:t xml:space="preserve"> experimental results are based on components specified in the OCR</w:t>
      </w:r>
      <w:r w:rsidR="00011E7C" w:rsidRPr="00286FF8">
        <w:fldChar w:fldCharType="begin"/>
      </w:r>
      <w:r w:rsidR="00011E7C" w:rsidRPr="00286FF8">
        <w:instrText xml:space="preserve"> XE "</w:instrText>
      </w:r>
      <w:r w:rsidR="00011E7C" w:rsidRPr="00286FF8">
        <w:rPr>
          <w:rFonts w:eastAsiaTheme="minorEastAsia"/>
        </w:rPr>
        <w:instrText>OCR</w:instrText>
      </w:r>
      <w:r w:rsidR="00011E7C" w:rsidRPr="00286FF8">
        <w:instrText xml:space="preserve">:Optical character recognition" </w:instrText>
      </w:r>
      <w:r w:rsidR="00011E7C" w:rsidRPr="00286FF8">
        <w:fldChar w:fldCharType="end"/>
      </w:r>
      <w:r w:rsidR="00011C74" w:rsidRPr="00286FF8">
        <w:t xml:space="preserve"> dataset limits in </w:t>
      </w:r>
      <w:r w:rsidR="00522978" w:rsidRPr="00286FF8">
        <w:t xml:space="preserve">chapter </w:t>
      </w:r>
      <w:r w:rsidR="00011C74" w:rsidRPr="00286FF8">
        <w:fldChar w:fldCharType="begin"/>
      </w:r>
      <w:r w:rsidR="00011C74" w:rsidRPr="00CF4F06">
        <w:instrText xml:space="preserve"> REF _Ref412123254 \r \h </w:instrText>
      </w:r>
      <w:r w:rsidR="00011C74" w:rsidRPr="00286FF8">
        <w:rPr>
          <w:rPrChange w:id="1394" w:author="Chancerel, Perrine" w:date="2015-04-01T12:09:00Z">
            <w:rPr/>
          </w:rPrChange>
        </w:rPr>
        <w:fldChar w:fldCharType="separate"/>
      </w:r>
      <w:r w:rsidR="00344F4E" w:rsidRPr="00286FF8">
        <w:t>5.6.1</w:t>
      </w:r>
      <w:r w:rsidR="00011C74" w:rsidRPr="00286FF8">
        <w:fldChar w:fldCharType="end"/>
      </w:r>
      <w:r w:rsidR="00011C74" w:rsidRPr="00286FF8">
        <w:t>.</w:t>
      </w:r>
    </w:p>
    <w:p w14:paraId="22AB6442" w14:textId="77777777" w:rsidR="00933305" w:rsidRPr="006B43F4" w:rsidRDefault="00933305" w:rsidP="00B41A5B">
      <w:pPr>
        <w:pStyle w:val="berschrift3"/>
        <w:numPr>
          <w:ilvl w:val="2"/>
          <w:numId w:val="1"/>
        </w:numPr>
      </w:pPr>
      <w:bookmarkStart w:id="1395" w:name="_Ref412123254"/>
      <w:bookmarkStart w:id="1396" w:name="_Toc415436352"/>
      <w:r w:rsidRPr="00286FF8">
        <w:t xml:space="preserve">Optical character recognition </w:t>
      </w:r>
      <w:r w:rsidR="00E24E1A" w:rsidRPr="00286FF8">
        <w:t xml:space="preserve">dataset and </w:t>
      </w:r>
      <w:r w:rsidRPr="006B43F4">
        <w:t>limits</w:t>
      </w:r>
      <w:bookmarkEnd w:id="1395"/>
      <w:bookmarkEnd w:id="1396"/>
    </w:p>
    <w:p w14:paraId="24320F6B" w14:textId="77777777" w:rsidR="00E24E1A" w:rsidRPr="00286FF8" w:rsidRDefault="00E24E1A" w:rsidP="00933305">
      <w:r w:rsidRPr="00CF4F06">
        <w:t xml:space="preserve">The optical character recognition dataset consists of 85 ICs which </w:t>
      </w:r>
      <w:r w:rsidR="001027C6" w:rsidRPr="00CF4F06">
        <w:t>were</w:t>
      </w:r>
      <w:r w:rsidRPr="00CF4F06">
        <w:t xml:space="preserve"> acquired with an image resolution of</w:t>
      </w:r>
      <m:oMath>
        <m:r>
          <w:rPr>
            <w:rFonts w:ascii="Cambria Math" w:hAnsi="Cambria Math"/>
          </w:rPr>
          <m:t xml:space="preserve"> 60 px/mm</m:t>
        </m:r>
      </m:oMath>
      <w:r w:rsidRPr="00CF4F06">
        <w:t xml:space="preserve">. All components were </w:t>
      </w:r>
      <w:r w:rsidR="00842B69" w:rsidRPr="00CF4F06">
        <w:t>manually</w:t>
      </w:r>
      <w:r w:rsidR="009F38A0" w:rsidRPr="00CF4F06">
        <w:t xml:space="preserve"> </w:t>
      </w:r>
      <w:r w:rsidRPr="00CF4F06">
        <w:t xml:space="preserve">labeled </w:t>
      </w:r>
      <w:r w:rsidR="009F38A0" w:rsidRPr="00CF4F06">
        <w:t xml:space="preserve">according to the </w:t>
      </w:r>
      <w:r w:rsidR="00842B69" w:rsidRPr="00CF4F06">
        <w:t xml:space="preserve">accuracy </w:t>
      </w:r>
      <w:r w:rsidR="009F38A0" w:rsidRPr="00CF4F06">
        <w:t xml:space="preserve">level scheme </w:t>
      </w:r>
      <w:r w:rsidR="00842B69" w:rsidRPr="00CF4F06">
        <w:t>in</w:t>
      </w:r>
      <w:r w:rsidR="009F38A0" w:rsidRPr="00CF4F06">
        <w:t xml:space="preserve"> </w:t>
      </w:r>
      <w:r w:rsidR="009F38A0" w:rsidRPr="00286FF8">
        <w:fldChar w:fldCharType="begin"/>
      </w:r>
      <w:r w:rsidR="009F38A0" w:rsidRPr="00CF4F06">
        <w:instrText xml:space="preserve"> REF _Ref406255167 \r \h </w:instrText>
      </w:r>
      <w:r w:rsidR="009F38A0" w:rsidRPr="00286FF8">
        <w:rPr>
          <w:rPrChange w:id="1397" w:author="Chancerel, Perrine" w:date="2015-04-01T12:09:00Z">
            <w:rPr/>
          </w:rPrChange>
        </w:rPr>
        <w:fldChar w:fldCharType="separate"/>
      </w:r>
      <w:r w:rsidR="00344F4E" w:rsidRPr="00286FF8">
        <w:t>3.7.2</w:t>
      </w:r>
      <w:r w:rsidR="009F38A0" w:rsidRPr="00286FF8">
        <w:fldChar w:fldCharType="end"/>
      </w:r>
      <w:r w:rsidR="009F38A0" w:rsidRPr="00286FF8">
        <w:t xml:space="preserve">. </w:t>
      </w:r>
    </w:p>
    <w:p w14:paraId="2F8654BD" w14:textId="77777777" w:rsidR="00933305" w:rsidRPr="00286FF8" w:rsidRDefault="00933305" w:rsidP="00933305">
      <w:r w:rsidRPr="00286FF8">
        <w:t>To refine the investigation of Optical character recognition of IC</w:t>
      </w:r>
      <w:r w:rsidR="004903B2" w:rsidRPr="00286FF8">
        <w:fldChar w:fldCharType="begin"/>
      </w:r>
      <w:r w:rsidR="004903B2" w:rsidRPr="00286FF8">
        <w:instrText xml:space="preserve"> XE "IC:Integrated circuit" </w:instrText>
      </w:r>
      <w:r w:rsidR="004903B2" w:rsidRPr="00286FF8">
        <w:fldChar w:fldCharType="end"/>
      </w:r>
      <w:r w:rsidRPr="00286FF8">
        <w:t xml:space="preserve"> markings the following restriction</w:t>
      </w:r>
      <w:r w:rsidR="00237046" w:rsidRPr="00286FF8">
        <w:t>s</w:t>
      </w:r>
      <w:r w:rsidRPr="00286FF8">
        <w:t xml:space="preserve"> were taken. </w:t>
      </w:r>
    </w:p>
    <w:p w14:paraId="4F6D9A78" w14:textId="77777777" w:rsidR="00933305" w:rsidRPr="00CF4F06" w:rsidRDefault="00933305" w:rsidP="00883132">
      <w:pPr>
        <w:pStyle w:val="Listenabsatz"/>
        <w:numPr>
          <w:ilvl w:val="0"/>
          <w:numId w:val="11"/>
        </w:numPr>
      </w:pPr>
      <w:r w:rsidRPr="006B43F4">
        <w:t>The components which are used to investigate the optical character recognition of IC</w:t>
      </w:r>
      <w:r w:rsidR="004903B2" w:rsidRPr="00F579C9">
        <w:fldChar w:fldCharType="begin"/>
      </w:r>
      <w:r w:rsidR="004903B2" w:rsidRPr="00CF4F06">
        <w:instrText xml:space="preserve"> XE "IC:Integrated circuit" </w:instrText>
      </w:r>
      <w:r w:rsidR="004903B2" w:rsidRPr="00F579C9">
        <w:fldChar w:fldCharType="end"/>
      </w:r>
      <w:r w:rsidRPr="00CF4F06">
        <w:t xml:space="preserve"> </w:t>
      </w:r>
      <w:r w:rsidR="00C726EA" w:rsidRPr="00CF4F06">
        <w:t>contain of</w:t>
      </w:r>
      <w:r w:rsidRPr="00CF4F06">
        <w:t xml:space="preserve"> a black surface and </w:t>
      </w:r>
      <w:r w:rsidR="00C726EA" w:rsidRPr="00CF4F06">
        <w:t>white</w:t>
      </w:r>
      <w:r w:rsidRPr="00CF4F06">
        <w:t xml:space="preserve"> markings.</w:t>
      </w:r>
    </w:p>
    <w:p w14:paraId="3ACBD632" w14:textId="77777777" w:rsidR="00933305" w:rsidRPr="00CF4F06" w:rsidRDefault="00933305" w:rsidP="00883132">
      <w:pPr>
        <w:pStyle w:val="Listenabsatz"/>
        <w:numPr>
          <w:ilvl w:val="0"/>
          <w:numId w:val="11"/>
        </w:numPr>
      </w:pPr>
      <w:r w:rsidRPr="00CF4F06">
        <w:t>Marking characters have a minimum height of 1.0</w:t>
      </w:r>
      <w:r w:rsidR="001027C6" w:rsidRPr="00CF4F06">
        <w:t xml:space="preserve"> </w:t>
      </w:r>
      <w:r w:rsidRPr="00CF4F06">
        <w:t>mm</w:t>
      </w:r>
    </w:p>
    <w:p w14:paraId="38E50585" w14:textId="77777777" w:rsidR="00933305" w:rsidRPr="00CF4F06" w:rsidRDefault="00933305" w:rsidP="00883132">
      <w:pPr>
        <w:pStyle w:val="Listenabsatz"/>
        <w:numPr>
          <w:ilvl w:val="0"/>
          <w:numId w:val="11"/>
        </w:numPr>
      </w:pPr>
      <w:r w:rsidRPr="00CF4F06">
        <w:t>Makings made by laser engraving are out of focus</w:t>
      </w:r>
    </w:p>
    <w:p w14:paraId="4511927D" w14:textId="77777777" w:rsidR="00933305" w:rsidRPr="00CF4F06" w:rsidRDefault="00933305" w:rsidP="00883132">
      <w:pPr>
        <w:pStyle w:val="Listenabsatz"/>
        <w:numPr>
          <w:ilvl w:val="0"/>
          <w:numId w:val="11"/>
        </w:numPr>
      </w:pPr>
      <w:r w:rsidRPr="00CF4F06">
        <w:t>The IC</w:t>
      </w:r>
      <w:r w:rsidR="004903B2" w:rsidRPr="00F579C9">
        <w:fldChar w:fldCharType="begin"/>
      </w:r>
      <w:r w:rsidR="004903B2" w:rsidRPr="00CF4F06">
        <w:instrText xml:space="preserve"> XE "IC:Integrated circuit" </w:instrText>
      </w:r>
      <w:r w:rsidR="004903B2" w:rsidRPr="00F579C9">
        <w:fldChar w:fldCharType="end"/>
      </w:r>
      <w:r w:rsidRPr="00CF4F06">
        <w:t xml:space="preserve"> markings have to be readable by humans</w:t>
      </w:r>
    </w:p>
    <w:p w14:paraId="4E2D90B6" w14:textId="77777777" w:rsidR="00EF2DA5" w:rsidRPr="00286FF8" w:rsidRDefault="00522978" w:rsidP="00933305">
      <w:r w:rsidRPr="00CF4F06">
        <w:t>Components</w:t>
      </w:r>
      <w:r w:rsidR="00933305" w:rsidRPr="00CF4F06">
        <w:t xml:space="preserve"> that are </w:t>
      </w:r>
      <w:r w:rsidR="00237046" w:rsidRPr="00CF4F06">
        <w:t xml:space="preserve">not </w:t>
      </w:r>
      <w:r w:rsidR="00C726EA" w:rsidRPr="00CF4F06">
        <w:t>conform</w:t>
      </w:r>
      <w:r w:rsidR="00237046" w:rsidRPr="00CF4F06">
        <w:t xml:space="preserve"> with the</w:t>
      </w:r>
      <w:r w:rsidR="00933305" w:rsidRPr="00CF4F06">
        <w:t xml:space="preserve"> restriction</w:t>
      </w:r>
      <w:r w:rsidR="00237046" w:rsidRPr="00CF4F06">
        <w:t>s</w:t>
      </w:r>
      <w:r w:rsidR="00933305" w:rsidRPr="00CF4F06">
        <w:t xml:space="preserve"> are not used in the OCR</w:t>
      </w:r>
      <w:r w:rsidR="00011E7C" w:rsidRPr="00286FF8">
        <w:fldChar w:fldCharType="begin"/>
      </w:r>
      <w:r w:rsidR="00011E7C" w:rsidRPr="00286FF8">
        <w:instrText xml:space="preserve"> XE "</w:instrText>
      </w:r>
      <w:r w:rsidR="00011E7C" w:rsidRPr="00286FF8">
        <w:rPr>
          <w:rFonts w:eastAsiaTheme="minorEastAsia"/>
        </w:rPr>
        <w:instrText>OCR</w:instrText>
      </w:r>
      <w:proofErr w:type="gramStart"/>
      <w:r w:rsidR="00011E7C" w:rsidRPr="00286FF8">
        <w:instrText>:Optical</w:instrText>
      </w:r>
      <w:proofErr w:type="gramEnd"/>
      <w:r w:rsidR="00011E7C" w:rsidRPr="00286FF8">
        <w:instrText xml:space="preserve"> character recognition" </w:instrText>
      </w:r>
      <w:r w:rsidR="00011E7C" w:rsidRPr="00286FF8">
        <w:fldChar w:fldCharType="end"/>
      </w:r>
      <w:r w:rsidR="00933305" w:rsidRPr="00286FF8">
        <w:t xml:space="preserve"> dataset for IC</w:t>
      </w:r>
      <w:r w:rsidR="004903B2" w:rsidRPr="00286FF8">
        <w:fldChar w:fldCharType="begin"/>
      </w:r>
      <w:r w:rsidR="004903B2" w:rsidRPr="00286FF8">
        <w:instrText xml:space="preserve"> XE "IC:Integrated circuit" </w:instrText>
      </w:r>
      <w:r w:rsidR="004903B2" w:rsidRPr="00286FF8">
        <w:fldChar w:fldCharType="end"/>
      </w:r>
      <w:r w:rsidR="00B66FBA" w:rsidRPr="00286FF8">
        <w:t xml:space="preserve"> marking inspection.</w:t>
      </w:r>
    </w:p>
    <w:p w14:paraId="45158503" w14:textId="77777777" w:rsidR="00D20909" w:rsidRPr="00CF4F06" w:rsidRDefault="00D20909" w:rsidP="00B41A5B">
      <w:pPr>
        <w:pStyle w:val="berschrift3"/>
        <w:numPr>
          <w:ilvl w:val="2"/>
          <w:numId w:val="1"/>
        </w:numPr>
      </w:pPr>
      <w:bookmarkStart w:id="1398" w:name="_Ref409435779"/>
      <w:bookmarkStart w:id="1399" w:name="_Ref409449500"/>
      <w:bookmarkStart w:id="1400" w:name="_Toc415436353"/>
      <w:r w:rsidRPr="00286FF8">
        <w:lastRenderedPageBreak/>
        <w:t xml:space="preserve">Optical character recognition </w:t>
      </w:r>
      <w:r w:rsidR="009F38A0" w:rsidRPr="00286FF8">
        <w:t xml:space="preserve">accuracy </w:t>
      </w:r>
      <w:r w:rsidRPr="00286FF8">
        <w:t>result</w:t>
      </w:r>
      <w:r w:rsidR="00C550E7" w:rsidRPr="006B43F4">
        <w:t>s</w:t>
      </w:r>
      <w:r w:rsidR="000832EB" w:rsidRPr="00CF4F06">
        <w:t xml:space="preserve"> </w:t>
      </w:r>
      <w:r w:rsidR="00C726EA" w:rsidRPr="00CF4F06">
        <w:t>in</w:t>
      </w:r>
      <w:r w:rsidR="000832EB" w:rsidRPr="00CF4F06">
        <w:t xml:space="preserve"> character-</w:t>
      </w:r>
      <w:r w:rsidRPr="00CF4F06">
        <w:t>level</w:t>
      </w:r>
      <w:r w:rsidR="000832EB" w:rsidRPr="00CF4F06">
        <w:t>, word-</w:t>
      </w:r>
      <w:r w:rsidR="009F38A0" w:rsidRPr="00CF4F06">
        <w:t>level</w:t>
      </w:r>
      <w:r w:rsidR="0078385B" w:rsidRPr="00CF4F06">
        <w:t>,</w:t>
      </w:r>
      <w:r w:rsidR="000832EB" w:rsidRPr="00CF4F06">
        <w:t xml:space="preserve"> label-</w:t>
      </w:r>
      <w:r w:rsidR="009F38A0" w:rsidRPr="00CF4F06">
        <w:t>level</w:t>
      </w:r>
      <w:bookmarkEnd w:id="1398"/>
      <w:bookmarkEnd w:id="1399"/>
      <w:r w:rsidR="000832EB" w:rsidRPr="00CF4F06">
        <w:t xml:space="preserve"> and part-</w:t>
      </w:r>
      <w:r w:rsidR="0078385B" w:rsidRPr="00CF4F06">
        <w:t>level</w:t>
      </w:r>
      <w:bookmarkEnd w:id="1400"/>
    </w:p>
    <w:p w14:paraId="659C9755" w14:textId="77777777" w:rsidR="00E04566" w:rsidRPr="00286FF8" w:rsidRDefault="00D20909" w:rsidP="00D20909">
      <w:r w:rsidRPr="00CF4F06">
        <w:t>To evaluate the optica</w:t>
      </w:r>
      <w:r w:rsidR="009F38A0" w:rsidRPr="00CF4F06">
        <w:t>l character recognition results</w:t>
      </w:r>
      <w:r w:rsidR="00C550E7" w:rsidRPr="00CF4F06">
        <w:t>,</w:t>
      </w:r>
      <w:r w:rsidR="009F38A0" w:rsidRPr="00CF4F06">
        <w:t xml:space="preserve"> the </w:t>
      </w:r>
      <w:r w:rsidR="00C550E7" w:rsidRPr="00CF4F06">
        <w:t xml:space="preserve">manually </w:t>
      </w:r>
      <w:r w:rsidR="009F38A0" w:rsidRPr="00CF4F06">
        <w:t>labeled component markings and the recognized marking</w:t>
      </w:r>
      <w:r w:rsidR="00C550E7" w:rsidRPr="00CF4F06">
        <w:t>s</w:t>
      </w:r>
      <w:r w:rsidR="009F38A0" w:rsidRPr="00CF4F06">
        <w:t xml:space="preserve"> with OCR</w:t>
      </w:r>
      <w:r w:rsidR="00011E7C" w:rsidRPr="00286FF8">
        <w:fldChar w:fldCharType="begin"/>
      </w:r>
      <w:r w:rsidR="00011E7C" w:rsidRPr="00286FF8">
        <w:instrText xml:space="preserve"> XE "</w:instrText>
      </w:r>
      <w:r w:rsidR="00011E7C" w:rsidRPr="00286FF8">
        <w:rPr>
          <w:rFonts w:eastAsiaTheme="minorEastAsia"/>
        </w:rPr>
        <w:instrText>OCR</w:instrText>
      </w:r>
      <w:r w:rsidR="00011E7C" w:rsidRPr="00286FF8">
        <w:instrText xml:space="preserve">:Optical character recognition" </w:instrText>
      </w:r>
      <w:r w:rsidR="00011E7C" w:rsidRPr="00286FF8">
        <w:fldChar w:fldCharType="end"/>
      </w:r>
      <w:r w:rsidR="009F38A0" w:rsidRPr="00286FF8">
        <w:t xml:space="preserve"> software are compared </w:t>
      </w:r>
      <w:r w:rsidR="00C726EA" w:rsidRPr="00286FF8">
        <w:t>in</w:t>
      </w:r>
      <w:r w:rsidR="009F38A0" w:rsidRPr="00286FF8">
        <w:t xml:space="preserve"> different accuracy levels </w:t>
      </w:r>
      <w:sdt>
        <w:sdtPr>
          <w:id w:val="-573817102"/>
          <w:citation/>
        </w:sdtPr>
        <w:sdtContent>
          <w:r w:rsidR="00153562" w:rsidRPr="00286FF8">
            <w:fldChar w:fldCharType="begin"/>
          </w:r>
          <w:r w:rsidR="002F1BA3" w:rsidRPr="00CF4F06">
            <w:instrText xml:space="preserve">CITATION Heliński_Marcin_Report \l 1033 </w:instrText>
          </w:r>
          <w:r w:rsidR="00153562" w:rsidRPr="00286FF8">
            <w:rPr>
              <w:rPrChange w:id="1401" w:author="Chancerel, Perrine" w:date="2015-04-01T12:09:00Z">
                <w:rPr/>
              </w:rPrChange>
            </w:rPr>
            <w:fldChar w:fldCharType="separate"/>
          </w:r>
          <w:r w:rsidR="00344F4E" w:rsidRPr="00286FF8">
            <w:rPr>
              <w:noProof/>
            </w:rPr>
            <w:t>(Heliński, et al., 2000)</w:t>
          </w:r>
          <w:r w:rsidR="00153562" w:rsidRPr="00286FF8">
            <w:fldChar w:fldCharType="end"/>
          </w:r>
        </w:sdtContent>
      </w:sdt>
      <w:r w:rsidR="00153562" w:rsidRPr="00286FF8">
        <w:t>.</w:t>
      </w:r>
    </w:p>
    <w:p w14:paraId="43669083" w14:textId="77777777" w:rsidR="00D20909" w:rsidRPr="00286FF8" w:rsidRDefault="000832EB" w:rsidP="00D20909">
      <w:r w:rsidRPr="00286FF8">
        <w:t>The character-</w:t>
      </w:r>
      <w:r w:rsidR="009F38A0" w:rsidRPr="00286FF8">
        <w:t xml:space="preserve">level accuracy </w:t>
      </w:r>
      <w:r w:rsidR="00E04566" w:rsidRPr="006B43F4">
        <w:t>of the OCR</w:t>
      </w:r>
      <w:r w:rsidR="00011E7C" w:rsidRPr="00286FF8">
        <w:fldChar w:fldCharType="begin"/>
      </w:r>
      <w:r w:rsidR="00011E7C" w:rsidRPr="00286FF8">
        <w:instrText xml:space="preserve"> XE "</w:instrText>
      </w:r>
      <w:r w:rsidR="00011E7C" w:rsidRPr="00286FF8">
        <w:rPr>
          <w:rFonts w:eastAsiaTheme="minorEastAsia"/>
        </w:rPr>
        <w:instrText>OCR</w:instrText>
      </w:r>
      <w:r w:rsidR="00011E7C" w:rsidRPr="00286FF8">
        <w:instrText xml:space="preserve">:Optical character recognition" </w:instrText>
      </w:r>
      <w:r w:rsidR="00011E7C" w:rsidRPr="00286FF8">
        <w:fldChar w:fldCharType="end"/>
      </w:r>
      <w:r w:rsidR="00E04566" w:rsidRPr="00286FF8">
        <w:t xml:space="preserve"> engine recognition is calculated as follows:</w:t>
      </w:r>
    </w:p>
    <w:tbl>
      <w:tblPr>
        <w:tblStyle w:val="Tabellenraster"/>
        <w:tblW w:w="0" w:type="auto"/>
        <w:tblLook w:val="04A0" w:firstRow="1" w:lastRow="0" w:firstColumn="1" w:lastColumn="0" w:noHBand="0" w:noVBand="1"/>
      </w:tblPr>
      <w:tblGrid>
        <w:gridCol w:w="8748"/>
        <w:gridCol w:w="828"/>
      </w:tblGrid>
      <w:tr w:rsidR="00E04566" w:rsidRPr="00CF4F06" w14:paraId="5631F788" w14:textId="77777777" w:rsidTr="00D82ED7">
        <w:tc>
          <w:tcPr>
            <w:tcW w:w="8748" w:type="dxa"/>
            <w:tcBorders>
              <w:top w:val="nil"/>
              <w:left w:val="nil"/>
              <w:bottom w:val="nil"/>
              <w:right w:val="nil"/>
            </w:tcBorders>
          </w:tcPr>
          <w:p w14:paraId="50C2DC5D" w14:textId="77777777" w:rsidR="00E04566" w:rsidRPr="00286FF8" w:rsidRDefault="00D0670B"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14:paraId="5E8CAF67" w14:textId="77777777" w:rsidR="00E04566" w:rsidRPr="00286FF8" w:rsidRDefault="00E04566" w:rsidP="00D82ED7">
            <w:r w:rsidRPr="00286FF8">
              <w:t>(</w:t>
            </w:r>
            <w:r w:rsidR="005E1750" w:rsidRPr="00286FF8">
              <w:fldChar w:fldCharType="begin"/>
            </w:r>
            <w:r w:rsidR="005E1750" w:rsidRPr="00CF4F06">
              <w:instrText xml:space="preserve"> SEQ Equation \* ARABIC </w:instrText>
            </w:r>
            <w:r w:rsidR="005E1750" w:rsidRPr="00286FF8">
              <w:rPr>
                <w:rPrChange w:id="1402" w:author="Chancerel, Perrine" w:date="2015-04-01T12:09:00Z">
                  <w:rPr>
                    <w:noProof/>
                  </w:rPr>
                </w:rPrChange>
              </w:rPr>
              <w:fldChar w:fldCharType="separate"/>
            </w:r>
            <w:r w:rsidR="00344F4E" w:rsidRPr="00286FF8">
              <w:rPr>
                <w:noProof/>
              </w:rPr>
              <w:t>89</w:t>
            </w:r>
            <w:r w:rsidR="005E1750" w:rsidRPr="00286FF8">
              <w:rPr>
                <w:noProof/>
              </w:rPr>
              <w:fldChar w:fldCharType="end"/>
            </w:r>
            <w:r w:rsidRPr="00286FF8">
              <w:t>)</w:t>
            </w:r>
          </w:p>
        </w:tc>
      </w:tr>
    </w:tbl>
    <w:p w14:paraId="55F1F293" w14:textId="77777777" w:rsidR="00E04566" w:rsidRPr="00CF4F06" w:rsidRDefault="00C726EA" w:rsidP="00D20909">
      <w:pPr>
        <w:rPr>
          <w:rFonts w:eastAsiaTheme="minorEastAsia"/>
        </w:rPr>
      </w:pPr>
      <w:proofErr w:type="gramStart"/>
      <w:r w:rsidRPr="00CF4F06">
        <w:t>wherein</w:t>
      </w:r>
      <w:proofErr w:type="gramEnd"/>
      <w:r w:rsidR="00E04566" w:rsidRPr="00CF4F0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sidRPr="00286FF8">
        <w:rPr>
          <w:rFonts w:eastAsiaTheme="minorEastAsia"/>
        </w:rPr>
        <w:t xml:space="preserve"> is the number of character errors (insertions, substitutions and deletions) </w:t>
      </w:r>
      <w:r w:rsidR="007E3C0E" w:rsidRPr="00286FF8">
        <w:rPr>
          <w:rFonts w:eastAsiaTheme="minorEastAsia"/>
        </w:rPr>
        <w:t xml:space="preserve">of the component marking </w:t>
      </w:r>
      <m:oMath>
        <m:r>
          <w:rPr>
            <w:rFonts w:ascii="Cambria Math" w:eastAsiaTheme="minorEastAsia" w:hAnsi="Cambria Math"/>
          </w:rPr>
          <m:t xml:space="preserve">i </m:t>
        </m:r>
      </m:oMath>
      <w:r w:rsidR="00E04566" w:rsidRPr="006B43F4">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sidRPr="00286FF8">
        <w:rPr>
          <w:rFonts w:eastAsiaTheme="minorEastAsia"/>
        </w:rPr>
        <w:t xml:space="preserve"> is the number of all characters of the marking</w:t>
      </w:r>
      <w:r w:rsidR="007E3C0E" w:rsidRPr="00286FF8">
        <w:rPr>
          <w:rFonts w:eastAsiaTheme="minorEastAsia"/>
        </w:rPr>
        <w:t xml:space="preserve"> </w:t>
      </w:r>
      <m:oMath>
        <m:r>
          <w:rPr>
            <w:rFonts w:ascii="Cambria Math" w:eastAsiaTheme="minorEastAsia" w:hAnsi="Cambria Math"/>
          </w:rPr>
          <m:t>i</m:t>
        </m:r>
      </m:oMath>
      <w:r w:rsidR="000832EB" w:rsidRPr="00286FF8">
        <w:rPr>
          <w:rFonts w:eastAsiaTheme="minorEastAsia"/>
        </w:rPr>
        <w:t>. The average character-</w:t>
      </w:r>
      <w:r w:rsidR="00E04566" w:rsidRPr="006B43F4">
        <w:rPr>
          <w:rFonts w:eastAsiaTheme="minorEastAsia"/>
        </w:rPr>
        <w:t>level accuracy over all 85 component mark</w:t>
      </w:r>
      <w:r w:rsidR="00E04566" w:rsidRPr="00CF4F06">
        <w:rPr>
          <w:rFonts w:eastAsiaTheme="minorEastAsia"/>
        </w:rPr>
        <w:t>ings is calculated as follows:</w:t>
      </w:r>
    </w:p>
    <w:tbl>
      <w:tblPr>
        <w:tblStyle w:val="Tabellenraster"/>
        <w:tblW w:w="0" w:type="auto"/>
        <w:tblLook w:val="04A0" w:firstRow="1" w:lastRow="0" w:firstColumn="1" w:lastColumn="0" w:noHBand="0" w:noVBand="1"/>
      </w:tblPr>
      <w:tblGrid>
        <w:gridCol w:w="8748"/>
        <w:gridCol w:w="828"/>
      </w:tblGrid>
      <w:tr w:rsidR="00E04566" w:rsidRPr="00CF4F06" w14:paraId="5499E8E5" w14:textId="77777777" w:rsidTr="00D82ED7">
        <w:tc>
          <w:tcPr>
            <w:tcW w:w="8748" w:type="dxa"/>
            <w:tcBorders>
              <w:top w:val="nil"/>
              <w:left w:val="nil"/>
              <w:bottom w:val="nil"/>
              <w:right w:val="nil"/>
            </w:tcBorders>
          </w:tcPr>
          <w:p w14:paraId="3DF3C6E5" w14:textId="77777777" w:rsidR="00E04566" w:rsidRPr="00286FF8" w:rsidRDefault="00D0670B"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14:paraId="4C2222B2" w14:textId="77777777" w:rsidR="00E04566" w:rsidRPr="00286FF8" w:rsidRDefault="00E04566" w:rsidP="00D82ED7">
            <w:r w:rsidRPr="00286FF8">
              <w:t>(</w:t>
            </w:r>
            <w:r w:rsidR="005E1750" w:rsidRPr="00286FF8">
              <w:fldChar w:fldCharType="begin"/>
            </w:r>
            <w:r w:rsidR="005E1750" w:rsidRPr="00CF4F06">
              <w:instrText xml:space="preserve"> SEQ Equation \* ARABIC </w:instrText>
            </w:r>
            <w:r w:rsidR="005E1750" w:rsidRPr="00286FF8">
              <w:rPr>
                <w:rPrChange w:id="1403" w:author="Chancerel, Perrine" w:date="2015-04-01T12:09:00Z">
                  <w:rPr>
                    <w:noProof/>
                  </w:rPr>
                </w:rPrChange>
              </w:rPr>
              <w:fldChar w:fldCharType="separate"/>
            </w:r>
            <w:r w:rsidR="00344F4E" w:rsidRPr="00286FF8">
              <w:rPr>
                <w:noProof/>
              </w:rPr>
              <w:t>90</w:t>
            </w:r>
            <w:r w:rsidR="005E1750" w:rsidRPr="00286FF8">
              <w:rPr>
                <w:noProof/>
              </w:rPr>
              <w:fldChar w:fldCharType="end"/>
            </w:r>
            <w:r w:rsidRPr="00286FF8">
              <w:t>)</w:t>
            </w:r>
          </w:p>
        </w:tc>
      </w:tr>
    </w:tbl>
    <w:p w14:paraId="2F88780D" w14:textId="77777777" w:rsidR="00E04566" w:rsidRPr="00286FF8" w:rsidRDefault="000832EB" w:rsidP="00D20909">
      <w:r w:rsidRPr="00CF4F06">
        <w:t>The word-</w:t>
      </w:r>
      <w:r w:rsidR="00E04566" w:rsidRPr="00CF4F06">
        <w:t>level accuracy of the OCR</w:t>
      </w:r>
      <w:r w:rsidR="00011E7C" w:rsidRPr="00286FF8">
        <w:fldChar w:fldCharType="begin"/>
      </w:r>
      <w:r w:rsidR="00011E7C" w:rsidRPr="00286FF8">
        <w:instrText xml:space="preserve"> XE "</w:instrText>
      </w:r>
      <w:r w:rsidR="00011E7C" w:rsidRPr="00286FF8">
        <w:rPr>
          <w:rFonts w:eastAsiaTheme="minorEastAsia"/>
        </w:rPr>
        <w:instrText>OCR</w:instrText>
      </w:r>
      <w:r w:rsidR="00011E7C" w:rsidRPr="00286FF8">
        <w:instrText xml:space="preserve">:Optical character recognition" </w:instrText>
      </w:r>
      <w:r w:rsidR="00011E7C" w:rsidRPr="00286FF8">
        <w:fldChar w:fldCharType="end"/>
      </w:r>
      <w:r w:rsidR="00E04566" w:rsidRPr="00286FF8">
        <w:t xml:space="preserve"> engine recognition is calculated as follows:</w:t>
      </w:r>
    </w:p>
    <w:tbl>
      <w:tblPr>
        <w:tblStyle w:val="Tabellenraster"/>
        <w:tblW w:w="0" w:type="auto"/>
        <w:tblLook w:val="04A0" w:firstRow="1" w:lastRow="0" w:firstColumn="1" w:lastColumn="0" w:noHBand="0" w:noVBand="1"/>
      </w:tblPr>
      <w:tblGrid>
        <w:gridCol w:w="8748"/>
        <w:gridCol w:w="828"/>
      </w:tblGrid>
      <w:tr w:rsidR="00E04566" w:rsidRPr="00CF4F06" w14:paraId="6A46B857" w14:textId="77777777" w:rsidTr="00D82ED7">
        <w:tc>
          <w:tcPr>
            <w:tcW w:w="8748" w:type="dxa"/>
            <w:tcBorders>
              <w:top w:val="nil"/>
              <w:left w:val="nil"/>
              <w:bottom w:val="nil"/>
              <w:right w:val="nil"/>
            </w:tcBorders>
          </w:tcPr>
          <w:p w14:paraId="217262EA" w14:textId="77777777" w:rsidR="00E04566" w:rsidRPr="00286FF8" w:rsidRDefault="00D0670B"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14:paraId="3C497CD4" w14:textId="77777777" w:rsidR="00E04566" w:rsidRPr="00286FF8" w:rsidRDefault="00E04566" w:rsidP="00D82ED7">
            <w:r w:rsidRPr="00286FF8">
              <w:t>(</w:t>
            </w:r>
            <w:r w:rsidR="005E1750" w:rsidRPr="00286FF8">
              <w:fldChar w:fldCharType="begin"/>
            </w:r>
            <w:r w:rsidR="005E1750" w:rsidRPr="00CF4F06">
              <w:instrText xml:space="preserve"> SEQ Equation \* ARABIC </w:instrText>
            </w:r>
            <w:r w:rsidR="005E1750" w:rsidRPr="00286FF8">
              <w:rPr>
                <w:rPrChange w:id="1404" w:author="Chancerel, Perrine" w:date="2015-04-01T12:09:00Z">
                  <w:rPr>
                    <w:noProof/>
                  </w:rPr>
                </w:rPrChange>
              </w:rPr>
              <w:fldChar w:fldCharType="separate"/>
            </w:r>
            <w:r w:rsidR="00344F4E" w:rsidRPr="00286FF8">
              <w:rPr>
                <w:noProof/>
              </w:rPr>
              <w:t>91</w:t>
            </w:r>
            <w:r w:rsidR="005E1750" w:rsidRPr="00286FF8">
              <w:rPr>
                <w:noProof/>
              </w:rPr>
              <w:fldChar w:fldCharType="end"/>
            </w:r>
            <w:r w:rsidRPr="00286FF8">
              <w:t>)</w:t>
            </w:r>
          </w:p>
        </w:tc>
      </w:tr>
    </w:tbl>
    <w:p w14:paraId="361ACDF4" w14:textId="77777777" w:rsidR="00E04566" w:rsidRPr="00CF4F06" w:rsidRDefault="00C726EA" w:rsidP="00D20909">
      <w:pPr>
        <w:rPr>
          <w:rFonts w:eastAsiaTheme="minorEastAsia"/>
        </w:rPr>
      </w:pPr>
      <w:proofErr w:type="gramStart"/>
      <w:r w:rsidRPr="00CF4F06">
        <w:t>wherein</w:t>
      </w:r>
      <w:proofErr w:type="gramEnd"/>
      <w:r w:rsidRPr="00CF4F0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sidRPr="00286FF8">
        <w:rPr>
          <w:rFonts w:eastAsiaTheme="minorEastAsia"/>
        </w:rPr>
        <w:t xml:space="preserve"> is the number of word errors </w:t>
      </w:r>
      <w:r w:rsidR="007E3C0E" w:rsidRPr="00286FF8">
        <w:rPr>
          <w:rFonts w:eastAsiaTheme="minorEastAsia"/>
        </w:rPr>
        <w:t xml:space="preserve">of component marking </w:t>
      </w:r>
      <m:oMath>
        <m:r>
          <w:rPr>
            <w:rFonts w:ascii="Cambria Math" w:eastAsiaTheme="minorEastAsia" w:hAnsi="Cambria Math"/>
          </w:rPr>
          <m:t xml:space="preserve">i </m:t>
        </m:r>
      </m:oMath>
      <w:r w:rsidR="00E04566" w:rsidRPr="006B43F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sidRPr="00286FF8">
        <w:rPr>
          <w:rFonts w:eastAsiaTheme="minorEastAsia"/>
        </w:rPr>
        <w:t>is the number of words</w:t>
      </w:r>
      <w:r w:rsidR="007E3C0E" w:rsidRPr="00286FF8">
        <w:rPr>
          <w:rFonts w:eastAsiaTheme="minorEastAsia"/>
        </w:rPr>
        <w:t xml:space="preserve"> of component marking</w:t>
      </w:r>
      <m:oMath>
        <m:r>
          <w:rPr>
            <w:rFonts w:ascii="Cambria Math" w:eastAsiaTheme="minorEastAsia" w:hAnsi="Cambria Math"/>
          </w:rPr>
          <m:t xml:space="preserve"> i</m:t>
        </m:r>
      </m:oMath>
      <w:r w:rsidR="000832EB" w:rsidRPr="00CF4F06">
        <w:rPr>
          <w:rFonts w:eastAsiaTheme="minorEastAsia"/>
        </w:rPr>
        <w:t>. The average word-</w:t>
      </w:r>
      <w:r w:rsidR="00E04566" w:rsidRPr="00CF4F06">
        <w:rPr>
          <w:rFonts w:eastAsiaTheme="minorEastAsia"/>
        </w:rPr>
        <w:t>level accuracy over all 85 component markings is calculated as follows:</w:t>
      </w:r>
    </w:p>
    <w:tbl>
      <w:tblPr>
        <w:tblStyle w:val="Tabellenraster"/>
        <w:tblW w:w="0" w:type="auto"/>
        <w:tblLook w:val="04A0" w:firstRow="1" w:lastRow="0" w:firstColumn="1" w:lastColumn="0" w:noHBand="0" w:noVBand="1"/>
      </w:tblPr>
      <w:tblGrid>
        <w:gridCol w:w="8748"/>
        <w:gridCol w:w="828"/>
      </w:tblGrid>
      <w:tr w:rsidR="00E04566" w:rsidRPr="00CF4F06" w14:paraId="4CBB56E9" w14:textId="77777777" w:rsidTr="00D82ED7">
        <w:tc>
          <w:tcPr>
            <w:tcW w:w="8748" w:type="dxa"/>
            <w:tcBorders>
              <w:top w:val="nil"/>
              <w:left w:val="nil"/>
              <w:bottom w:val="nil"/>
              <w:right w:val="nil"/>
            </w:tcBorders>
          </w:tcPr>
          <w:p w14:paraId="3D5BD625" w14:textId="77777777" w:rsidR="00E04566" w:rsidRPr="00286FF8" w:rsidRDefault="00D0670B"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14:paraId="07330E61" w14:textId="77777777" w:rsidR="00E04566" w:rsidRPr="00286FF8" w:rsidRDefault="00E04566" w:rsidP="00D82ED7">
            <w:r w:rsidRPr="00286FF8">
              <w:t>(</w:t>
            </w:r>
            <w:r w:rsidR="005E1750" w:rsidRPr="00286FF8">
              <w:fldChar w:fldCharType="begin"/>
            </w:r>
            <w:r w:rsidR="005E1750" w:rsidRPr="00CF4F06">
              <w:instrText xml:space="preserve"> SEQ Equation \* ARABIC </w:instrText>
            </w:r>
            <w:r w:rsidR="005E1750" w:rsidRPr="00286FF8">
              <w:rPr>
                <w:rPrChange w:id="1405" w:author="Chancerel, Perrine" w:date="2015-04-01T12:09:00Z">
                  <w:rPr>
                    <w:noProof/>
                  </w:rPr>
                </w:rPrChange>
              </w:rPr>
              <w:fldChar w:fldCharType="separate"/>
            </w:r>
            <w:r w:rsidR="00344F4E" w:rsidRPr="00286FF8">
              <w:rPr>
                <w:noProof/>
              </w:rPr>
              <w:t>92</w:t>
            </w:r>
            <w:r w:rsidR="005E1750" w:rsidRPr="00286FF8">
              <w:rPr>
                <w:noProof/>
              </w:rPr>
              <w:fldChar w:fldCharType="end"/>
            </w:r>
            <w:r w:rsidRPr="00286FF8">
              <w:t>)</w:t>
            </w:r>
          </w:p>
        </w:tc>
      </w:tr>
    </w:tbl>
    <w:p w14:paraId="4A0200E9" w14:textId="77777777" w:rsidR="00E04566" w:rsidRPr="00286FF8" w:rsidRDefault="006E1B2F" w:rsidP="00D20909">
      <w:r w:rsidRPr="00CF4F06">
        <w:t>The accuracy results of the OCR</w:t>
      </w:r>
      <w:r w:rsidR="00011E7C" w:rsidRPr="00286FF8">
        <w:fldChar w:fldCharType="begin"/>
      </w:r>
      <w:r w:rsidR="00011E7C" w:rsidRPr="00286FF8">
        <w:instrText xml:space="preserve"> XE "</w:instrText>
      </w:r>
      <w:r w:rsidR="00011E7C" w:rsidRPr="00286FF8">
        <w:rPr>
          <w:rFonts w:eastAsiaTheme="minorEastAsia"/>
        </w:rPr>
        <w:instrText>OCR</w:instrText>
      </w:r>
      <w:proofErr w:type="gramStart"/>
      <w:r w:rsidR="00011E7C" w:rsidRPr="00286FF8">
        <w:instrText>:Optical</w:instrText>
      </w:r>
      <w:proofErr w:type="gramEnd"/>
      <w:r w:rsidR="00011E7C" w:rsidRPr="00286FF8">
        <w:instrText xml:space="preserve"> character recognition" </w:instrText>
      </w:r>
      <w:r w:rsidR="00011E7C" w:rsidRPr="00286FF8">
        <w:fldChar w:fldCharType="end"/>
      </w:r>
      <w:r w:rsidRPr="00286FF8">
        <w:t xml:space="preserve"> engines </w:t>
      </w:r>
      <w:r w:rsidR="00A236B0" w:rsidRPr="00286FF8">
        <w:rPr>
          <w:i/>
        </w:rPr>
        <w:t>Tesseract</w:t>
      </w:r>
      <w:r w:rsidRPr="00286FF8">
        <w:t xml:space="preserve"> and </w:t>
      </w:r>
      <w:proofErr w:type="spellStart"/>
      <w:r w:rsidR="006D4004" w:rsidRPr="00286FF8">
        <w:rPr>
          <w:i/>
        </w:rPr>
        <w:t>OCRMax</w:t>
      </w:r>
      <w:proofErr w:type="spellEnd"/>
      <w:r w:rsidR="006D4004" w:rsidRPr="006B43F4">
        <w:t xml:space="preserve"> </w:t>
      </w:r>
      <w:r w:rsidRPr="00CF4F06">
        <w:t>on all accuracy levels is show</w:t>
      </w:r>
      <w:r w:rsidR="007E3C0E" w:rsidRPr="00CF4F06">
        <w:t>n</w:t>
      </w:r>
      <w:r w:rsidRPr="00CF4F06">
        <w:t xml:space="preserve"> in</w:t>
      </w:r>
      <w:r w:rsidR="00C51004" w:rsidRPr="00CF4F06">
        <w:t xml:space="preserve"> </w:t>
      </w:r>
      <w:r w:rsidR="00C51004" w:rsidRPr="00286FF8">
        <w:fldChar w:fldCharType="begin"/>
      </w:r>
      <w:r w:rsidR="00C51004" w:rsidRPr="00CF4F06">
        <w:instrText xml:space="preserve"> REF _Ref406257595 \h </w:instrText>
      </w:r>
      <w:r w:rsidR="00C51004" w:rsidRPr="00286FF8">
        <w:rPr>
          <w:rPrChange w:id="1406" w:author="Chancerel, Perrine" w:date="2015-04-01T12:09:00Z">
            <w:rPr/>
          </w:rPrChange>
        </w:rPr>
        <w:fldChar w:fldCharType="separate"/>
      </w:r>
      <w:r w:rsidR="00344F4E" w:rsidRPr="00286FF8">
        <w:t xml:space="preserve">Table </w:t>
      </w:r>
      <w:r w:rsidR="00344F4E" w:rsidRPr="00286FF8">
        <w:rPr>
          <w:noProof/>
        </w:rPr>
        <w:t>15</w:t>
      </w:r>
      <w:r w:rsidR="00C51004" w:rsidRPr="00286FF8">
        <w:fldChar w:fldCharType="end"/>
      </w:r>
      <w:r w:rsidRPr="00286FF8">
        <w:t>.</w:t>
      </w:r>
      <w:r w:rsidR="00C51004" w:rsidRPr="00286FF8">
        <w:t xml:space="preserve"> </w:t>
      </w:r>
    </w:p>
    <w:p w14:paraId="49E9C36F" w14:textId="77777777" w:rsidR="00C51004" w:rsidRPr="00CF4F06" w:rsidRDefault="00C51004" w:rsidP="00C51004">
      <w:pPr>
        <w:pStyle w:val="Beschriftung"/>
        <w:keepNext/>
      </w:pPr>
      <w:bookmarkStart w:id="1407" w:name="_Ref406257595"/>
      <w:bookmarkStart w:id="1408" w:name="_Toc415436475"/>
      <w:r w:rsidRPr="00286FF8">
        <w:t xml:space="preserve">Table </w:t>
      </w:r>
      <w:fldSimple w:instr=" SEQ Table \* ARABIC ">
        <w:r w:rsidR="00344F4E" w:rsidRPr="00CF4F06">
          <w:rPr>
            <w:noProof/>
          </w:rPr>
          <w:t>15</w:t>
        </w:r>
      </w:fldSimple>
      <w:bookmarkEnd w:id="1407"/>
      <w:r w:rsidRPr="00CF4F06">
        <w:t>: OCR</w:t>
      </w:r>
      <w:r w:rsidR="00011E7C" w:rsidRPr="00F579C9">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fldChar w:fldCharType="end"/>
      </w:r>
      <w:r w:rsidRPr="00CF4F06">
        <w:t xml:space="preserve"> accuracy results</w:t>
      </w:r>
      <w:bookmarkEnd w:id="1408"/>
    </w:p>
    <w:tbl>
      <w:tblPr>
        <w:tblStyle w:val="MittleresRaster3-Akzent1"/>
        <w:tblW w:w="0" w:type="auto"/>
        <w:tblLook w:val="04A0" w:firstRow="1" w:lastRow="0" w:firstColumn="1" w:lastColumn="0" w:noHBand="0" w:noVBand="1"/>
      </w:tblPr>
      <w:tblGrid>
        <w:gridCol w:w="3192"/>
        <w:gridCol w:w="3192"/>
        <w:gridCol w:w="3192"/>
      </w:tblGrid>
      <w:tr w:rsidR="006D4004" w:rsidRPr="00CF4F06" w14:paraId="16EFD4EB"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27FB5C88" w14:textId="77777777" w:rsidR="006D4004" w:rsidRPr="00CF4F06" w:rsidRDefault="006D4004" w:rsidP="006D4004">
            <w:pPr>
              <w:jc w:val="center"/>
            </w:pPr>
          </w:p>
        </w:tc>
        <w:tc>
          <w:tcPr>
            <w:tcW w:w="3192" w:type="dxa"/>
          </w:tcPr>
          <w:p w14:paraId="711993C3" w14:textId="77777777" w:rsidR="006D4004" w:rsidRPr="00CF4F06" w:rsidRDefault="00A236B0" w:rsidP="006D4004">
            <w:pPr>
              <w:jc w:val="center"/>
              <w:cnfStyle w:val="100000000000" w:firstRow="1" w:lastRow="0" w:firstColumn="0" w:lastColumn="0" w:oddVBand="0" w:evenVBand="0" w:oddHBand="0" w:evenHBand="0" w:firstRowFirstColumn="0" w:firstRowLastColumn="0" w:lastRowFirstColumn="0" w:lastRowLastColumn="0"/>
            </w:pPr>
            <w:r w:rsidRPr="00CF4F06">
              <w:t>Tesseract</w:t>
            </w:r>
          </w:p>
        </w:tc>
        <w:tc>
          <w:tcPr>
            <w:tcW w:w="3192" w:type="dxa"/>
          </w:tcPr>
          <w:p w14:paraId="7D468F2E" w14:textId="77777777" w:rsidR="006D4004" w:rsidRPr="00CF4F06" w:rsidRDefault="006D4004" w:rsidP="006D4004">
            <w:pPr>
              <w:jc w:val="center"/>
              <w:cnfStyle w:val="100000000000" w:firstRow="1" w:lastRow="0" w:firstColumn="0" w:lastColumn="0" w:oddVBand="0" w:evenVBand="0" w:oddHBand="0" w:evenHBand="0" w:firstRowFirstColumn="0" w:firstRowLastColumn="0" w:lastRowFirstColumn="0" w:lastRowLastColumn="0"/>
            </w:pPr>
            <w:proofErr w:type="spellStart"/>
            <w:r w:rsidRPr="00CF4F06">
              <w:t>OCRMax</w:t>
            </w:r>
            <w:proofErr w:type="spellEnd"/>
          </w:p>
        </w:tc>
      </w:tr>
      <w:tr w:rsidR="006D4004" w:rsidRPr="00CF4F06" w14:paraId="366D642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9C802EE" w14:textId="77777777" w:rsidR="006D4004" w:rsidRPr="00286FF8" w:rsidRDefault="00017894" w:rsidP="0095284C">
            <w:pPr>
              <w:jc w:val="center"/>
            </w:pPr>
            <w:r w:rsidRPr="00CF4F06">
              <w:t>Character</w:t>
            </w:r>
            <w:r w:rsidR="000832EB" w:rsidRPr="00CF4F06">
              <w:t>-</w:t>
            </w:r>
            <w:r w:rsidR="006D4004" w:rsidRPr="00CF4F06">
              <w:t>level accuracy</w:t>
            </w:r>
            <w:r w:rsidR="0095284C" w:rsidRPr="00CF4F06">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c</m:t>
                  </m:r>
                </m:sub>
              </m:sSub>
            </m:oMath>
          </w:p>
        </w:tc>
        <w:tc>
          <w:tcPr>
            <w:tcW w:w="3192" w:type="dxa"/>
          </w:tcPr>
          <w:p w14:paraId="592529D8" w14:textId="77777777" w:rsidR="006D4004" w:rsidRPr="00286FF8" w:rsidRDefault="000122BC" w:rsidP="006D4004">
            <w:pPr>
              <w:jc w:val="center"/>
              <w:cnfStyle w:val="000000100000" w:firstRow="0" w:lastRow="0" w:firstColumn="0" w:lastColumn="0" w:oddVBand="0" w:evenVBand="0" w:oddHBand="1" w:evenHBand="0" w:firstRowFirstColumn="0" w:firstRowLastColumn="0" w:lastRowFirstColumn="0" w:lastRowLastColumn="0"/>
            </w:pPr>
            <w:r w:rsidRPr="00286FF8">
              <w:t>1352/1704 (79.3%)</w:t>
            </w:r>
          </w:p>
        </w:tc>
        <w:tc>
          <w:tcPr>
            <w:tcW w:w="3192" w:type="dxa"/>
          </w:tcPr>
          <w:p w14:paraId="01C324F4" w14:textId="77777777" w:rsidR="006D4004" w:rsidRPr="006B43F4" w:rsidRDefault="000122BC" w:rsidP="000122BC">
            <w:pPr>
              <w:jc w:val="center"/>
              <w:cnfStyle w:val="000000100000" w:firstRow="0" w:lastRow="0" w:firstColumn="0" w:lastColumn="0" w:oddVBand="0" w:evenVBand="0" w:oddHBand="1" w:evenHBand="0" w:firstRowFirstColumn="0" w:firstRowLastColumn="0" w:lastRowFirstColumn="0" w:lastRowLastColumn="0"/>
            </w:pPr>
            <w:r w:rsidRPr="00286FF8">
              <w:t>1342/1704 (78.8%)</w:t>
            </w:r>
          </w:p>
        </w:tc>
      </w:tr>
      <w:tr w:rsidR="006D4004" w:rsidRPr="00CF4F06" w14:paraId="5A65C008" w14:textId="77777777" w:rsidTr="00DF70C1">
        <w:tc>
          <w:tcPr>
            <w:cnfStyle w:val="001000000000" w:firstRow="0" w:lastRow="0" w:firstColumn="1" w:lastColumn="0" w:oddVBand="0" w:evenVBand="0" w:oddHBand="0" w:evenHBand="0" w:firstRowFirstColumn="0" w:firstRowLastColumn="0" w:lastRowFirstColumn="0" w:lastRowLastColumn="0"/>
            <w:tcW w:w="3192" w:type="dxa"/>
          </w:tcPr>
          <w:p w14:paraId="1DA913C1" w14:textId="77777777" w:rsidR="006D4004" w:rsidRPr="00286FF8" w:rsidRDefault="00017894" w:rsidP="006D4004">
            <w:pPr>
              <w:jc w:val="center"/>
            </w:pPr>
            <w:r w:rsidRPr="00CF4F06">
              <w:t>W</w:t>
            </w:r>
            <w:r w:rsidR="000832EB" w:rsidRPr="00CF4F06">
              <w:t>ord-</w:t>
            </w:r>
            <w:r w:rsidR="006D4004" w:rsidRPr="00CF4F06">
              <w:t>level accuracy</w:t>
            </w:r>
            <w:r w:rsidRPr="00CF4F06">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w</m:t>
                  </m:r>
                </m:sub>
              </m:sSub>
            </m:oMath>
          </w:p>
        </w:tc>
        <w:tc>
          <w:tcPr>
            <w:tcW w:w="3192" w:type="dxa"/>
          </w:tcPr>
          <w:p w14:paraId="7A6791D3" w14:textId="77777777" w:rsidR="006D4004" w:rsidRPr="00286FF8" w:rsidRDefault="000122BC" w:rsidP="006D4004">
            <w:pPr>
              <w:jc w:val="center"/>
              <w:cnfStyle w:val="000000000000" w:firstRow="0" w:lastRow="0" w:firstColumn="0" w:lastColumn="0" w:oddVBand="0" w:evenVBand="0" w:oddHBand="0" w:evenHBand="0" w:firstRowFirstColumn="0" w:firstRowLastColumn="0" w:lastRowFirstColumn="0" w:lastRowLastColumn="0"/>
            </w:pPr>
            <w:r w:rsidRPr="00286FF8">
              <w:t>123/234 (52.6%)</w:t>
            </w:r>
          </w:p>
        </w:tc>
        <w:tc>
          <w:tcPr>
            <w:tcW w:w="3192" w:type="dxa"/>
          </w:tcPr>
          <w:p w14:paraId="72524D20" w14:textId="77777777" w:rsidR="006D4004" w:rsidRPr="00CF4F06" w:rsidRDefault="00FF2625" w:rsidP="00FF2625">
            <w:pPr>
              <w:jc w:val="center"/>
              <w:cnfStyle w:val="000000000000" w:firstRow="0" w:lastRow="0" w:firstColumn="0" w:lastColumn="0" w:oddVBand="0" w:evenVBand="0" w:oddHBand="0" w:evenHBand="0" w:firstRowFirstColumn="0" w:firstRowLastColumn="0" w:lastRowFirstColumn="0" w:lastRowLastColumn="0"/>
            </w:pPr>
            <w:r w:rsidRPr="00286FF8">
              <w:t>126</w:t>
            </w:r>
            <w:r w:rsidR="000122BC" w:rsidRPr="006B43F4">
              <w:t>/234 (</w:t>
            </w:r>
            <w:r w:rsidR="000122BC" w:rsidRPr="00CF4F06">
              <w:t>53.9%)</w:t>
            </w:r>
          </w:p>
        </w:tc>
      </w:tr>
    </w:tbl>
    <w:p w14:paraId="0C84D30B" w14:textId="77777777" w:rsidR="006E1B2F" w:rsidRPr="00CF4F06" w:rsidRDefault="006E1B2F" w:rsidP="00D20909"/>
    <w:p w14:paraId="5EA10232" w14:textId="77777777" w:rsidR="00D20297" w:rsidRPr="00286FF8" w:rsidRDefault="000832EB" w:rsidP="00D20909">
      <w:r w:rsidRPr="00CF4F06">
        <w:lastRenderedPageBreak/>
        <w:t>The label-</w:t>
      </w:r>
      <w:r w:rsidR="00D20297" w:rsidRPr="00CF4F06">
        <w:t>level accuracy was not studied because of the height number of non-</w:t>
      </w:r>
      <w:r w:rsidR="00C550E7" w:rsidRPr="00CF4F06">
        <w:t>component</w:t>
      </w:r>
      <w:r w:rsidR="00D20297" w:rsidRPr="00CF4F06">
        <w:t xml:space="preserve"> labels </w:t>
      </w:r>
      <w:r w:rsidR="006E1806" w:rsidRPr="00CF4F06">
        <w:t>with</w:t>
      </w:r>
      <w:r w:rsidR="00D20297" w:rsidRPr="00CF4F06">
        <w:t xml:space="preserve"> many characters which would result in a height error rate </w:t>
      </w:r>
      <w:r w:rsidR="006E1806" w:rsidRPr="00CF4F06">
        <w:t>and</w:t>
      </w:r>
      <w:r w:rsidR="00D20297" w:rsidRPr="00CF4F06">
        <w:t xml:space="preserve"> is not representative </w:t>
      </w:r>
      <w:r w:rsidR="005C5F44" w:rsidRPr="00CF4F06">
        <w:t>because</w:t>
      </w:r>
      <w:r w:rsidR="00D20297" w:rsidRPr="00CF4F06">
        <w:t xml:space="preserve"> labels have to be filtered based on a </w:t>
      </w:r>
      <w:r w:rsidR="00C550E7" w:rsidRPr="00CF4F06">
        <w:t>component</w:t>
      </w:r>
      <w:r w:rsidR="00D20297" w:rsidRPr="00CF4F06">
        <w:t>-name database. An investi</w:t>
      </w:r>
      <w:r w:rsidRPr="00CF4F06">
        <w:t>gation of the accuracy on label-</w:t>
      </w:r>
      <w:r w:rsidR="00D20297" w:rsidRPr="00CF4F06">
        <w:t xml:space="preserve">level with the </w:t>
      </w:r>
      <w:proofErr w:type="spellStart"/>
      <w:r w:rsidR="009371D5" w:rsidRPr="00CF4F06">
        <w:rPr>
          <w:i/>
        </w:rPr>
        <w:t>Octopart</w:t>
      </w:r>
      <w:proofErr w:type="spellEnd"/>
      <w:r w:rsidR="00D20297" w:rsidRPr="00CF4F06">
        <w:t xml:space="preserve"> database is done in chapter </w:t>
      </w:r>
      <w:r w:rsidR="00D20297" w:rsidRPr="00286FF8">
        <w:fldChar w:fldCharType="begin"/>
      </w:r>
      <w:r w:rsidR="00D20297" w:rsidRPr="00CF4F06">
        <w:instrText xml:space="preserve"> REF _Ref408915111 \r \h </w:instrText>
      </w:r>
      <w:r w:rsidR="00D20297" w:rsidRPr="00286FF8">
        <w:rPr>
          <w:rPrChange w:id="1409" w:author="Chancerel, Perrine" w:date="2015-04-01T12:09:00Z">
            <w:rPr/>
          </w:rPrChange>
        </w:rPr>
        <w:fldChar w:fldCharType="separate"/>
      </w:r>
      <w:r w:rsidR="00344F4E" w:rsidRPr="00286FF8">
        <w:t>5.6.3</w:t>
      </w:r>
      <w:r w:rsidR="00D20297" w:rsidRPr="00286FF8">
        <w:fldChar w:fldCharType="end"/>
      </w:r>
      <w:r w:rsidR="00D20297" w:rsidRPr="00286FF8">
        <w:t>.</w:t>
      </w:r>
    </w:p>
    <w:p w14:paraId="61DE10A7" w14:textId="77777777" w:rsidR="00F025BC" w:rsidRPr="006B43F4" w:rsidRDefault="009371D5" w:rsidP="00B41A5B">
      <w:pPr>
        <w:pStyle w:val="berschrift3"/>
        <w:numPr>
          <w:ilvl w:val="2"/>
          <w:numId w:val="1"/>
        </w:numPr>
      </w:pPr>
      <w:bookmarkStart w:id="1410" w:name="_Ref408915111"/>
      <w:bookmarkStart w:id="1411" w:name="_Toc415436354"/>
      <w:proofErr w:type="spellStart"/>
      <w:r w:rsidRPr="00286FF8">
        <w:t>Octopart</w:t>
      </w:r>
      <w:proofErr w:type="spellEnd"/>
      <w:r w:rsidR="00F025BC" w:rsidRPr="00286FF8">
        <w:t xml:space="preserve"> based </w:t>
      </w:r>
      <w:r w:rsidR="00C550E7" w:rsidRPr="00286FF8">
        <w:t>component</w:t>
      </w:r>
      <w:r w:rsidR="00F025BC" w:rsidRPr="006B43F4">
        <w:t xml:space="preserve"> name assignment</w:t>
      </w:r>
      <w:bookmarkEnd w:id="1410"/>
      <w:bookmarkEnd w:id="1411"/>
    </w:p>
    <w:p w14:paraId="1F31C45E" w14:textId="77777777" w:rsidR="00F025BC" w:rsidRPr="00286FF8" w:rsidRDefault="00F025BC" w:rsidP="00B5593D">
      <w:r w:rsidRPr="00CF4F06">
        <w:t xml:space="preserve">The online electronic component database </w:t>
      </w:r>
      <w:proofErr w:type="spellStart"/>
      <w:r w:rsidR="009371D5" w:rsidRPr="00CF4F06">
        <w:rPr>
          <w:i/>
        </w:rPr>
        <w:t>Octopart</w:t>
      </w:r>
      <w:proofErr w:type="spellEnd"/>
      <w:r w:rsidR="00EC4199" w:rsidRPr="00CF4F06">
        <w:t xml:space="preserve"> </w:t>
      </w:r>
      <w:r w:rsidRPr="00CF4F06">
        <w:t xml:space="preserve">gives the opportunity to verify recognized </w:t>
      </w:r>
      <w:r w:rsidR="003F3503" w:rsidRPr="00CF4F06">
        <w:rPr>
          <w:rFonts w:eastAsiaTheme="minorEastAsia"/>
        </w:rPr>
        <w:t xml:space="preserve">component </w:t>
      </w:r>
      <w:r w:rsidRPr="00CF4F06">
        <w:t>markings. The OCR</w:t>
      </w:r>
      <w:r w:rsidR="00011E7C" w:rsidRPr="00286FF8">
        <w:fldChar w:fldCharType="begin"/>
      </w:r>
      <w:r w:rsidR="00011E7C" w:rsidRPr="00286FF8">
        <w:instrText xml:space="preserve"> XE "</w:instrText>
      </w:r>
      <w:r w:rsidR="00011E7C" w:rsidRPr="00286FF8">
        <w:rPr>
          <w:rFonts w:eastAsiaTheme="minorEastAsia"/>
        </w:rPr>
        <w:instrText>OCR</w:instrText>
      </w:r>
      <w:r w:rsidR="00011E7C" w:rsidRPr="00286FF8">
        <w:instrText xml:space="preserve">:Optical character recognition" </w:instrText>
      </w:r>
      <w:r w:rsidR="00011E7C" w:rsidRPr="00286FF8">
        <w:fldChar w:fldCharType="end"/>
      </w:r>
      <w:r w:rsidRPr="00286FF8">
        <w:t xml:space="preserve"> dataset was used to test the assignment of recognized markings to components in the </w:t>
      </w:r>
      <w:proofErr w:type="spellStart"/>
      <w:r w:rsidR="009371D5" w:rsidRPr="00286FF8">
        <w:rPr>
          <w:i/>
        </w:rPr>
        <w:t>Octopart</w:t>
      </w:r>
      <w:proofErr w:type="spellEnd"/>
      <w:r w:rsidRPr="00286FF8">
        <w:t xml:space="preserve"> database. Therefore the labeled markings w</w:t>
      </w:r>
      <w:del w:id="1412" w:author="Chancerel, Perrine" w:date="2015-04-01T15:07:00Z">
        <w:r w:rsidRPr="00286FF8" w:rsidDel="00BE4159">
          <w:delText>h</w:delText>
        </w:r>
      </w:del>
      <w:r w:rsidRPr="00286FF8">
        <w:t>ere decomposed in words</w:t>
      </w:r>
      <w:r w:rsidR="00EC4199" w:rsidRPr="00286FF8">
        <w:t xml:space="preserve"> (word-level</w:t>
      </w:r>
      <w:r w:rsidR="00EC4199" w:rsidRPr="006B43F4">
        <w:t>)</w:t>
      </w:r>
      <w:r w:rsidRPr="00CF4F06">
        <w:t xml:space="preserve"> and the words w</w:t>
      </w:r>
      <w:del w:id="1413" w:author="Chancerel, Perrine" w:date="2015-04-01T15:07:00Z">
        <w:r w:rsidRPr="00CF4F06" w:rsidDel="00BE4159">
          <w:delText>h</w:delText>
        </w:r>
      </w:del>
      <w:r w:rsidRPr="00CF4F06">
        <w:t xml:space="preserve">ere </w:t>
      </w:r>
      <w:commentRangeStart w:id="1414"/>
      <w:ins w:id="1415" w:author="Chancerel, Perrine" w:date="2015-04-01T15:08:00Z">
        <w:r w:rsidR="00BE4159">
          <w:t>de</w:t>
        </w:r>
      </w:ins>
      <w:r w:rsidRPr="00CF4F06">
        <w:t xml:space="preserve">composed </w:t>
      </w:r>
      <w:commentRangeEnd w:id="1414"/>
      <w:r w:rsidR="00075304">
        <w:rPr>
          <w:rStyle w:val="Kommentarzeichen"/>
        </w:rPr>
        <w:commentReference w:id="1414"/>
      </w:r>
      <w:r w:rsidRPr="00CF4F06">
        <w:t>to labels</w:t>
      </w:r>
      <w:r w:rsidR="00EC4199" w:rsidRPr="00CF4F06">
        <w:t xml:space="preserve"> (label-level)</w:t>
      </w:r>
      <w:r w:rsidRPr="00CF4F06">
        <w:t>.</w:t>
      </w:r>
      <w:r w:rsidR="00EC4199" w:rsidRPr="00CF4F06">
        <w:t xml:space="preserve"> The words and labels where requested with the </w:t>
      </w:r>
      <w:proofErr w:type="spellStart"/>
      <w:r w:rsidR="009371D5" w:rsidRPr="00CF4F06">
        <w:rPr>
          <w:i/>
        </w:rPr>
        <w:t>Octopart</w:t>
      </w:r>
      <w:proofErr w:type="spellEnd"/>
      <w:r w:rsidR="00EC4199" w:rsidRPr="00CF4F06">
        <w:t>-API</w:t>
      </w:r>
      <w:r w:rsidR="004903B2" w:rsidRPr="00286FF8">
        <w:fldChar w:fldCharType="begin"/>
      </w:r>
      <w:r w:rsidR="004903B2" w:rsidRPr="00286FF8">
        <w:instrText xml:space="preserve"> XE "</w:instrText>
      </w:r>
      <w:proofErr w:type="spellStart"/>
      <w:r w:rsidR="004903B2" w:rsidRPr="00286FF8">
        <w:rPr>
          <w:rFonts w:eastAsiaTheme="minorEastAsia"/>
        </w:rPr>
        <w:instrText>API</w:instrText>
      </w:r>
      <w:proofErr w:type="gramStart"/>
      <w:r w:rsidR="004903B2" w:rsidRPr="00286FF8">
        <w:instrText>:Application</w:instrText>
      </w:r>
      <w:proofErr w:type="spellEnd"/>
      <w:proofErr w:type="gramEnd"/>
      <w:r w:rsidR="004903B2" w:rsidRPr="00286FF8">
        <w:instrText xml:space="preserve"> programming interface" </w:instrText>
      </w:r>
      <w:r w:rsidR="004903B2" w:rsidRPr="00286FF8">
        <w:fldChar w:fldCharType="end"/>
      </w:r>
      <w:r w:rsidR="00EC4199" w:rsidRPr="00286FF8">
        <w:t xml:space="preserve"> </w:t>
      </w:r>
      <w:r w:rsidR="00670DB6" w:rsidRPr="00286FF8">
        <w:t xml:space="preserve">at the </w:t>
      </w:r>
      <w:proofErr w:type="spellStart"/>
      <w:r w:rsidR="00670DB6" w:rsidRPr="00286FF8">
        <w:rPr>
          <w:i/>
        </w:rPr>
        <w:t>Octopart</w:t>
      </w:r>
      <w:proofErr w:type="spellEnd"/>
      <w:r w:rsidR="00670DB6" w:rsidRPr="00286FF8">
        <w:t xml:space="preserve"> database </w:t>
      </w:r>
      <w:r w:rsidR="00EC4199" w:rsidRPr="006B43F4">
        <w:t>and the results were analyzed according to the method in chapter</w:t>
      </w:r>
      <w:r w:rsidR="00011C74" w:rsidRPr="00CF4F06">
        <w:t xml:space="preserve"> </w:t>
      </w:r>
      <w:r w:rsidR="00011C74" w:rsidRPr="00286FF8">
        <w:fldChar w:fldCharType="begin"/>
      </w:r>
      <w:r w:rsidR="00011C74" w:rsidRPr="00CF4F06">
        <w:instrText xml:space="preserve"> REF _Ref412123336 \r \h </w:instrText>
      </w:r>
      <w:r w:rsidR="00011C74" w:rsidRPr="00286FF8">
        <w:rPr>
          <w:rPrChange w:id="1416" w:author="Chancerel, Perrine" w:date="2015-04-01T12:09:00Z">
            <w:rPr/>
          </w:rPrChange>
        </w:rPr>
        <w:fldChar w:fldCharType="separate"/>
      </w:r>
      <w:r w:rsidR="00344F4E" w:rsidRPr="00286FF8">
        <w:t>3.7.3</w:t>
      </w:r>
      <w:r w:rsidR="00011C74" w:rsidRPr="00286FF8">
        <w:fldChar w:fldCharType="end"/>
      </w:r>
      <w:r w:rsidR="00EC4199" w:rsidRPr="00286FF8">
        <w:t xml:space="preserve">. </w:t>
      </w:r>
      <w:r w:rsidR="000122BC" w:rsidRPr="00286FF8">
        <w:t>One of the classes “</w:t>
      </w:r>
      <w:r w:rsidR="00670DB6" w:rsidRPr="00286FF8">
        <w:t>component</w:t>
      </w:r>
      <w:r w:rsidR="000122BC" w:rsidRPr="00286FF8">
        <w:t>-name” and “non-</w:t>
      </w:r>
      <w:r w:rsidR="00670DB6" w:rsidRPr="006B43F4">
        <w:t>component</w:t>
      </w:r>
      <w:r w:rsidR="000122BC" w:rsidRPr="00CF4F06">
        <w:t xml:space="preserve">-name” is assigned to each of the words and labels. </w:t>
      </w:r>
      <w:r w:rsidR="00EC4199" w:rsidRPr="00CF4F06">
        <w:t xml:space="preserve">The analyzed results were evaluated according to the </w:t>
      </w:r>
      <w:r w:rsidR="005C5F44" w:rsidRPr="00CF4F06">
        <w:t xml:space="preserve">given </w:t>
      </w:r>
      <w:r w:rsidR="00EC4199" w:rsidRPr="00CF4F06">
        <w:t xml:space="preserve">assignment. The words/labels that </w:t>
      </w:r>
      <w:r w:rsidR="00DF1B8E" w:rsidRPr="00CF4F06">
        <w:t>are</w:t>
      </w:r>
      <w:r w:rsidR="00EC4199" w:rsidRPr="00CF4F06">
        <w:t xml:space="preserve"> </w:t>
      </w:r>
      <w:r w:rsidR="00670DB6" w:rsidRPr="00CF4F06">
        <w:t>component</w:t>
      </w:r>
      <w:r w:rsidR="000122BC" w:rsidRPr="00CF4F06">
        <w:t>-</w:t>
      </w:r>
      <w:r w:rsidR="00EC4199" w:rsidRPr="00CF4F06">
        <w:t xml:space="preserve">names and </w:t>
      </w:r>
      <w:r w:rsidR="00670DB6" w:rsidRPr="00CF4F06">
        <w:t xml:space="preserve">which </w:t>
      </w:r>
      <w:r w:rsidR="00DF1B8E" w:rsidRPr="00CF4F06">
        <w:t xml:space="preserve">are </w:t>
      </w:r>
      <w:r w:rsidR="00EC4199" w:rsidRPr="00CF4F06">
        <w:t xml:space="preserve">assigned to the right </w:t>
      </w:r>
      <w:r w:rsidR="00670DB6" w:rsidRPr="00CF4F06">
        <w:t>component</w:t>
      </w:r>
      <w:r w:rsidR="00EC4199" w:rsidRPr="00CF4F06">
        <w:t xml:space="preserve"> in the </w:t>
      </w:r>
      <w:proofErr w:type="spellStart"/>
      <w:r w:rsidR="009371D5" w:rsidRPr="00CF4F06">
        <w:rPr>
          <w:i/>
        </w:rPr>
        <w:t>Octopart</w:t>
      </w:r>
      <w:proofErr w:type="spellEnd"/>
      <w:r w:rsidR="00EC4199" w:rsidRPr="00CF4F06">
        <w:t xml:space="preserve"> database are true positive </w:t>
      </w:r>
      <w:r w:rsidR="00761B20" w:rsidRPr="00CF4F06">
        <w:t>labeled</w:t>
      </w:r>
      <w:r w:rsidR="00EC4199" w:rsidRPr="00CF4F06">
        <w:t xml:space="preserve"> results. Words/labels that </w:t>
      </w:r>
      <w:r w:rsidR="000122BC" w:rsidRPr="00CF4F06">
        <w:t>are non-</w:t>
      </w:r>
      <w:r w:rsidR="00B907F9" w:rsidRPr="00CF4F06">
        <w:t>component</w:t>
      </w:r>
      <w:r w:rsidR="000122BC" w:rsidRPr="00CF4F06">
        <w:t>-</w:t>
      </w:r>
      <w:r w:rsidR="00EC4199" w:rsidRPr="00CF4F06">
        <w:t xml:space="preserve">names like manufacturer names, country of manufacture, production numbers etc. </w:t>
      </w:r>
      <w:r w:rsidR="00A50932" w:rsidRPr="00CF4F06">
        <w:t xml:space="preserve">and </w:t>
      </w:r>
      <w:r w:rsidR="00DF1B8E" w:rsidRPr="00CF4F06">
        <w:t xml:space="preserve">which </w:t>
      </w:r>
      <w:r w:rsidR="00A50932" w:rsidRPr="00CF4F06">
        <w:t>are no</w:t>
      </w:r>
      <w:r w:rsidR="00DF1B8E" w:rsidRPr="00CF4F06">
        <w:t xml:space="preserve">t assigned to </w:t>
      </w:r>
      <w:r w:rsidR="00670DB6" w:rsidRPr="00CF4F06">
        <w:t xml:space="preserve">components </w:t>
      </w:r>
      <w:r w:rsidR="00A50932" w:rsidRPr="00CF4F06">
        <w:t xml:space="preserve">in the </w:t>
      </w:r>
      <w:proofErr w:type="spellStart"/>
      <w:r w:rsidR="009371D5" w:rsidRPr="00CF4F06">
        <w:rPr>
          <w:i/>
        </w:rPr>
        <w:t>Octopart</w:t>
      </w:r>
      <w:proofErr w:type="spellEnd"/>
      <w:r w:rsidR="00A50932" w:rsidRPr="00CF4F06">
        <w:t xml:space="preserve"> database are labeled as true negative. Words/labels that are not </w:t>
      </w:r>
      <w:r w:rsidR="00670DB6" w:rsidRPr="00CF4F06">
        <w:t xml:space="preserve">component </w:t>
      </w:r>
      <w:r w:rsidR="00A50932" w:rsidRPr="00CF4F06">
        <w:t xml:space="preserve">names but assigned to </w:t>
      </w:r>
      <w:r w:rsidR="00670DB6" w:rsidRPr="00CF4F06">
        <w:t xml:space="preserve">components </w:t>
      </w:r>
      <w:r w:rsidR="00A50932" w:rsidRPr="00CF4F06">
        <w:t xml:space="preserve">in the </w:t>
      </w:r>
      <w:proofErr w:type="spellStart"/>
      <w:r w:rsidR="009371D5" w:rsidRPr="00CF4F06">
        <w:rPr>
          <w:i/>
        </w:rPr>
        <w:t>Octopart</w:t>
      </w:r>
      <w:proofErr w:type="spellEnd"/>
      <w:r w:rsidR="00A50932" w:rsidRPr="00CF4F06">
        <w:t xml:space="preserve"> database are labeled as false positive. Words/labels that are </w:t>
      </w:r>
      <w:r w:rsidR="00670DB6" w:rsidRPr="00CF4F06">
        <w:t xml:space="preserve">components </w:t>
      </w:r>
      <w:r w:rsidR="00A50932" w:rsidRPr="00CF4F06">
        <w:t xml:space="preserve">but are not assigned to </w:t>
      </w:r>
      <w:r w:rsidR="00670DB6" w:rsidRPr="00CF4F06">
        <w:t xml:space="preserve">components </w:t>
      </w:r>
      <w:r w:rsidR="00A50932" w:rsidRPr="00CF4F06">
        <w:t xml:space="preserve">in the </w:t>
      </w:r>
      <w:proofErr w:type="spellStart"/>
      <w:r w:rsidR="009371D5" w:rsidRPr="00CF4F06">
        <w:rPr>
          <w:i/>
        </w:rPr>
        <w:t>Octopart</w:t>
      </w:r>
      <w:proofErr w:type="spellEnd"/>
      <w:r w:rsidR="00A50932" w:rsidRPr="00CF4F06">
        <w:t xml:space="preserve"> database or assigned </w:t>
      </w:r>
      <w:r w:rsidR="006E1806" w:rsidRPr="00CF4F06">
        <w:t xml:space="preserve">to wrong </w:t>
      </w:r>
      <w:r w:rsidR="00670DB6" w:rsidRPr="00CF4F06">
        <w:t xml:space="preserve">components </w:t>
      </w:r>
      <w:r w:rsidR="00A50932" w:rsidRPr="00CF4F06">
        <w:t xml:space="preserve">in the database are labeled as false negative. The </w:t>
      </w:r>
      <w:r w:rsidR="00661799" w:rsidRPr="00CF4F06">
        <w:t xml:space="preserve">confusion matrix </w:t>
      </w:r>
      <w:r w:rsidR="00A50932" w:rsidRPr="00CF4F06">
        <w:t xml:space="preserve">for the </w:t>
      </w:r>
      <w:r w:rsidR="00661799" w:rsidRPr="00CF4F06">
        <w:t>manual</w:t>
      </w:r>
      <w:r w:rsidR="00B32F6B" w:rsidRPr="00CF4F06">
        <w:t xml:space="preserve"> labeled words </w:t>
      </w:r>
      <w:r w:rsidR="00670DB6" w:rsidRPr="00CF4F06">
        <w:t>is</w:t>
      </w:r>
      <w:r w:rsidR="00A50932" w:rsidRPr="00CF4F06">
        <w:t xml:space="preserve"> shown in </w:t>
      </w:r>
      <w:r w:rsidR="00161755" w:rsidRPr="00286FF8">
        <w:fldChar w:fldCharType="begin"/>
      </w:r>
      <w:r w:rsidR="00161755" w:rsidRPr="00CF4F06">
        <w:instrText xml:space="preserve"> REF _Ref406343360 \h </w:instrText>
      </w:r>
      <w:r w:rsidR="00161755" w:rsidRPr="00286FF8">
        <w:rPr>
          <w:rPrChange w:id="1417" w:author="Chancerel, Perrine" w:date="2015-04-01T12:09:00Z">
            <w:rPr/>
          </w:rPrChange>
        </w:rPr>
        <w:fldChar w:fldCharType="separate"/>
      </w:r>
      <w:r w:rsidR="00344F4E" w:rsidRPr="00286FF8">
        <w:t xml:space="preserve">Table </w:t>
      </w:r>
      <w:r w:rsidR="00344F4E" w:rsidRPr="00286FF8">
        <w:rPr>
          <w:noProof/>
        </w:rPr>
        <w:t>16</w:t>
      </w:r>
      <w:r w:rsidR="00161755" w:rsidRPr="00286FF8">
        <w:fldChar w:fldCharType="end"/>
      </w:r>
      <w:r w:rsidR="00670DB6" w:rsidRPr="00286FF8">
        <w:t>.</w:t>
      </w:r>
    </w:p>
    <w:p w14:paraId="5346FAA0" w14:textId="77777777" w:rsidR="00661799" w:rsidRPr="00CF4F06" w:rsidRDefault="00661799" w:rsidP="00661799">
      <w:pPr>
        <w:pStyle w:val="Beschriftung"/>
        <w:keepNext/>
      </w:pPr>
      <w:bookmarkStart w:id="1418" w:name="_Ref406343360"/>
      <w:bookmarkStart w:id="1419" w:name="_Toc415436476"/>
      <w:r w:rsidRPr="00286FF8">
        <w:t xml:space="preserve">Table </w:t>
      </w:r>
      <w:fldSimple w:instr=" SEQ Table \* ARABIC ">
        <w:r w:rsidR="00344F4E" w:rsidRPr="00CF4F06">
          <w:rPr>
            <w:noProof/>
          </w:rPr>
          <w:t>16</w:t>
        </w:r>
      </w:fldSimple>
      <w:bookmarkEnd w:id="1418"/>
      <w:r w:rsidRPr="00CF4F06">
        <w:t xml:space="preserve">: Confusion matrix of the manual labeled words </w:t>
      </w:r>
      <w:r w:rsidR="00161755" w:rsidRPr="00CF4F06">
        <w:t xml:space="preserve">(word-level) </w:t>
      </w:r>
      <w:r w:rsidRPr="00CF4F06">
        <w:t xml:space="preserve">verified with </w:t>
      </w:r>
      <w:proofErr w:type="spellStart"/>
      <w:r w:rsidR="009371D5" w:rsidRPr="00CF4F06">
        <w:t>Octopart</w:t>
      </w:r>
      <w:proofErr w:type="spellEnd"/>
      <w:r w:rsidRPr="00CF4F06">
        <w:t xml:space="preserve"> database</w:t>
      </w:r>
      <w:bookmarkEnd w:id="1419"/>
    </w:p>
    <w:tbl>
      <w:tblPr>
        <w:tblStyle w:val="MittleresRaster3-Akzent1"/>
        <w:tblW w:w="0" w:type="auto"/>
        <w:tblLook w:val="04A0" w:firstRow="1" w:lastRow="0" w:firstColumn="1" w:lastColumn="0" w:noHBand="0" w:noVBand="1"/>
      </w:tblPr>
      <w:tblGrid>
        <w:gridCol w:w="3528"/>
        <w:gridCol w:w="3060"/>
        <w:gridCol w:w="2988"/>
      </w:tblGrid>
      <w:tr w:rsidR="00661799" w:rsidRPr="00CF4F06" w14:paraId="28331791"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6509B9F8" w14:textId="77777777" w:rsidR="00661799" w:rsidRPr="00CF4F06" w:rsidRDefault="00661799" w:rsidP="00661799">
            <w:pPr>
              <w:jc w:val="center"/>
            </w:pPr>
          </w:p>
        </w:tc>
        <w:tc>
          <w:tcPr>
            <w:tcW w:w="3060" w:type="dxa"/>
          </w:tcPr>
          <w:p w14:paraId="413043DF" w14:textId="77777777" w:rsidR="00661799" w:rsidRPr="00CF4F06" w:rsidRDefault="00661799" w:rsidP="00661799">
            <w:pPr>
              <w:jc w:val="center"/>
              <w:cnfStyle w:val="100000000000" w:firstRow="1" w:lastRow="0" w:firstColumn="0" w:lastColumn="0" w:oddVBand="0" w:evenVBand="0" w:oddHBand="0" w:evenHBand="0" w:firstRowFirstColumn="0" w:firstRowLastColumn="0" w:lastRowFirstColumn="0" w:lastRowLastColumn="0"/>
            </w:pPr>
            <w:r w:rsidRPr="00CF4F06">
              <w:t xml:space="preserve">Condition: </w:t>
            </w:r>
            <w:r w:rsidR="00670DB6" w:rsidRPr="00CF4F06">
              <w:t xml:space="preserve">component </w:t>
            </w:r>
            <w:r w:rsidRPr="00CF4F06">
              <w:t>name</w:t>
            </w:r>
          </w:p>
        </w:tc>
        <w:tc>
          <w:tcPr>
            <w:tcW w:w="2988" w:type="dxa"/>
          </w:tcPr>
          <w:p w14:paraId="73A8A79D" w14:textId="77777777" w:rsidR="00661799" w:rsidRPr="00CF4F06" w:rsidRDefault="00661799" w:rsidP="00661799">
            <w:pPr>
              <w:jc w:val="center"/>
              <w:cnfStyle w:val="100000000000" w:firstRow="1" w:lastRow="0" w:firstColumn="0" w:lastColumn="0" w:oddVBand="0" w:evenVBand="0" w:oddHBand="0" w:evenHBand="0" w:firstRowFirstColumn="0" w:firstRowLastColumn="0" w:lastRowFirstColumn="0" w:lastRowLastColumn="0"/>
            </w:pPr>
            <w:r w:rsidRPr="00CF4F06">
              <w:t>Condition: non-</w:t>
            </w:r>
            <w:r w:rsidR="00670DB6" w:rsidRPr="00CF4F06">
              <w:t xml:space="preserve">component </w:t>
            </w:r>
            <w:r w:rsidRPr="00CF4F06">
              <w:t>name</w:t>
            </w:r>
          </w:p>
        </w:tc>
      </w:tr>
      <w:tr w:rsidR="00661799" w:rsidRPr="00CF4F06" w14:paraId="7517AE56"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4B1BCDF2" w14:textId="77777777" w:rsidR="00661799" w:rsidRPr="00CF4F06" w:rsidRDefault="00661799" w:rsidP="00670DB6">
            <w:pPr>
              <w:jc w:val="center"/>
            </w:pPr>
            <w:r w:rsidRPr="00CF4F06">
              <w:t>Test outcome</w:t>
            </w:r>
            <w:r w:rsidR="00BB4F96" w:rsidRPr="00CF4F06">
              <w:t xml:space="preserve">: </w:t>
            </w:r>
            <w:r w:rsidR="00670DB6" w:rsidRPr="00CF4F06">
              <w:t>component</w:t>
            </w:r>
            <w:r w:rsidR="00BB4F96" w:rsidRPr="00CF4F06">
              <w:t xml:space="preserve"> name</w:t>
            </w:r>
          </w:p>
        </w:tc>
        <w:tc>
          <w:tcPr>
            <w:tcW w:w="3060" w:type="dxa"/>
          </w:tcPr>
          <w:p w14:paraId="04B8A691" w14:textId="77777777" w:rsidR="00661799" w:rsidRPr="00CF4F06" w:rsidRDefault="00096C3E" w:rsidP="00661799">
            <w:pPr>
              <w:jc w:val="center"/>
              <w:cnfStyle w:val="000000100000" w:firstRow="0" w:lastRow="0" w:firstColumn="0" w:lastColumn="0" w:oddVBand="0" w:evenVBand="0" w:oddHBand="1" w:evenHBand="0" w:firstRowFirstColumn="0" w:firstRowLastColumn="0" w:lastRowFirstColumn="0" w:lastRowLastColumn="0"/>
            </w:pPr>
            <w:r w:rsidRPr="00CF4F06">
              <w:t>60/73 (82.2%)</w:t>
            </w:r>
          </w:p>
        </w:tc>
        <w:tc>
          <w:tcPr>
            <w:tcW w:w="2988" w:type="dxa"/>
          </w:tcPr>
          <w:p w14:paraId="3ADAC07F" w14:textId="77777777" w:rsidR="00661799" w:rsidRPr="00CF4F06" w:rsidRDefault="00096C3E" w:rsidP="00661799">
            <w:pPr>
              <w:jc w:val="center"/>
              <w:cnfStyle w:val="000000100000" w:firstRow="0" w:lastRow="0" w:firstColumn="0" w:lastColumn="0" w:oddVBand="0" w:evenVBand="0" w:oddHBand="1" w:evenHBand="0" w:firstRowFirstColumn="0" w:firstRowLastColumn="0" w:lastRowFirstColumn="0" w:lastRowLastColumn="0"/>
            </w:pPr>
            <w:r w:rsidRPr="00CF4F06">
              <w:t>6/161 (3.7%)</w:t>
            </w:r>
          </w:p>
        </w:tc>
      </w:tr>
      <w:tr w:rsidR="00661799" w:rsidRPr="00CF4F06" w14:paraId="1AFC5B94" w14:textId="77777777" w:rsidTr="00670DB6">
        <w:tc>
          <w:tcPr>
            <w:cnfStyle w:val="001000000000" w:firstRow="0" w:lastRow="0" w:firstColumn="1" w:lastColumn="0" w:oddVBand="0" w:evenVBand="0" w:oddHBand="0" w:evenHBand="0" w:firstRowFirstColumn="0" w:firstRowLastColumn="0" w:lastRowFirstColumn="0" w:lastRowLastColumn="0"/>
            <w:tcW w:w="3528" w:type="dxa"/>
          </w:tcPr>
          <w:p w14:paraId="28881028" w14:textId="77777777" w:rsidR="00661799" w:rsidRPr="00CF4F06" w:rsidRDefault="00BB4F96" w:rsidP="00661799">
            <w:pPr>
              <w:jc w:val="center"/>
            </w:pPr>
            <w:r w:rsidRPr="00CF4F06">
              <w:t>Test outcome: non-</w:t>
            </w:r>
            <w:r w:rsidR="00670DB6" w:rsidRPr="00CF4F06">
              <w:t xml:space="preserve">component </w:t>
            </w:r>
            <w:r w:rsidRPr="00CF4F06">
              <w:t>name</w:t>
            </w:r>
          </w:p>
        </w:tc>
        <w:tc>
          <w:tcPr>
            <w:tcW w:w="3060" w:type="dxa"/>
          </w:tcPr>
          <w:p w14:paraId="06E08C33" w14:textId="77777777" w:rsidR="00661799" w:rsidRPr="00CF4F06" w:rsidRDefault="00096C3E" w:rsidP="00096C3E">
            <w:pPr>
              <w:jc w:val="center"/>
              <w:cnfStyle w:val="000000000000" w:firstRow="0" w:lastRow="0" w:firstColumn="0" w:lastColumn="0" w:oddVBand="0" w:evenVBand="0" w:oddHBand="0" w:evenHBand="0" w:firstRowFirstColumn="0" w:firstRowLastColumn="0" w:lastRowFirstColumn="0" w:lastRowLastColumn="0"/>
            </w:pPr>
            <w:r w:rsidRPr="00CF4F06">
              <w:t>13/73 (17.8%)</w:t>
            </w:r>
          </w:p>
        </w:tc>
        <w:tc>
          <w:tcPr>
            <w:tcW w:w="2988" w:type="dxa"/>
          </w:tcPr>
          <w:p w14:paraId="6F6F46CF" w14:textId="77777777" w:rsidR="00661799" w:rsidRPr="00CF4F06" w:rsidRDefault="00096C3E" w:rsidP="00661799">
            <w:pPr>
              <w:jc w:val="center"/>
              <w:cnfStyle w:val="000000000000" w:firstRow="0" w:lastRow="0" w:firstColumn="0" w:lastColumn="0" w:oddVBand="0" w:evenVBand="0" w:oddHBand="0" w:evenHBand="0" w:firstRowFirstColumn="0" w:firstRowLastColumn="0" w:lastRowFirstColumn="0" w:lastRowLastColumn="0"/>
            </w:pPr>
            <w:r w:rsidRPr="00CF4F06">
              <w:t>155/161 (96.3%)</w:t>
            </w:r>
          </w:p>
        </w:tc>
      </w:tr>
    </w:tbl>
    <w:p w14:paraId="5E51F14A" w14:textId="77777777" w:rsidR="00670DB6" w:rsidRPr="00CF4F06" w:rsidRDefault="00670DB6" w:rsidP="00B5593D"/>
    <w:p w14:paraId="08A28A63" w14:textId="77777777" w:rsidR="006E1806" w:rsidRPr="00286FF8" w:rsidRDefault="006E1806" w:rsidP="00B5593D">
      <w:r w:rsidRPr="00CF4F06">
        <w:lastRenderedPageBreak/>
        <w:t xml:space="preserve">The confusion matrix for the manual labeled labels is shown in </w:t>
      </w:r>
      <w:r w:rsidRPr="00286FF8">
        <w:fldChar w:fldCharType="begin"/>
      </w:r>
      <w:r w:rsidRPr="00CF4F06">
        <w:instrText xml:space="preserve"> REF _Ref406343364 \h </w:instrText>
      </w:r>
      <w:r w:rsidRPr="00286FF8">
        <w:rPr>
          <w:rPrChange w:id="1420" w:author="Chancerel, Perrine" w:date="2015-04-01T12:09:00Z">
            <w:rPr/>
          </w:rPrChange>
        </w:rPr>
        <w:fldChar w:fldCharType="separate"/>
      </w:r>
      <w:r w:rsidR="00344F4E" w:rsidRPr="00286FF8">
        <w:t xml:space="preserve">Table </w:t>
      </w:r>
      <w:r w:rsidR="00344F4E" w:rsidRPr="00286FF8">
        <w:rPr>
          <w:noProof/>
        </w:rPr>
        <w:t>17</w:t>
      </w:r>
      <w:r w:rsidRPr="00286FF8">
        <w:fldChar w:fldCharType="end"/>
      </w:r>
      <w:r w:rsidRPr="00286FF8">
        <w:t>.</w:t>
      </w:r>
    </w:p>
    <w:p w14:paraId="5EA3BE05" w14:textId="77777777" w:rsidR="00096C3E" w:rsidRPr="00CF4F06" w:rsidRDefault="00096C3E" w:rsidP="00096C3E">
      <w:pPr>
        <w:pStyle w:val="Beschriftung"/>
        <w:keepNext/>
      </w:pPr>
      <w:bookmarkStart w:id="1421" w:name="_Ref406343364"/>
      <w:bookmarkStart w:id="1422" w:name="_Toc415436477"/>
      <w:r w:rsidRPr="00286FF8">
        <w:t xml:space="preserve">Table </w:t>
      </w:r>
      <w:fldSimple w:instr=" SEQ Table \* ARABIC ">
        <w:r w:rsidR="00344F4E" w:rsidRPr="00CF4F06">
          <w:rPr>
            <w:noProof/>
          </w:rPr>
          <w:t>17</w:t>
        </w:r>
      </w:fldSimple>
      <w:bookmarkEnd w:id="1421"/>
      <w:r w:rsidRPr="00CF4F06">
        <w:t xml:space="preserve">: Confusion matrix of the manual labeled labels </w:t>
      </w:r>
      <w:r w:rsidR="00161755" w:rsidRPr="00CF4F06">
        <w:t xml:space="preserve">(label-level) </w:t>
      </w:r>
      <w:r w:rsidRPr="00CF4F06">
        <w:t xml:space="preserve">verified with </w:t>
      </w:r>
      <w:proofErr w:type="spellStart"/>
      <w:r w:rsidR="009371D5" w:rsidRPr="00CF4F06">
        <w:rPr>
          <w:i/>
        </w:rPr>
        <w:t>Octopa</w:t>
      </w:r>
      <w:r w:rsidR="009371D5" w:rsidRPr="00CF4F06">
        <w:t>rt</w:t>
      </w:r>
      <w:proofErr w:type="spellEnd"/>
      <w:r w:rsidRPr="00CF4F06">
        <w:t xml:space="preserve"> database</w:t>
      </w:r>
      <w:bookmarkEnd w:id="1422"/>
    </w:p>
    <w:tbl>
      <w:tblPr>
        <w:tblStyle w:val="MittleresRaster3-Akzent1"/>
        <w:tblW w:w="0" w:type="auto"/>
        <w:tblLook w:val="04A0" w:firstRow="1" w:lastRow="0" w:firstColumn="1" w:lastColumn="0" w:noHBand="0" w:noVBand="1"/>
      </w:tblPr>
      <w:tblGrid>
        <w:gridCol w:w="3528"/>
        <w:gridCol w:w="3060"/>
        <w:gridCol w:w="2988"/>
      </w:tblGrid>
      <w:tr w:rsidR="00096C3E" w:rsidRPr="00CF4F06" w14:paraId="685E6076"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4ABDBFA6" w14:textId="77777777" w:rsidR="00096C3E" w:rsidRPr="00CF4F06" w:rsidRDefault="00096C3E" w:rsidP="00D82ED7">
            <w:pPr>
              <w:jc w:val="center"/>
            </w:pPr>
          </w:p>
        </w:tc>
        <w:tc>
          <w:tcPr>
            <w:tcW w:w="3060" w:type="dxa"/>
          </w:tcPr>
          <w:p w14:paraId="6C6E2A7B" w14:textId="77777777" w:rsidR="00096C3E" w:rsidRPr="00CF4F06" w:rsidRDefault="00096C3E" w:rsidP="00D82ED7">
            <w:pPr>
              <w:jc w:val="center"/>
              <w:cnfStyle w:val="100000000000" w:firstRow="1" w:lastRow="0" w:firstColumn="0" w:lastColumn="0" w:oddVBand="0" w:evenVBand="0" w:oddHBand="0" w:evenHBand="0" w:firstRowFirstColumn="0" w:firstRowLastColumn="0" w:lastRowFirstColumn="0" w:lastRowLastColumn="0"/>
            </w:pPr>
            <w:r w:rsidRPr="00CF4F06">
              <w:t xml:space="preserve">Condition: </w:t>
            </w:r>
            <w:r w:rsidR="00670DB6" w:rsidRPr="00CF4F06">
              <w:t xml:space="preserve">component </w:t>
            </w:r>
            <w:r w:rsidRPr="00CF4F06">
              <w:t>name</w:t>
            </w:r>
          </w:p>
        </w:tc>
        <w:tc>
          <w:tcPr>
            <w:tcW w:w="2988" w:type="dxa"/>
          </w:tcPr>
          <w:p w14:paraId="59608F18" w14:textId="77777777" w:rsidR="00096C3E" w:rsidRPr="00CF4F06" w:rsidRDefault="00096C3E" w:rsidP="00D82ED7">
            <w:pPr>
              <w:jc w:val="center"/>
              <w:cnfStyle w:val="100000000000" w:firstRow="1" w:lastRow="0" w:firstColumn="0" w:lastColumn="0" w:oddVBand="0" w:evenVBand="0" w:oddHBand="0" w:evenHBand="0" w:firstRowFirstColumn="0" w:firstRowLastColumn="0" w:lastRowFirstColumn="0" w:lastRowLastColumn="0"/>
            </w:pPr>
            <w:r w:rsidRPr="00CF4F06">
              <w:t>Condition: non-</w:t>
            </w:r>
            <w:r w:rsidR="00670DB6" w:rsidRPr="00CF4F06">
              <w:t xml:space="preserve">component </w:t>
            </w:r>
            <w:r w:rsidRPr="00CF4F06">
              <w:t>name</w:t>
            </w:r>
          </w:p>
        </w:tc>
      </w:tr>
      <w:tr w:rsidR="00096C3E" w:rsidRPr="00CF4F06" w14:paraId="6EE88C5A"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07A7796B" w14:textId="77777777" w:rsidR="00096C3E" w:rsidRPr="00CF4F06" w:rsidRDefault="00096C3E" w:rsidP="00D82ED7">
            <w:pPr>
              <w:jc w:val="center"/>
            </w:pPr>
            <w:r w:rsidRPr="00CF4F06">
              <w:t xml:space="preserve">Test outcome: </w:t>
            </w:r>
            <w:r w:rsidR="00670DB6" w:rsidRPr="00CF4F06">
              <w:t xml:space="preserve">component </w:t>
            </w:r>
            <w:r w:rsidRPr="00CF4F06">
              <w:t>name</w:t>
            </w:r>
          </w:p>
        </w:tc>
        <w:tc>
          <w:tcPr>
            <w:tcW w:w="3060" w:type="dxa"/>
          </w:tcPr>
          <w:p w14:paraId="3EE9BC96" w14:textId="77777777" w:rsidR="00096C3E" w:rsidRPr="00CF4F06" w:rsidRDefault="003238EE" w:rsidP="00D82ED7">
            <w:pPr>
              <w:jc w:val="center"/>
              <w:cnfStyle w:val="000000100000" w:firstRow="0" w:lastRow="0" w:firstColumn="0" w:lastColumn="0" w:oddVBand="0" w:evenVBand="0" w:oddHBand="1" w:evenHBand="0" w:firstRowFirstColumn="0" w:firstRowLastColumn="0" w:lastRowFirstColumn="0" w:lastRowLastColumn="0"/>
            </w:pPr>
            <w:r w:rsidRPr="00CF4F06">
              <w:t>61</w:t>
            </w:r>
            <w:r w:rsidR="00096C3E" w:rsidRPr="00CF4F06">
              <w:t>/</w:t>
            </w:r>
            <w:r w:rsidRPr="00CF4F06">
              <w:t>75</w:t>
            </w:r>
            <w:r w:rsidR="00096C3E" w:rsidRPr="00CF4F06">
              <w:t xml:space="preserve"> (82.2%)</w:t>
            </w:r>
          </w:p>
        </w:tc>
        <w:tc>
          <w:tcPr>
            <w:tcW w:w="2988" w:type="dxa"/>
          </w:tcPr>
          <w:p w14:paraId="27F4A19B" w14:textId="77777777" w:rsidR="00096C3E" w:rsidRPr="00CF4F06" w:rsidRDefault="00182E0E" w:rsidP="00096C3E">
            <w:pPr>
              <w:jc w:val="center"/>
              <w:cnfStyle w:val="000000100000" w:firstRow="0" w:lastRow="0" w:firstColumn="0" w:lastColumn="0" w:oddVBand="0" w:evenVBand="0" w:oddHBand="1" w:evenHBand="0" w:firstRowFirstColumn="0" w:firstRowLastColumn="0" w:lastRowFirstColumn="0" w:lastRowLastColumn="0"/>
            </w:pPr>
            <w:r w:rsidRPr="00CF4F06">
              <w:t>6</w:t>
            </w:r>
            <w:r w:rsidR="00096C3E" w:rsidRPr="00CF4F06">
              <w:t>/395 (1.</w:t>
            </w:r>
            <w:r w:rsidRPr="00CF4F06">
              <w:t>5</w:t>
            </w:r>
            <w:r w:rsidR="00096C3E" w:rsidRPr="00CF4F06">
              <w:t>%)</w:t>
            </w:r>
          </w:p>
        </w:tc>
      </w:tr>
      <w:tr w:rsidR="00096C3E" w:rsidRPr="00CF4F06" w14:paraId="3AB014E3" w14:textId="77777777" w:rsidTr="00670DB6">
        <w:tc>
          <w:tcPr>
            <w:cnfStyle w:val="001000000000" w:firstRow="0" w:lastRow="0" w:firstColumn="1" w:lastColumn="0" w:oddVBand="0" w:evenVBand="0" w:oddHBand="0" w:evenHBand="0" w:firstRowFirstColumn="0" w:firstRowLastColumn="0" w:lastRowFirstColumn="0" w:lastRowLastColumn="0"/>
            <w:tcW w:w="3528" w:type="dxa"/>
          </w:tcPr>
          <w:p w14:paraId="6A5D38C0" w14:textId="77777777" w:rsidR="00096C3E" w:rsidRPr="00CF4F06" w:rsidRDefault="00096C3E" w:rsidP="00D82ED7">
            <w:pPr>
              <w:jc w:val="center"/>
            </w:pPr>
            <w:r w:rsidRPr="00CF4F06">
              <w:t>Test outcome: non-</w:t>
            </w:r>
            <w:r w:rsidR="00670DB6" w:rsidRPr="00CF4F06">
              <w:t xml:space="preserve">component </w:t>
            </w:r>
            <w:r w:rsidRPr="00CF4F06">
              <w:t>name</w:t>
            </w:r>
          </w:p>
        </w:tc>
        <w:tc>
          <w:tcPr>
            <w:tcW w:w="3060" w:type="dxa"/>
          </w:tcPr>
          <w:p w14:paraId="155718DC" w14:textId="77777777" w:rsidR="00096C3E" w:rsidRPr="00CF4F06" w:rsidRDefault="003238EE" w:rsidP="00D82ED7">
            <w:pPr>
              <w:jc w:val="center"/>
              <w:cnfStyle w:val="000000000000" w:firstRow="0" w:lastRow="0" w:firstColumn="0" w:lastColumn="0" w:oddVBand="0" w:evenVBand="0" w:oddHBand="0" w:evenHBand="0" w:firstRowFirstColumn="0" w:firstRowLastColumn="0" w:lastRowFirstColumn="0" w:lastRowLastColumn="0"/>
            </w:pPr>
            <w:r w:rsidRPr="00CF4F06">
              <w:t>14</w:t>
            </w:r>
            <w:r w:rsidR="00096C3E" w:rsidRPr="00CF4F06">
              <w:t>/</w:t>
            </w:r>
            <w:r w:rsidRPr="00CF4F06">
              <w:t>75</w:t>
            </w:r>
            <w:r w:rsidR="00096C3E" w:rsidRPr="00CF4F06">
              <w:t xml:space="preserve"> (17.8%)</w:t>
            </w:r>
          </w:p>
        </w:tc>
        <w:tc>
          <w:tcPr>
            <w:tcW w:w="2988" w:type="dxa"/>
          </w:tcPr>
          <w:p w14:paraId="4961741B" w14:textId="77777777" w:rsidR="00096C3E" w:rsidRPr="00CF4F06" w:rsidRDefault="00182E0E" w:rsidP="00096C3E">
            <w:pPr>
              <w:jc w:val="center"/>
              <w:cnfStyle w:val="000000000000" w:firstRow="0" w:lastRow="0" w:firstColumn="0" w:lastColumn="0" w:oddVBand="0" w:evenVBand="0" w:oddHBand="0" w:evenHBand="0" w:firstRowFirstColumn="0" w:firstRowLastColumn="0" w:lastRowFirstColumn="0" w:lastRowLastColumn="0"/>
            </w:pPr>
            <w:r w:rsidRPr="00CF4F06">
              <w:t>389</w:t>
            </w:r>
            <w:r w:rsidR="00096C3E" w:rsidRPr="00CF4F06">
              <w:t>/395 (98.</w:t>
            </w:r>
            <w:r w:rsidRPr="00CF4F06">
              <w:t>5</w:t>
            </w:r>
            <w:r w:rsidR="00096C3E" w:rsidRPr="00CF4F06">
              <w:t>%)</w:t>
            </w:r>
          </w:p>
        </w:tc>
      </w:tr>
    </w:tbl>
    <w:p w14:paraId="101E2395" w14:textId="77777777" w:rsidR="00500E0B" w:rsidRPr="00CF4F06" w:rsidRDefault="00500E0B" w:rsidP="00B5593D"/>
    <w:p w14:paraId="6F47B9CF" w14:textId="77777777" w:rsidR="00463B8F" w:rsidRPr="00CF4F06" w:rsidRDefault="006E1806" w:rsidP="00B5593D">
      <w:r w:rsidRPr="00CF4F06">
        <w:t xml:space="preserve">The accuracy rate on </w:t>
      </w:r>
      <w:r w:rsidR="00670DB6" w:rsidRPr="00CF4F06">
        <w:t>component</w:t>
      </w:r>
      <w:r w:rsidRPr="00CF4F06">
        <w:t xml:space="preserve">-level in </w:t>
      </w:r>
      <w:r w:rsidRPr="00286FF8">
        <w:fldChar w:fldCharType="begin"/>
      </w:r>
      <w:r w:rsidRPr="00CF4F06">
        <w:instrText xml:space="preserve"> REF _Ref406409976 \h </w:instrText>
      </w:r>
      <w:r w:rsidRPr="00286FF8">
        <w:rPr>
          <w:rPrChange w:id="1423" w:author="Chancerel, Perrine" w:date="2015-04-01T12:09:00Z">
            <w:rPr/>
          </w:rPrChange>
        </w:rPr>
        <w:fldChar w:fldCharType="separate"/>
      </w:r>
      <w:r w:rsidR="00344F4E" w:rsidRPr="00286FF8">
        <w:t xml:space="preserve">Table </w:t>
      </w:r>
      <w:r w:rsidR="00344F4E" w:rsidRPr="00286FF8">
        <w:rPr>
          <w:noProof/>
        </w:rPr>
        <w:t>18</w:t>
      </w:r>
      <w:r w:rsidRPr="00286FF8">
        <w:fldChar w:fldCharType="end"/>
      </w:r>
      <w:r w:rsidRPr="00286FF8">
        <w:t xml:space="preserve"> shows how many </w:t>
      </w:r>
      <w:r w:rsidR="00670DB6" w:rsidRPr="00286FF8">
        <w:t xml:space="preserve">components </w:t>
      </w:r>
      <w:r w:rsidRPr="00286FF8">
        <w:t xml:space="preserve">were assigned to a </w:t>
      </w:r>
      <w:r w:rsidR="00670DB6" w:rsidRPr="00286FF8">
        <w:t>c</w:t>
      </w:r>
      <w:r w:rsidR="00670DB6" w:rsidRPr="006B43F4">
        <w:t xml:space="preserve">omponent </w:t>
      </w:r>
      <w:r w:rsidRPr="00CF4F06">
        <w:t xml:space="preserve">in the </w:t>
      </w:r>
      <w:proofErr w:type="spellStart"/>
      <w:r w:rsidR="009371D5" w:rsidRPr="00CF4F06">
        <w:rPr>
          <w:i/>
        </w:rPr>
        <w:t>Octopart</w:t>
      </w:r>
      <w:proofErr w:type="spellEnd"/>
      <w:r w:rsidR="00463B8F" w:rsidRPr="00CF4F06">
        <w:t xml:space="preserve"> database </w:t>
      </w:r>
      <w:r w:rsidR="005C5F44" w:rsidRPr="00CF4F06">
        <w:t>thereby</w:t>
      </w:r>
      <w:r w:rsidR="00463B8F" w:rsidRPr="00CF4F06">
        <w:t xml:space="preserve"> the </w:t>
      </w:r>
      <w:r w:rsidR="00670DB6" w:rsidRPr="00CF4F06">
        <w:t xml:space="preserve">component </w:t>
      </w:r>
      <w:r w:rsidR="00463B8F" w:rsidRPr="00CF4F06">
        <w:t xml:space="preserve">names were manual labeled and verified with </w:t>
      </w:r>
      <w:proofErr w:type="spellStart"/>
      <w:r w:rsidR="009371D5" w:rsidRPr="00CF4F06">
        <w:rPr>
          <w:i/>
        </w:rPr>
        <w:t>Octopart</w:t>
      </w:r>
      <w:proofErr w:type="spellEnd"/>
      <w:r w:rsidR="000832EB" w:rsidRPr="00CF4F06">
        <w:t xml:space="preserve"> database on word-</w:t>
      </w:r>
      <w:r w:rsidR="00463B8F" w:rsidRPr="00CF4F06">
        <w:t>level.</w:t>
      </w:r>
    </w:p>
    <w:p w14:paraId="2DB01A42" w14:textId="77777777" w:rsidR="00500E0B" w:rsidRPr="00CF4F06" w:rsidRDefault="00500E0B" w:rsidP="00500E0B">
      <w:pPr>
        <w:pStyle w:val="Beschriftung"/>
        <w:keepNext/>
      </w:pPr>
      <w:bookmarkStart w:id="1424" w:name="_Ref406409976"/>
      <w:bookmarkStart w:id="1425" w:name="_Toc415436478"/>
      <w:r w:rsidRPr="00CF4F06">
        <w:t xml:space="preserve">Table </w:t>
      </w:r>
      <w:r w:rsidR="005E1750" w:rsidRPr="00E36537">
        <w:fldChar w:fldCharType="begin"/>
      </w:r>
      <w:r w:rsidR="005E1750" w:rsidRPr="00CF4F06">
        <w:instrText xml:space="preserve"> SEQ Table \* ARABIC </w:instrText>
      </w:r>
      <w:r w:rsidR="005E1750" w:rsidRPr="00E36537">
        <w:rPr>
          <w:rPrChange w:id="1426" w:author="Chancerel, Perrine" w:date="2015-04-01T12:09:00Z">
            <w:rPr>
              <w:noProof/>
            </w:rPr>
          </w:rPrChange>
        </w:rPr>
        <w:fldChar w:fldCharType="separate"/>
      </w:r>
      <w:r w:rsidR="00344F4E" w:rsidRPr="00CF4F06">
        <w:rPr>
          <w:noProof/>
        </w:rPr>
        <w:t>18</w:t>
      </w:r>
      <w:r w:rsidR="005E1750" w:rsidRPr="00E36537">
        <w:rPr>
          <w:noProof/>
        </w:rPr>
        <w:fldChar w:fldCharType="end"/>
      </w:r>
      <w:bookmarkEnd w:id="1424"/>
      <w:r w:rsidRPr="00CF4F06">
        <w:t xml:space="preserve">: </w:t>
      </w:r>
      <w:r w:rsidR="00D82ED7" w:rsidRPr="00CF4F06">
        <w:t xml:space="preserve">Accuracy rate of </w:t>
      </w:r>
      <w:r w:rsidR="00670DB6" w:rsidRPr="00CF4F06">
        <w:t xml:space="preserve">component </w:t>
      </w:r>
      <w:r w:rsidRPr="00CF4F06">
        <w:t>assign</w:t>
      </w:r>
      <w:r w:rsidR="00D82ED7" w:rsidRPr="00CF4F06">
        <w:t>ment</w:t>
      </w:r>
      <w:r w:rsidRPr="00CF4F06">
        <w:t xml:space="preserve"> </w:t>
      </w:r>
      <w:r w:rsidR="00D82ED7" w:rsidRPr="00CF4F06">
        <w:t xml:space="preserve">with manual labeled </w:t>
      </w:r>
      <w:r w:rsidR="003F3503" w:rsidRPr="00CF4F06">
        <w:rPr>
          <w:rFonts w:eastAsiaTheme="minorEastAsia"/>
        </w:rPr>
        <w:t>component</w:t>
      </w:r>
      <w:r w:rsidR="00D82ED7" w:rsidRPr="00CF4F06">
        <w:t xml:space="preserve">s </w:t>
      </w:r>
      <w:r w:rsidR="000832EB" w:rsidRPr="00CF4F06">
        <w:t>on word-</w:t>
      </w:r>
      <w:r w:rsidR="00936153" w:rsidRPr="00CF4F06">
        <w:t xml:space="preserve">level </w:t>
      </w:r>
      <w:r w:rsidR="00D82ED7" w:rsidRPr="00CF4F06">
        <w:t xml:space="preserve">verified with </w:t>
      </w:r>
      <w:proofErr w:type="spellStart"/>
      <w:r w:rsidR="009371D5" w:rsidRPr="00CF4F06">
        <w:t>Octopart</w:t>
      </w:r>
      <w:proofErr w:type="spellEnd"/>
      <w:r w:rsidR="00D82ED7" w:rsidRPr="00CF4F06">
        <w:t xml:space="preserve"> database </w:t>
      </w:r>
      <w:r w:rsidRPr="00CF4F06">
        <w:t>(part-level)</w:t>
      </w:r>
      <w:bookmarkEnd w:id="1425"/>
    </w:p>
    <w:tbl>
      <w:tblPr>
        <w:tblStyle w:val="MittleresRaster1-Akzent1"/>
        <w:tblW w:w="0" w:type="auto"/>
        <w:tblLook w:val="04A0" w:firstRow="1" w:lastRow="0" w:firstColumn="1" w:lastColumn="0" w:noHBand="0" w:noVBand="1"/>
      </w:tblPr>
      <w:tblGrid>
        <w:gridCol w:w="4788"/>
        <w:gridCol w:w="4788"/>
      </w:tblGrid>
      <w:tr w:rsidR="00500E0B" w:rsidRPr="00CF4F06" w14:paraId="34CE4468"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7EC2AB8" w14:textId="77777777" w:rsidR="00500E0B" w:rsidRPr="00286FF8" w:rsidRDefault="00500E0B" w:rsidP="00500E0B">
            <w:pPr>
              <w:jc w:val="center"/>
            </w:pPr>
            <w:r w:rsidRPr="00CF4F06">
              <w:t>Part assignment true</w:t>
            </w:r>
            <w:r w:rsidR="001C519E" w:rsidRPr="00CF4F06">
              <w:t xml:space="preserve"> (TPA</w:t>
            </w:r>
            <w:r w:rsidR="006528D1" w:rsidRPr="00286FF8">
              <w:fldChar w:fldCharType="begin"/>
            </w:r>
            <w:r w:rsidR="006528D1" w:rsidRPr="00286FF8">
              <w:instrText xml:space="preserve"> XE "TPA:True part assignment rate" </w:instrText>
            </w:r>
            <w:r w:rsidR="006528D1" w:rsidRPr="00286FF8">
              <w:fldChar w:fldCharType="end"/>
            </w:r>
            <w:r w:rsidR="001C519E" w:rsidRPr="00286FF8">
              <w:t>)</w:t>
            </w:r>
          </w:p>
        </w:tc>
        <w:tc>
          <w:tcPr>
            <w:tcW w:w="4788" w:type="dxa"/>
          </w:tcPr>
          <w:p w14:paraId="1A2FBF65" w14:textId="77777777" w:rsidR="00500E0B" w:rsidRPr="00286FF8" w:rsidRDefault="00500E0B" w:rsidP="00500E0B">
            <w:pPr>
              <w:jc w:val="center"/>
              <w:cnfStyle w:val="100000000000" w:firstRow="1" w:lastRow="0" w:firstColumn="0" w:lastColumn="0" w:oddVBand="0" w:evenVBand="0" w:oddHBand="0" w:evenHBand="0" w:firstRowFirstColumn="0" w:firstRowLastColumn="0" w:lastRowFirstColumn="0" w:lastRowLastColumn="0"/>
              <w:rPr>
                <w:b w:val="0"/>
              </w:rPr>
            </w:pPr>
            <w:r w:rsidRPr="00286FF8">
              <w:rPr>
                <w:b w:val="0"/>
              </w:rPr>
              <w:t>59/85 (69.4%)</w:t>
            </w:r>
          </w:p>
        </w:tc>
      </w:tr>
      <w:tr w:rsidR="00500E0B" w:rsidRPr="00CF4F06" w14:paraId="0C05EFD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82324E4" w14:textId="77777777" w:rsidR="00500E0B" w:rsidRPr="00286FF8" w:rsidRDefault="00500E0B" w:rsidP="00500E0B">
            <w:pPr>
              <w:jc w:val="center"/>
            </w:pPr>
            <w:r w:rsidRPr="00CF4F06">
              <w:t>Part assignment false</w:t>
            </w:r>
            <w:r w:rsidR="001C519E" w:rsidRPr="00CF4F06">
              <w:t xml:space="preserve"> (FPA</w:t>
            </w:r>
            <w:r w:rsidR="006528D1" w:rsidRPr="00286FF8">
              <w:fldChar w:fldCharType="begin"/>
            </w:r>
            <w:r w:rsidR="006528D1" w:rsidRPr="00286FF8">
              <w:instrText xml:space="preserve"> XE "FPA:False part assignment rate" </w:instrText>
            </w:r>
            <w:r w:rsidR="006528D1" w:rsidRPr="00286FF8">
              <w:fldChar w:fldCharType="end"/>
            </w:r>
            <w:r w:rsidR="001C519E" w:rsidRPr="00286FF8">
              <w:t>)</w:t>
            </w:r>
          </w:p>
        </w:tc>
        <w:tc>
          <w:tcPr>
            <w:tcW w:w="4788" w:type="dxa"/>
          </w:tcPr>
          <w:p w14:paraId="274B3A3D" w14:textId="77777777" w:rsidR="00500E0B" w:rsidRPr="00286FF8" w:rsidRDefault="0079623A" w:rsidP="00500E0B">
            <w:pPr>
              <w:jc w:val="center"/>
              <w:cnfStyle w:val="000000100000" w:firstRow="0" w:lastRow="0" w:firstColumn="0" w:lastColumn="0" w:oddVBand="0" w:evenVBand="0" w:oddHBand="1" w:evenHBand="0" w:firstRowFirstColumn="0" w:firstRowLastColumn="0" w:lastRowFirstColumn="0" w:lastRowLastColumn="0"/>
            </w:pPr>
            <w:r w:rsidRPr="00286FF8">
              <w:t>2</w:t>
            </w:r>
            <w:r w:rsidR="00500E0B" w:rsidRPr="00286FF8">
              <w:t>6/85 (30.6%)</w:t>
            </w:r>
          </w:p>
        </w:tc>
      </w:tr>
    </w:tbl>
    <w:p w14:paraId="5ACF7927" w14:textId="77777777" w:rsidR="00500E0B" w:rsidRPr="00CF4F06" w:rsidRDefault="00500E0B" w:rsidP="00B5593D"/>
    <w:p w14:paraId="6467A9C7" w14:textId="77777777" w:rsidR="00123BAC" w:rsidRPr="00CF4F06" w:rsidRDefault="00123BAC" w:rsidP="00123BAC">
      <w:r w:rsidRPr="00CF4F06">
        <w:t xml:space="preserve">The accuracy rate on part-level in </w:t>
      </w:r>
      <w:r w:rsidRPr="00286FF8">
        <w:fldChar w:fldCharType="begin"/>
      </w:r>
      <w:r w:rsidRPr="00CF4F06">
        <w:instrText xml:space="preserve"> REF _Ref408917229 \h </w:instrText>
      </w:r>
      <w:r w:rsidRPr="00286FF8">
        <w:rPr>
          <w:rPrChange w:id="1427" w:author="Chancerel, Perrine" w:date="2015-04-01T12:09:00Z">
            <w:rPr/>
          </w:rPrChange>
        </w:rPr>
        <w:fldChar w:fldCharType="separate"/>
      </w:r>
      <w:r w:rsidR="00344F4E" w:rsidRPr="00286FF8">
        <w:t xml:space="preserve">Table </w:t>
      </w:r>
      <w:r w:rsidR="00344F4E" w:rsidRPr="00286FF8">
        <w:rPr>
          <w:noProof/>
        </w:rPr>
        <w:t>19</w:t>
      </w:r>
      <w:r w:rsidRPr="00286FF8">
        <w:fldChar w:fldCharType="end"/>
      </w:r>
      <w:r w:rsidRPr="00286FF8">
        <w:t xml:space="preserve"> shows how many </w:t>
      </w:r>
      <w:r w:rsidR="00670DB6" w:rsidRPr="00286FF8">
        <w:t xml:space="preserve">components </w:t>
      </w:r>
      <w:r w:rsidRPr="00286FF8">
        <w:t xml:space="preserve">were assigned to a </w:t>
      </w:r>
      <w:r w:rsidR="00670DB6" w:rsidRPr="00286FF8">
        <w:t xml:space="preserve">component </w:t>
      </w:r>
      <w:r w:rsidRPr="006B43F4">
        <w:t xml:space="preserve">in the </w:t>
      </w:r>
      <w:proofErr w:type="spellStart"/>
      <w:r w:rsidR="009371D5" w:rsidRPr="00CF4F06">
        <w:rPr>
          <w:i/>
        </w:rPr>
        <w:t>Octopart</w:t>
      </w:r>
      <w:proofErr w:type="spellEnd"/>
      <w:r w:rsidRPr="00CF4F06">
        <w:t xml:space="preserve"> database </w:t>
      </w:r>
      <w:r w:rsidR="005C5F44" w:rsidRPr="00CF4F06">
        <w:t xml:space="preserve">thereby </w:t>
      </w:r>
      <w:r w:rsidRPr="00CF4F06">
        <w:t xml:space="preserve">the </w:t>
      </w:r>
      <w:r w:rsidR="00670DB6" w:rsidRPr="00CF4F06">
        <w:t xml:space="preserve">component </w:t>
      </w:r>
      <w:r w:rsidRPr="00CF4F06">
        <w:t xml:space="preserve">names were manual labeled and verified with </w:t>
      </w:r>
      <w:proofErr w:type="spellStart"/>
      <w:r w:rsidR="009371D5" w:rsidRPr="00CF4F06">
        <w:rPr>
          <w:i/>
        </w:rPr>
        <w:t>Octopart</w:t>
      </w:r>
      <w:proofErr w:type="spellEnd"/>
      <w:r w:rsidR="000832EB" w:rsidRPr="00CF4F06">
        <w:t xml:space="preserve"> database on label-</w:t>
      </w:r>
      <w:r w:rsidRPr="00CF4F06">
        <w:t>level.</w:t>
      </w:r>
    </w:p>
    <w:p w14:paraId="77E9249C" w14:textId="77777777" w:rsidR="00936153" w:rsidRPr="00CF4F06" w:rsidRDefault="00936153" w:rsidP="00936153">
      <w:pPr>
        <w:pStyle w:val="Beschriftung"/>
        <w:keepNext/>
      </w:pPr>
      <w:bookmarkStart w:id="1428" w:name="_Ref408917229"/>
      <w:bookmarkStart w:id="1429" w:name="_Toc415436479"/>
      <w:r w:rsidRPr="00CF4F06">
        <w:t xml:space="preserve">Table </w:t>
      </w:r>
      <w:r w:rsidR="005E1750" w:rsidRPr="00E36537">
        <w:fldChar w:fldCharType="begin"/>
      </w:r>
      <w:r w:rsidR="005E1750" w:rsidRPr="00CF4F06">
        <w:instrText xml:space="preserve"> SEQ Table \* ARABIC </w:instrText>
      </w:r>
      <w:r w:rsidR="005E1750" w:rsidRPr="00E36537">
        <w:rPr>
          <w:rPrChange w:id="1430" w:author="Chancerel, Perrine" w:date="2015-04-01T12:09:00Z">
            <w:rPr>
              <w:noProof/>
            </w:rPr>
          </w:rPrChange>
        </w:rPr>
        <w:fldChar w:fldCharType="separate"/>
      </w:r>
      <w:r w:rsidR="00344F4E" w:rsidRPr="00CF4F06">
        <w:rPr>
          <w:noProof/>
        </w:rPr>
        <w:t>19</w:t>
      </w:r>
      <w:r w:rsidR="005E1750" w:rsidRPr="00E36537">
        <w:rPr>
          <w:noProof/>
        </w:rPr>
        <w:fldChar w:fldCharType="end"/>
      </w:r>
      <w:bookmarkEnd w:id="1428"/>
      <w:r w:rsidRPr="00CF4F06">
        <w:t>: Accuracy rate of part assignment wit</w:t>
      </w:r>
      <w:r w:rsidR="000832EB" w:rsidRPr="00CF4F06">
        <w:t>h manual labeled parts on label-</w:t>
      </w:r>
      <w:r w:rsidRPr="00CF4F06">
        <w:t xml:space="preserve">level verified with </w:t>
      </w:r>
      <w:proofErr w:type="spellStart"/>
      <w:r w:rsidR="009371D5" w:rsidRPr="00CF4F06">
        <w:t>Octopart</w:t>
      </w:r>
      <w:proofErr w:type="spellEnd"/>
      <w:r w:rsidRPr="00CF4F06">
        <w:t xml:space="preserve"> database (part-level)</w:t>
      </w:r>
      <w:bookmarkEnd w:id="1429"/>
    </w:p>
    <w:tbl>
      <w:tblPr>
        <w:tblStyle w:val="MittleresRaster1-Akzent1"/>
        <w:tblW w:w="0" w:type="auto"/>
        <w:tblLook w:val="04A0" w:firstRow="1" w:lastRow="0" w:firstColumn="1" w:lastColumn="0" w:noHBand="0" w:noVBand="1"/>
      </w:tblPr>
      <w:tblGrid>
        <w:gridCol w:w="4788"/>
        <w:gridCol w:w="4788"/>
      </w:tblGrid>
      <w:tr w:rsidR="00936153" w:rsidRPr="00CF4F06" w14:paraId="53AA55B9"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62E7566" w14:textId="77777777" w:rsidR="00936153" w:rsidRPr="00286FF8" w:rsidRDefault="00936153" w:rsidP="008102F3">
            <w:pPr>
              <w:jc w:val="center"/>
            </w:pPr>
            <w:r w:rsidRPr="00CF4F06">
              <w:t>Part assignment true</w:t>
            </w:r>
            <w:r w:rsidR="001C519E" w:rsidRPr="00CF4F06">
              <w:t xml:space="preserve"> (TPA</w:t>
            </w:r>
            <w:r w:rsidR="006528D1" w:rsidRPr="00286FF8">
              <w:fldChar w:fldCharType="begin"/>
            </w:r>
            <w:r w:rsidR="006528D1" w:rsidRPr="00286FF8">
              <w:instrText xml:space="preserve"> XE "TPA:True part assignment rate" </w:instrText>
            </w:r>
            <w:r w:rsidR="006528D1" w:rsidRPr="00286FF8">
              <w:fldChar w:fldCharType="end"/>
            </w:r>
            <w:r w:rsidR="001C519E" w:rsidRPr="00286FF8">
              <w:t>)</w:t>
            </w:r>
          </w:p>
        </w:tc>
        <w:tc>
          <w:tcPr>
            <w:tcW w:w="4788" w:type="dxa"/>
          </w:tcPr>
          <w:p w14:paraId="7F5AA64A" w14:textId="77777777" w:rsidR="00936153" w:rsidRPr="00286FF8" w:rsidRDefault="00936153" w:rsidP="00936153">
            <w:pPr>
              <w:jc w:val="center"/>
              <w:cnfStyle w:val="100000000000" w:firstRow="1" w:lastRow="0" w:firstColumn="0" w:lastColumn="0" w:oddVBand="0" w:evenVBand="0" w:oddHBand="0" w:evenHBand="0" w:firstRowFirstColumn="0" w:firstRowLastColumn="0" w:lastRowFirstColumn="0" w:lastRowLastColumn="0"/>
              <w:rPr>
                <w:b w:val="0"/>
              </w:rPr>
            </w:pPr>
            <w:r w:rsidRPr="00286FF8">
              <w:rPr>
                <w:b w:val="0"/>
              </w:rPr>
              <w:t>60/85 (70.6%)</w:t>
            </w:r>
          </w:p>
        </w:tc>
      </w:tr>
      <w:tr w:rsidR="00936153" w:rsidRPr="00CF4F06" w14:paraId="290CFF3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8A78953" w14:textId="77777777" w:rsidR="00936153" w:rsidRPr="00286FF8" w:rsidRDefault="00936153" w:rsidP="008102F3">
            <w:pPr>
              <w:jc w:val="center"/>
            </w:pPr>
            <w:r w:rsidRPr="00CF4F06">
              <w:t>Part assignment false</w:t>
            </w:r>
            <w:r w:rsidR="001C519E" w:rsidRPr="00CF4F06">
              <w:t xml:space="preserve"> FPA</w:t>
            </w:r>
            <w:r w:rsidR="006528D1" w:rsidRPr="00286FF8">
              <w:fldChar w:fldCharType="begin"/>
            </w:r>
            <w:r w:rsidR="006528D1" w:rsidRPr="00286FF8">
              <w:instrText xml:space="preserve"> XE "FPA:False part assignment rate" </w:instrText>
            </w:r>
            <w:r w:rsidR="006528D1" w:rsidRPr="00286FF8">
              <w:fldChar w:fldCharType="end"/>
            </w:r>
            <w:r w:rsidR="001C519E" w:rsidRPr="00286FF8">
              <w:t>)</w:t>
            </w:r>
          </w:p>
        </w:tc>
        <w:tc>
          <w:tcPr>
            <w:tcW w:w="4788" w:type="dxa"/>
          </w:tcPr>
          <w:p w14:paraId="5E4C1D4D" w14:textId="77777777" w:rsidR="00936153" w:rsidRPr="00286FF8" w:rsidRDefault="00936153" w:rsidP="00936153">
            <w:pPr>
              <w:jc w:val="center"/>
              <w:cnfStyle w:val="000000100000" w:firstRow="0" w:lastRow="0" w:firstColumn="0" w:lastColumn="0" w:oddVBand="0" w:evenVBand="0" w:oddHBand="1" w:evenHBand="0" w:firstRowFirstColumn="0" w:firstRowLastColumn="0" w:lastRowFirstColumn="0" w:lastRowLastColumn="0"/>
            </w:pPr>
            <w:r w:rsidRPr="00286FF8">
              <w:t>25/85 (29.4%)</w:t>
            </w:r>
          </w:p>
        </w:tc>
      </w:tr>
    </w:tbl>
    <w:p w14:paraId="72A8D96B" w14:textId="77777777" w:rsidR="00123BAC" w:rsidRPr="00CF4F06" w:rsidRDefault="00123BAC" w:rsidP="00B5593D">
      <w:r w:rsidRPr="00CF4F06">
        <w:br/>
        <w:t>T</w:t>
      </w:r>
      <w:r w:rsidR="00B15AC6" w:rsidRPr="00CF4F06">
        <w:t>h</w:t>
      </w:r>
      <w:r w:rsidR="00543EE5" w:rsidRPr="00CF4F06">
        <w:t>e</w:t>
      </w:r>
      <w:r w:rsidRPr="00CF4F06">
        <w:t xml:space="preserve"> results in </w:t>
      </w:r>
      <w:r w:rsidRPr="00286FF8">
        <w:fldChar w:fldCharType="begin"/>
      </w:r>
      <w:r w:rsidRPr="00CF4F06">
        <w:instrText xml:space="preserve"> REF _Ref406409976 \h </w:instrText>
      </w:r>
      <w:r w:rsidRPr="00286FF8">
        <w:rPr>
          <w:rPrChange w:id="1431" w:author="Chancerel, Perrine" w:date="2015-04-01T12:09:00Z">
            <w:rPr/>
          </w:rPrChange>
        </w:rPr>
        <w:fldChar w:fldCharType="separate"/>
      </w:r>
      <w:r w:rsidR="00344F4E" w:rsidRPr="00286FF8">
        <w:t xml:space="preserve">Table </w:t>
      </w:r>
      <w:r w:rsidR="00344F4E" w:rsidRPr="00286FF8">
        <w:rPr>
          <w:noProof/>
        </w:rPr>
        <w:t>18</w:t>
      </w:r>
      <w:r w:rsidRPr="00286FF8">
        <w:fldChar w:fldCharType="end"/>
      </w:r>
      <w:r w:rsidRPr="00286FF8">
        <w:t xml:space="preserve"> and </w:t>
      </w:r>
      <w:r w:rsidRPr="00286FF8">
        <w:fldChar w:fldCharType="begin"/>
      </w:r>
      <w:r w:rsidRPr="00CF4F06">
        <w:instrText xml:space="preserve"> REF _Ref408917229 \h </w:instrText>
      </w:r>
      <w:r w:rsidRPr="00286FF8">
        <w:rPr>
          <w:rPrChange w:id="1432" w:author="Chancerel, Perrine" w:date="2015-04-01T12:09:00Z">
            <w:rPr/>
          </w:rPrChange>
        </w:rPr>
        <w:fldChar w:fldCharType="separate"/>
      </w:r>
      <w:r w:rsidR="00344F4E" w:rsidRPr="00286FF8">
        <w:t xml:space="preserve">Table </w:t>
      </w:r>
      <w:r w:rsidR="00344F4E" w:rsidRPr="00286FF8">
        <w:rPr>
          <w:noProof/>
        </w:rPr>
        <w:t>19</w:t>
      </w:r>
      <w:r w:rsidRPr="00286FF8">
        <w:fldChar w:fldCharType="end"/>
      </w:r>
      <w:r w:rsidRPr="00286FF8">
        <w:t xml:space="preserve"> show that the </w:t>
      </w:r>
      <w:r w:rsidR="005C5F44" w:rsidRPr="00286FF8">
        <w:t xml:space="preserve">component </w:t>
      </w:r>
      <w:r w:rsidRPr="00286FF8">
        <w:t xml:space="preserve">analyses </w:t>
      </w:r>
      <w:r w:rsidR="005C5F44" w:rsidRPr="00286FF8">
        <w:t>on label-level o</w:t>
      </w:r>
      <w:r w:rsidRPr="006B43F4">
        <w:t xml:space="preserve">f the </w:t>
      </w:r>
      <w:r w:rsidR="00B907F9" w:rsidRPr="00CF4F06">
        <w:t xml:space="preserve">component </w:t>
      </w:r>
      <w:r w:rsidRPr="00CF4F06">
        <w:t>names incr</w:t>
      </w:r>
      <w:r w:rsidR="005C5F44" w:rsidRPr="00CF4F06">
        <w:t>eases the accuracy rate on part-</w:t>
      </w:r>
      <w:r w:rsidRPr="00CF4F06">
        <w:t>level c</w:t>
      </w:r>
      <w:r w:rsidR="005C5F44" w:rsidRPr="00CF4F06">
        <w:t>ompared to the component analyses on word-</w:t>
      </w:r>
      <w:r w:rsidRPr="00CF4F06">
        <w:t xml:space="preserve">level. </w:t>
      </w:r>
    </w:p>
    <w:p w14:paraId="52A9CD4A" w14:textId="77777777" w:rsidR="00B32F6B" w:rsidRPr="00286FF8" w:rsidRDefault="00B32F6B" w:rsidP="00B5593D">
      <w:r w:rsidRPr="00CF4F06">
        <w:lastRenderedPageBreak/>
        <w:t xml:space="preserve">The confusion matrices for the recognized </w:t>
      </w:r>
      <w:r w:rsidR="003F3503" w:rsidRPr="00CF4F06">
        <w:rPr>
          <w:rFonts w:eastAsiaTheme="minorEastAsia"/>
        </w:rPr>
        <w:t xml:space="preserve">component </w:t>
      </w:r>
      <w:r w:rsidRPr="00CF4F06">
        <w:t>markings with the OCR</w:t>
      </w:r>
      <w:r w:rsidR="00011E7C" w:rsidRPr="00286FF8">
        <w:fldChar w:fldCharType="begin"/>
      </w:r>
      <w:r w:rsidR="00011E7C" w:rsidRPr="00286FF8">
        <w:instrText xml:space="preserve"> XE "</w:instrText>
      </w:r>
      <w:r w:rsidR="00011E7C" w:rsidRPr="00286FF8">
        <w:rPr>
          <w:rFonts w:eastAsiaTheme="minorEastAsia"/>
        </w:rPr>
        <w:instrText>OCR</w:instrText>
      </w:r>
      <w:proofErr w:type="gramStart"/>
      <w:r w:rsidR="00011E7C" w:rsidRPr="00286FF8">
        <w:instrText>:Optical</w:instrText>
      </w:r>
      <w:proofErr w:type="gramEnd"/>
      <w:r w:rsidR="00011E7C" w:rsidRPr="00286FF8">
        <w:instrText xml:space="preserve"> character recognition" </w:instrText>
      </w:r>
      <w:r w:rsidR="00011E7C" w:rsidRPr="00286FF8">
        <w:fldChar w:fldCharType="end"/>
      </w:r>
      <w:r w:rsidR="00D82ED7" w:rsidRPr="00286FF8">
        <w:t xml:space="preserve"> engine </w:t>
      </w:r>
      <w:r w:rsidR="00A236B0" w:rsidRPr="00286FF8">
        <w:rPr>
          <w:i/>
        </w:rPr>
        <w:t>Tesseract</w:t>
      </w:r>
      <w:r w:rsidR="00D82ED7" w:rsidRPr="00286FF8">
        <w:t xml:space="preserve"> on word-level </w:t>
      </w:r>
      <w:r w:rsidR="006E1806" w:rsidRPr="00286FF8">
        <w:t>is</w:t>
      </w:r>
      <w:r w:rsidR="009168B5" w:rsidRPr="006B43F4">
        <w:t xml:space="preserve"> shown in </w:t>
      </w:r>
      <w:r w:rsidR="00123BAC" w:rsidRPr="00286FF8">
        <w:fldChar w:fldCharType="begin"/>
      </w:r>
      <w:r w:rsidR="00123BAC" w:rsidRPr="00CF4F06">
        <w:instrText xml:space="preserve"> REF _Ref408917229 \h </w:instrText>
      </w:r>
      <w:r w:rsidR="00123BAC" w:rsidRPr="00286FF8">
        <w:rPr>
          <w:rPrChange w:id="1433" w:author="Chancerel, Perrine" w:date="2015-04-01T12:09:00Z">
            <w:rPr/>
          </w:rPrChange>
        </w:rPr>
        <w:fldChar w:fldCharType="separate"/>
      </w:r>
      <w:r w:rsidR="00344F4E" w:rsidRPr="00286FF8">
        <w:t xml:space="preserve">Table </w:t>
      </w:r>
      <w:r w:rsidR="00344F4E" w:rsidRPr="00286FF8">
        <w:rPr>
          <w:noProof/>
        </w:rPr>
        <w:t>19</w:t>
      </w:r>
      <w:r w:rsidR="00123BAC" w:rsidRPr="00286FF8">
        <w:fldChar w:fldCharType="end"/>
      </w:r>
      <w:r w:rsidR="00123BAC" w:rsidRPr="00286FF8">
        <w:t>.</w:t>
      </w:r>
    </w:p>
    <w:p w14:paraId="57356D9E" w14:textId="77777777" w:rsidR="00D82ED7" w:rsidRPr="00CF4F06" w:rsidRDefault="00D82ED7" w:rsidP="00D82ED7">
      <w:pPr>
        <w:pStyle w:val="Beschriftung"/>
        <w:keepNext/>
      </w:pPr>
      <w:bookmarkStart w:id="1434" w:name="_Toc415436480"/>
      <w:r w:rsidRPr="00286FF8">
        <w:t xml:space="preserve">Table </w:t>
      </w:r>
      <w:fldSimple w:instr=" SEQ Table \* ARABIC ">
        <w:r w:rsidR="00344F4E" w:rsidRPr="00CF4F06">
          <w:rPr>
            <w:noProof/>
          </w:rPr>
          <w:t>20</w:t>
        </w:r>
      </w:fldSimple>
      <w:r w:rsidRPr="00CF4F06">
        <w:t xml:space="preserve">: Confusion matrix of the </w:t>
      </w:r>
      <w:r w:rsidR="00A236B0" w:rsidRPr="00CF4F06">
        <w:t>Tesseract</w:t>
      </w:r>
      <w:r w:rsidRPr="00CF4F06">
        <w:t xml:space="preserve"> recognized words (word-level) verified with </w:t>
      </w:r>
      <w:proofErr w:type="spellStart"/>
      <w:r w:rsidR="009371D5" w:rsidRPr="00CF4F06">
        <w:t>Octopart</w:t>
      </w:r>
      <w:proofErr w:type="spellEnd"/>
      <w:r w:rsidRPr="00CF4F06">
        <w:t xml:space="preserve"> database</w:t>
      </w:r>
      <w:bookmarkEnd w:id="1434"/>
    </w:p>
    <w:tbl>
      <w:tblPr>
        <w:tblStyle w:val="MittleresRaster3-Akzent1"/>
        <w:tblW w:w="0" w:type="auto"/>
        <w:tblLook w:val="04A0" w:firstRow="1" w:lastRow="0" w:firstColumn="1" w:lastColumn="0" w:noHBand="0" w:noVBand="1"/>
      </w:tblPr>
      <w:tblGrid>
        <w:gridCol w:w="3528"/>
        <w:gridCol w:w="3060"/>
        <w:gridCol w:w="2988"/>
      </w:tblGrid>
      <w:tr w:rsidR="00D82ED7" w:rsidRPr="00CF4F06" w14:paraId="14C4CCEC"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37BB2928" w14:textId="77777777" w:rsidR="00D82ED7" w:rsidRPr="00CF4F06" w:rsidRDefault="00D82ED7" w:rsidP="00D82ED7">
            <w:pPr>
              <w:jc w:val="center"/>
            </w:pPr>
          </w:p>
        </w:tc>
        <w:tc>
          <w:tcPr>
            <w:tcW w:w="3060" w:type="dxa"/>
          </w:tcPr>
          <w:p w14:paraId="2226A672" w14:textId="77777777" w:rsidR="00D82ED7" w:rsidRPr="00CF4F06" w:rsidRDefault="00D82ED7" w:rsidP="00D82ED7">
            <w:pPr>
              <w:jc w:val="center"/>
              <w:cnfStyle w:val="100000000000" w:firstRow="1" w:lastRow="0" w:firstColumn="0" w:lastColumn="0" w:oddVBand="0" w:evenVBand="0" w:oddHBand="0" w:evenHBand="0" w:firstRowFirstColumn="0" w:firstRowLastColumn="0" w:lastRowFirstColumn="0" w:lastRowLastColumn="0"/>
            </w:pPr>
            <w:r w:rsidRPr="00CF4F06">
              <w:t xml:space="preserve">Condition: </w:t>
            </w:r>
            <w:r w:rsidR="00670DB6" w:rsidRPr="00CF4F06">
              <w:t xml:space="preserve">component </w:t>
            </w:r>
            <w:r w:rsidRPr="00CF4F06">
              <w:t>name</w:t>
            </w:r>
          </w:p>
        </w:tc>
        <w:tc>
          <w:tcPr>
            <w:tcW w:w="2988" w:type="dxa"/>
          </w:tcPr>
          <w:p w14:paraId="3FCC1EC2" w14:textId="77777777" w:rsidR="00D82ED7" w:rsidRPr="00CF4F06" w:rsidRDefault="00D82ED7" w:rsidP="00D82ED7">
            <w:pPr>
              <w:jc w:val="center"/>
              <w:cnfStyle w:val="100000000000" w:firstRow="1" w:lastRow="0" w:firstColumn="0" w:lastColumn="0" w:oddVBand="0" w:evenVBand="0" w:oddHBand="0" w:evenHBand="0" w:firstRowFirstColumn="0" w:firstRowLastColumn="0" w:lastRowFirstColumn="0" w:lastRowLastColumn="0"/>
            </w:pPr>
            <w:r w:rsidRPr="00CF4F06">
              <w:t>Condition: non-</w:t>
            </w:r>
            <w:r w:rsidR="00670DB6" w:rsidRPr="00CF4F06">
              <w:t xml:space="preserve">component </w:t>
            </w:r>
            <w:r w:rsidRPr="00CF4F06">
              <w:t>name</w:t>
            </w:r>
          </w:p>
        </w:tc>
      </w:tr>
      <w:tr w:rsidR="00D82ED7" w:rsidRPr="00CF4F06" w14:paraId="73060742"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5CF64868" w14:textId="77777777" w:rsidR="00D82ED7" w:rsidRPr="00CF4F06" w:rsidRDefault="00D82ED7" w:rsidP="00D82ED7">
            <w:pPr>
              <w:jc w:val="center"/>
            </w:pPr>
            <w:r w:rsidRPr="00CF4F06">
              <w:t xml:space="preserve">Test outcome: </w:t>
            </w:r>
            <w:r w:rsidR="00670DB6" w:rsidRPr="00CF4F06">
              <w:t xml:space="preserve">component </w:t>
            </w:r>
            <w:r w:rsidRPr="00CF4F06">
              <w:t>name</w:t>
            </w:r>
          </w:p>
        </w:tc>
        <w:tc>
          <w:tcPr>
            <w:tcW w:w="3060" w:type="dxa"/>
          </w:tcPr>
          <w:p w14:paraId="6F44B357" w14:textId="77777777" w:rsidR="00D82ED7" w:rsidRPr="00CF4F06" w:rsidRDefault="00D82ED7" w:rsidP="00D82ED7">
            <w:pPr>
              <w:jc w:val="center"/>
              <w:cnfStyle w:val="000000100000" w:firstRow="0" w:lastRow="0" w:firstColumn="0" w:lastColumn="0" w:oddVBand="0" w:evenVBand="0" w:oddHBand="1" w:evenHBand="0" w:firstRowFirstColumn="0" w:firstRowLastColumn="0" w:lastRowFirstColumn="0" w:lastRowLastColumn="0"/>
            </w:pPr>
            <w:r w:rsidRPr="00CF4F06">
              <w:t>31/73 (42.2%)</w:t>
            </w:r>
          </w:p>
        </w:tc>
        <w:tc>
          <w:tcPr>
            <w:tcW w:w="2988" w:type="dxa"/>
          </w:tcPr>
          <w:p w14:paraId="39A11095" w14:textId="77777777" w:rsidR="00D82ED7" w:rsidRPr="00CF4F06" w:rsidRDefault="00C5157B" w:rsidP="00D82ED7">
            <w:pPr>
              <w:jc w:val="center"/>
              <w:cnfStyle w:val="000000100000" w:firstRow="0" w:lastRow="0" w:firstColumn="0" w:lastColumn="0" w:oddVBand="0" w:evenVBand="0" w:oddHBand="1" w:evenHBand="0" w:firstRowFirstColumn="0" w:firstRowLastColumn="0" w:lastRowFirstColumn="0" w:lastRowLastColumn="0"/>
            </w:pPr>
            <w:r w:rsidRPr="00CF4F06">
              <w:t>9/161 (5.</w:t>
            </w:r>
            <w:r w:rsidR="00D82ED7" w:rsidRPr="00CF4F06">
              <w:t>6%)</w:t>
            </w:r>
          </w:p>
        </w:tc>
      </w:tr>
      <w:tr w:rsidR="00D82ED7" w:rsidRPr="00CF4F06" w14:paraId="7EDC93B3" w14:textId="77777777" w:rsidTr="00670DB6">
        <w:tc>
          <w:tcPr>
            <w:cnfStyle w:val="001000000000" w:firstRow="0" w:lastRow="0" w:firstColumn="1" w:lastColumn="0" w:oddVBand="0" w:evenVBand="0" w:oddHBand="0" w:evenHBand="0" w:firstRowFirstColumn="0" w:firstRowLastColumn="0" w:lastRowFirstColumn="0" w:lastRowLastColumn="0"/>
            <w:tcW w:w="3528" w:type="dxa"/>
          </w:tcPr>
          <w:p w14:paraId="495154BB" w14:textId="77777777" w:rsidR="00D82ED7" w:rsidRPr="00CF4F06" w:rsidRDefault="00D82ED7" w:rsidP="00D82ED7">
            <w:pPr>
              <w:jc w:val="center"/>
            </w:pPr>
            <w:r w:rsidRPr="00CF4F06">
              <w:t>Test outcome: non-</w:t>
            </w:r>
            <w:r w:rsidR="00670DB6" w:rsidRPr="00CF4F06">
              <w:t xml:space="preserve">component </w:t>
            </w:r>
            <w:r w:rsidRPr="00CF4F06">
              <w:t>name</w:t>
            </w:r>
          </w:p>
        </w:tc>
        <w:tc>
          <w:tcPr>
            <w:tcW w:w="3060" w:type="dxa"/>
          </w:tcPr>
          <w:p w14:paraId="502C572F" w14:textId="77777777" w:rsidR="00D82ED7" w:rsidRPr="00CF4F06" w:rsidRDefault="00D82ED7" w:rsidP="00D82ED7">
            <w:pPr>
              <w:jc w:val="center"/>
              <w:cnfStyle w:val="000000000000" w:firstRow="0" w:lastRow="0" w:firstColumn="0" w:lastColumn="0" w:oddVBand="0" w:evenVBand="0" w:oddHBand="0" w:evenHBand="0" w:firstRowFirstColumn="0" w:firstRowLastColumn="0" w:lastRowFirstColumn="0" w:lastRowLastColumn="0"/>
            </w:pPr>
            <w:r w:rsidRPr="00CF4F06">
              <w:t>42/73 (57.8%)</w:t>
            </w:r>
          </w:p>
        </w:tc>
        <w:tc>
          <w:tcPr>
            <w:tcW w:w="2988" w:type="dxa"/>
          </w:tcPr>
          <w:p w14:paraId="50198A54" w14:textId="77777777" w:rsidR="00D82ED7" w:rsidRPr="00CF4F06" w:rsidRDefault="00D82ED7" w:rsidP="00D82ED7">
            <w:pPr>
              <w:jc w:val="center"/>
              <w:cnfStyle w:val="000000000000" w:firstRow="0" w:lastRow="0" w:firstColumn="0" w:lastColumn="0" w:oddVBand="0" w:evenVBand="0" w:oddHBand="0" w:evenHBand="0" w:firstRowFirstColumn="0" w:firstRowLastColumn="0" w:lastRowFirstColumn="0" w:lastRowLastColumn="0"/>
            </w:pPr>
            <w:r w:rsidRPr="00CF4F06">
              <w:t>15</w:t>
            </w:r>
            <w:r w:rsidR="00C5157B" w:rsidRPr="00CF4F06">
              <w:t>2/161 (94</w:t>
            </w:r>
            <w:r w:rsidRPr="00CF4F06">
              <w:t>.4%)</w:t>
            </w:r>
          </w:p>
        </w:tc>
      </w:tr>
    </w:tbl>
    <w:p w14:paraId="6F1B3C66" w14:textId="77777777" w:rsidR="00D82ED7" w:rsidRPr="00CF4F06" w:rsidRDefault="00D82ED7" w:rsidP="00D82ED7"/>
    <w:p w14:paraId="02E9175C" w14:textId="77777777" w:rsidR="006E1806" w:rsidRPr="00286FF8" w:rsidRDefault="006E1806" w:rsidP="00D82ED7">
      <w:r w:rsidRPr="00CF4F06">
        <w:t>The confusion matrices for the recognized part markings with the OCR</w:t>
      </w:r>
      <w:r w:rsidR="00011E7C" w:rsidRPr="00286FF8">
        <w:fldChar w:fldCharType="begin"/>
      </w:r>
      <w:r w:rsidR="00011E7C" w:rsidRPr="00286FF8">
        <w:instrText xml:space="preserve"> XE "</w:instrText>
      </w:r>
      <w:r w:rsidR="00011E7C" w:rsidRPr="00286FF8">
        <w:rPr>
          <w:rFonts w:eastAsiaTheme="minorEastAsia"/>
        </w:rPr>
        <w:instrText>OCR</w:instrText>
      </w:r>
      <w:proofErr w:type="gramStart"/>
      <w:r w:rsidR="00011E7C" w:rsidRPr="00286FF8">
        <w:instrText>:Optical</w:instrText>
      </w:r>
      <w:proofErr w:type="gramEnd"/>
      <w:r w:rsidR="00011E7C" w:rsidRPr="00286FF8">
        <w:instrText xml:space="preserve"> character recognition" </w:instrText>
      </w:r>
      <w:r w:rsidR="00011E7C" w:rsidRPr="00286FF8">
        <w:fldChar w:fldCharType="end"/>
      </w:r>
      <w:r w:rsidRPr="00286FF8">
        <w:t xml:space="preserve"> engine </w:t>
      </w:r>
      <w:r w:rsidR="00A236B0" w:rsidRPr="00286FF8">
        <w:rPr>
          <w:i/>
        </w:rPr>
        <w:t>Tesseract</w:t>
      </w:r>
      <w:r w:rsidRPr="00286FF8">
        <w:t xml:space="preserve"> on label-level is shown in </w:t>
      </w:r>
      <w:r w:rsidRPr="00286FF8">
        <w:fldChar w:fldCharType="begin"/>
      </w:r>
      <w:r w:rsidRPr="00CF4F06">
        <w:instrText xml:space="preserve"> REF _Ref406343364 \h </w:instrText>
      </w:r>
      <w:r w:rsidRPr="00286FF8">
        <w:rPr>
          <w:rPrChange w:id="1435" w:author="Chancerel, Perrine" w:date="2015-04-01T12:09:00Z">
            <w:rPr/>
          </w:rPrChange>
        </w:rPr>
        <w:fldChar w:fldCharType="separate"/>
      </w:r>
      <w:r w:rsidR="00344F4E" w:rsidRPr="00286FF8">
        <w:t xml:space="preserve">Table </w:t>
      </w:r>
      <w:r w:rsidR="00344F4E" w:rsidRPr="00286FF8">
        <w:rPr>
          <w:noProof/>
        </w:rPr>
        <w:t>17</w:t>
      </w:r>
      <w:r w:rsidRPr="00286FF8">
        <w:fldChar w:fldCharType="end"/>
      </w:r>
      <w:r w:rsidRPr="00286FF8">
        <w:t xml:space="preserve">. </w:t>
      </w:r>
    </w:p>
    <w:p w14:paraId="4331D31A" w14:textId="77777777" w:rsidR="00D82ED7" w:rsidRPr="00CF4F06" w:rsidRDefault="00D82ED7" w:rsidP="00D82ED7">
      <w:pPr>
        <w:pStyle w:val="Beschriftung"/>
        <w:keepNext/>
      </w:pPr>
      <w:bookmarkStart w:id="1436" w:name="_Toc415436481"/>
      <w:r w:rsidRPr="00286FF8">
        <w:t xml:space="preserve">Table </w:t>
      </w:r>
      <w:fldSimple w:instr=" SEQ Table \* ARABIC ">
        <w:r w:rsidR="00344F4E" w:rsidRPr="00CF4F06">
          <w:rPr>
            <w:noProof/>
          </w:rPr>
          <w:t>21</w:t>
        </w:r>
      </w:fldSimple>
      <w:r w:rsidRPr="00CF4F06">
        <w:t xml:space="preserve">: Confusion matrix of the </w:t>
      </w:r>
      <w:r w:rsidR="00A236B0" w:rsidRPr="00CF4F06">
        <w:rPr>
          <w:i/>
        </w:rPr>
        <w:t>Tesseract</w:t>
      </w:r>
      <w:r w:rsidRPr="00CF4F06">
        <w:t xml:space="preserve"> recognized labels (label-level) verified with </w:t>
      </w:r>
      <w:proofErr w:type="spellStart"/>
      <w:r w:rsidR="009371D5" w:rsidRPr="00CF4F06">
        <w:rPr>
          <w:i/>
        </w:rPr>
        <w:t>Octopart</w:t>
      </w:r>
      <w:proofErr w:type="spellEnd"/>
      <w:r w:rsidRPr="00CF4F06">
        <w:t xml:space="preserve"> database</w:t>
      </w:r>
      <w:bookmarkEnd w:id="1436"/>
    </w:p>
    <w:tbl>
      <w:tblPr>
        <w:tblStyle w:val="MittleresRaster3-Akzent1"/>
        <w:tblW w:w="0" w:type="auto"/>
        <w:tblLook w:val="04A0" w:firstRow="1" w:lastRow="0" w:firstColumn="1" w:lastColumn="0" w:noHBand="0" w:noVBand="1"/>
      </w:tblPr>
      <w:tblGrid>
        <w:gridCol w:w="3528"/>
        <w:gridCol w:w="3060"/>
        <w:gridCol w:w="2988"/>
      </w:tblGrid>
      <w:tr w:rsidR="00D82ED7" w:rsidRPr="00CF4F06" w14:paraId="1FDE404B"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697C6C81" w14:textId="77777777" w:rsidR="00D82ED7" w:rsidRPr="00CF4F06" w:rsidRDefault="00D82ED7" w:rsidP="00D82ED7">
            <w:pPr>
              <w:jc w:val="center"/>
            </w:pPr>
          </w:p>
        </w:tc>
        <w:tc>
          <w:tcPr>
            <w:tcW w:w="3060" w:type="dxa"/>
          </w:tcPr>
          <w:p w14:paraId="655B7C75" w14:textId="77777777" w:rsidR="00D82ED7" w:rsidRPr="00CF4F06" w:rsidRDefault="00D82ED7" w:rsidP="00D82ED7">
            <w:pPr>
              <w:jc w:val="center"/>
              <w:cnfStyle w:val="100000000000" w:firstRow="1" w:lastRow="0" w:firstColumn="0" w:lastColumn="0" w:oddVBand="0" w:evenVBand="0" w:oddHBand="0" w:evenHBand="0" w:firstRowFirstColumn="0" w:firstRowLastColumn="0" w:lastRowFirstColumn="0" w:lastRowLastColumn="0"/>
            </w:pPr>
            <w:r w:rsidRPr="00CF4F06">
              <w:t xml:space="preserve">Condition: </w:t>
            </w:r>
            <w:r w:rsidR="00670DB6" w:rsidRPr="00CF4F06">
              <w:t xml:space="preserve">component </w:t>
            </w:r>
            <w:r w:rsidRPr="00CF4F06">
              <w:t>name</w:t>
            </w:r>
          </w:p>
        </w:tc>
        <w:tc>
          <w:tcPr>
            <w:tcW w:w="2988" w:type="dxa"/>
          </w:tcPr>
          <w:p w14:paraId="01C28E6B" w14:textId="77777777" w:rsidR="00D82ED7" w:rsidRPr="00CF4F06" w:rsidRDefault="00D82ED7" w:rsidP="00D82ED7">
            <w:pPr>
              <w:jc w:val="center"/>
              <w:cnfStyle w:val="100000000000" w:firstRow="1" w:lastRow="0" w:firstColumn="0" w:lastColumn="0" w:oddVBand="0" w:evenVBand="0" w:oddHBand="0" w:evenHBand="0" w:firstRowFirstColumn="0" w:firstRowLastColumn="0" w:lastRowFirstColumn="0" w:lastRowLastColumn="0"/>
            </w:pPr>
            <w:r w:rsidRPr="00CF4F06">
              <w:t>Condition: non-</w:t>
            </w:r>
            <w:r w:rsidR="00670DB6" w:rsidRPr="00CF4F06">
              <w:t xml:space="preserve">component </w:t>
            </w:r>
            <w:r w:rsidRPr="00CF4F06">
              <w:t>name</w:t>
            </w:r>
          </w:p>
        </w:tc>
      </w:tr>
      <w:tr w:rsidR="00D82ED7" w:rsidRPr="00CF4F06" w14:paraId="689D94DD"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14:paraId="2C55312D" w14:textId="77777777" w:rsidR="00D82ED7" w:rsidRPr="00CF4F06" w:rsidRDefault="00D82ED7" w:rsidP="00D82ED7">
            <w:pPr>
              <w:jc w:val="center"/>
            </w:pPr>
            <w:r w:rsidRPr="00CF4F06">
              <w:t xml:space="preserve">Test outcome: </w:t>
            </w:r>
            <w:r w:rsidR="00670DB6" w:rsidRPr="00CF4F06">
              <w:t xml:space="preserve">component </w:t>
            </w:r>
            <w:r w:rsidRPr="00CF4F06">
              <w:t>name</w:t>
            </w:r>
          </w:p>
        </w:tc>
        <w:tc>
          <w:tcPr>
            <w:tcW w:w="3060" w:type="dxa"/>
          </w:tcPr>
          <w:p w14:paraId="5B4C511B" w14:textId="77777777" w:rsidR="00D82ED7" w:rsidRPr="00CF4F06" w:rsidRDefault="00C5157B" w:rsidP="00D82ED7">
            <w:pPr>
              <w:jc w:val="center"/>
              <w:cnfStyle w:val="000000100000" w:firstRow="0" w:lastRow="0" w:firstColumn="0" w:lastColumn="0" w:oddVBand="0" w:evenVBand="0" w:oddHBand="1" w:evenHBand="0" w:firstRowFirstColumn="0" w:firstRowLastColumn="0" w:lastRowFirstColumn="0" w:lastRowLastColumn="0"/>
            </w:pPr>
            <w:r w:rsidRPr="00CF4F06">
              <w:t>33/75 (44.0</w:t>
            </w:r>
            <w:r w:rsidR="00D82ED7" w:rsidRPr="00CF4F06">
              <w:t>%)</w:t>
            </w:r>
          </w:p>
        </w:tc>
        <w:tc>
          <w:tcPr>
            <w:tcW w:w="2988" w:type="dxa"/>
          </w:tcPr>
          <w:p w14:paraId="19D056C5" w14:textId="77777777" w:rsidR="00D82ED7" w:rsidRPr="00CF4F06" w:rsidRDefault="00C5157B" w:rsidP="00D82ED7">
            <w:pPr>
              <w:jc w:val="center"/>
              <w:cnfStyle w:val="000000100000" w:firstRow="0" w:lastRow="0" w:firstColumn="0" w:lastColumn="0" w:oddVBand="0" w:evenVBand="0" w:oddHBand="1" w:evenHBand="0" w:firstRowFirstColumn="0" w:firstRowLastColumn="0" w:lastRowFirstColumn="0" w:lastRowLastColumn="0"/>
            </w:pPr>
            <w:r w:rsidRPr="00CF4F06">
              <w:t>8</w:t>
            </w:r>
            <w:r w:rsidR="00D82ED7" w:rsidRPr="00CF4F06">
              <w:t>/</w:t>
            </w:r>
            <w:r w:rsidRPr="00CF4F06">
              <w:t>473 (1.7</w:t>
            </w:r>
            <w:r w:rsidR="00D82ED7" w:rsidRPr="00CF4F06">
              <w:t>%)</w:t>
            </w:r>
          </w:p>
        </w:tc>
      </w:tr>
      <w:tr w:rsidR="00D82ED7" w:rsidRPr="00CF4F06" w14:paraId="20B6CEED" w14:textId="77777777" w:rsidTr="00670DB6">
        <w:tc>
          <w:tcPr>
            <w:cnfStyle w:val="001000000000" w:firstRow="0" w:lastRow="0" w:firstColumn="1" w:lastColumn="0" w:oddVBand="0" w:evenVBand="0" w:oddHBand="0" w:evenHBand="0" w:firstRowFirstColumn="0" w:firstRowLastColumn="0" w:lastRowFirstColumn="0" w:lastRowLastColumn="0"/>
            <w:tcW w:w="3528" w:type="dxa"/>
          </w:tcPr>
          <w:p w14:paraId="0064BF33" w14:textId="77777777" w:rsidR="00D82ED7" w:rsidRPr="00CF4F06" w:rsidRDefault="00D82ED7" w:rsidP="00D82ED7">
            <w:pPr>
              <w:jc w:val="center"/>
            </w:pPr>
            <w:r w:rsidRPr="00CF4F06">
              <w:t>Test outcome: non-</w:t>
            </w:r>
            <w:r w:rsidR="00670DB6" w:rsidRPr="00CF4F06">
              <w:t xml:space="preserve">component </w:t>
            </w:r>
            <w:r w:rsidRPr="00CF4F06">
              <w:t>name</w:t>
            </w:r>
          </w:p>
        </w:tc>
        <w:tc>
          <w:tcPr>
            <w:tcW w:w="3060" w:type="dxa"/>
          </w:tcPr>
          <w:p w14:paraId="3407C3FF" w14:textId="77777777" w:rsidR="00D82ED7" w:rsidRPr="00CF4F06" w:rsidRDefault="00C5157B" w:rsidP="00D82ED7">
            <w:pPr>
              <w:jc w:val="center"/>
              <w:cnfStyle w:val="000000000000" w:firstRow="0" w:lastRow="0" w:firstColumn="0" w:lastColumn="0" w:oddVBand="0" w:evenVBand="0" w:oddHBand="0" w:evenHBand="0" w:firstRowFirstColumn="0" w:firstRowLastColumn="0" w:lastRowFirstColumn="0" w:lastRowLastColumn="0"/>
            </w:pPr>
            <w:r w:rsidRPr="00CF4F06">
              <w:t>42/75 (56.0</w:t>
            </w:r>
            <w:r w:rsidR="00D82ED7" w:rsidRPr="00CF4F06">
              <w:t>%)</w:t>
            </w:r>
          </w:p>
        </w:tc>
        <w:tc>
          <w:tcPr>
            <w:tcW w:w="2988" w:type="dxa"/>
          </w:tcPr>
          <w:p w14:paraId="28F6D785" w14:textId="77777777" w:rsidR="00D82ED7" w:rsidRPr="00CF4F06" w:rsidRDefault="00C5157B" w:rsidP="00D82ED7">
            <w:pPr>
              <w:jc w:val="center"/>
              <w:cnfStyle w:val="000000000000" w:firstRow="0" w:lastRow="0" w:firstColumn="0" w:lastColumn="0" w:oddVBand="0" w:evenVBand="0" w:oddHBand="0" w:evenHBand="0" w:firstRowFirstColumn="0" w:firstRowLastColumn="0" w:lastRowFirstColumn="0" w:lastRowLastColumn="0"/>
            </w:pPr>
            <w:r w:rsidRPr="00CF4F06">
              <w:t>465/473 (98.3</w:t>
            </w:r>
            <w:r w:rsidR="00D82ED7" w:rsidRPr="00CF4F06">
              <w:t>%)</w:t>
            </w:r>
          </w:p>
        </w:tc>
      </w:tr>
    </w:tbl>
    <w:p w14:paraId="202D2A20" w14:textId="77777777" w:rsidR="00B907F9" w:rsidRPr="00CF4F06" w:rsidRDefault="00B907F9" w:rsidP="00D82ED7"/>
    <w:p w14:paraId="7FB5C0CC" w14:textId="77777777" w:rsidR="006E1806" w:rsidRPr="00286FF8" w:rsidRDefault="000832EB" w:rsidP="00D82ED7">
      <w:r w:rsidRPr="00CF4F06">
        <w:t>The accuracy rate on part-</w:t>
      </w:r>
      <w:r w:rsidR="006E1806" w:rsidRPr="00CF4F06">
        <w:t xml:space="preserve">level is shown in </w:t>
      </w:r>
      <w:r w:rsidR="006E1806" w:rsidRPr="00286FF8">
        <w:fldChar w:fldCharType="begin"/>
      </w:r>
      <w:r w:rsidR="006E1806" w:rsidRPr="00CF4F06">
        <w:instrText xml:space="preserve"> REF _Ref406409976 \h </w:instrText>
      </w:r>
      <w:r w:rsidR="006E1806" w:rsidRPr="00286FF8">
        <w:rPr>
          <w:rPrChange w:id="1437" w:author="Chancerel, Perrine" w:date="2015-04-01T12:09:00Z">
            <w:rPr/>
          </w:rPrChange>
        </w:rPr>
        <w:fldChar w:fldCharType="separate"/>
      </w:r>
      <w:r w:rsidR="00344F4E" w:rsidRPr="00286FF8">
        <w:t xml:space="preserve">Table </w:t>
      </w:r>
      <w:r w:rsidR="00344F4E" w:rsidRPr="00286FF8">
        <w:rPr>
          <w:noProof/>
        </w:rPr>
        <w:t>18</w:t>
      </w:r>
      <w:r w:rsidR="006E1806" w:rsidRPr="00286FF8">
        <w:fldChar w:fldCharType="end"/>
      </w:r>
      <w:r w:rsidR="006E1806" w:rsidRPr="00286FF8">
        <w:t>.</w:t>
      </w:r>
    </w:p>
    <w:p w14:paraId="7AB254A2" w14:textId="77777777" w:rsidR="00D82ED7" w:rsidRPr="00CF4F06" w:rsidRDefault="00D82ED7" w:rsidP="00D82ED7">
      <w:pPr>
        <w:pStyle w:val="Beschriftung"/>
        <w:keepNext/>
      </w:pPr>
      <w:bookmarkStart w:id="1438" w:name="_Toc415436482"/>
      <w:r w:rsidRPr="00286FF8">
        <w:t xml:space="preserve">Table </w:t>
      </w:r>
      <w:fldSimple w:instr=" SEQ Table \* ARABIC ">
        <w:r w:rsidR="00344F4E" w:rsidRPr="00CF4F06">
          <w:rPr>
            <w:noProof/>
          </w:rPr>
          <w:t>22</w:t>
        </w:r>
      </w:fldSimple>
      <w:r w:rsidRPr="00CF4F06">
        <w:t xml:space="preserve">: Accuracy rate of part assignment with </w:t>
      </w:r>
      <w:r w:rsidR="00A236B0" w:rsidRPr="00CF4F06">
        <w:rPr>
          <w:i/>
        </w:rPr>
        <w:t>Tesseract</w:t>
      </w:r>
      <w:r w:rsidRPr="00CF4F06">
        <w:t xml:space="preserve"> OCR</w:t>
      </w:r>
      <w:r w:rsidR="00011E7C" w:rsidRPr="00F579C9">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fldChar w:fldCharType="end"/>
      </w:r>
      <w:r w:rsidRPr="00CF4F06">
        <w:t xml:space="preserve"> engine </w:t>
      </w:r>
      <w:r w:rsidR="000832EB" w:rsidRPr="00CF4F06">
        <w:t>on word-</w:t>
      </w:r>
      <w:r w:rsidR="00B15AC6" w:rsidRPr="00CF4F06">
        <w:t xml:space="preserve">level </w:t>
      </w:r>
      <w:r w:rsidRPr="00CF4F06">
        <w:t xml:space="preserve">verified with </w:t>
      </w:r>
      <w:proofErr w:type="spellStart"/>
      <w:r w:rsidR="009371D5" w:rsidRPr="00CF4F06">
        <w:rPr>
          <w:i/>
        </w:rPr>
        <w:t>Octopart</w:t>
      </w:r>
      <w:proofErr w:type="spellEnd"/>
      <w:r w:rsidRPr="00CF4F06">
        <w:t xml:space="preserve"> database (part-level)</w:t>
      </w:r>
      <w:bookmarkEnd w:id="1438"/>
    </w:p>
    <w:tbl>
      <w:tblPr>
        <w:tblStyle w:val="MittleresRaster1-Akzent1"/>
        <w:tblW w:w="0" w:type="auto"/>
        <w:tblLook w:val="04A0" w:firstRow="1" w:lastRow="0" w:firstColumn="1" w:lastColumn="0" w:noHBand="0" w:noVBand="1"/>
      </w:tblPr>
      <w:tblGrid>
        <w:gridCol w:w="4788"/>
        <w:gridCol w:w="4788"/>
      </w:tblGrid>
      <w:tr w:rsidR="00D82ED7" w:rsidRPr="00CF4F06" w14:paraId="66B4C119"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665B4E1" w14:textId="77777777" w:rsidR="00D82ED7" w:rsidRPr="00CF4F06" w:rsidRDefault="00D82ED7" w:rsidP="00D82ED7">
            <w:pPr>
              <w:jc w:val="center"/>
            </w:pPr>
            <w:r w:rsidRPr="00CF4F06">
              <w:t>Part assignment true</w:t>
            </w:r>
          </w:p>
        </w:tc>
        <w:tc>
          <w:tcPr>
            <w:tcW w:w="4788" w:type="dxa"/>
          </w:tcPr>
          <w:p w14:paraId="26D8D01D" w14:textId="77777777" w:rsidR="00D82ED7" w:rsidRPr="00CF4F06" w:rsidRDefault="00FA1530" w:rsidP="00B15AC6">
            <w:pPr>
              <w:jc w:val="center"/>
              <w:cnfStyle w:val="100000000000" w:firstRow="1" w:lastRow="0" w:firstColumn="0" w:lastColumn="0" w:oddVBand="0" w:evenVBand="0" w:oddHBand="0" w:evenHBand="0" w:firstRowFirstColumn="0" w:firstRowLastColumn="0" w:lastRowFirstColumn="0" w:lastRowLastColumn="0"/>
              <w:rPr>
                <w:b w:val="0"/>
              </w:rPr>
            </w:pPr>
            <w:r w:rsidRPr="00CF4F06">
              <w:t>3</w:t>
            </w:r>
            <w:r w:rsidR="00B15AC6" w:rsidRPr="00CF4F06">
              <w:t>0</w:t>
            </w:r>
            <w:r w:rsidRPr="00CF4F06">
              <w:t>/85 (3</w:t>
            </w:r>
            <w:r w:rsidR="00B15AC6" w:rsidRPr="00CF4F06">
              <w:t>5</w:t>
            </w:r>
            <w:r w:rsidRPr="00CF4F06">
              <w:t>.</w:t>
            </w:r>
            <w:r w:rsidR="00B15AC6" w:rsidRPr="00CF4F06">
              <w:t>3</w:t>
            </w:r>
            <w:r w:rsidR="00D82ED7" w:rsidRPr="00CF4F06">
              <w:t>%)</w:t>
            </w:r>
          </w:p>
        </w:tc>
      </w:tr>
      <w:tr w:rsidR="00D82ED7" w:rsidRPr="00CF4F06" w14:paraId="0C9EB408"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F60D0BF" w14:textId="77777777" w:rsidR="00D82ED7" w:rsidRPr="00CF4F06" w:rsidRDefault="00D82ED7" w:rsidP="00D82ED7">
            <w:pPr>
              <w:jc w:val="center"/>
            </w:pPr>
            <w:r w:rsidRPr="00CF4F06">
              <w:t>Part assignment false</w:t>
            </w:r>
          </w:p>
        </w:tc>
        <w:tc>
          <w:tcPr>
            <w:tcW w:w="4788" w:type="dxa"/>
          </w:tcPr>
          <w:p w14:paraId="0035021D" w14:textId="77777777" w:rsidR="00D82ED7" w:rsidRPr="00CF4F06" w:rsidRDefault="00FA1530" w:rsidP="00B15AC6">
            <w:pPr>
              <w:jc w:val="center"/>
              <w:cnfStyle w:val="000000100000" w:firstRow="0" w:lastRow="0" w:firstColumn="0" w:lastColumn="0" w:oddVBand="0" w:evenVBand="0" w:oddHBand="1" w:evenHBand="0" w:firstRowFirstColumn="0" w:firstRowLastColumn="0" w:lastRowFirstColumn="0" w:lastRowLastColumn="0"/>
            </w:pPr>
            <w:r w:rsidRPr="00CF4F06">
              <w:t>5</w:t>
            </w:r>
            <w:r w:rsidR="00B15AC6" w:rsidRPr="00CF4F06">
              <w:t>5</w:t>
            </w:r>
            <w:r w:rsidRPr="00CF4F06">
              <w:t>/85 (</w:t>
            </w:r>
            <w:r w:rsidR="00B15AC6" w:rsidRPr="00CF4F06">
              <w:t>64</w:t>
            </w:r>
            <w:r w:rsidR="00D82ED7" w:rsidRPr="00CF4F06">
              <w:t>.</w:t>
            </w:r>
            <w:r w:rsidR="00B15AC6" w:rsidRPr="00CF4F06">
              <w:t>7</w:t>
            </w:r>
            <w:r w:rsidR="00D82ED7" w:rsidRPr="00CF4F06">
              <w:t>%)</w:t>
            </w:r>
          </w:p>
        </w:tc>
      </w:tr>
    </w:tbl>
    <w:p w14:paraId="3F6D51CD" w14:textId="77777777" w:rsidR="00D82ED7" w:rsidRPr="00CF4F06" w:rsidRDefault="00D82ED7" w:rsidP="00D82ED7"/>
    <w:p w14:paraId="5FE804D8" w14:textId="77777777" w:rsidR="007B1DFC" w:rsidRPr="00CF4F06" w:rsidRDefault="007B1DFC" w:rsidP="00D82ED7"/>
    <w:p w14:paraId="630ECC27" w14:textId="77777777" w:rsidR="00B15AC6" w:rsidRPr="00CF4F06" w:rsidRDefault="00B15AC6" w:rsidP="00B15AC6">
      <w:pPr>
        <w:pStyle w:val="Beschriftung"/>
        <w:keepNext/>
      </w:pPr>
      <w:bookmarkStart w:id="1439" w:name="_Toc415436483"/>
      <w:r w:rsidRPr="00CF4F06">
        <w:lastRenderedPageBreak/>
        <w:t xml:space="preserve">Table </w:t>
      </w:r>
      <w:r w:rsidR="005E1750" w:rsidRPr="00E36537">
        <w:fldChar w:fldCharType="begin"/>
      </w:r>
      <w:r w:rsidR="005E1750" w:rsidRPr="00CF4F06">
        <w:instrText xml:space="preserve"> SEQ Table \* ARABIC </w:instrText>
      </w:r>
      <w:r w:rsidR="005E1750" w:rsidRPr="00E36537">
        <w:rPr>
          <w:rPrChange w:id="1440" w:author="Chancerel, Perrine" w:date="2015-04-01T12:09:00Z">
            <w:rPr>
              <w:noProof/>
            </w:rPr>
          </w:rPrChange>
        </w:rPr>
        <w:fldChar w:fldCharType="separate"/>
      </w:r>
      <w:r w:rsidR="00344F4E" w:rsidRPr="00CF4F06">
        <w:rPr>
          <w:noProof/>
        </w:rPr>
        <w:t>23</w:t>
      </w:r>
      <w:r w:rsidR="005E1750" w:rsidRPr="00E36537">
        <w:rPr>
          <w:noProof/>
        </w:rPr>
        <w:fldChar w:fldCharType="end"/>
      </w:r>
      <w:r w:rsidRPr="00CF4F06">
        <w:t xml:space="preserve">: Accuracy rate of part assignment with </w:t>
      </w:r>
      <w:r w:rsidR="00A236B0" w:rsidRPr="00CF4F06">
        <w:rPr>
          <w:i/>
        </w:rPr>
        <w:t>Tesseract</w:t>
      </w:r>
      <w:r w:rsidRPr="00CF4F06">
        <w:t xml:space="preserve"> OCR</w:t>
      </w:r>
      <w:r w:rsidR="00011E7C" w:rsidRPr="00F579C9">
        <w:fldChar w:fldCharType="begin"/>
      </w:r>
      <w:r w:rsidR="00011E7C" w:rsidRPr="00CF4F06">
        <w:instrText xml:space="preserve"> XE "</w:instrText>
      </w:r>
      <w:r w:rsidR="00011E7C" w:rsidRPr="00CF4F06">
        <w:rPr>
          <w:rFonts w:eastAsiaTheme="minorEastAsia"/>
        </w:rPr>
        <w:instrText>OCR</w:instrText>
      </w:r>
      <w:r w:rsidR="00011E7C" w:rsidRPr="00CF4F06">
        <w:instrText xml:space="preserve">:Optical character recognition" </w:instrText>
      </w:r>
      <w:r w:rsidR="00011E7C" w:rsidRPr="00F579C9">
        <w:fldChar w:fldCharType="end"/>
      </w:r>
      <w:r w:rsidR="000832EB" w:rsidRPr="00CF4F06">
        <w:t xml:space="preserve"> engine on label-</w:t>
      </w:r>
      <w:r w:rsidRPr="00CF4F06">
        <w:t xml:space="preserve">level verified with </w:t>
      </w:r>
      <w:proofErr w:type="spellStart"/>
      <w:r w:rsidR="009371D5" w:rsidRPr="00CF4F06">
        <w:rPr>
          <w:i/>
        </w:rPr>
        <w:t>Octopart</w:t>
      </w:r>
      <w:proofErr w:type="spellEnd"/>
      <w:r w:rsidRPr="00CF4F06">
        <w:t xml:space="preserve"> database (part-level)</w:t>
      </w:r>
      <w:bookmarkEnd w:id="1439"/>
    </w:p>
    <w:tbl>
      <w:tblPr>
        <w:tblStyle w:val="MittleresRaster1-Akzent1"/>
        <w:tblW w:w="0" w:type="auto"/>
        <w:tblLook w:val="04A0" w:firstRow="1" w:lastRow="0" w:firstColumn="1" w:lastColumn="0" w:noHBand="0" w:noVBand="1"/>
      </w:tblPr>
      <w:tblGrid>
        <w:gridCol w:w="4788"/>
        <w:gridCol w:w="4788"/>
      </w:tblGrid>
      <w:tr w:rsidR="00B15AC6" w:rsidRPr="00CF4F06" w14:paraId="6EE27751"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9BACD68" w14:textId="77777777" w:rsidR="00B15AC6" w:rsidRPr="00286FF8" w:rsidRDefault="00B15AC6" w:rsidP="008102F3">
            <w:pPr>
              <w:jc w:val="center"/>
            </w:pPr>
            <w:r w:rsidRPr="00CF4F06">
              <w:t>Part assignment true</w:t>
            </w:r>
            <w:r w:rsidR="007F10FE" w:rsidRPr="00CF4F06">
              <w:t xml:space="preserve"> (TPA</w:t>
            </w:r>
            <w:r w:rsidR="006528D1" w:rsidRPr="00286FF8">
              <w:fldChar w:fldCharType="begin"/>
            </w:r>
            <w:r w:rsidR="006528D1" w:rsidRPr="00286FF8">
              <w:instrText xml:space="preserve"> XE "TPA:True part assignment rate" </w:instrText>
            </w:r>
            <w:r w:rsidR="006528D1" w:rsidRPr="00286FF8">
              <w:fldChar w:fldCharType="end"/>
            </w:r>
            <w:r w:rsidR="007F10FE" w:rsidRPr="00286FF8">
              <w:t>)</w:t>
            </w:r>
          </w:p>
        </w:tc>
        <w:tc>
          <w:tcPr>
            <w:tcW w:w="4788" w:type="dxa"/>
          </w:tcPr>
          <w:p w14:paraId="1E66F56F" w14:textId="77777777" w:rsidR="00B15AC6" w:rsidRPr="00286FF8" w:rsidRDefault="00B15AC6" w:rsidP="00B15AC6">
            <w:pPr>
              <w:jc w:val="center"/>
              <w:cnfStyle w:val="100000000000" w:firstRow="1" w:lastRow="0" w:firstColumn="0" w:lastColumn="0" w:oddVBand="0" w:evenVBand="0" w:oddHBand="0" w:evenHBand="0" w:firstRowFirstColumn="0" w:firstRowLastColumn="0" w:lastRowFirstColumn="0" w:lastRowLastColumn="0"/>
              <w:rPr>
                <w:b w:val="0"/>
              </w:rPr>
            </w:pPr>
            <w:r w:rsidRPr="00286FF8">
              <w:rPr>
                <w:b w:val="0"/>
              </w:rPr>
              <w:t>31/85 (36.4%)</w:t>
            </w:r>
          </w:p>
        </w:tc>
      </w:tr>
      <w:tr w:rsidR="00B15AC6" w:rsidRPr="00CF4F06" w14:paraId="12C00D9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1085005" w14:textId="77777777" w:rsidR="00B15AC6" w:rsidRPr="00286FF8" w:rsidRDefault="00B15AC6" w:rsidP="008102F3">
            <w:pPr>
              <w:jc w:val="center"/>
            </w:pPr>
            <w:r w:rsidRPr="00CF4F06">
              <w:t>Part assignment false</w:t>
            </w:r>
            <w:r w:rsidR="007F10FE" w:rsidRPr="00CF4F06">
              <w:t xml:space="preserve"> (FPA</w:t>
            </w:r>
            <w:r w:rsidR="006528D1" w:rsidRPr="00286FF8">
              <w:fldChar w:fldCharType="begin"/>
            </w:r>
            <w:r w:rsidR="006528D1" w:rsidRPr="00286FF8">
              <w:instrText xml:space="preserve"> XE "FPA:False part assignment rate" </w:instrText>
            </w:r>
            <w:r w:rsidR="006528D1" w:rsidRPr="00286FF8">
              <w:fldChar w:fldCharType="end"/>
            </w:r>
            <w:r w:rsidR="007F10FE" w:rsidRPr="00286FF8">
              <w:t>)</w:t>
            </w:r>
          </w:p>
        </w:tc>
        <w:tc>
          <w:tcPr>
            <w:tcW w:w="4788" w:type="dxa"/>
          </w:tcPr>
          <w:p w14:paraId="36F29161" w14:textId="77777777" w:rsidR="00B15AC6" w:rsidRPr="00286FF8" w:rsidRDefault="00B15AC6" w:rsidP="00B15AC6">
            <w:pPr>
              <w:jc w:val="center"/>
              <w:cnfStyle w:val="000000100000" w:firstRow="0" w:lastRow="0" w:firstColumn="0" w:lastColumn="0" w:oddVBand="0" w:evenVBand="0" w:oddHBand="1" w:evenHBand="0" w:firstRowFirstColumn="0" w:firstRowLastColumn="0" w:lastRowFirstColumn="0" w:lastRowLastColumn="0"/>
            </w:pPr>
            <w:r w:rsidRPr="00286FF8">
              <w:t>55/85 (63.6%)</w:t>
            </w:r>
          </w:p>
        </w:tc>
      </w:tr>
    </w:tbl>
    <w:p w14:paraId="6CD6D0AB" w14:textId="77777777" w:rsidR="00B15AC6" w:rsidRPr="00CF4F06" w:rsidRDefault="00B15AC6" w:rsidP="00D82ED7"/>
    <w:p w14:paraId="08101667" w14:textId="77777777" w:rsidR="0028537B" w:rsidRPr="00286FF8" w:rsidRDefault="0028537B" w:rsidP="0028537B">
      <w:r w:rsidRPr="00CF4F06">
        <w:t xml:space="preserve">The confusion matrices for the recognized </w:t>
      </w:r>
      <w:r w:rsidR="003F3503" w:rsidRPr="00CF4F06">
        <w:rPr>
          <w:rFonts w:eastAsiaTheme="minorEastAsia"/>
        </w:rPr>
        <w:t xml:space="preserve">component </w:t>
      </w:r>
      <w:r w:rsidRPr="00CF4F06">
        <w:t>markings with the OCR</w:t>
      </w:r>
      <w:r w:rsidR="00011E7C" w:rsidRPr="00286FF8">
        <w:fldChar w:fldCharType="begin"/>
      </w:r>
      <w:r w:rsidR="00011E7C" w:rsidRPr="00286FF8">
        <w:instrText xml:space="preserve"> XE "</w:instrText>
      </w:r>
      <w:r w:rsidR="00011E7C" w:rsidRPr="00286FF8">
        <w:rPr>
          <w:rFonts w:eastAsiaTheme="minorEastAsia"/>
        </w:rPr>
        <w:instrText>OCR</w:instrText>
      </w:r>
      <w:proofErr w:type="gramStart"/>
      <w:r w:rsidR="00011E7C" w:rsidRPr="00286FF8">
        <w:instrText>:Optical</w:instrText>
      </w:r>
      <w:proofErr w:type="gramEnd"/>
      <w:r w:rsidR="00011E7C" w:rsidRPr="00286FF8">
        <w:instrText xml:space="preserve"> character recognition</w:instrText>
      </w:r>
      <w:r w:rsidR="00011E7C" w:rsidRPr="006B43F4">
        <w:instrText xml:space="preserve">" </w:instrText>
      </w:r>
      <w:r w:rsidR="00011E7C" w:rsidRPr="00286FF8">
        <w:fldChar w:fldCharType="end"/>
      </w:r>
      <w:r w:rsidRPr="00286FF8">
        <w:t xml:space="preserve"> engine </w:t>
      </w:r>
      <w:proofErr w:type="spellStart"/>
      <w:r w:rsidRPr="00286FF8">
        <w:rPr>
          <w:i/>
        </w:rPr>
        <w:t>OCRMax</w:t>
      </w:r>
      <w:proofErr w:type="spellEnd"/>
      <w:r w:rsidRPr="00286FF8">
        <w:t xml:space="preserve"> on word-level </w:t>
      </w:r>
      <w:r w:rsidR="006E1806" w:rsidRPr="00286FF8">
        <w:t>is</w:t>
      </w:r>
      <w:r w:rsidRPr="006B43F4">
        <w:t xml:space="preserve"> shown in </w:t>
      </w:r>
      <w:r w:rsidR="00FC230F" w:rsidRPr="00286FF8">
        <w:fldChar w:fldCharType="begin"/>
      </w:r>
      <w:r w:rsidR="00FC230F" w:rsidRPr="00CF4F06">
        <w:instrText xml:space="preserve"> REF _Ref406412157 \h </w:instrText>
      </w:r>
      <w:r w:rsidR="00FC230F" w:rsidRPr="00286FF8">
        <w:rPr>
          <w:rPrChange w:id="1441" w:author="Chancerel, Perrine" w:date="2015-04-01T12:09:00Z">
            <w:rPr/>
          </w:rPrChange>
        </w:rPr>
        <w:fldChar w:fldCharType="separate"/>
      </w:r>
      <w:r w:rsidR="00344F4E" w:rsidRPr="00286FF8">
        <w:t xml:space="preserve">Table </w:t>
      </w:r>
      <w:r w:rsidR="00344F4E" w:rsidRPr="00286FF8">
        <w:rPr>
          <w:noProof/>
        </w:rPr>
        <w:t>24</w:t>
      </w:r>
      <w:r w:rsidR="00FC230F" w:rsidRPr="00286FF8">
        <w:fldChar w:fldCharType="end"/>
      </w:r>
      <w:r w:rsidR="00FC230F" w:rsidRPr="00286FF8">
        <w:t xml:space="preserve">. </w:t>
      </w:r>
    </w:p>
    <w:p w14:paraId="6C381EA5" w14:textId="77777777" w:rsidR="0028537B" w:rsidRPr="00CF4F06" w:rsidRDefault="0028537B" w:rsidP="0028537B">
      <w:pPr>
        <w:pStyle w:val="Beschriftung"/>
        <w:keepNext/>
      </w:pPr>
      <w:bookmarkStart w:id="1442" w:name="_Ref406412157"/>
      <w:bookmarkStart w:id="1443" w:name="_Toc415436484"/>
      <w:r w:rsidRPr="00286FF8">
        <w:t xml:space="preserve">Table </w:t>
      </w:r>
      <w:fldSimple w:instr=" SEQ Table \* ARABIC ">
        <w:r w:rsidR="00344F4E" w:rsidRPr="00CF4F06">
          <w:rPr>
            <w:noProof/>
          </w:rPr>
          <w:t>24</w:t>
        </w:r>
      </w:fldSimple>
      <w:bookmarkEnd w:id="1442"/>
      <w:r w:rsidRPr="00CF4F06">
        <w:t xml:space="preserve">: Confusion matrix of the </w:t>
      </w:r>
      <w:proofErr w:type="spellStart"/>
      <w:r w:rsidR="009D3B88" w:rsidRPr="00CF4F06">
        <w:rPr>
          <w:i/>
        </w:rPr>
        <w:t>OCRMax</w:t>
      </w:r>
      <w:proofErr w:type="spellEnd"/>
      <w:r w:rsidRPr="00CF4F06">
        <w:t xml:space="preserve"> recognized words (word-level) verified with </w:t>
      </w:r>
      <w:proofErr w:type="spellStart"/>
      <w:r w:rsidR="009371D5" w:rsidRPr="00CF4F06">
        <w:rPr>
          <w:i/>
        </w:rPr>
        <w:t>Octopart</w:t>
      </w:r>
      <w:proofErr w:type="spellEnd"/>
      <w:r w:rsidRPr="00CF4F06">
        <w:t xml:space="preserve"> database</w:t>
      </w:r>
      <w:bookmarkEnd w:id="1443"/>
    </w:p>
    <w:tbl>
      <w:tblPr>
        <w:tblStyle w:val="MittleresRaster3-Akzent1"/>
        <w:tblW w:w="0" w:type="auto"/>
        <w:tblLook w:val="04A0" w:firstRow="1" w:lastRow="0" w:firstColumn="1" w:lastColumn="0" w:noHBand="0" w:noVBand="1"/>
      </w:tblPr>
      <w:tblGrid>
        <w:gridCol w:w="3618"/>
        <w:gridCol w:w="3060"/>
        <w:gridCol w:w="2898"/>
      </w:tblGrid>
      <w:tr w:rsidR="0028537B" w:rsidRPr="00CF4F06" w14:paraId="4FAA0F96"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14:paraId="3FFC86BE" w14:textId="77777777" w:rsidR="0028537B" w:rsidRPr="00CF4F06" w:rsidRDefault="0028537B" w:rsidP="00FC230F">
            <w:pPr>
              <w:jc w:val="center"/>
            </w:pPr>
          </w:p>
        </w:tc>
        <w:tc>
          <w:tcPr>
            <w:tcW w:w="3060" w:type="dxa"/>
          </w:tcPr>
          <w:p w14:paraId="55CA08F4" w14:textId="77777777" w:rsidR="0028537B" w:rsidRPr="00CF4F06" w:rsidRDefault="0028537B" w:rsidP="00FC230F">
            <w:pPr>
              <w:jc w:val="center"/>
              <w:cnfStyle w:val="100000000000" w:firstRow="1" w:lastRow="0" w:firstColumn="0" w:lastColumn="0" w:oddVBand="0" w:evenVBand="0" w:oddHBand="0" w:evenHBand="0" w:firstRowFirstColumn="0" w:firstRowLastColumn="0" w:lastRowFirstColumn="0" w:lastRowLastColumn="0"/>
            </w:pPr>
            <w:r w:rsidRPr="00CF4F06">
              <w:t xml:space="preserve">Condition: </w:t>
            </w:r>
            <w:r w:rsidR="00670DB6" w:rsidRPr="00CF4F06">
              <w:t xml:space="preserve">component </w:t>
            </w:r>
            <w:r w:rsidRPr="00CF4F06">
              <w:t>name</w:t>
            </w:r>
          </w:p>
        </w:tc>
        <w:tc>
          <w:tcPr>
            <w:tcW w:w="2898" w:type="dxa"/>
          </w:tcPr>
          <w:p w14:paraId="42C661FD" w14:textId="77777777" w:rsidR="0028537B" w:rsidRPr="00CF4F06" w:rsidRDefault="0028537B" w:rsidP="00FC230F">
            <w:pPr>
              <w:jc w:val="center"/>
              <w:cnfStyle w:val="100000000000" w:firstRow="1" w:lastRow="0" w:firstColumn="0" w:lastColumn="0" w:oddVBand="0" w:evenVBand="0" w:oddHBand="0" w:evenHBand="0" w:firstRowFirstColumn="0" w:firstRowLastColumn="0" w:lastRowFirstColumn="0" w:lastRowLastColumn="0"/>
            </w:pPr>
            <w:r w:rsidRPr="00CF4F06">
              <w:t>Condition: non-</w:t>
            </w:r>
            <w:r w:rsidR="00670DB6" w:rsidRPr="00CF4F06">
              <w:t xml:space="preserve">component </w:t>
            </w:r>
            <w:r w:rsidRPr="00CF4F06">
              <w:t>name</w:t>
            </w:r>
          </w:p>
        </w:tc>
      </w:tr>
      <w:tr w:rsidR="0028537B" w:rsidRPr="00CF4F06" w14:paraId="28D2BEA9"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14:paraId="4A24BDD1" w14:textId="77777777" w:rsidR="0028537B" w:rsidRPr="00CF4F06" w:rsidRDefault="0028537B" w:rsidP="00FC230F">
            <w:pPr>
              <w:jc w:val="center"/>
            </w:pPr>
            <w:r w:rsidRPr="00CF4F06">
              <w:t xml:space="preserve">Test outcome: </w:t>
            </w:r>
            <w:r w:rsidR="00670DB6" w:rsidRPr="00CF4F06">
              <w:t xml:space="preserve">component </w:t>
            </w:r>
            <w:r w:rsidRPr="00CF4F06">
              <w:t>name</w:t>
            </w:r>
          </w:p>
        </w:tc>
        <w:tc>
          <w:tcPr>
            <w:tcW w:w="3060" w:type="dxa"/>
          </w:tcPr>
          <w:p w14:paraId="7E92C9F9" w14:textId="77777777" w:rsidR="0028537B" w:rsidRPr="00CF4F06" w:rsidRDefault="006710A0" w:rsidP="006710A0">
            <w:pPr>
              <w:jc w:val="center"/>
              <w:cnfStyle w:val="000000100000" w:firstRow="0" w:lastRow="0" w:firstColumn="0" w:lastColumn="0" w:oddVBand="0" w:evenVBand="0" w:oddHBand="1" w:evenHBand="0" w:firstRowFirstColumn="0" w:firstRowLastColumn="0" w:lastRowFirstColumn="0" w:lastRowLastColumn="0"/>
            </w:pPr>
            <w:r w:rsidRPr="00CF4F06">
              <w:t>44/73 (60.3%)</w:t>
            </w:r>
          </w:p>
        </w:tc>
        <w:tc>
          <w:tcPr>
            <w:tcW w:w="2898" w:type="dxa"/>
          </w:tcPr>
          <w:p w14:paraId="605B477F" w14:textId="77777777" w:rsidR="0028537B" w:rsidRPr="00CF4F06" w:rsidRDefault="006710A0" w:rsidP="00FC230F">
            <w:pPr>
              <w:jc w:val="center"/>
              <w:cnfStyle w:val="000000100000" w:firstRow="0" w:lastRow="0" w:firstColumn="0" w:lastColumn="0" w:oddVBand="0" w:evenVBand="0" w:oddHBand="1" w:evenHBand="0" w:firstRowFirstColumn="0" w:firstRowLastColumn="0" w:lastRowFirstColumn="0" w:lastRowLastColumn="0"/>
            </w:pPr>
            <w:r w:rsidRPr="00CF4F06">
              <w:t>13/161 (8.1%)</w:t>
            </w:r>
          </w:p>
        </w:tc>
      </w:tr>
      <w:tr w:rsidR="0028537B" w:rsidRPr="00CF4F06" w14:paraId="6072A7E1" w14:textId="77777777" w:rsidTr="00670DB6">
        <w:tc>
          <w:tcPr>
            <w:cnfStyle w:val="001000000000" w:firstRow="0" w:lastRow="0" w:firstColumn="1" w:lastColumn="0" w:oddVBand="0" w:evenVBand="0" w:oddHBand="0" w:evenHBand="0" w:firstRowFirstColumn="0" w:firstRowLastColumn="0" w:lastRowFirstColumn="0" w:lastRowLastColumn="0"/>
            <w:tcW w:w="3618" w:type="dxa"/>
          </w:tcPr>
          <w:p w14:paraId="37E925F9" w14:textId="77777777" w:rsidR="0028537B" w:rsidRPr="00CF4F06" w:rsidRDefault="0028537B" w:rsidP="00FC230F">
            <w:pPr>
              <w:jc w:val="center"/>
            </w:pPr>
            <w:r w:rsidRPr="00CF4F06">
              <w:t>Test outcome: non-</w:t>
            </w:r>
            <w:r w:rsidR="00670DB6" w:rsidRPr="00CF4F06">
              <w:t xml:space="preserve">component </w:t>
            </w:r>
            <w:r w:rsidRPr="00CF4F06">
              <w:t>name</w:t>
            </w:r>
          </w:p>
        </w:tc>
        <w:tc>
          <w:tcPr>
            <w:tcW w:w="3060" w:type="dxa"/>
          </w:tcPr>
          <w:p w14:paraId="06628D5D" w14:textId="77777777" w:rsidR="0028537B" w:rsidRPr="00CF4F06" w:rsidRDefault="006710A0" w:rsidP="006710A0">
            <w:pPr>
              <w:jc w:val="center"/>
              <w:cnfStyle w:val="000000000000" w:firstRow="0" w:lastRow="0" w:firstColumn="0" w:lastColumn="0" w:oddVBand="0" w:evenVBand="0" w:oddHBand="0" w:evenHBand="0" w:firstRowFirstColumn="0" w:firstRowLastColumn="0" w:lastRowFirstColumn="0" w:lastRowLastColumn="0"/>
            </w:pPr>
            <w:r w:rsidRPr="00CF4F06">
              <w:t>29/73 (39.7%)</w:t>
            </w:r>
          </w:p>
        </w:tc>
        <w:tc>
          <w:tcPr>
            <w:tcW w:w="2898" w:type="dxa"/>
          </w:tcPr>
          <w:p w14:paraId="0DD5DC57" w14:textId="77777777" w:rsidR="0028537B" w:rsidRPr="00CF4F06" w:rsidRDefault="006710A0" w:rsidP="00FC230F">
            <w:pPr>
              <w:jc w:val="center"/>
              <w:cnfStyle w:val="000000000000" w:firstRow="0" w:lastRow="0" w:firstColumn="0" w:lastColumn="0" w:oddVBand="0" w:evenVBand="0" w:oddHBand="0" w:evenHBand="0" w:firstRowFirstColumn="0" w:firstRowLastColumn="0" w:lastRowFirstColumn="0" w:lastRowLastColumn="0"/>
            </w:pPr>
            <w:r w:rsidRPr="00CF4F06">
              <w:t>148/161 (91.9%)</w:t>
            </w:r>
          </w:p>
        </w:tc>
      </w:tr>
    </w:tbl>
    <w:p w14:paraId="299F5E5F" w14:textId="77777777" w:rsidR="0028537B" w:rsidRPr="00CF4F06" w:rsidRDefault="0028537B" w:rsidP="0028537B"/>
    <w:p w14:paraId="61F4311C" w14:textId="77777777" w:rsidR="006E1806" w:rsidRPr="00286FF8" w:rsidRDefault="006E1806" w:rsidP="0028537B">
      <w:r w:rsidRPr="00CF4F06">
        <w:t>The confusion matrices for the recognized part markings with the OCR</w:t>
      </w:r>
      <w:r w:rsidR="00011E7C" w:rsidRPr="00286FF8">
        <w:fldChar w:fldCharType="begin"/>
      </w:r>
      <w:r w:rsidR="00011E7C" w:rsidRPr="00286FF8">
        <w:instrText xml:space="preserve"> XE "</w:instrText>
      </w:r>
      <w:r w:rsidR="00011E7C" w:rsidRPr="00286FF8">
        <w:rPr>
          <w:rFonts w:eastAsiaTheme="minorEastAsia"/>
        </w:rPr>
        <w:instrText>OCR</w:instrText>
      </w:r>
      <w:proofErr w:type="gramStart"/>
      <w:r w:rsidR="00011E7C" w:rsidRPr="00286FF8">
        <w:instrText>:Optical</w:instrText>
      </w:r>
      <w:proofErr w:type="gramEnd"/>
      <w:r w:rsidR="00011E7C" w:rsidRPr="00286FF8">
        <w:instrText xml:space="preserve"> character recognition</w:instrText>
      </w:r>
      <w:r w:rsidR="00011E7C" w:rsidRPr="006B43F4">
        <w:instrText xml:space="preserve">" </w:instrText>
      </w:r>
      <w:r w:rsidR="00011E7C" w:rsidRPr="00286FF8">
        <w:fldChar w:fldCharType="end"/>
      </w:r>
      <w:r w:rsidRPr="00286FF8">
        <w:t xml:space="preserve"> engine </w:t>
      </w:r>
      <w:proofErr w:type="spellStart"/>
      <w:r w:rsidRPr="00286FF8">
        <w:rPr>
          <w:i/>
        </w:rPr>
        <w:t>OCRMax</w:t>
      </w:r>
      <w:proofErr w:type="spellEnd"/>
      <w:r w:rsidRPr="00286FF8">
        <w:t xml:space="preserve"> on label-level is shown in </w:t>
      </w:r>
      <w:r w:rsidRPr="00286FF8">
        <w:fldChar w:fldCharType="begin"/>
      </w:r>
      <w:r w:rsidRPr="00CF4F06">
        <w:instrText xml:space="preserve"> REF _Ref406412157 \h </w:instrText>
      </w:r>
      <w:r w:rsidRPr="00286FF8">
        <w:rPr>
          <w:rPrChange w:id="1444" w:author="Chancerel, Perrine" w:date="2015-04-01T12:09:00Z">
            <w:rPr/>
          </w:rPrChange>
        </w:rPr>
        <w:fldChar w:fldCharType="separate"/>
      </w:r>
      <w:r w:rsidR="00344F4E" w:rsidRPr="00286FF8">
        <w:t xml:space="preserve">Table </w:t>
      </w:r>
      <w:r w:rsidR="00344F4E" w:rsidRPr="00286FF8">
        <w:rPr>
          <w:noProof/>
        </w:rPr>
        <w:t>24</w:t>
      </w:r>
      <w:r w:rsidRPr="00286FF8">
        <w:fldChar w:fldCharType="end"/>
      </w:r>
      <w:r w:rsidRPr="00286FF8">
        <w:t xml:space="preserve">. </w:t>
      </w:r>
    </w:p>
    <w:p w14:paraId="700CEDC3" w14:textId="77777777" w:rsidR="0028537B" w:rsidRPr="00CF4F06" w:rsidRDefault="0028537B" w:rsidP="0028537B">
      <w:pPr>
        <w:pStyle w:val="Beschriftung"/>
        <w:keepNext/>
      </w:pPr>
      <w:bookmarkStart w:id="1445" w:name="_Ref406412158"/>
      <w:bookmarkStart w:id="1446" w:name="_Toc415436485"/>
      <w:r w:rsidRPr="00286FF8">
        <w:t xml:space="preserve">Table </w:t>
      </w:r>
      <w:fldSimple w:instr=" SEQ Table \* ARABIC ">
        <w:r w:rsidR="00344F4E" w:rsidRPr="00CF4F06">
          <w:rPr>
            <w:noProof/>
          </w:rPr>
          <w:t>25</w:t>
        </w:r>
      </w:fldSimple>
      <w:bookmarkEnd w:id="1445"/>
      <w:r w:rsidRPr="00CF4F06">
        <w:t xml:space="preserve">: Confusion matrix of the </w:t>
      </w:r>
      <w:proofErr w:type="spellStart"/>
      <w:r w:rsidR="009D3B88" w:rsidRPr="00CF4F06">
        <w:rPr>
          <w:i/>
        </w:rPr>
        <w:t>OCRMax</w:t>
      </w:r>
      <w:proofErr w:type="spellEnd"/>
      <w:r w:rsidR="009D3B88" w:rsidRPr="00CF4F06">
        <w:t xml:space="preserve"> </w:t>
      </w:r>
      <w:r w:rsidRPr="00CF4F06">
        <w:t xml:space="preserve">recognized labels (label-level) verified with </w:t>
      </w:r>
      <w:proofErr w:type="spellStart"/>
      <w:r w:rsidR="009371D5" w:rsidRPr="00CF4F06">
        <w:rPr>
          <w:i/>
        </w:rPr>
        <w:t>Octopart</w:t>
      </w:r>
      <w:proofErr w:type="spellEnd"/>
      <w:r w:rsidRPr="00CF4F06">
        <w:t xml:space="preserve"> database</w:t>
      </w:r>
      <w:bookmarkEnd w:id="1446"/>
    </w:p>
    <w:tbl>
      <w:tblPr>
        <w:tblStyle w:val="MittleresRaster3-Akzent1"/>
        <w:tblW w:w="0" w:type="auto"/>
        <w:tblLook w:val="04A0" w:firstRow="1" w:lastRow="0" w:firstColumn="1" w:lastColumn="0" w:noHBand="0" w:noVBand="1"/>
      </w:tblPr>
      <w:tblGrid>
        <w:gridCol w:w="3618"/>
        <w:gridCol w:w="3060"/>
        <w:gridCol w:w="2898"/>
      </w:tblGrid>
      <w:tr w:rsidR="0028537B" w:rsidRPr="00CF4F06" w14:paraId="4A512240" w14:textId="7777777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14:paraId="3B0A55F0" w14:textId="77777777" w:rsidR="0028537B" w:rsidRPr="00CF4F06" w:rsidRDefault="0028537B" w:rsidP="00FC230F">
            <w:pPr>
              <w:jc w:val="center"/>
            </w:pPr>
          </w:p>
        </w:tc>
        <w:tc>
          <w:tcPr>
            <w:tcW w:w="3060" w:type="dxa"/>
          </w:tcPr>
          <w:p w14:paraId="168FBB05" w14:textId="77777777" w:rsidR="0028537B" w:rsidRPr="00CF4F06" w:rsidRDefault="0028537B" w:rsidP="00FC230F">
            <w:pPr>
              <w:jc w:val="center"/>
              <w:cnfStyle w:val="100000000000" w:firstRow="1" w:lastRow="0" w:firstColumn="0" w:lastColumn="0" w:oddVBand="0" w:evenVBand="0" w:oddHBand="0" w:evenHBand="0" w:firstRowFirstColumn="0" w:firstRowLastColumn="0" w:lastRowFirstColumn="0" w:lastRowLastColumn="0"/>
            </w:pPr>
            <w:r w:rsidRPr="00CF4F06">
              <w:t xml:space="preserve">Condition: </w:t>
            </w:r>
            <w:r w:rsidR="00670DB6" w:rsidRPr="00CF4F06">
              <w:t xml:space="preserve">component </w:t>
            </w:r>
            <w:r w:rsidRPr="00CF4F06">
              <w:t>name</w:t>
            </w:r>
          </w:p>
        </w:tc>
        <w:tc>
          <w:tcPr>
            <w:tcW w:w="2898" w:type="dxa"/>
          </w:tcPr>
          <w:p w14:paraId="230678B3" w14:textId="77777777" w:rsidR="0028537B" w:rsidRPr="00CF4F06" w:rsidRDefault="0028537B" w:rsidP="00FC230F">
            <w:pPr>
              <w:jc w:val="center"/>
              <w:cnfStyle w:val="100000000000" w:firstRow="1" w:lastRow="0" w:firstColumn="0" w:lastColumn="0" w:oddVBand="0" w:evenVBand="0" w:oddHBand="0" w:evenHBand="0" w:firstRowFirstColumn="0" w:firstRowLastColumn="0" w:lastRowFirstColumn="0" w:lastRowLastColumn="0"/>
            </w:pPr>
            <w:r w:rsidRPr="00CF4F06">
              <w:t>Condition: non-</w:t>
            </w:r>
            <w:r w:rsidR="00670DB6" w:rsidRPr="00CF4F06">
              <w:t xml:space="preserve">component </w:t>
            </w:r>
            <w:r w:rsidRPr="00CF4F06">
              <w:t>name</w:t>
            </w:r>
          </w:p>
        </w:tc>
      </w:tr>
      <w:tr w:rsidR="00534D95" w:rsidRPr="00CF4F06" w14:paraId="63DE2D76" w14:textId="7777777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14:paraId="259BC612" w14:textId="77777777" w:rsidR="00534D95" w:rsidRPr="00CF4F06" w:rsidRDefault="00534D95" w:rsidP="00FC230F">
            <w:pPr>
              <w:jc w:val="center"/>
            </w:pPr>
            <w:r w:rsidRPr="00CF4F06">
              <w:t xml:space="preserve">Test outcome: </w:t>
            </w:r>
            <w:r w:rsidR="00670DB6" w:rsidRPr="00CF4F06">
              <w:t xml:space="preserve">component </w:t>
            </w:r>
            <w:r w:rsidRPr="00CF4F06">
              <w:t>name</w:t>
            </w:r>
          </w:p>
        </w:tc>
        <w:tc>
          <w:tcPr>
            <w:tcW w:w="3060" w:type="dxa"/>
          </w:tcPr>
          <w:p w14:paraId="640A6BB1" w14:textId="77777777" w:rsidR="00534D95" w:rsidRPr="00CF4F06" w:rsidRDefault="00534D95" w:rsidP="00534D95">
            <w:pPr>
              <w:jc w:val="center"/>
              <w:cnfStyle w:val="000000100000" w:firstRow="0" w:lastRow="0" w:firstColumn="0" w:lastColumn="0" w:oddVBand="0" w:evenVBand="0" w:oddHBand="1" w:evenHBand="0" w:firstRowFirstColumn="0" w:firstRowLastColumn="0" w:lastRowFirstColumn="0" w:lastRowLastColumn="0"/>
            </w:pPr>
            <w:r w:rsidRPr="00CF4F06">
              <w:t>44/75 (58.7%)</w:t>
            </w:r>
          </w:p>
        </w:tc>
        <w:tc>
          <w:tcPr>
            <w:tcW w:w="2898" w:type="dxa"/>
          </w:tcPr>
          <w:p w14:paraId="7ED24641" w14:textId="77777777" w:rsidR="00534D95" w:rsidRPr="00CF4F06" w:rsidRDefault="00534D95" w:rsidP="00FC230F">
            <w:pPr>
              <w:jc w:val="center"/>
              <w:cnfStyle w:val="000000100000" w:firstRow="0" w:lastRow="0" w:firstColumn="0" w:lastColumn="0" w:oddVBand="0" w:evenVBand="0" w:oddHBand="1" w:evenHBand="0" w:firstRowFirstColumn="0" w:firstRowLastColumn="0" w:lastRowFirstColumn="0" w:lastRowLastColumn="0"/>
            </w:pPr>
            <w:r w:rsidRPr="00CF4F06">
              <w:t>9/473 (1.9%)</w:t>
            </w:r>
          </w:p>
        </w:tc>
      </w:tr>
      <w:tr w:rsidR="00534D95" w:rsidRPr="00CF4F06" w14:paraId="1C15FDA6" w14:textId="77777777" w:rsidTr="00670DB6">
        <w:tc>
          <w:tcPr>
            <w:cnfStyle w:val="001000000000" w:firstRow="0" w:lastRow="0" w:firstColumn="1" w:lastColumn="0" w:oddVBand="0" w:evenVBand="0" w:oddHBand="0" w:evenHBand="0" w:firstRowFirstColumn="0" w:firstRowLastColumn="0" w:lastRowFirstColumn="0" w:lastRowLastColumn="0"/>
            <w:tcW w:w="3618" w:type="dxa"/>
          </w:tcPr>
          <w:p w14:paraId="5D82FFD3" w14:textId="77777777" w:rsidR="00534D95" w:rsidRPr="00CF4F06" w:rsidRDefault="00534D95" w:rsidP="00FC230F">
            <w:pPr>
              <w:jc w:val="center"/>
            </w:pPr>
            <w:r w:rsidRPr="00CF4F06">
              <w:t>Test outcome: non-</w:t>
            </w:r>
            <w:r w:rsidR="00670DB6" w:rsidRPr="00CF4F06">
              <w:t xml:space="preserve">component </w:t>
            </w:r>
            <w:r w:rsidRPr="00CF4F06">
              <w:t>name</w:t>
            </w:r>
          </w:p>
        </w:tc>
        <w:tc>
          <w:tcPr>
            <w:tcW w:w="3060" w:type="dxa"/>
          </w:tcPr>
          <w:p w14:paraId="059D3A71" w14:textId="77777777" w:rsidR="00534D95" w:rsidRPr="00CF4F06" w:rsidRDefault="00534D95" w:rsidP="00534D95">
            <w:pPr>
              <w:jc w:val="center"/>
              <w:cnfStyle w:val="000000000000" w:firstRow="0" w:lastRow="0" w:firstColumn="0" w:lastColumn="0" w:oddVBand="0" w:evenVBand="0" w:oddHBand="0" w:evenHBand="0" w:firstRowFirstColumn="0" w:firstRowLastColumn="0" w:lastRowFirstColumn="0" w:lastRowLastColumn="0"/>
            </w:pPr>
            <w:r w:rsidRPr="00CF4F06">
              <w:t>29/75 (41.3%)</w:t>
            </w:r>
          </w:p>
        </w:tc>
        <w:tc>
          <w:tcPr>
            <w:tcW w:w="2898" w:type="dxa"/>
          </w:tcPr>
          <w:p w14:paraId="7BD7AD08" w14:textId="77777777" w:rsidR="00534D95" w:rsidRPr="00CF4F06" w:rsidRDefault="00534D95" w:rsidP="00FC230F">
            <w:pPr>
              <w:jc w:val="center"/>
              <w:cnfStyle w:val="000000000000" w:firstRow="0" w:lastRow="0" w:firstColumn="0" w:lastColumn="0" w:oddVBand="0" w:evenVBand="0" w:oddHBand="0" w:evenHBand="0" w:firstRowFirstColumn="0" w:firstRowLastColumn="0" w:lastRowFirstColumn="0" w:lastRowLastColumn="0"/>
            </w:pPr>
            <w:r w:rsidRPr="00CF4F06">
              <w:t>464/473 (98.1%)</w:t>
            </w:r>
          </w:p>
        </w:tc>
      </w:tr>
    </w:tbl>
    <w:p w14:paraId="12B098F5" w14:textId="77777777" w:rsidR="006E1806" w:rsidRPr="00286FF8" w:rsidRDefault="000832EB" w:rsidP="0028537B">
      <w:r w:rsidRPr="00CF4F06">
        <w:t>The accuracy rate on part-</w:t>
      </w:r>
      <w:r w:rsidR="006E1806" w:rsidRPr="00CF4F06">
        <w:t>level with OCR</w:t>
      </w:r>
      <w:r w:rsidR="00011E7C" w:rsidRPr="00286FF8">
        <w:fldChar w:fldCharType="begin"/>
      </w:r>
      <w:r w:rsidR="00011E7C" w:rsidRPr="00286FF8">
        <w:instrText xml:space="preserve"> XE "</w:instrText>
      </w:r>
      <w:r w:rsidR="00011E7C" w:rsidRPr="00286FF8">
        <w:rPr>
          <w:rFonts w:eastAsiaTheme="minorEastAsia"/>
        </w:rPr>
        <w:instrText>OCR</w:instrText>
      </w:r>
      <w:proofErr w:type="gramStart"/>
      <w:r w:rsidR="00011E7C" w:rsidRPr="00286FF8">
        <w:instrText>:Optical</w:instrText>
      </w:r>
      <w:proofErr w:type="gramEnd"/>
      <w:r w:rsidR="00011E7C" w:rsidRPr="00286FF8">
        <w:instrText xml:space="preserve"> character recognition" </w:instrText>
      </w:r>
      <w:r w:rsidR="00011E7C" w:rsidRPr="00286FF8">
        <w:fldChar w:fldCharType="end"/>
      </w:r>
      <w:r w:rsidR="006E1806" w:rsidRPr="00286FF8">
        <w:t xml:space="preserve"> engine </w:t>
      </w:r>
      <w:proofErr w:type="spellStart"/>
      <w:r w:rsidR="006E1806" w:rsidRPr="00286FF8">
        <w:rPr>
          <w:i/>
        </w:rPr>
        <w:t>OCRMax</w:t>
      </w:r>
      <w:proofErr w:type="spellEnd"/>
      <w:r w:rsidR="006E1806" w:rsidRPr="00286FF8">
        <w:t xml:space="preserve"> is shown in </w:t>
      </w:r>
      <w:r w:rsidR="006E1806" w:rsidRPr="00286FF8">
        <w:fldChar w:fldCharType="begin"/>
      </w:r>
      <w:r w:rsidR="006E1806" w:rsidRPr="00CF4F06">
        <w:instrText xml:space="preserve"> REF _Ref406412159 \h </w:instrText>
      </w:r>
      <w:r w:rsidR="006E1806" w:rsidRPr="00286FF8">
        <w:rPr>
          <w:rPrChange w:id="1447" w:author="Chancerel, Perrine" w:date="2015-04-01T12:09:00Z">
            <w:rPr/>
          </w:rPrChange>
        </w:rPr>
        <w:fldChar w:fldCharType="separate"/>
      </w:r>
      <w:r w:rsidR="00344F4E" w:rsidRPr="00286FF8">
        <w:t xml:space="preserve">Table </w:t>
      </w:r>
      <w:r w:rsidR="00344F4E" w:rsidRPr="00286FF8">
        <w:rPr>
          <w:noProof/>
        </w:rPr>
        <w:t>26</w:t>
      </w:r>
      <w:r w:rsidR="006E1806" w:rsidRPr="00286FF8">
        <w:fldChar w:fldCharType="end"/>
      </w:r>
      <w:r w:rsidR="006E1806" w:rsidRPr="00286FF8">
        <w:t>.</w:t>
      </w:r>
    </w:p>
    <w:p w14:paraId="1BE8A5B4" w14:textId="77777777" w:rsidR="0028537B" w:rsidRPr="00CF4F06" w:rsidRDefault="0028537B" w:rsidP="0028537B">
      <w:pPr>
        <w:pStyle w:val="Beschriftung"/>
        <w:keepNext/>
      </w:pPr>
      <w:bookmarkStart w:id="1448" w:name="_Ref406412159"/>
      <w:bookmarkStart w:id="1449" w:name="_Toc415436486"/>
      <w:r w:rsidRPr="00286FF8">
        <w:t xml:space="preserve">Table </w:t>
      </w:r>
      <w:fldSimple w:instr=" SEQ Table \* ARABIC ">
        <w:r w:rsidR="00344F4E" w:rsidRPr="00CF4F06">
          <w:rPr>
            <w:noProof/>
          </w:rPr>
          <w:t>26</w:t>
        </w:r>
      </w:fldSimple>
      <w:bookmarkEnd w:id="1448"/>
      <w:r w:rsidRPr="00CF4F06">
        <w:t xml:space="preserve">: Accuracy rate of part assignment with </w:t>
      </w:r>
      <w:proofErr w:type="spellStart"/>
      <w:r w:rsidR="009D3B88" w:rsidRPr="00CF4F06">
        <w:rPr>
          <w:i/>
        </w:rPr>
        <w:t>OCRMax</w:t>
      </w:r>
      <w:proofErr w:type="spellEnd"/>
      <w:r w:rsidR="009D3B88" w:rsidRPr="00CF4F06">
        <w:t xml:space="preserve"> </w:t>
      </w:r>
      <w:r w:rsidRPr="00CF4F06">
        <w:t>OCR</w:t>
      </w:r>
      <w:r w:rsidR="00011E7C" w:rsidRPr="00F579C9">
        <w:fldChar w:fldCharType="begin"/>
      </w:r>
      <w:r w:rsidR="00011E7C" w:rsidRPr="00CF4F06">
        <w:instrText xml:space="preserve"> XE "</w:instrText>
      </w:r>
      <w:proofErr w:type="spellStart"/>
      <w:r w:rsidR="00011E7C" w:rsidRPr="00CF4F06">
        <w:rPr>
          <w:rFonts w:eastAsiaTheme="minorEastAsia"/>
        </w:rPr>
        <w:instrText>OCR</w:instrText>
      </w:r>
      <w:r w:rsidR="00011E7C" w:rsidRPr="00CF4F06">
        <w:instrText>:Optical</w:instrText>
      </w:r>
      <w:proofErr w:type="spellEnd"/>
      <w:r w:rsidR="00011E7C" w:rsidRPr="00CF4F06">
        <w:instrText xml:space="preserve"> character recognition" </w:instrText>
      </w:r>
      <w:r w:rsidR="00011E7C" w:rsidRPr="00F579C9">
        <w:fldChar w:fldCharType="end"/>
      </w:r>
      <w:r w:rsidRPr="00CF4F06">
        <w:t xml:space="preserve"> engine </w:t>
      </w:r>
      <w:r w:rsidR="000832EB" w:rsidRPr="00CF4F06">
        <w:t>on word-</w:t>
      </w:r>
      <w:r w:rsidR="006417E4" w:rsidRPr="00CF4F06">
        <w:t xml:space="preserve">level </w:t>
      </w:r>
      <w:r w:rsidRPr="00CF4F06">
        <w:t xml:space="preserve">verified with </w:t>
      </w:r>
      <w:proofErr w:type="spellStart"/>
      <w:r w:rsidR="009371D5" w:rsidRPr="00CF4F06">
        <w:rPr>
          <w:i/>
        </w:rPr>
        <w:t>Octopart</w:t>
      </w:r>
      <w:proofErr w:type="spellEnd"/>
      <w:r w:rsidRPr="00CF4F06">
        <w:t xml:space="preserve"> database (part-level)</w:t>
      </w:r>
      <w:bookmarkEnd w:id="1449"/>
    </w:p>
    <w:tbl>
      <w:tblPr>
        <w:tblStyle w:val="MittleresRaster1-Akzent1"/>
        <w:tblW w:w="0" w:type="auto"/>
        <w:tblLook w:val="04A0" w:firstRow="1" w:lastRow="0" w:firstColumn="1" w:lastColumn="0" w:noHBand="0" w:noVBand="1"/>
      </w:tblPr>
      <w:tblGrid>
        <w:gridCol w:w="4788"/>
        <w:gridCol w:w="4788"/>
      </w:tblGrid>
      <w:tr w:rsidR="0028537B" w:rsidRPr="00CF4F06" w14:paraId="5DDAF8B8"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729B4CB" w14:textId="77777777" w:rsidR="0028537B" w:rsidRPr="00CF4F06" w:rsidRDefault="0028537B" w:rsidP="00FC230F">
            <w:pPr>
              <w:jc w:val="center"/>
            </w:pPr>
            <w:r w:rsidRPr="00CF4F06">
              <w:t>Part assignment true</w:t>
            </w:r>
          </w:p>
        </w:tc>
        <w:tc>
          <w:tcPr>
            <w:tcW w:w="4788" w:type="dxa"/>
          </w:tcPr>
          <w:p w14:paraId="2609B7C0" w14:textId="77777777" w:rsidR="0028537B" w:rsidRPr="00CF4F06" w:rsidRDefault="006417E4" w:rsidP="00FC230F">
            <w:pPr>
              <w:jc w:val="center"/>
              <w:cnfStyle w:val="100000000000" w:firstRow="1" w:lastRow="0" w:firstColumn="0" w:lastColumn="0" w:oddVBand="0" w:evenVBand="0" w:oddHBand="0" w:evenHBand="0" w:firstRowFirstColumn="0" w:firstRowLastColumn="0" w:lastRowFirstColumn="0" w:lastRowLastColumn="0"/>
              <w:rPr>
                <w:b w:val="0"/>
              </w:rPr>
            </w:pPr>
            <w:r w:rsidRPr="00CF4F06">
              <w:t>44/85 (52.0%)</w:t>
            </w:r>
          </w:p>
        </w:tc>
      </w:tr>
      <w:tr w:rsidR="0028537B" w:rsidRPr="00CF4F06" w14:paraId="03F21CE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4849EFC" w14:textId="77777777" w:rsidR="0028537B" w:rsidRPr="00CF4F06" w:rsidRDefault="0028537B" w:rsidP="00FC230F">
            <w:pPr>
              <w:jc w:val="center"/>
            </w:pPr>
            <w:r w:rsidRPr="00CF4F06">
              <w:t>Part assignment false</w:t>
            </w:r>
          </w:p>
        </w:tc>
        <w:tc>
          <w:tcPr>
            <w:tcW w:w="4788" w:type="dxa"/>
          </w:tcPr>
          <w:p w14:paraId="5ED3F1DA" w14:textId="77777777" w:rsidR="0028537B" w:rsidRPr="00CF4F06" w:rsidRDefault="006417E4" w:rsidP="006417E4">
            <w:pPr>
              <w:jc w:val="center"/>
              <w:cnfStyle w:val="000000100000" w:firstRow="0" w:lastRow="0" w:firstColumn="0" w:lastColumn="0" w:oddVBand="0" w:evenVBand="0" w:oddHBand="1" w:evenHBand="0" w:firstRowFirstColumn="0" w:firstRowLastColumn="0" w:lastRowFirstColumn="0" w:lastRowLastColumn="0"/>
            </w:pPr>
            <w:r w:rsidRPr="00CF4F06">
              <w:t>41/85 (48.0%)</w:t>
            </w:r>
          </w:p>
        </w:tc>
      </w:tr>
    </w:tbl>
    <w:p w14:paraId="7A4B8230" w14:textId="77777777" w:rsidR="006417E4" w:rsidRPr="00CF4F06" w:rsidRDefault="006417E4" w:rsidP="006417E4">
      <w:pPr>
        <w:pStyle w:val="Beschriftung"/>
        <w:keepNext/>
      </w:pPr>
      <w:bookmarkStart w:id="1450" w:name="_Toc415436487"/>
      <w:r w:rsidRPr="00CF4F06">
        <w:lastRenderedPageBreak/>
        <w:t xml:space="preserve">Table </w:t>
      </w:r>
      <w:r w:rsidR="005E1750" w:rsidRPr="00E36537">
        <w:fldChar w:fldCharType="begin"/>
      </w:r>
      <w:r w:rsidR="005E1750" w:rsidRPr="00CF4F06">
        <w:instrText xml:space="preserve"> SEQ Table \* ARABIC </w:instrText>
      </w:r>
      <w:r w:rsidR="005E1750" w:rsidRPr="00E36537">
        <w:rPr>
          <w:rPrChange w:id="1451" w:author="Chancerel, Perrine" w:date="2015-04-01T12:09:00Z">
            <w:rPr>
              <w:noProof/>
            </w:rPr>
          </w:rPrChange>
        </w:rPr>
        <w:fldChar w:fldCharType="separate"/>
      </w:r>
      <w:r w:rsidR="00344F4E" w:rsidRPr="00CF4F06">
        <w:rPr>
          <w:noProof/>
        </w:rPr>
        <w:t>27</w:t>
      </w:r>
      <w:r w:rsidR="005E1750" w:rsidRPr="00E36537">
        <w:rPr>
          <w:noProof/>
        </w:rPr>
        <w:fldChar w:fldCharType="end"/>
      </w:r>
      <w:r w:rsidRPr="00CF4F06">
        <w:t xml:space="preserve">: Accuracy rate of part assignment with </w:t>
      </w:r>
      <w:proofErr w:type="spellStart"/>
      <w:r w:rsidRPr="00CF4F06">
        <w:rPr>
          <w:i/>
        </w:rPr>
        <w:t>OCRMax</w:t>
      </w:r>
      <w:proofErr w:type="spellEnd"/>
      <w:r w:rsidRPr="00CF4F06">
        <w:t xml:space="preserve"> OCR</w:t>
      </w:r>
      <w:r w:rsidR="00011E7C" w:rsidRPr="00F579C9">
        <w:fldChar w:fldCharType="begin"/>
      </w:r>
      <w:r w:rsidR="00011E7C" w:rsidRPr="00CF4F06">
        <w:instrText xml:space="preserve"> XE "</w:instrText>
      </w:r>
      <w:proofErr w:type="spellStart"/>
      <w:r w:rsidR="00011E7C" w:rsidRPr="00CF4F06">
        <w:rPr>
          <w:rFonts w:eastAsiaTheme="minorEastAsia"/>
        </w:rPr>
        <w:instrText>OCR</w:instrText>
      </w:r>
      <w:r w:rsidR="00011E7C" w:rsidRPr="00CF4F06">
        <w:instrText>:Optical</w:instrText>
      </w:r>
      <w:proofErr w:type="spellEnd"/>
      <w:r w:rsidR="00011E7C" w:rsidRPr="00CF4F06">
        <w:instrText xml:space="preserve"> character recognition" </w:instrText>
      </w:r>
      <w:r w:rsidR="00011E7C" w:rsidRPr="00F579C9">
        <w:fldChar w:fldCharType="end"/>
      </w:r>
      <w:r w:rsidR="000832EB" w:rsidRPr="00CF4F06">
        <w:t xml:space="preserve"> engine on label-</w:t>
      </w:r>
      <w:r w:rsidRPr="00CF4F06">
        <w:t xml:space="preserve">level verified with </w:t>
      </w:r>
      <w:proofErr w:type="spellStart"/>
      <w:r w:rsidR="009371D5" w:rsidRPr="00CF4F06">
        <w:rPr>
          <w:i/>
        </w:rPr>
        <w:t>Octopart</w:t>
      </w:r>
      <w:proofErr w:type="spellEnd"/>
      <w:r w:rsidRPr="00CF4F06">
        <w:t xml:space="preserve"> database (part-level)</w:t>
      </w:r>
      <w:bookmarkEnd w:id="1450"/>
    </w:p>
    <w:tbl>
      <w:tblPr>
        <w:tblStyle w:val="MittleresRaster1-Akzent1"/>
        <w:tblW w:w="0" w:type="auto"/>
        <w:tblLook w:val="04A0" w:firstRow="1" w:lastRow="0" w:firstColumn="1" w:lastColumn="0" w:noHBand="0" w:noVBand="1"/>
      </w:tblPr>
      <w:tblGrid>
        <w:gridCol w:w="4788"/>
        <w:gridCol w:w="4788"/>
      </w:tblGrid>
      <w:tr w:rsidR="006417E4" w:rsidRPr="00CF4F06" w14:paraId="1CF6634B"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DCE5516" w14:textId="77777777" w:rsidR="006417E4" w:rsidRPr="00286FF8" w:rsidRDefault="006417E4" w:rsidP="008102F3">
            <w:pPr>
              <w:jc w:val="center"/>
            </w:pPr>
            <w:r w:rsidRPr="00CF4F06">
              <w:t>Part assignment true</w:t>
            </w:r>
            <w:r w:rsidR="001C519E" w:rsidRPr="00CF4F06">
              <w:t xml:space="preserve"> (TPA</w:t>
            </w:r>
            <w:r w:rsidR="006528D1" w:rsidRPr="00286FF8">
              <w:fldChar w:fldCharType="begin"/>
            </w:r>
            <w:r w:rsidR="006528D1" w:rsidRPr="00286FF8">
              <w:instrText xml:space="preserve"> XE "TPA:True part assignment rate" </w:instrText>
            </w:r>
            <w:r w:rsidR="006528D1" w:rsidRPr="00286FF8">
              <w:fldChar w:fldCharType="end"/>
            </w:r>
            <w:r w:rsidR="001C519E" w:rsidRPr="00286FF8">
              <w:t>)</w:t>
            </w:r>
          </w:p>
        </w:tc>
        <w:tc>
          <w:tcPr>
            <w:tcW w:w="4788" w:type="dxa"/>
          </w:tcPr>
          <w:p w14:paraId="2FA30B54" w14:textId="77777777" w:rsidR="006417E4" w:rsidRPr="00286FF8" w:rsidRDefault="00D50ACC" w:rsidP="008102F3">
            <w:pPr>
              <w:jc w:val="center"/>
              <w:cnfStyle w:val="100000000000" w:firstRow="1" w:lastRow="0" w:firstColumn="0" w:lastColumn="0" w:oddVBand="0" w:evenVBand="0" w:oddHBand="0" w:evenHBand="0" w:firstRowFirstColumn="0" w:firstRowLastColumn="0" w:lastRowFirstColumn="0" w:lastRowLastColumn="0"/>
              <w:rPr>
                <w:b w:val="0"/>
              </w:rPr>
            </w:pPr>
            <w:r w:rsidRPr="00286FF8">
              <w:rPr>
                <w:b w:val="0"/>
              </w:rPr>
              <w:t>44/85 (52.0%)</w:t>
            </w:r>
          </w:p>
        </w:tc>
      </w:tr>
      <w:tr w:rsidR="006417E4" w:rsidRPr="00CF4F06" w14:paraId="66FF0FB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34BFC8E" w14:textId="77777777" w:rsidR="006417E4" w:rsidRPr="00286FF8" w:rsidRDefault="006417E4" w:rsidP="008102F3">
            <w:pPr>
              <w:jc w:val="center"/>
            </w:pPr>
            <w:r w:rsidRPr="00CF4F06">
              <w:t>Part assignment false</w:t>
            </w:r>
            <w:r w:rsidR="001C519E" w:rsidRPr="00CF4F06">
              <w:t xml:space="preserve"> (FPA</w:t>
            </w:r>
            <w:r w:rsidR="006528D1" w:rsidRPr="00286FF8">
              <w:fldChar w:fldCharType="begin"/>
            </w:r>
            <w:r w:rsidR="006528D1" w:rsidRPr="00286FF8">
              <w:instrText xml:space="preserve"> XE "FPA:False part assignment rate" </w:instrText>
            </w:r>
            <w:r w:rsidR="006528D1" w:rsidRPr="00286FF8">
              <w:fldChar w:fldCharType="end"/>
            </w:r>
            <w:r w:rsidR="001C519E" w:rsidRPr="00286FF8">
              <w:t>)</w:t>
            </w:r>
          </w:p>
        </w:tc>
        <w:tc>
          <w:tcPr>
            <w:tcW w:w="4788" w:type="dxa"/>
          </w:tcPr>
          <w:p w14:paraId="052491EE" w14:textId="77777777" w:rsidR="006417E4" w:rsidRPr="00286FF8" w:rsidRDefault="00D50ACC" w:rsidP="008102F3">
            <w:pPr>
              <w:jc w:val="center"/>
              <w:cnfStyle w:val="000000100000" w:firstRow="0" w:lastRow="0" w:firstColumn="0" w:lastColumn="0" w:oddVBand="0" w:evenVBand="0" w:oddHBand="1" w:evenHBand="0" w:firstRowFirstColumn="0" w:firstRowLastColumn="0" w:lastRowFirstColumn="0" w:lastRowLastColumn="0"/>
            </w:pPr>
            <w:r w:rsidRPr="00286FF8">
              <w:t>41/85 (48.0%)</w:t>
            </w:r>
          </w:p>
        </w:tc>
      </w:tr>
    </w:tbl>
    <w:p w14:paraId="620B6295" w14:textId="77777777" w:rsidR="006417E4" w:rsidRDefault="006417E4" w:rsidP="00D82ED7">
      <w:pPr>
        <w:rPr>
          <w:ins w:id="1452" w:author="Chancerel, Perrine" w:date="2015-04-01T15:10:00Z"/>
        </w:rPr>
      </w:pPr>
    </w:p>
    <w:p w14:paraId="69D1CC50" w14:textId="77777777" w:rsidR="00075304" w:rsidRPr="00CF4F06" w:rsidRDefault="00075304" w:rsidP="00D82ED7">
      <w:ins w:id="1453" w:author="Chancerel, Perrine" w:date="2015-04-01T15:10:00Z">
        <w:r>
          <w:t>Comments on tables 16-27? What do the results show? Is the assignment performance satisfying?</w:t>
        </w:r>
      </w:ins>
    </w:p>
    <w:p w14:paraId="3097FF44" w14:textId="77777777" w:rsidR="00EC41A4" w:rsidRPr="00CF4F06" w:rsidRDefault="009371D5" w:rsidP="00B41A5B">
      <w:pPr>
        <w:pStyle w:val="berschrift3"/>
        <w:numPr>
          <w:ilvl w:val="2"/>
          <w:numId w:val="1"/>
        </w:numPr>
      </w:pPr>
      <w:bookmarkStart w:id="1454" w:name="_Ref411867664"/>
      <w:bookmarkStart w:id="1455" w:name="_Ref411869137"/>
      <w:bookmarkStart w:id="1456" w:name="_Toc415436355"/>
      <w:proofErr w:type="spellStart"/>
      <w:r w:rsidRPr="00CF4F06">
        <w:t>Octopart</w:t>
      </w:r>
      <w:proofErr w:type="spellEnd"/>
      <w:r w:rsidR="00EC41A4" w:rsidRPr="00CF4F06">
        <w:t xml:space="preserve"> based part price assignment</w:t>
      </w:r>
      <w:bookmarkEnd w:id="1454"/>
      <w:bookmarkEnd w:id="1455"/>
      <w:bookmarkEnd w:id="1456"/>
    </w:p>
    <w:p w14:paraId="5228A440" w14:textId="77777777" w:rsidR="008A5D05" w:rsidRPr="00CF4F06" w:rsidRDefault="008A5D05" w:rsidP="00B5593D">
      <w:r w:rsidRPr="00CF4F06">
        <w:t xml:space="preserve">To evaluate the economic </w:t>
      </w:r>
      <w:del w:id="1457" w:author="Chancerel, Perrine" w:date="2015-04-01T15:11:00Z">
        <w:r w:rsidRPr="00CF4F06" w:rsidDel="00075304">
          <w:delText xml:space="preserve">sustainability </w:delText>
        </w:r>
      </w:del>
      <w:ins w:id="1458" w:author="Chancerel, Perrine" w:date="2015-04-01T15:11:00Z">
        <w:r w:rsidR="00075304">
          <w:t>feasibility</w:t>
        </w:r>
        <w:r w:rsidR="00075304" w:rsidRPr="00CF4F06">
          <w:t xml:space="preserve"> </w:t>
        </w:r>
      </w:ins>
      <w:r w:rsidRPr="00CF4F06">
        <w:t xml:space="preserve">of </w:t>
      </w:r>
      <w:r w:rsidR="00DB6A75" w:rsidRPr="00CF4F06">
        <w:t xml:space="preserve">the </w:t>
      </w:r>
      <w:r w:rsidR="009371D5" w:rsidRPr="00CF4F06">
        <w:t xml:space="preserve">reuse of </w:t>
      </w:r>
      <w:r w:rsidRPr="00CF4F06">
        <w:t xml:space="preserve">electronic </w:t>
      </w:r>
      <w:r w:rsidR="00957D71" w:rsidRPr="00CF4F06">
        <w:t>components</w:t>
      </w:r>
      <w:r w:rsidRPr="00CF4F06">
        <w:t xml:space="preserve"> it is necessary to estimate the </w:t>
      </w:r>
      <w:r w:rsidR="00B563E1" w:rsidRPr="00CF4F06">
        <w:t xml:space="preserve">economic </w:t>
      </w:r>
      <w:r w:rsidRPr="00CF4F06">
        <w:t xml:space="preserve">value of recognized </w:t>
      </w:r>
      <w:r w:rsidR="00DB6A75" w:rsidRPr="00CF4F06">
        <w:t>components</w:t>
      </w:r>
      <w:r w:rsidRPr="00CF4F06">
        <w:t xml:space="preserve">. One indicator of valuable </w:t>
      </w:r>
      <w:r w:rsidR="00957D71" w:rsidRPr="00CF4F06">
        <w:t xml:space="preserve">components </w:t>
      </w:r>
      <w:r w:rsidRPr="00CF4F06">
        <w:t xml:space="preserve">is the </w:t>
      </w:r>
      <w:r w:rsidR="009371D5" w:rsidRPr="00CF4F06">
        <w:t xml:space="preserve">original </w:t>
      </w:r>
      <w:r w:rsidRPr="00CF4F06">
        <w:t xml:space="preserve">price of the </w:t>
      </w:r>
      <w:r w:rsidR="00957D71" w:rsidRPr="00CF4F06">
        <w:t>component</w:t>
      </w:r>
      <w:r w:rsidRPr="00CF4F06">
        <w:t xml:space="preserve">. The </w:t>
      </w:r>
      <w:proofErr w:type="spellStart"/>
      <w:r w:rsidR="009371D5" w:rsidRPr="00CF4F06">
        <w:rPr>
          <w:i/>
        </w:rPr>
        <w:t>Octopart</w:t>
      </w:r>
      <w:proofErr w:type="spellEnd"/>
      <w:r w:rsidRPr="00CF4F06">
        <w:t xml:space="preserve"> database gives the possibility to request the price for a </w:t>
      </w:r>
      <w:r w:rsidR="00957D71" w:rsidRPr="00CF4F06">
        <w:t xml:space="preserve">component </w:t>
      </w:r>
      <w:r w:rsidRPr="00CF4F06">
        <w:t xml:space="preserve">if the </w:t>
      </w:r>
      <w:r w:rsidR="00957D71" w:rsidRPr="00CF4F06">
        <w:t xml:space="preserve">component </w:t>
      </w:r>
      <w:r w:rsidRPr="00CF4F06">
        <w:t xml:space="preserve">could be assigned to a </w:t>
      </w:r>
      <w:r w:rsidR="00957D71" w:rsidRPr="00CF4F06">
        <w:t xml:space="preserve">component </w:t>
      </w:r>
      <w:r w:rsidRPr="00CF4F06">
        <w:t xml:space="preserve">in the database. Unfortunately not all suppliers publish their prices and </w:t>
      </w:r>
      <w:del w:id="1459" w:author="Chancerel, Perrine" w:date="2015-04-01T15:11:00Z">
        <w:r w:rsidRPr="00CF4F06" w:rsidDel="00075304">
          <w:delText xml:space="preserve">the </w:delText>
        </w:r>
      </w:del>
      <w:r w:rsidRPr="00CF4F06">
        <w:t>therefore a price can just be assigned for a subset</w:t>
      </w:r>
      <w:r w:rsidR="00E76944" w:rsidRPr="00CF4F06">
        <w:t xml:space="preserve"> of the </w:t>
      </w:r>
      <w:r w:rsidR="00DB6A75" w:rsidRPr="00CF4F06">
        <w:t>components</w:t>
      </w:r>
      <w:r w:rsidRPr="00CF4F06">
        <w:t xml:space="preserve">. The </w:t>
      </w:r>
      <w:r w:rsidR="00E76944" w:rsidRPr="00CF4F06">
        <w:t xml:space="preserve">prices of all manual labeled </w:t>
      </w:r>
      <w:r w:rsidR="00DB6A75" w:rsidRPr="00CF4F06">
        <w:t xml:space="preserve">components </w:t>
      </w:r>
      <w:r w:rsidR="00E76944" w:rsidRPr="00CF4F06">
        <w:t>were</w:t>
      </w:r>
      <w:r w:rsidRPr="00CF4F06">
        <w:t xml:space="preserve"> requested, </w:t>
      </w:r>
      <w:r w:rsidR="0039579E" w:rsidRPr="00CF4F06">
        <w:t xml:space="preserve">and </w:t>
      </w:r>
      <w:r w:rsidRPr="00CF4F06">
        <w:t xml:space="preserve">the price rate </w:t>
      </w:r>
      <w:r w:rsidR="0039579E" w:rsidRPr="00CF4F06">
        <w:t>was calculated as follows:</w:t>
      </w:r>
    </w:p>
    <w:tbl>
      <w:tblPr>
        <w:tblStyle w:val="Tabellenraster"/>
        <w:tblW w:w="0" w:type="auto"/>
        <w:tblLook w:val="04A0" w:firstRow="1" w:lastRow="0" w:firstColumn="1" w:lastColumn="0" w:noHBand="0" w:noVBand="1"/>
      </w:tblPr>
      <w:tblGrid>
        <w:gridCol w:w="8748"/>
        <w:gridCol w:w="828"/>
      </w:tblGrid>
      <w:tr w:rsidR="008A5D05" w:rsidRPr="00CF4F06" w14:paraId="2D275E40" w14:textId="77777777" w:rsidTr="00095C29">
        <w:tc>
          <w:tcPr>
            <w:tcW w:w="8748" w:type="dxa"/>
            <w:tcBorders>
              <w:top w:val="nil"/>
              <w:left w:val="nil"/>
              <w:bottom w:val="nil"/>
              <w:right w:val="nil"/>
            </w:tcBorders>
          </w:tcPr>
          <w:p w14:paraId="7C320F33" w14:textId="77777777" w:rsidR="008A5D05" w:rsidRPr="00286FF8" w:rsidRDefault="00D0670B"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 xml:space="preserve">=0.509 </m:t>
                </m:r>
                <m:d>
                  <m:dPr>
                    <m:ctrlPr>
                      <w:rPr>
                        <w:rFonts w:ascii="Cambria Math" w:hAnsi="Cambria Math"/>
                        <w:i/>
                      </w:rPr>
                    </m:ctrlPr>
                  </m:dPr>
                  <m:e>
                    <m:r>
                      <w:rPr>
                        <w:rFonts w:ascii="Cambria Math" w:hAnsi="Cambria Math"/>
                      </w:rPr>
                      <m:t>50.9%</m:t>
                    </m:r>
                  </m:e>
                </m:d>
              </m:oMath>
            </m:oMathPara>
          </w:p>
        </w:tc>
        <w:tc>
          <w:tcPr>
            <w:tcW w:w="828" w:type="dxa"/>
            <w:tcBorders>
              <w:top w:val="nil"/>
              <w:left w:val="nil"/>
              <w:bottom w:val="nil"/>
              <w:right w:val="nil"/>
            </w:tcBorders>
          </w:tcPr>
          <w:p w14:paraId="277E2392" w14:textId="77777777" w:rsidR="008A5D05" w:rsidRPr="00286FF8" w:rsidRDefault="008A5D05" w:rsidP="00095C29">
            <w:r w:rsidRPr="00286FF8">
              <w:t>(</w:t>
            </w:r>
            <w:r w:rsidR="005E1750" w:rsidRPr="00286FF8">
              <w:fldChar w:fldCharType="begin"/>
            </w:r>
            <w:r w:rsidR="005E1750" w:rsidRPr="00CF4F06">
              <w:instrText xml:space="preserve"> SEQ Equation \* ARABIC </w:instrText>
            </w:r>
            <w:r w:rsidR="005E1750" w:rsidRPr="00286FF8">
              <w:rPr>
                <w:rPrChange w:id="1460" w:author="Chancerel, Perrine" w:date="2015-04-01T12:09:00Z">
                  <w:rPr>
                    <w:noProof/>
                  </w:rPr>
                </w:rPrChange>
              </w:rPr>
              <w:fldChar w:fldCharType="separate"/>
            </w:r>
            <w:r w:rsidR="00344F4E" w:rsidRPr="00286FF8">
              <w:rPr>
                <w:noProof/>
              </w:rPr>
              <w:t>93</w:t>
            </w:r>
            <w:r w:rsidR="005E1750" w:rsidRPr="00286FF8">
              <w:rPr>
                <w:noProof/>
              </w:rPr>
              <w:fldChar w:fldCharType="end"/>
            </w:r>
            <w:r w:rsidRPr="00286FF8">
              <w:t>)</w:t>
            </w:r>
          </w:p>
        </w:tc>
      </w:tr>
    </w:tbl>
    <w:p w14:paraId="5A57784B" w14:textId="77777777" w:rsidR="008A5D05" w:rsidRPr="00CF4F06" w:rsidRDefault="00814D14" w:rsidP="00B5593D">
      <w:pPr>
        <w:rPr>
          <w:rFonts w:eastAsiaTheme="minorEastAsia"/>
        </w:rPr>
      </w:pPr>
      <w:proofErr w:type="gramStart"/>
      <w:r w:rsidRPr="00CF4F06">
        <w:t>where</w:t>
      </w:r>
      <w:r w:rsidR="00DB6A75" w:rsidRPr="00CF4F06">
        <w:t>in</w:t>
      </w:r>
      <w:proofErr w:type="gramEnd"/>
      <w:r w:rsidR="0039579E" w:rsidRPr="00CF4F06">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sidR="0039579E" w:rsidRPr="00286FF8">
        <w:rPr>
          <w:rFonts w:eastAsiaTheme="minorEastAsia"/>
        </w:rPr>
        <w:t xml:space="preserve"> is the number of </w:t>
      </w:r>
      <w:r w:rsidR="00957D71" w:rsidRPr="00286FF8">
        <w:t xml:space="preserve">components </w:t>
      </w:r>
      <w:r w:rsidR="00DB6A75" w:rsidRPr="00286FF8">
        <w:rPr>
          <w:rFonts w:eastAsiaTheme="minorEastAsia"/>
        </w:rPr>
        <w:t>from which</w:t>
      </w:r>
      <w:r w:rsidR="0039579E" w:rsidRPr="00286FF8">
        <w:rPr>
          <w:rFonts w:eastAsiaTheme="minorEastAsia"/>
        </w:rPr>
        <w:t xml:space="preserve"> a price could be estimated</w:t>
      </w:r>
      <w:r w:rsidR="0039579E" w:rsidRPr="006B43F4">
        <w:rPr>
          <w:rFonts w:eastAsiaTheme="minorEastAsia"/>
        </w:rPr>
        <w:t xml:space="preserve">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sidR="0039579E" w:rsidRPr="00286FF8">
        <w:rPr>
          <w:rFonts w:eastAsiaTheme="minorEastAsia"/>
        </w:rPr>
        <w:t xml:space="preserve"> is the number of </w:t>
      </w:r>
      <w:r w:rsidR="00957D71" w:rsidRPr="00286FF8">
        <w:t xml:space="preserve">components </w:t>
      </w:r>
      <w:r w:rsidR="0039579E" w:rsidRPr="00286FF8">
        <w:rPr>
          <w:rFonts w:eastAsiaTheme="minorEastAsia"/>
        </w:rPr>
        <w:t xml:space="preserve">that could be assigned to a </w:t>
      </w:r>
      <w:r w:rsidR="00957D71" w:rsidRPr="00286FF8">
        <w:t xml:space="preserve">component </w:t>
      </w:r>
      <w:r w:rsidR="0039579E" w:rsidRPr="006B43F4">
        <w:rPr>
          <w:rFonts w:eastAsiaTheme="minorEastAsia"/>
        </w:rPr>
        <w:t xml:space="preserve">in the </w:t>
      </w:r>
      <w:proofErr w:type="spellStart"/>
      <w:r w:rsidR="009371D5" w:rsidRPr="00CF4F06">
        <w:rPr>
          <w:rFonts w:eastAsiaTheme="minorEastAsia"/>
          <w:i/>
        </w:rPr>
        <w:t>Octopart</w:t>
      </w:r>
      <w:proofErr w:type="spellEnd"/>
      <w:r w:rsidR="0039579E" w:rsidRPr="00CF4F06">
        <w:rPr>
          <w:rFonts w:eastAsiaTheme="minorEastAsia"/>
        </w:rPr>
        <w:t xml:space="preserve"> database. The price rate shows that for around </w:t>
      </w:r>
      <m:oMath>
        <m:r>
          <w:rPr>
            <w:rFonts w:ascii="Cambria Math" w:eastAsiaTheme="minorEastAsia" w:hAnsi="Cambria Math"/>
          </w:rPr>
          <m:t>51%</m:t>
        </m:r>
      </m:oMath>
      <w:r w:rsidR="0039579E" w:rsidRPr="00CF4F06">
        <w:rPr>
          <w:rFonts w:eastAsiaTheme="minorEastAsia"/>
        </w:rPr>
        <w:t xml:space="preserve"> a </w:t>
      </w:r>
      <w:r w:rsidR="00957D71" w:rsidRPr="00CF4F06">
        <w:t xml:space="preserve">component </w:t>
      </w:r>
      <w:r w:rsidR="0039579E" w:rsidRPr="00CF4F06">
        <w:rPr>
          <w:rFonts w:eastAsiaTheme="minorEastAsia"/>
        </w:rPr>
        <w:t>price could be estimated</w:t>
      </w:r>
      <w:r w:rsidR="00B563E1" w:rsidRPr="00CF4F06">
        <w:rPr>
          <w:rFonts w:eastAsiaTheme="minorEastAsia"/>
        </w:rPr>
        <w:t xml:space="preserve"> with the </w:t>
      </w:r>
      <w:proofErr w:type="spellStart"/>
      <w:r w:rsidR="009371D5" w:rsidRPr="00CF4F06">
        <w:rPr>
          <w:rFonts w:eastAsiaTheme="minorEastAsia"/>
          <w:i/>
        </w:rPr>
        <w:t>Octopart</w:t>
      </w:r>
      <w:proofErr w:type="spellEnd"/>
      <w:r w:rsidR="0039579E" w:rsidRPr="00CF4F06">
        <w:rPr>
          <w:rFonts w:eastAsiaTheme="minorEastAsia"/>
        </w:rPr>
        <w:t xml:space="preserve"> database.</w:t>
      </w:r>
    </w:p>
    <w:p w14:paraId="68AEB42E" w14:textId="77777777" w:rsidR="00B563E1" w:rsidRPr="00286FF8" w:rsidRDefault="00A01728" w:rsidP="00B5593D">
      <w:pPr>
        <w:rPr>
          <w:rFonts w:eastAsiaTheme="minorEastAsia"/>
        </w:rPr>
      </w:pPr>
      <w:r w:rsidRPr="00CF4F06">
        <w:rPr>
          <w:rFonts w:eastAsiaTheme="minorEastAsia"/>
        </w:rPr>
        <w:t xml:space="preserve">To estimate the reuse potential of electronic components </w:t>
      </w:r>
      <w:r w:rsidR="00FB3EAB" w:rsidRPr="00CF4F06">
        <w:rPr>
          <w:rFonts w:eastAsiaTheme="minorEastAsia"/>
        </w:rPr>
        <w:t>a</w:t>
      </w:r>
      <w:r w:rsidRPr="00CF4F06">
        <w:rPr>
          <w:rFonts w:eastAsiaTheme="minorEastAsia"/>
        </w:rPr>
        <w:t xml:space="preserve"> critical economic value </w:t>
      </w:r>
      <w:r w:rsidR="00FB3EAB" w:rsidRPr="00CF4F06">
        <w:rPr>
          <w:rFonts w:eastAsiaTheme="minorEastAsia"/>
        </w:rPr>
        <w:t xml:space="preserve">for the </w:t>
      </w:r>
      <w:r w:rsidR="00957D71" w:rsidRPr="00CF4F06">
        <w:t xml:space="preserve">components </w:t>
      </w:r>
      <w:r w:rsidR="00DB6A75" w:rsidRPr="00CF4F06">
        <w:rPr>
          <w:rFonts w:eastAsiaTheme="minorEastAsia"/>
        </w:rPr>
        <w:t>was</w:t>
      </w:r>
      <w:r w:rsidR="00FB3EAB" w:rsidRPr="00CF4F06">
        <w:rPr>
          <w:rFonts w:eastAsiaTheme="minorEastAsia"/>
        </w:rPr>
        <w:t xml:space="preserve"> </w:t>
      </w:r>
      <w:r w:rsidR="00010755" w:rsidRPr="00CF4F06">
        <w:rPr>
          <w:rFonts w:eastAsiaTheme="minorEastAsia"/>
        </w:rPr>
        <w:t>estimated</w:t>
      </w:r>
      <w:r w:rsidR="00FB3EAB" w:rsidRPr="00CF4F06">
        <w:rPr>
          <w:rFonts w:eastAsiaTheme="minorEastAsia"/>
        </w:rPr>
        <w:t xml:space="preserve"> which </w:t>
      </w:r>
      <w:r w:rsidR="00957D71" w:rsidRPr="00CF4F06">
        <w:rPr>
          <w:rFonts w:eastAsiaTheme="minorEastAsia"/>
        </w:rPr>
        <w:t>represents the</w:t>
      </w:r>
      <w:r w:rsidR="00FB3EAB" w:rsidRPr="00CF4F06">
        <w:rPr>
          <w:rFonts w:eastAsiaTheme="minorEastAsia"/>
        </w:rPr>
        <w:t xml:space="preserve"> balance between </w:t>
      </w:r>
      <w:r w:rsidR="00DB6A75" w:rsidRPr="00CF4F06">
        <w:rPr>
          <w:rFonts w:eastAsiaTheme="minorEastAsia"/>
        </w:rPr>
        <w:t xml:space="preserve">the costs of </w:t>
      </w:r>
      <w:proofErr w:type="spellStart"/>
      <w:r w:rsidR="00DB6A75" w:rsidRPr="00CF4F06">
        <w:rPr>
          <w:rFonts w:eastAsiaTheme="minorEastAsia"/>
        </w:rPr>
        <w:t>desoldering</w:t>
      </w:r>
      <w:proofErr w:type="spellEnd"/>
      <w:r w:rsidR="00DB6A75" w:rsidRPr="00CF4F06">
        <w:rPr>
          <w:rFonts w:eastAsiaTheme="minorEastAsia"/>
        </w:rPr>
        <w:t xml:space="preserve"> and </w:t>
      </w:r>
      <w:r w:rsidR="00E76944" w:rsidRPr="00CF4F06">
        <w:rPr>
          <w:rFonts w:eastAsiaTheme="minorEastAsia"/>
        </w:rPr>
        <w:t xml:space="preserve">quality check one hand and </w:t>
      </w:r>
      <w:r w:rsidR="00957D71" w:rsidRPr="00CF4F06">
        <w:rPr>
          <w:rFonts w:eastAsiaTheme="minorEastAsia"/>
        </w:rPr>
        <w:t xml:space="preserve">the </w:t>
      </w:r>
      <w:r w:rsidR="00E76944" w:rsidRPr="00CF4F06">
        <w:rPr>
          <w:rFonts w:eastAsiaTheme="minorEastAsia"/>
        </w:rPr>
        <w:t xml:space="preserve">economic </w:t>
      </w:r>
      <w:r w:rsidR="00FB3EAB" w:rsidRPr="00CF4F06">
        <w:rPr>
          <w:rFonts w:eastAsiaTheme="minorEastAsia"/>
        </w:rPr>
        <w:t xml:space="preserve">value </w:t>
      </w:r>
      <w:r w:rsidR="00E76944" w:rsidRPr="00CF4F06">
        <w:rPr>
          <w:rFonts w:eastAsiaTheme="minorEastAsia"/>
        </w:rPr>
        <w:t>on the other hand</w:t>
      </w:r>
      <w:r w:rsidR="00FB3EAB" w:rsidRPr="00CF4F06">
        <w:rPr>
          <w:rFonts w:eastAsiaTheme="minorEastAsia"/>
        </w:rPr>
        <w:t xml:space="preserve">. The </w:t>
      </w:r>
      <w:proofErr w:type="spellStart"/>
      <w:r w:rsidR="00FB3EAB" w:rsidRPr="00CF4F06">
        <w:rPr>
          <w:rFonts w:eastAsiaTheme="minorEastAsia"/>
        </w:rPr>
        <w:t>AutDem</w:t>
      </w:r>
      <w:proofErr w:type="spellEnd"/>
      <w:r w:rsidR="00FB3EAB" w:rsidRPr="00CF4F06">
        <w:rPr>
          <w:rFonts w:eastAsiaTheme="minorEastAsia"/>
        </w:rPr>
        <w:t xml:space="preserve"> project </w:t>
      </w:r>
      <w:r w:rsidR="00BF1F4B" w:rsidRPr="00CF4F06">
        <w:rPr>
          <w:rFonts w:eastAsiaTheme="minorEastAsia"/>
        </w:rPr>
        <w:t>(</w:t>
      </w:r>
      <w:r w:rsidR="00B454ED" w:rsidRPr="00CF4F06">
        <w:rPr>
          <w:rFonts w:eastAsiaTheme="minorEastAsia"/>
        </w:rPr>
        <w:t>“</w:t>
      </w:r>
      <w:r w:rsidR="00BF1F4B" w:rsidRPr="00CF4F06">
        <w:rPr>
          <w:rFonts w:eastAsiaTheme="minorEastAsia"/>
        </w:rPr>
        <w:t>Automated disassembly of PWBs</w:t>
      </w:r>
      <w:r w:rsidR="00B454ED" w:rsidRPr="00CF4F06">
        <w:rPr>
          <w:rFonts w:eastAsiaTheme="minorEastAsia"/>
        </w:rPr>
        <w:t>”</w:t>
      </w:r>
      <w:r w:rsidR="00BF1F4B" w:rsidRPr="00CF4F06">
        <w:rPr>
          <w:rFonts w:eastAsiaTheme="minorEastAsia"/>
        </w:rPr>
        <w:t xml:space="preserve">) </w:t>
      </w:r>
      <w:r w:rsidR="00FB3EAB" w:rsidRPr="00CF4F06">
        <w:rPr>
          <w:rFonts w:eastAsiaTheme="minorEastAsia"/>
        </w:rPr>
        <w:t xml:space="preserve">estimates the cost for automated </w:t>
      </w:r>
      <w:proofErr w:type="spellStart"/>
      <w:r w:rsidR="00FB3EAB" w:rsidRPr="00CF4F06">
        <w:rPr>
          <w:rFonts w:eastAsiaTheme="minorEastAsia"/>
        </w:rPr>
        <w:t>desoldering</w:t>
      </w:r>
      <w:proofErr w:type="spellEnd"/>
      <w:r w:rsidR="00FB3EAB" w:rsidRPr="00CF4F06">
        <w:rPr>
          <w:rFonts w:eastAsiaTheme="minorEastAsia"/>
        </w:rPr>
        <w:t xml:space="preserve"> between 1.2 and 2.5 Euro depending on </w:t>
      </w:r>
      <w:proofErr w:type="spellStart"/>
      <w:r w:rsidR="00FB3EAB" w:rsidRPr="00CF4F06">
        <w:rPr>
          <w:rFonts w:eastAsiaTheme="minorEastAsia"/>
        </w:rPr>
        <w:t>desoldering</w:t>
      </w:r>
      <w:proofErr w:type="spellEnd"/>
      <w:r w:rsidR="00FB3EAB" w:rsidRPr="00CF4F06">
        <w:rPr>
          <w:rFonts w:eastAsiaTheme="minorEastAsia"/>
        </w:rPr>
        <w:t xml:space="preserve"> time</w:t>
      </w:r>
      <w:r w:rsidR="00E76944" w:rsidRPr="00CF4F06">
        <w:rPr>
          <w:rFonts w:eastAsiaTheme="minorEastAsia"/>
        </w:rPr>
        <w:t>,</w:t>
      </w:r>
      <w:r w:rsidR="00FB3EAB" w:rsidRPr="00CF4F06">
        <w:rPr>
          <w:rFonts w:eastAsiaTheme="minorEastAsia"/>
        </w:rPr>
        <w:t xml:space="preserve"> line configuration and </w:t>
      </w:r>
      <w:r w:rsidR="00400A5E" w:rsidRPr="00CF4F06">
        <w:rPr>
          <w:rFonts w:eastAsiaTheme="minorEastAsia"/>
        </w:rPr>
        <w:t>usability</w:t>
      </w:r>
      <w:r w:rsidR="00153562" w:rsidRPr="00CF4F06">
        <w:rPr>
          <w:rFonts w:eastAsiaTheme="minorEastAsia"/>
        </w:rPr>
        <w:t xml:space="preserve"> </w:t>
      </w:r>
      <w:sdt>
        <w:sdtPr>
          <w:rPr>
            <w:rFonts w:eastAsiaTheme="minorEastAsia"/>
          </w:rPr>
          <w:id w:val="-1567253482"/>
          <w:citation/>
        </w:sdtPr>
        <w:sdtContent>
          <w:r w:rsidR="00153562" w:rsidRPr="00286FF8">
            <w:rPr>
              <w:rFonts w:eastAsiaTheme="minorEastAsia"/>
            </w:rPr>
            <w:fldChar w:fldCharType="begin"/>
          </w:r>
          <w:r w:rsidR="00153562" w:rsidRPr="00CF4F06">
            <w:rPr>
              <w:rFonts w:eastAsiaTheme="minorEastAsia"/>
            </w:rPr>
            <w:instrText xml:space="preserve"> CITATION Griese2002 \l 1033 </w:instrText>
          </w:r>
          <w:r w:rsidR="00153562" w:rsidRPr="00286FF8">
            <w:rPr>
              <w:rFonts w:eastAsiaTheme="minorEastAsia"/>
              <w:rPrChange w:id="1461" w:author="Chancerel, Perrine" w:date="2015-04-01T12:09:00Z">
                <w:rPr>
                  <w:rFonts w:eastAsiaTheme="minorEastAsia"/>
                </w:rPr>
              </w:rPrChange>
            </w:rPr>
            <w:fldChar w:fldCharType="separate"/>
          </w:r>
          <w:r w:rsidR="00344F4E" w:rsidRPr="00286FF8">
            <w:rPr>
              <w:rFonts w:eastAsiaTheme="minorEastAsia"/>
              <w:noProof/>
            </w:rPr>
            <w:t>(Griese, et al., 2002)</w:t>
          </w:r>
          <w:r w:rsidR="00153562" w:rsidRPr="00286FF8">
            <w:rPr>
              <w:rFonts w:eastAsiaTheme="minorEastAsia"/>
            </w:rPr>
            <w:fldChar w:fldCharType="end"/>
          </w:r>
        </w:sdtContent>
      </w:sdt>
      <w:r w:rsidR="00153562" w:rsidRPr="00286FF8">
        <w:rPr>
          <w:rFonts w:eastAsiaTheme="minorEastAsia"/>
        </w:rPr>
        <w:t>.</w:t>
      </w:r>
    </w:p>
    <w:p w14:paraId="114327DF" w14:textId="77777777" w:rsidR="00010755" w:rsidRPr="00286FF8" w:rsidRDefault="00010755" w:rsidP="00B5593D">
      <w:pPr>
        <w:rPr>
          <w:rFonts w:eastAsiaTheme="minorEastAsia"/>
        </w:rPr>
      </w:pPr>
      <w:r w:rsidRPr="00286FF8">
        <w:rPr>
          <w:rFonts w:eastAsiaTheme="minorEastAsia"/>
        </w:rPr>
        <w:lastRenderedPageBreak/>
        <w:t>The maximum value of 2.3</w:t>
      </w:r>
      <w:r w:rsidR="00957D71" w:rsidRPr="00286FF8">
        <w:rPr>
          <w:rFonts w:eastAsiaTheme="minorEastAsia"/>
        </w:rPr>
        <w:t>0</w:t>
      </w:r>
      <w:r w:rsidRPr="006B43F4">
        <w:rPr>
          <w:rFonts w:eastAsiaTheme="minorEastAsia"/>
        </w:rPr>
        <w:t xml:space="preserve"> Euro was used to</w:t>
      </w:r>
      <w:r w:rsidRPr="00CF4F06">
        <w:rPr>
          <w:rFonts w:eastAsiaTheme="minorEastAsia"/>
        </w:rPr>
        <w:t xml:space="preserve"> estimate the critical price rate which was calculated as follows</w:t>
      </w:r>
      <w:r w:rsidR="00400A5E" w:rsidRPr="00CF4F06">
        <w:rPr>
          <w:rFonts w:eastAsiaTheme="minorEastAsia"/>
        </w:rPr>
        <w:t xml:space="preserve"> </w:t>
      </w:r>
      <w:sdt>
        <w:sdtPr>
          <w:rPr>
            <w:rFonts w:eastAsiaTheme="minorEastAsia"/>
          </w:rPr>
          <w:id w:val="-1859343677"/>
          <w:citation/>
        </w:sdtPr>
        <w:sdtContent>
          <w:r w:rsidR="00400A5E" w:rsidRPr="00286FF8">
            <w:rPr>
              <w:rFonts w:eastAsiaTheme="minorEastAsia"/>
            </w:rPr>
            <w:fldChar w:fldCharType="begin"/>
          </w:r>
          <w:r w:rsidR="00400A5E" w:rsidRPr="00CF4F06">
            <w:rPr>
              <w:rFonts w:eastAsiaTheme="minorEastAsia"/>
            </w:rPr>
            <w:instrText xml:space="preserve"> CITATION Griese2002 \l 1033 </w:instrText>
          </w:r>
          <w:r w:rsidR="00400A5E" w:rsidRPr="00286FF8">
            <w:rPr>
              <w:rFonts w:eastAsiaTheme="minorEastAsia"/>
              <w:rPrChange w:id="1462" w:author="Chancerel, Perrine" w:date="2015-04-01T12:09:00Z">
                <w:rPr>
                  <w:rFonts w:eastAsiaTheme="minorEastAsia"/>
                </w:rPr>
              </w:rPrChange>
            </w:rPr>
            <w:fldChar w:fldCharType="separate"/>
          </w:r>
          <w:r w:rsidR="00344F4E" w:rsidRPr="00286FF8">
            <w:rPr>
              <w:rFonts w:eastAsiaTheme="minorEastAsia"/>
              <w:noProof/>
            </w:rPr>
            <w:t>(Griese, et al., 2002)</w:t>
          </w:r>
          <w:r w:rsidR="00400A5E" w:rsidRPr="00286FF8">
            <w:rPr>
              <w:rFonts w:eastAsiaTheme="minorEastAsia"/>
            </w:rPr>
            <w:fldChar w:fldCharType="end"/>
          </w:r>
        </w:sdtContent>
      </w:sdt>
      <w:r w:rsidRPr="00286FF8">
        <w:rPr>
          <w:rFonts w:eastAsiaTheme="minorEastAsia"/>
        </w:rPr>
        <w:t>:</w:t>
      </w:r>
    </w:p>
    <w:tbl>
      <w:tblPr>
        <w:tblStyle w:val="Tabellenraster"/>
        <w:tblW w:w="0" w:type="auto"/>
        <w:tblLook w:val="04A0" w:firstRow="1" w:lastRow="0" w:firstColumn="1" w:lastColumn="0" w:noHBand="0" w:noVBand="1"/>
      </w:tblPr>
      <w:tblGrid>
        <w:gridCol w:w="8748"/>
        <w:gridCol w:w="828"/>
      </w:tblGrid>
      <w:tr w:rsidR="00010755" w:rsidRPr="00CF4F06" w14:paraId="1FDC4EC1" w14:textId="77777777" w:rsidTr="00095C29">
        <w:tc>
          <w:tcPr>
            <w:tcW w:w="8748" w:type="dxa"/>
            <w:tcBorders>
              <w:top w:val="nil"/>
              <w:left w:val="nil"/>
              <w:bottom w:val="nil"/>
              <w:right w:val="nil"/>
            </w:tcBorders>
          </w:tcPr>
          <w:p w14:paraId="585D63B6" w14:textId="77777777" w:rsidR="00010755" w:rsidRPr="00286FF8" w:rsidRDefault="00D0670B"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14:paraId="11C724D2" w14:textId="77777777" w:rsidR="00010755" w:rsidRPr="00286FF8" w:rsidRDefault="00010755" w:rsidP="00095C29">
            <w:r w:rsidRPr="00286FF8">
              <w:t>(</w:t>
            </w:r>
            <w:r w:rsidR="005E1750" w:rsidRPr="00286FF8">
              <w:fldChar w:fldCharType="begin"/>
            </w:r>
            <w:r w:rsidR="005E1750" w:rsidRPr="00CF4F06">
              <w:instrText xml:space="preserve"> SEQ Equation \* ARABIC </w:instrText>
            </w:r>
            <w:r w:rsidR="005E1750" w:rsidRPr="00286FF8">
              <w:rPr>
                <w:rPrChange w:id="1463" w:author="Chancerel, Perrine" w:date="2015-04-01T12:09:00Z">
                  <w:rPr>
                    <w:noProof/>
                  </w:rPr>
                </w:rPrChange>
              </w:rPr>
              <w:fldChar w:fldCharType="separate"/>
            </w:r>
            <w:r w:rsidR="00344F4E" w:rsidRPr="00286FF8">
              <w:rPr>
                <w:noProof/>
              </w:rPr>
              <w:t>94</w:t>
            </w:r>
            <w:r w:rsidR="005E1750" w:rsidRPr="00286FF8">
              <w:rPr>
                <w:noProof/>
              </w:rPr>
              <w:fldChar w:fldCharType="end"/>
            </w:r>
            <w:r w:rsidRPr="00286FF8">
              <w:t>)</w:t>
            </w:r>
          </w:p>
        </w:tc>
      </w:tr>
    </w:tbl>
    <w:p w14:paraId="61C5FA02" w14:textId="77777777" w:rsidR="00C708C8" w:rsidRPr="00CF4F06" w:rsidRDefault="007A50B7" w:rsidP="00B5593D">
      <w:pPr>
        <w:rPr>
          <w:rFonts w:eastAsiaTheme="minorEastAsia"/>
        </w:rPr>
      </w:pPr>
      <w:proofErr w:type="gramStart"/>
      <w:r w:rsidRPr="00CF4F06">
        <w:t>where</w:t>
      </w:r>
      <w:r w:rsidR="00DB6A75" w:rsidRPr="00CF4F06">
        <w:t>in</w:t>
      </w:r>
      <w:proofErr w:type="gramEnd"/>
      <w:r w:rsidRPr="00CF4F06">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sidRPr="00286FF8">
        <w:rPr>
          <w:rFonts w:eastAsiaTheme="minorEastAsia"/>
        </w:rPr>
        <w:t xml:space="preserve"> is the number of </w:t>
      </w:r>
      <w:r w:rsidR="00957D71" w:rsidRPr="00286FF8">
        <w:t xml:space="preserve">components </w:t>
      </w:r>
      <w:r w:rsidR="00DB6A75" w:rsidRPr="00286FF8">
        <w:rPr>
          <w:rFonts w:eastAsiaTheme="minorEastAsia"/>
        </w:rPr>
        <w:t xml:space="preserve">from which </w:t>
      </w:r>
      <w:r w:rsidRPr="00286FF8">
        <w:rPr>
          <w:rFonts w:eastAsiaTheme="minorEastAsia"/>
        </w:rPr>
        <w:t xml:space="preserve">a price could be estimated and the </w:t>
      </w:r>
      <w:commentRangeStart w:id="1464"/>
      <w:r w:rsidRPr="00286FF8">
        <w:rPr>
          <w:rFonts w:eastAsiaTheme="minorEastAsia"/>
        </w:rPr>
        <w:t xml:space="preserve">price </w:t>
      </w:r>
      <w:commentRangeEnd w:id="1464"/>
      <w:r w:rsidR="00075304">
        <w:rPr>
          <w:rStyle w:val="Kommentarzeichen"/>
        </w:rPr>
        <w:commentReference w:id="1464"/>
      </w:r>
      <w:r w:rsidRPr="00286FF8">
        <w:rPr>
          <w:rFonts w:eastAsiaTheme="minorEastAsia"/>
        </w:rPr>
        <w:t>was greater than 2.</w:t>
      </w:r>
      <w:r w:rsidR="00957D71" w:rsidRPr="006B43F4">
        <w:rPr>
          <w:rFonts w:eastAsiaTheme="minorEastAsia"/>
        </w:rPr>
        <w:t>30</w:t>
      </w:r>
      <w:r w:rsidR="00DB6A75" w:rsidRPr="00CF4F06">
        <w:rPr>
          <w:rFonts w:eastAsiaTheme="minorEastAsia"/>
        </w:rPr>
        <w:t xml:space="preserve"> Euro.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sidR="00DB6A75" w:rsidRPr="00286FF8">
        <w:rPr>
          <w:rFonts w:eastAsiaTheme="minorEastAsia"/>
        </w:rPr>
        <w:t xml:space="preserve"> </w:t>
      </w:r>
      <w:proofErr w:type="gramStart"/>
      <w:r w:rsidRPr="00286FF8">
        <w:rPr>
          <w:rFonts w:eastAsiaTheme="minorEastAsia"/>
        </w:rPr>
        <w:t>is</w:t>
      </w:r>
      <w:proofErr w:type="gramEnd"/>
      <w:r w:rsidRPr="00286FF8">
        <w:rPr>
          <w:rFonts w:eastAsiaTheme="minorEastAsia"/>
        </w:rPr>
        <w:t xml:space="preserve"> the number of </w:t>
      </w:r>
      <w:r w:rsidR="00957D71" w:rsidRPr="00286FF8">
        <w:t xml:space="preserve">components </w:t>
      </w:r>
      <w:r w:rsidRPr="00286FF8">
        <w:rPr>
          <w:rFonts w:eastAsiaTheme="minorEastAsia"/>
        </w:rPr>
        <w:t>that cou</w:t>
      </w:r>
      <w:r w:rsidRPr="006B43F4">
        <w:rPr>
          <w:rFonts w:eastAsiaTheme="minorEastAsia"/>
        </w:rPr>
        <w:t xml:space="preserve">ld be assigned to a </w:t>
      </w:r>
      <w:r w:rsidR="00957D71" w:rsidRPr="00CF4F06">
        <w:t xml:space="preserve">component </w:t>
      </w:r>
      <w:r w:rsidRPr="00CF4F06">
        <w:rPr>
          <w:rFonts w:eastAsiaTheme="minorEastAsia"/>
        </w:rPr>
        <w:t xml:space="preserve">in the </w:t>
      </w:r>
      <w:proofErr w:type="spellStart"/>
      <w:r w:rsidR="009371D5" w:rsidRPr="00CF4F06">
        <w:rPr>
          <w:rFonts w:eastAsiaTheme="minorEastAsia"/>
          <w:i/>
        </w:rPr>
        <w:t>Octopart</w:t>
      </w:r>
      <w:proofErr w:type="spellEnd"/>
      <w:r w:rsidRPr="00CF4F06">
        <w:rPr>
          <w:rFonts w:eastAsiaTheme="minorEastAsia"/>
        </w:rPr>
        <w:t xml:space="preserve"> database. The critical price rate shows that for around </w:t>
      </w:r>
      <m:oMath>
        <m:r>
          <w:rPr>
            <w:rFonts w:ascii="Cambria Math" w:eastAsiaTheme="minorEastAsia" w:hAnsi="Cambria Math"/>
          </w:rPr>
          <m:t>17%</m:t>
        </m:r>
      </m:oMath>
      <w:r w:rsidRPr="00CF4F06">
        <w:rPr>
          <w:rFonts w:eastAsiaTheme="minorEastAsia"/>
        </w:rPr>
        <w:t xml:space="preserve"> of the assigned </w:t>
      </w:r>
      <w:r w:rsidR="00957D71" w:rsidRPr="00CF4F06">
        <w:t xml:space="preserve">components, </w:t>
      </w:r>
      <w:r w:rsidRPr="00CF4F06">
        <w:rPr>
          <w:rFonts w:eastAsiaTheme="minorEastAsia"/>
        </w:rPr>
        <w:t>a price could be estimated which is greater than the critical price of 2.</w:t>
      </w:r>
      <w:r w:rsidR="00957D71" w:rsidRPr="00CF4F06">
        <w:rPr>
          <w:rFonts w:eastAsiaTheme="minorEastAsia"/>
        </w:rPr>
        <w:t>30</w:t>
      </w:r>
      <w:r w:rsidRPr="00CF4F06">
        <w:rPr>
          <w:rFonts w:eastAsiaTheme="minorEastAsia"/>
        </w:rPr>
        <w:t xml:space="preserve"> Euro based on the </w:t>
      </w:r>
      <w:proofErr w:type="spellStart"/>
      <w:r w:rsidR="009371D5" w:rsidRPr="00CF4F06">
        <w:rPr>
          <w:rFonts w:eastAsiaTheme="minorEastAsia"/>
          <w:i/>
        </w:rPr>
        <w:t>Octopart</w:t>
      </w:r>
      <w:proofErr w:type="spellEnd"/>
      <w:r w:rsidRPr="00CF4F06">
        <w:rPr>
          <w:rFonts w:eastAsiaTheme="minorEastAsia"/>
        </w:rPr>
        <w:t xml:space="preserve"> database.</w:t>
      </w:r>
      <w:r w:rsidR="007A5755" w:rsidRPr="00CF4F06">
        <w:rPr>
          <w:rFonts w:eastAsiaTheme="minorEastAsia"/>
        </w:rPr>
        <w:t xml:space="preserve"> </w:t>
      </w:r>
    </w:p>
    <w:p w14:paraId="03150BE7" w14:textId="77777777" w:rsidR="006B4FFA" w:rsidRPr="00CF4F06" w:rsidRDefault="006B4FFA" w:rsidP="00B41A5B">
      <w:pPr>
        <w:pStyle w:val="berschrift2"/>
        <w:numPr>
          <w:ilvl w:val="1"/>
          <w:numId w:val="1"/>
        </w:numPr>
      </w:pPr>
      <w:bookmarkStart w:id="1465" w:name="_Toc415436356"/>
      <w:r w:rsidRPr="00CF4F06">
        <w:t xml:space="preserve">Life-cycle inventory analyses </w:t>
      </w:r>
      <w:r w:rsidR="00CB4527" w:rsidRPr="00CF4F06">
        <w:t xml:space="preserve">evaluation and </w:t>
      </w:r>
      <w:r w:rsidR="001165FB" w:rsidRPr="00CF4F06">
        <w:t>results</w:t>
      </w:r>
      <w:bookmarkEnd w:id="1465"/>
    </w:p>
    <w:p w14:paraId="597642FB" w14:textId="77777777" w:rsidR="00075304" w:rsidRDefault="00CB4527" w:rsidP="00CB4527">
      <w:pPr>
        <w:rPr>
          <w:ins w:id="1466" w:author="Chancerel, Perrine" w:date="2015-04-01T15:14:00Z"/>
        </w:rPr>
      </w:pPr>
      <w:bookmarkStart w:id="1467" w:name="_Ref406418047"/>
      <w:r w:rsidRPr="00CF4F06">
        <w:t xml:space="preserve">The results of the </w:t>
      </w:r>
      <w:r w:rsidR="00400A5E" w:rsidRPr="00CF4F06">
        <w:t>PCB-composition model and the</w:t>
      </w:r>
      <w:r w:rsidRPr="00CF4F06">
        <w:t xml:space="preserve"> </w:t>
      </w:r>
      <w:r w:rsidR="00400A5E" w:rsidRPr="00CF4F06">
        <w:t>PCB-LCI</w:t>
      </w:r>
      <w:r w:rsidR="00400A5E" w:rsidRPr="00286FF8">
        <w:fldChar w:fldCharType="begin"/>
      </w:r>
      <w:r w:rsidR="00400A5E" w:rsidRPr="00286FF8">
        <w:instrText xml:space="preserve"> XE "LCI:Life cycle inventory" </w:instrText>
      </w:r>
      <w:r w:rsidR="00400A5E" w:rsidRPr="00286FF8">
        <w:fldChar w:fldCharType="end"/>
      </w:r>
      <w:r w:rsidR="00400A5E" w:rsidRPr="00286FF8">
        <w:t xml:space="preserve"> model </w:t>
      </w:r>
      <w:r w:rsidRPr="00286FF8">
        <w:t>are different</w:t>
      </w:r>
      <w:del w:id="1468" w:author="Chancerel, Perrine" w:date="2015-04-01T15:14:00Z">
        <w:r w:rsidRPr="00286FF8" w:rsidDel="00075304">
          <w:delText xml:space="preserve"> in </w:delText>
        </w:r>
        <w:r w:rsidR="00B77C30" w:rsidRPr="00286FF8" w:rsidDel="00075304">
          <w:delText>the respect</w:delText>
        </w:r>
        <w:r w:rsidRPr="00286FF8" w:rsidDel="00075304">
          <w:delText xml:space="preserve"> that t</w:delText>
        </w:r>
      </w:del>
      <w:ins w:id="1469" w:author="Chancerel, Perrine" w:date="2015-04-01T15:14:00Z">
        <w:r w:rsidR="00075304">
          <w:t>.</w:t>
        </w:r>
      </w:ins>
    </w:p>
    <w:p w14:paraId="28F47B84" w14:textId="77777777" w:rsidR="00CB4527" w:rsidRPr="00CF4F06" w:rsidRDefault="00075304" w:rsidP="00CB4527">
      <w:ins w:id="1470" w:author="Chancerel, Perrine" w:date="2015-04-01T15:14:00Z">
        <w:r>
          <w:t>T</w:t>
        </w:r>
      </w:ins>
      <w:r w:rsidR="00CB4527" w:rsidRPr="00286FF8">
        <w:t>he estimated PCB-composition model quantifies the materials which make up the PC</w:t>
      </w:r>
      <w:r w:rsidR="00CB4527" w:rsidRPr="006B43F4">
        <w:t xml:space="preserve">B. Components with a high amount of precious metals or other valuable materials for recycling can be determined and detached. The separate treatment can increase the concentration of valuable materials in the separated electronic scrap and </w:t>
      </w:r>
      <w:r w:rsidR="00D327DA" w:rsidRPr="00CF4F06">
        <w:t>is therefore</w:t>
      </w:r>
      <w:r w:rsidR="00CB4527" w:rsidRPr="00CF4F06">
        <w:t xml:space="preserve"> an important factor for an economic recycling process. </w:t>
      </w:r>
    </w:p>
    <w:p w14:paraId="463349C0" w14:textId="77777777" w:rsidR="00CB4527" w:rsidRPr="00CF4F06" w:rsidRDefault="00CB4527" w:rsidP="00CB4527">
      <w:r w:rsidRPr="00CF4F06">
        <w:t>The PCB-LCI</w:t>
      </w:r>
      <w:r w:rsidR="004903B2" w:rsidRPr="00286FF8">
        <w:fldChar w:fldCharType="begin"/>
      </w:r>
      <w:r w:rsidR="004903B2" w:rsidRPr="00286FF8">
        <w:instrText xml:space="preserve"> XE "LCI:Life cycle inventory" </w:instrText>
      </w:r>
      <w:r w:rsidR="004903B2" w:rsidRPr="00286FF8">
        <w:fldChar w:fldCharType="end"/>
      </w:r>
      <w:r w:rsidRPr="00286FF8">
        <w:t xml:space="preserve"> model quantifies energy and raw material requirements, atmospheric emissions, waterborne emissions, solid wastes, and other releases. It can be used to discover PCB boards or electronic </w:t>
      </w:r>
      <w:r w:rsidR="003F3503" w:rsidRPr="00286FF8">
        <w:rPr>
          <w:rFonts w:eastAsiaTheme="minorEastAsia"/>
        </w:rPr>
        <w:t xml:space="preserve">components </w:t>
      </w:r>
      <w:r w:rsidRPr="00286FF8">
        <w:t>containing hazard materials</w:t>
      </w:r>
      <w:r w:rsidR="00B66FBA" w:rsidRPr="006B43F4">
        <w:t xml:space="preserve"> that </w:t>
      </w:r>
      <w:r w:rsidR="00B77C30" w:rsidRPr="00CF4F06">
        <w:t>have to</w:t>
      </w:r>
      <w:r w:rsidR="00B66FBA" w:rsidRPr="00CF4F06">
        <w:t xml:space="preserve"> be specially treaded.</w:t>
      </w:r>
    </w:p>
    <w:p w14:paraId="38A11993" w14:textId="77777777" w:rsidR="00CB4527" w:rsidRPr="00CF4F06" w:rsidRDefault="00CB4527" w:rsidP="00B41A5B">
      <w:pPr>
        <w:pStyle w:val="berschrift3"/>
        <w:numPr>
          <w:ilvl w:val="2"/>
          <w:numId w:val="1"/>
        </w:numPr>
      </w:pPr>
      <w:bookmarkStart w:id="1471" w:name="_Toc415436357"/>
      <w:proofErr w:type="spellStart"/>
      <w:r w:rsidRPr="00CF4F06">
        <w:t>GaBi</w:t>
      </w:r>
      <w:proofErr w:type="spellEnd"/>
      <w:r w:rsidRPr="00CF4F06">
        <w:t>-Software and LCI</w:t>
      </w:r>
      <w:r w:rsidR="004903B2" w:rsidRPr="00F579C9">
        <w:fldChar w:fldCharType="begin"/>
      </w:r>
      <w:r w:rsidR="004903B2" w:rsidRPr="00CF4F06">
        <w:instrText xml:space="preserve"> XE "LCI:Life cycle inventory" </w:instrText>
      </w:r>
      <w:r w:rsidR="004903B2" w:rsidRPr="00F579C9">
        <w:fldChar w:fldCharType="end"/>
      </w:r>
      <w:r w:rsidRPr="00CF4F06">
        <w:t xml:space="preserve"> data availability of electronic components</w:t>
      </w:r>
      <w:bookmarkEnd w:id="1471"/>
    </w:p>
    <w:p w14:paraId="175EF98B" w14:textId="77777777" w:rsidR="00817294" w:rsidRPr="00286FF8" w:rsidRDefault="00817294" w:rsidP="00CB4527">
      <w:r w:rsidRPr="00CF4F06">
        <w:t>The ILCD</w:t>
      </w:r>
      <w:r w:rsidR="004903B2" w:rsidRPr="00286FF8">
        <w:fldChar w:fldCharType="begin"/>
      </w:r>
      <w:r w:rsidR="004903B2" w:rsidRPr="00286FF8">
        <w:instrText xml:space="preserve"> XE "ILCD:International Life Cycle Data System" </w:instrText>
      </w:r>
      <w:r w:rsidR="004903B2" w:rsidRPr="00286FF8">
        <w:fldChar w:fldCharType="end"/>
      </w:r>
      <w:r w:rsidRPr="00286FF8">
        <w:t xml:space="preserve"> component models </w:t>
      </w:r>
      <w:r w:rsidR="00C708C8" w:rsidRPr="00286FF8">
        <w:t xml:space="preserve">in this work </w:t>
      </w:r>
      <w:r w:rsidRPr="00286FF8">
        <w:t xml:space="preserve">are </w:t>
      </w:r>
      <w:del w:id="1472" w:author="Chancerel, Perrine" w:date="2015-04-01T15:15:00Z">
        <w:r w:rsidRPr="00286FF8" w:rsidDel="00075304">
          <w:delText>ex</w:delText>
        </w:r>
        <w:r w:rsidR="00C708C8" w:rsidRPr="00286FF8" w:rsidDel="00075304">
          <w:delText>p</w:delText>
        </w:r>
        <w:r w:rsidRPr="006B43F4" w:rsidDel="00075304">
          <w:delText xml:space="preserve">orted </w:delText>
        </w:r>
      </w:del>
      <w:commentRangeStart w:id="1473"/>
      <w:ins w:id="1474" w:author="Chancerel, Perrine" w:date="2015-04-01T15:15:00Z">
        <w:r w:rsidR="00075304">
          <w:t>im</w:t>
        </w:r>
        <w:r w:rsidR="00075304" w:rsidRPr="00286FF8">
          <w:t>p</w:t>
        </w:r>
        <w:r w:rsidR="00075304" w:rsidRPr="006B43F4">
          <w:t xml:space="preserve">orted </w:t>
        </w:r>
        <w:commentRangeEnd w:id="1473"/>
        <w:r w:rsidR="00075304">
          <w:rPr>
            <w:rStyle w:val="Kommentarzeichen"/>
          </w:rPr>
          <w:commentReference w:id="1473"/>
        </w:r>
      </w:ins>
      <w:r w:rsidRPr="006B43F4">
        <w:t xml:space="preserve">from the </w:t>
      </w:r>
      <w:proofErr w:type="spellStart"/>
      <w:r w:rsidR="00C708C8" w:rsidRPr="00CF4F06">
        <w:rPr>
          <w:i/>
        </w:rPr>
        <w:t>GaBi</w:t>
      </w:r>
      <w:proofErr w:type="spellEnd"/>
      <w:r w:rsidR="00C708C8" w:rsidRPr="00CF4F06">
        <w:t xml:space="preserve"> Extension database XI: Electronics from PE INTERNATIONAL which consists of around 180 electronic components. Alternative electronic component databases can also be used if ILCD</w:t>
      </w:r>
      <w:r w:rsidR="004903B2" w:rsidRPr="00286FF8">
        <w:fldChar w:fldCharType="begin"/>
      </w:r>
      <w:r w:rsidR="004903B2" w:rsidRPr="00286FF8">
        <w:instrText xml:space="preserve"> XE "ILCD:International Life Cycle Data System" </w:instrText>
      </w:r>
      <w:r w:rsidR="004903B2" w:rsidRPr="00286FF8">
        <w:fldChar w:fldCharType="end"/>
      </w:r>
      <w:r w:rsidR="00C708C8" w:rsidRPr="00286FF8">
        <w:t xml:space="preserve"> models can be </w:t>
      </w:r>
      <w:del w:id="1475" w:author="Chancerel, Perrine" w:date="2015-04-01T15:15:00Z">
        <w:r w:rsidR="00C708C8" w:rsidRPr="00286FF8" w:rsidDel="00075304">
          <w:delText>exported</w:delText>
        </w:r>
      </w:del>
      <w:ins w:id="1476" w:author="Chancerel, Perrine" w:date="2015-04-01T15:15:00Z">
        <w:r w:rsidR="00075304">
          <w:t>im</w:t>
        </w:r>
        <w:r w:rsidR="00075304" w:rsidRPr="00286FF8">
          <w:t>ported</w:t>
        </w:r>
      </w:ins>
      <w:r w:rsidR="00C708C8" w:rsidRPr="00286FF8">
        <w:t>. New ILCD</w:t>
      </w:r>
      <w:r w:rsidR="004903B2" w:rsidRPr="00286FF8">
        <w:fldChar w:fldCharType="begin"/>
      </w:r>
      <w:r w:rsidR="004903B2" w:rsidRPr="00286FF8">
        <w:instrText xml:space="preserve"> XE "ILCD:International Life Cycle Data System" </w:instrText>
      </w:r>
      <w:r w:rsidR="004903B2" w:rsidRPr="00286FF8">
        <w:fldChar w:fldCharType="end"/>
      </w:r>
      <w:r w:rsidR="00C708C8" w:rsidRPr="00286FF8">
        <w:t xml:space="preserve"> models of components for the composition PCB model can be created based on measurements of component composition.</w:t>
      </w:r>
    </w:p>
    <w:p w14:paraId="3197F482" w14:textId="77777777" w:rsidR="00CB4527" w:rsidRPr="00286FF8" w:rsidRDefault="00CB4527" w:rsidP="00CB4527">
      <w:r w:rsidRPr="00286FF8">
        <w:lastRenderedPageBreak/>
        <w:t>The ILCD</w:t>
      </w:r>
      <w:r w:rsidR="004903B2" w:rsidRPr="00286FF8">
        <w:fldChar w:fldCharType="begin"/>
      </w:r>
      <w:r w:rsidR="004903B2" w:rsidRPr="00286FF8">
        <w:instrText xml:space="preserve"> XE "ILCD:International Life Cycle Data System" </w:instrText>
      </w:r>
      <w:r w:rsidR="004903B2" w:rsidRPr="00286FF8">
        <w:fldChar w:fldCharType="end"/>
      </w:r>
      <w:r w:rsidRPr="00286FF8">
        <w:t xml:space="preserve">-model selection </w:t>
      </w:r>
      <w:r w:rsidR="00142972" w:rsidRPr="00286FF8">
        <w:t>for a</w:t>
      </w:r>
      <w:r w:rsidRPr="00286FF8">
        <w:t>n electronic component is an important step to create a realistic LCI</w:t>
      </w:r>
      <w:r w:rsidR="004903B2" w:rsidRPr="00286FF8">
        <w:fldChar w:fldCharType="begin"/>
      </w:r>
      <w:r w:rsidR="004903B2" w:rsidRPr="00286FF8">
        <w:instrText xml:space="preserve"> XE "LCI:Life cycle inventory" </w:instrText>
      </w:r>
      <w:r w:rsidR="004903B2" w:rsidRPr="00286FF8">
        <w:fldChar w:fldCharType="end"/>
      </w:r>
      <w:r w:rsidRPr="00286FF8">
        <w:t xml:space="preserve">- and composition model. The </w:t>
      </w:r>
      <w:del w:id="1477" w:author="Chancerel, Perrine" w:date="2015-04-01T15:16:00Z">
        <w:r w:rsidRPr="00286FF8" w:rsidDel="00075304">
          <w:delText xml:space="preserve">ecological </w:delText>
        </w:r>
      </w:del>
      <w:ins w:id="1478" w:author="Chancerel, Perrine" w:date="2015-04-01T15:16:00Z">
        <w:r w:rsidR="00075304">
          <w:t>environmental</w:t>
        </w:r>
        <w:r w:rsidR="00075304" w:rsidRPr="00286FF8">
          <w:t xml:space="preserve"> </w:t>
        </w:r>
      </w:ins>
      <w:r w:rsidRPr="00286FF8">
        <w:t>impacts as well as the material composition of an electronic component can change strongly if the same package with a different component design is selected. An example is the SMD</w:t>
      </w:r>
      <w:r w:rsidR="004903B2" w:rsidRPr="00286FF8">
        <w:fldChar w:fldCharType="begin"/>
      </w:r>
      <w:r w:rsidR="004903B2" w:rsidRPr="00286FF8">
        <w:instrText xml:space="preserve"> XE "SMD:Surface-mounted device" </w:instrText>
      </w:r>
      <w:r w:rsidR="004903B2" w:rsidRPr="00286FF8">
        <w:fldChar w:fldCharType="end"/>
      </w:r>
      <w:r w:rsidRPr="00286FF8">
        <w:t xml:space="preserve"> resistor in the 1206 package. The composition model of the “Resistor thick film flat chip 1206 (8.9mg)” from the </w:t>
      </w:r>
      <w:proofErr w:type="spellStart"/>
      <w:r w:rsidRPr="006B43F4">
        <w:rPr>
          <w:i/>
        </w:rPr>
        <w:t>GaBi</w:t>
      </w:r>
      <w:proofErr w:type="spellEnd"/>
      <w:r w:rsidRPr="00CF4F06">
        <w:t xml:space="preserve"> database </w:t>
      </w:r>
      <w:r w:rsidR="00091B29" w:rsidRPr="00CF4F06">
        <w:t xml:space="preserve">consist of a considerable amount of palladium </w:t>
      </w:r>
      <w:r w:rsidR="00072F49" w:rsidRPr="00CF4F06">
        <w:t>whereas</w:t>
      </w:r>
      <w:r w:rsidR="00091B29" w:rsidRPr="00CF4F06">
        <w:t xml:space="preserve"> the “Resistor flat chip 1206 (9.2mg)” does not contain </w:t>
      </w:r>
      <w:r w:rsidR="004A7946" w:rsidRPr="00CF4F06">
        <w:t xml:space="preserve">any </w:t>
      </w:r>
      <w:r w:rsidR="00091B29" w:rsidRPr="00CF4F06">
        <w:t xml:space="preserve">palladium. </w:t>
      </w:r>
      <w:commentRangeStart w:id="1479"/>
      <w:r w:rsidR="00072F49" w:rsidRPr="00CF4F06">
        <w:t xml:space="preserve">Unfortunately the optical inspection system with only </w:t>
      </w:r>
      <w:r w:rsidR="00AD6EAA" w:rsidRPr="00CF4F06">
        <w:t>a</w:t>
      </w:r>
      <w:r w:rsidR="00072F49" w:rsidRPr="00CF4F06">
        <w:t xml:space="preserve"> </w:t>
      </w:r>
      <w:r w:rsidR="00AD6EAA" w:rsidRPr="00CF4F06">
        <w:t>2D image</w:t>
      </w:r>
      <w:r w:rsidR="00072F49" w:rsidRPr="00CF4F06">
        <w:t xml:space="preserve"> sensor cannot distinguish between a resistor containing palladium </w:t>
      </w:r>
      <w:r w:rsidR="000B5307" w:rsidRPr="00CF4F06">
        <w:t>and one which does not</w:t>
      </w:r>
      <w:r w:rsidR="00072F49" w:rsidRPr="00CF4F06">
        <w:t xml:space="preserve">. </w:t>
      </w:r>
      <w:commentRangeEnd w:id="1479"/>
      <w:r w:rsidR="001222A6">
        <w:rPr>
          <w:rStyle w:val="Kommentarzeichen"/>
        </w:rPr>
        <w:commentReference w:id="1479"/>
      </w:r>
      <w:r w:rsidR="00072F49" w:rsidRPr="00CF4F06">
        <w:t>If electronic components without a comparable ILCD</w:t>
      </w:r>
      <w:r w:rsidR="004903B2" w:rsidRPr="00286FF8">
        <w:fldChar w:fldCharType="begin"/>
      </w:r>
      <w:r w:rsidR="004903B2" w:rsidRPr="00286FF8">
        <w:instrText xml:space="preserve"> XE "ILCD:International Life Cycle Data System" </w:instrText>
      </w:r>
      <w:r w:rsidR="004903B2" w:rsidRPr="00286FF8">
        <w:fldChar w:fldCharType="end"/>
      </w:r>
      <w:r w:rsidR="00072F49" w:rsidRPr="00286FF8">
        <w:t xml:space="preserve"> models in a database are replaced by an ILCD</w:t>
      </w:r>
      <w:r w:rsidR="004903B2" w:rsidRPr="00286FF8">
        <w:fldChar w:fldCharType="begin"/>
      </w:r>
      <w:r w:rsidR="004903B2" w:rsidRPr="00286FF8">
        <w:instrText xml:space="preserve"> XE "ILCD:International Life Cycle Data System" </w:instrText>
      </w:r>
      <w:r w:rsidR="004903B2" w:rsidRPr="00286FF8">
        <w:fldChar w:fldCharType="end"/>
      </w:r>
      <w:r w:rsidR="00072F49" w:rsidRPr="00286FF8">
        <w:t xml:space="preserve"> replacement model, it must be ensured that the replacement model does not </w:t>
      </w:r>
      <w:commentRangeStart w:id="1480"/>
      <w:r w:rsidR="00072F49" w:rsidRPr="00286FF8">
        <w:t xml:space="preserve">overestimate </w:t>
      </w:r>
      <w:commentRangeEnd w:id="1480"/>
      <w:r w:rsidR="00915963">
        <w:rPr>
          <w:rStyle w:val="Kommentarzeichen"/>
        </w:rPr>
        <w:commentReference w:id="1480"/>
      </w:r>
      <w:r w:rsidR="00072F49" w:rsidRPr="00286FF8">
        <w:t xml:space="preserve">the content of special materials. Especially if the likelihood of occurrence </w:t>
      </w:r>
      <w:del w:id="1481" w:author="Chancerel, Perrine" w:date="2015-04-01T15:18:00Z">
        <w:r w:rsidR="00142972" w:rsidRPr="00286FF8" w:rsidDel="00915963">
          <w:delText>from</w:delText>
        </w:r>
        <w:r w:rsidR="00072F49" w:rsidRPr="00286FF8" w:rsidDel="00915963">
          <w:delText xml:space="preserve"> </w:delText>
        </w:r>
      </w:del>
      <w:ins w:id="1482" w:author="Chancerel, Perrine" w:date="2015-04-01T15:18:00Z">
        <w:r w:rsidR="00915963">
          <w:t>of</w:t>
        </w:r>
        <w:r w:rsidR="00915963" w:rsidRPr="00286FF8">
          <w:t xml:space="preserve"> </w:t>
        </w:r>
      </w:ins>
      <w:r w:rsidR="000B5307" w:rsidRPr="006B43F4">
        <w:t>a component class</w:t>
      </w:r>
      <w:r w:rsidR="00072F49" w:rsidRPr="00CF4F06">
        <w:t xml:space="preserve"> in the PCB waste is huge</w:t>
      </w:r>
      <w:r w:rsidR="004A7946" w:rsidRPr="00CF4F06">
        <w:t>,</w:t>
      </w:r>
      <w:r w:rsidR="00142972" w:rsidRPr="00CF4F06">
        <w:t xml:space="preserve"> the ILCD</w:t>
      </w:r>
      <w:r w:rsidR="004903B2" w:rsidRPr="00286FF8">
        <w:fldChar w:fldCharType="begin"/>
      </w:r>
      <w:r w:rsidR="004903B2" w:rsidRPr="00286FF8">
        <w:instrText xml:space="preserve"> XE "ILCD:International Life Cycle Data System" </w:instrText>
      </w:r>
      <w:r w:rsidR="004903B2" w:rsidRPr="00286FF8">
        <w:fldChar w:fldCharType="end"/>
      </w:r>
      <w:r w:rsidR="00142972" w:rsidRPr="00286FF8">
        <w:t xml:space="preserve"> model has to be determined carefully</w:t>
      </w:r>
      <w:r w:rsidR="00072F49" w:rsidRPr="00286FF8">
        <w:t xml:space="preserve">. </w:t>
      </w:r>
    </w:p>
    <w:p w14:paraId="2D8BDCBF" w14:textId="77777777" w:rsidR="00CB4527" w:rsidRPr="00CF4F06" w:rsidRDefault="00CB4527" w:rsidP="00CB4527">
      <w:r w:rsidRPr="00286FF8">
        <w:t>The material composition model and the LCI</w:t>
      </w:r>
      <w:r w:rsidR="004903B2" w:rsidRPr="00286FF8">
        <w:fldChar w:fldCharType="begin"/>
      </w:r>
      <w:r w:rsidR="004903B2" w:rsidRPr="00286FF8">
        <w:instrText xml:space="preserve"> XE "LCI</w:instrText>
      </w:r>
      <w:proofErr w:type="gramStart"/>
      <w:r w:rsidR="004903B2" w:rsidRPr="00286FF8">
        <w:instrText>:Life</w:instrText>
      </w:r>
      <w:proofErr w:type="gramEnd"/>
      <w:r w:rsidR="004903B2" w:rsidRPr="00286FF8">
        <w:instrText xml:space="preserve"> cycle inventory" </w:instrText>
      </w:r>
      <w:r w:rsidR="004903B2" w:rsidRPr="00286FF8">
        <w:fldChar w:fldCharType="end"/>
      </w:r>
      <w:r w:rsidRPr="00286FF8">
        <w:t xml:space="preserve">-model for the Arduino Due board are specified </w:t>
      </w:r>
      <w:r w:rsidR="004A7946" w:rsidRPr="00286FF8">
        <w:t xml:space="preserve">in chapter </w:t>
      </w:r>
      <w:r w:rsidR="004A7946" w:rsidRPr="00286FF8">
        <w:fldChar w:fldCharType="begin"/>
      </w:r>
      <w:r w:rsidR="004A7946" w:rsidRPr="00CF4F06">
        <w:instrText xml:space="preserve"> REF _Ref404701330 \r \h </w:instrText>
      </w:r>
      <w:r w:rsidR="004A7946" w:rsidRPr="00286FF8">
        <w:rPr>
          <w:rPrChange w:id="1483" w:author="Chancerel, Perrine" w:date="2015-04-01T12:09:00Z">
            <w:rPr/>
          </w:rPrChange>
        </w:rPr>
        <w:fldChar w:fldCharType="separate"/>
      </w:r>
      <w:r w:rsidR="00344F4E" w:rsidRPr="00286FF8">
        <w:t>5.7.3</w:t>
      </w:r>
      <w:r w:rsidR="004A7946" w:rsidRPr="00286FF8">
        <w:fldChar w:fldCharType="end"/>
      </w:r>
      <w:r w:rsidR="004A7946" w:rsidRPr="00286FF8">
        <w:t xml:space="preserve"> </w:t>
      </w:r>
      <w:r w:rsidRPr="00286FF8">
        <w:t xml:space="preserve">as an </w:t>
      </w:r>
      <w:r w:rsidR="004A7946" w:rsidRPr="00286FF8">
        <w:t>exemplary</w:t>
      </w:r>
      <w:r w:rsidRPr="00286FF8">
        <w:t xml:space="preserve"> PCB </w:t>
      </w:r>
      <w:r w:rsidR="004A7946" w:rsidRPr="006B43F4">
        <w:t>model</w:t>
      </w:r>
      <w:r w:rsidR="00C708C8" w:rsidRPr="00CF4F06">
        <w:t>.</w:t>
      </w:r>
    </w:p>
    <w:p w14:paraId="69A043BB" w14:textId="77777777" w:rsidR="003A2D7A" w:rsidRPr="00CF4F06" w:rsidRDefault="0081504C" w:rsidP="00B41A5B">
      <w:pPr>
        <w:pStyle w:val="berschrift3"/>
        <w:numPr>
          <w:ilvl w:val="2"/>
          <w:numId w:val="1"/>
        </w:numPr>
      </w:pPr>
      <w:bookmarkStart w:id="1484" w:name="_Toc415436358"/>
      <w:bookmarkEnd w:id="1467"/>
      <w:r w:rsidRPr="00CF4F06">
        <w:t>Tantalum as an example for concentration increasing by selective dismantling</w:t>
      </w:r>
      <w:bookmarkEnd w:id="1484"/>
    </w:p>
    <w:p w14:paraId="44534D8D" w14:textId="77777777" w:rsidR="003A2D7A" w:rsidRPr="00286FF8" w:rsidRDefault="003A2D7A" w:rsidP="00A25479">
      <w:r w:rsidRPr="00CF4F06">
        <w:t>Tantalum is one of the materials which production increases every year. Around 1400 tons of tantalum is produced worldwide per year. Around 60% of the tantalum is used in capacitors for electronic equipment like Deskt</w:t>
      </w:r>
      <w:r w:rsidR="00313A81" w:rsidRPr="00CF4F06">
        <w:t xml:space="preserve">op PCs, Mobile phones or others </w:t>
      </w:r>
      <w:commentRangeStart w:id="1485"/>
      <w:sdt>
        <w:sdtPr>
          <w:id w:val="988677148"/>
          <w:citation/>
        </w:sdtPr>
        <w:sdtContent>
          <w:r w:rsidR="00313A81" w:rsidRPr="00286FF8">
            <w:fldChar w:fldCharType="begin"/>
          </w:r>
          <w:r w:rsidR="00313A81" w:rsidRPr="00CF4F06">
            <w:instrText xml:space="preserve"> CITATION Chancerel2013a \l 1033 </w:instrText>
          </w:r>
          <w:r w:rsidR="00313A81" w:rsidRPr="00286FF8">
            <w:rPr>
              <w:rPrChange w:id="1486" w:author="Chancerel, Perrine" w:date="2015-04-01T12:09:00Z">
                <w:rPr/>
              </w:rPrChange>
            </w:rPr>
            <w:fldChar w:fldCharType="separate"/>
          </w:r>
          <w:r w:rsidR="00344F4E" w:rsidRPr="00286FF8">
            <w:rPr>
              <w:noProof/>
            </w:rPr>
            <w:t>(Chancerel, et al., 2013)</w:t>
          </w:r>
          <w:r w:rsidR="00313A81" w:rsidRPr="00286FF8">
            <w:fldChar w:fldCharType="end"/>
          </w:r>
        </w:sdtContent>
      </w:sdt>
      <w:commentRangeEnd w:id="1485"/>
      <w:r w:rsidR="00915963">
        <w:rPr>
          <w:rStyle w:val="Kommentarzeichen"/>
        </w:rPr>
        <w:commentReference w:id="1485"/>
      </w:r>
      <w:r w:rsidR="00313A81" w:rsidRPr="00286FF8">
        <w:t>.</w:t>
      </w:r>
    </w:p>
    <w:p w14:paraId="4AD2F449" w14:textId="77777777" w:rsidR="003A2D7A" w:rsidRPr="00CF4F06" w:rsidRDefault="003A2D7A" w:rsidP="00A25479">
      <w:r w:rsidRPr="00286FF8">
        <w:t>The concentration of tantalum in electronic scrap is low and the present economic value is not very high compared to other metals like gold or palladium</w:t>
      </w:r>
      <w:ins w:id="1487" w:author="Chancerel, Perrine" w:date="2015-04-01T15:22:00Z">
        <w:r w:rsidR="00915963">
          <w:t>,</w:t>
        </w:r>
      </w:ins>
      <w:r w:rsidRPr="00286FF8">
        <w:t xml:space="preserve"> which </w:t>
      </w:r>
      <w:del w:id="1488" w:author="Chancerel, Perrine" w:date="2015-04-01T15:22:00Z">
        <w:r w:rsidRPr="00286FF8" w:rsidDel="00915963">
          <w:delText xml:space="preserve">it </w:delText>
        </w:r>
      </w:del>
      <w:r w:rsidRPr="00286FF8">
        <w:t xml:space="preserve">makes challenging to recycle tantalum from electron scrap.  </w:t>
      </w:r>
      <w:r w:rsidR="000B5307" w:rsidRPr="006B43F4">
        <w:t>At</w:t>
      </w:r>
      <w:r w:rsidRPr="00CF4F06">
        <w:t xml:space="preserve"> the present </w:t>
      </w:r>
      <w:r w:rsidR="000B5307" w:rsidRPr="00CF4F06">
        <w:t xml:space="preserve">time, the </w:t>
      </w:r>
      <w:r w:rsidRPr="00CF4F06">
        <w:t xml:space="preserve">recycling process is focused on the recycling of precious metals caused </w:t>
      </w:r>
      <w:r w:rsidR="000B5307" w:rsidRPr="00CF4F06">
        <w:t>due to the fact</w:t>
      </w:r>
      <w:r w:rsidRPr="00CF4F06">
        <w:t xml:space="preserve"> that the economic value is much higher compared to other materials. </w:t>
      </w:r>
    </w:p>
    <w:p w14:paraId="19F27B19" w14:textId="77777777" w:rsidR="00213B17" w:rsidRPr="00286FF8" w:rsidRDefault="003A2D7A" w:rsidP="001D1A33">
      <w:r w:rsidRPr="00CF4F06">
        <w:t xml:space="preserve">The concentration of tantalum in tantalum capacitor scrap is between 35% and 50% which makes it economically attractive to recycle tantalum capacitors </w:t>
      </w:r>
      <w:sdt>
        <w:sdtPr>
          <w:id w:val="-368536014"/>
          <w:citation/>
        </w:sdtPr>
        <w:sdtContent>
          <w:r w:rsidR="00313A81" w:rsidRPr="00286FF8">
            <w:fldChar w:fldCharType="begin"/>
          </w:r>
          <w:r w:rsidR="00313A81" w:rsidRPr="00CF4F06">
            <w:instrText xml:space="preserve"> CITATION Chancerel2013a \l 1033 </w:instrText>
          </w:r>
          <w:r w:rsidR="00313A81" w:rsidRPr="00286FF8">
            <w:rPr>
              <w:rPrChange w:id="1489" w:author="Chancerel, Perrine" w:date="2015-04-01T12:09:00Z">
                <w:rPr/>
              </w:rPrChange>
            </w:rPr>
            <w:fldChar w:fldCharType="separate"/>
          </w:r>
          <w:r w:rsidR="00344F4E" w:rsidRPr="00286FF8">
            <w:rPr>
              <w:noProof/>
            </w:rPr>
            <w:t>(Chancerel, et al., 2013)</w:t>
          </w:r>
          <w:r w:rsidR="00313A81" w:rsidRPr="00286FF8">
            <w:fldChar w:fldCharType="end"/>
          </w:r>
        </w:sdtContent>
      </w:sdt>
      <w:r w:rsidRPr="00286FF8">
        <w:t>. The approach of automatic optical inspection (AOI</w:t>
      </w:r>
      <w:r w:rsidR="00011E7C" w:rsidRPr="00286FF8">
        <w:fldChar w:fldCharType="begin"/>
      </w:r>
      <w:r w:rsidR="00011E7C" w:rsidRPr="00286FF8">
        <w:instrText xml:space="preserve"> XE "AOI:Automatic optical inspection" </w:instrText>
      </w:r>
      <w:r w:rsidR="00011E7C" w:rsidRPr="00286FF8">
        <w:fldChar w:fldCharType="end"/>
      </w:r>
      <w:r w:rsidRPr="00286FF8">
        <w:t>) for tantalum capacitor localization on PCBs</w:t>
      </w:r>
      <w:r w:rsidR="00011E7C" w:rsidRPr="00286FF8">
        <w:fldChar w:fldCharType="begin"/>
      </w:r>
      <w:r w:rsidR="00011E7C" w:rsidRPr="00286FF8">
        <w:instrText xml:space="preserve"> XE "PCBs:Printed circuit boards" </w:instrText>
      </w:r>
      <w:r w:rsidR="00011E7C" w:rsidRPr="00286FF8">
        <w:fldChar w:fldCharType="end"/>
      </w:r>
      <w:r w:rsidRPr="00286FF8">
        <w:t xml:space="preserve"> and </w:t>
      </w:r>
      <w:r w:rsidRPr="00286FF8">
        <w:lastRenderedPageBreak/>
        <w:t>the automatically selective disassembly of the tantalum capacitors can increase the recycling rate and prevent from a worldwide l</w:t>
      </w:r>
      <w:r w:rsidR="000B5307" w:rsidRPr="00286FF8">
        <w:t>ack of tantalum caused by high</w:t>
      </w:r>
      <w:r w:rsidRPr="00286FF8">
        <w:t xml:space="preserve"> production rates. </w:t>
      </w:r>
      <w:r w:rsidR="00621835" w:rsidRPr="006B43F4">
        <w:t xml:space="preserve">A market for tantalum capacitor scrap already exists </w:t>
      </w:r>
      <w:sdt>
        <w:sdtPr>
          <w:id w:val="196903935"/>
          <w:citation/>
        </w:sdtPr>
        <w:sdtContent>
          <w:r w:rsidR="00BC04FC" w:rsidRPr="00286FF8">
            <w:fldChar w:fldCharType="begin"/>
          </w:r>
          <w:r w:rsidR="00BC04FC" w:rsidRPr="00CF4F06">
            <w:instrText xml:space="preserve"> CITATION tantalumrecycling \l 1033 </w:instrText>
          </w:r>
          <w:r w:rsidR="00BC04FC" w:rsidRPr="00286FF8">
            <w:rPr>
              <w:rPrChange w:id="1490" w:author="Chancerel, Perrine" w:date="2015-04-01T12:09:00Z">
                <w:rPr/>
              </w:rPrChange>
            </w:rPr>
            <w:fldChar w:fldCharType="separate"/>
          </w:r>
          <w:r w:rsidR="00344F4E" w:rsidRPr="00286FF8">
            <w:rPr>
              <w:noProof/>
            </w:rPr>
            <w:t>(Tantalumrecycling, 2015)</w:t>
          </w:r>
          <w:r w:rsidR="00BC04FC" w:rsidRPr="00286FF8">
            <w:fldChar w:fldCharType="end"/>
          </w:r>
        </w:sdtContent>
      </w:sdt>
      <w:r w:rsidR="00BC04FC" w:rsidRPr="00286FF8">
        <w:t>.</w:t>
      </w:r>
      <w:r w:rsidR="00915963">
        <w:rPr>
          <w:rStyle w:val="Kommentarzeichen"/>
        </w:rPr>
        <w:commentReference w:id="1491"/>
      </w:r>
    </w:p>
    <w:p w14:paraId="06693B1D" w14:textId="77777777" w:rsidR="002B372F" w:rsidRPr="00CF4F06" w:rsidRDefault="00E802DF" w:rsidP="00B41A5B">
      <w:pPr>
        <w:pStyle w:val="berschrift3"/>
        <w:numPr>
          <w:ilvl w:val="2"/>
          <w:numId w:val="1"/>
        </w:numPr>
      </w:pPr>
      <w:bookmarkStart w:id="1492" w:name="_Ref404701330"/>
      <w:bookmarkStart w:id="1493" w:name="_Toc415436359"/>
      <w:r w:rsidRPr="00286FF8">
        <w:t xml:space="preserve">Arduino </w:t>
      </w:r>
      <w:r w:rsidR="00DA7D38" w:rsidRPr="00286FF8">
        <w:t>Due</w:t>
      </w:r>
      <w:r w:rsidR="002B372F" w:rsidRPr="00286FF8">
        <w:t xml:space="preserve"> </w:t>
      </w:r>
      <w:r w:rsidR="008D5A64" w:rsidRPr="006B43F4">
        <w:t xml:space="preserve">board </w:t>
      </w:r>
      <w:r w:rsidR="002B372F" w:rsidRPr="00CF4F06">
        <w:t>LCI</w:t>
      </w:r>
      <w:r w:rsidR="004903B2" w:rsidRPr="00F579C9">
        <w:fldChar w:fldCharType="begin"/>
      </w:r>
      <w:r w:rsidR="004903B2" w:rsidRPr="00CF4F06">
        <w:instrText xml:space="preserve"> XE "LCI:Life cycle inventory" </w:instrText>
      </w:r>
      <w:r w:rsidR="004903B2" w:rsidRPr="00F579C9">
        <w:fldChar w:fldCharType="end"/>
      </w:r>
      <w:r w:rsidR="002B372F" w:rsidRPr="00CF4F06">
        <w:t>-model</w:t>
      </w:r>
      <w:bookmarkEnd w:id="1492"/>
      <w:bookmarkEnd w:id="1493"/>
    </w:p>
    <w:p w14:paraId="0E0D7086" w14:textId="77777777" w:rsidR="000E7122" w:rsidRPr="00CF4F06" w:rsidRDefault="007240A6" w:rsidP="007240A6">
      <w:r w:rsidRPr="00CF4F06">
        <w:rPr>
          <w:rFonts w:eastAsiaTheme="minorEastAsia"/>
        </w:rPr>
        <w:t xml:space="preserve">The Arduino Due is a microcontroller board based on the Atmel SAM3X8E ARM Cortex-M3 CPU </w:t>
      </w:r>
      <w:sdt>
        <w:sdtPr>
          <w:rPr>
            <w:rFonts w:eastAsiaTheme="minorEastAsia"/>
          </w:rPr>
          <w:id w:val="-561261212"/>
          <w:citation/>
        </w:sdtPr>
        <w:sdtContent>
          <w:r w:rsidR="00D4131A" w:rsidRPr="00286FF8">
            <w:rPr>
              <w:rFonts w:eastAsiaTheme="minorEastAsia"/>
            </w:rPr>
            <w:fldChar w:fldCharType="begin"/>
          </w:r>
          <w:r w:rsidR="00D4131A" w:rsidRPr="00CF4F06">
            <w:rPr>
              <w:rFonts w:eastAsiaTheme="minorEastAsia"/>
            </w:rPr>
            <w:instrText xml:space="preserve"> CITATION Ard14 \l 1033 </w:instrText>
          </w:r>
          <w:r w:rsidR="00D4131A" w:rsidRPr="00286FF8">
            <w:rPr>
              <w:rFonts w:eastAsiaTheme="minorEastAsia"/>
              <w:rPrChange w:id="1494" w:author="Chancerel, Perrine" w:date="2015-04-01T12:09:00Z">
                <w:rPr>
                  <w:rFonts w:eastAsiaTheme="minorEastAsia"/>
                </w:rPr>
              </w:rPrChange>
            </w:rPr>
            <w:fldChar w:fldCharType="separate"/>
          </w:r>
          <w:r w:rsidR="00344F4E" w:rsidRPr="00286FF8">
            <w:rPr>
              <w:rFonts w:eastAsiaTheme="minorEastAsia"/>
              <w:noProof/>
            </w:rPr>
            <w:t>(Arduino, 2014)</w:t>
          </w:r>
          <w:r w:rsidR="00D4131A" w:rsidRPr="00286FF8">
            <w:rPr>
              <w:rFonts w:eastAsiaTheme="minorEastAsia"/>
            </w:rPr>
            <w:fldChar w:fldCharType="end"/>
          </w:r>
        </w:sdtContent>
      </w:sdt>
      <w:r w:rsidRPr="00286FF8">
        <w:rPr>
          <w:rFonts w:eastAsiaTheme="minorEastAsia"/>
        </w:rPr>
        <w:t xml:space="preserve">. </w:t>
      </w:r>
      <w:r w:rsidR="0093384F" w:rsidRPr="00286FF8">
        <w:rPr>
          <w:rFonts w:eastAsiaTheme="minorEastAsia"/>
        </w:rPr>
        <w:t xml:space="preserve">The Arduino board </w:t>
      </w:r>
      <w:r w:rsidR="0093384F" w:rsidRPr="00286FF8">
        <w:t>consists of an open-source hardware design and was used as a reference board in the INPIKO-Project</w:t>
      </w:r>
      <w:r w:rsidR="000B5307" w:rsidRPr="006B43F4">
        <w:t xml:space="preserve"> (“</w:t>
      </w:r>
      <w:proofErr w:type="spellStart"/>
      <w:r w:rsidR="000B5307" w:rsidRPr="006B43F4">
        <w:t>Integrierte</w:t>
      </w:r>
      <w:proofErr w:type="spellEnd"/>
      <w:r w:rsidR="000B5307" w:rsidRPr="00CF4F06">
        <w:t xml:space="preserve"> </w:t>
      </w:r>
      <w:proofErr w:type="spellStart"/>
      <w:r w:rsidR="000B5307" w:rsidRPr="00CF4F06">
        <w:t>Prozesskette</w:t>
      </w:r>
      <w:proofErr w:type="spellEnd"/>
      <w:r w:rsidR="000B5307" w:rsidRPr="00CF4F06">
        <w:t xml:space="preserve"> </w:t>
      </w:r>
      <w:proofErr w:type="spellStart"/>
      <w:r w:rsidR="000B5307" w:rsidRPr="00CF4F06">
        <w:t>für</w:t>
      </w:r>
      <w:proofErr w:type="spellEnd"/>
      <w:r w:rsidR="000B5307" w:rsidRPr="00CF4F06">
        <w:t xml:space="preserve"> die </w:t>
      </w:r>
      <w:proofErr w:type="spellStart"/>
      <w:r w:rsidR="000B5307" w:rsidRPr="00CF4F06">
        <w:t>Instandhaltung</w:t>
      </w:r>
      <w:proofErr w:type="spellEnd"/>
      <w:r w:rsidR="000B5307" w:rsidRPr="00CF4F06">
        <w:t xml:space="preserve"> </w:t>
      </w:r>
      <w:proofErr w:type="spellStart"/>
      <w:r w:rsidR="000B5307" w:rsidRPr="00CF4F06">
        <w:t>elektronischer</w:t>
      </w:r>
      <w:proofErr w:type="spellEnd"/>
      <w:r w:rsidR="000B5307" w:rsidRPr="00CF4F06">
        <w:t xml:space="preserve"> </w:t>
      </w:r>
      <w:proofErr w:type="spellStart"/>
      <w:r w:rsidR="000B5307" w:rsidRPr="00CF4F06">
        <w:t>Komponenten</w:t>
      </w:r>
      <w:proofErr w:type="spellEnd"/>
      <w:r w:rsidR="000B5307" w:rsidRPr="00CF4F06">
        <w:t>”</w:t>
      </w:r>
      <w:r w:rsidR="0093384F" w:rsidRPr="00CF4F06">
        <w:t xml:space="preserve">. </w:t>
      </w:r>
      <w:r w:rsidR="00672018" w:rsidRPr="00CF4F06">
        <w:t xml:space="preserve">The Arduino </w:t>
      </w:r>
      <w:r w:rsidR="00024975" w:rsidRPr="00CF4F06">
        <w:t>Due bo</w:t>
      </w:r>
      <w:r w:rsidR="00672018" w:rsidRPr="00CF4F06">
        <w:t>a</w:t>
      </w:r>
      <w:r w:rsidR="00024975" w:rsidRPr="00CF4F06">
        <w:t>r</w:t>
      </w:r>
      <w:r w:rsidR="00672018" w:rsidRPr="00CF4F06">
        <w:t>d was used as LCI</w:t>
      </w:r>
      <w:r w:rsidR="00D4131A" w:rsidRPr="00CF4F06">
        <w:t>- and composition model</w:t>
      </w:r>
      <w:r w:rsidR="004903B2" w:rsidRPr="00286FF8">
        <w:fldChar w:fldCharType="begin"/>
      </w:r>
      <w:r w:rsidR="004903B2" w:rsidRPr="00286FF8">
        <w:instrText xml:space="preserve"> XE "LCI:Life cycle inventory" </w:instrText>
      </w:r>
      <w:r w:rsidR="004903B2" w:rsidRPr="00286FF8">
        <w:fldChar w:fldCharType="end"/>
      </w:r>
      <w:r w:rsidR="00672018" w:rsidRPr="00286FF8">
        <w:t xml:space="preserve"> example reference due to the fact that an open-source </w:t>
      </w:r>
      <w:r w:rsidR="000B5307" w:rsidRPr="00286FF8">
        <w:rPr>
          <w:i/>
        </w:rPr>
        <w:t>E</w:t>
      </w:r>
      <w:r w:rsidR="00672018" w:rsidRPr="00286FF8">
        <w:rPr>
          <w:i/>
        </w:rPr>
        <w:t>agle</w:t>
      </w:r>
      <w:r w:rsidR="00672018" w:rsidRPr="00286FF8">
        <w:t xml:space="preserve"> layout </w:t>
      </w:r>
      <w:r w:rsidR="00D4131A" w:rsidRPr="006B43F4">
        <w:t>is available</w:t>
      </w:r>
      <w:r w:rsidR="00672018" w:rsidRPr="00CF4F06">
        <w:t xml:space="preserve"> and a </w:t>
      </w:r>
      <w:r w:rsidR="00D4131A" w:rsidRPr="00CF4F06">
        <w:t>component</w:t>
      </w:r>
      <w:r w:rsidR="00672018" w:rsidRPr="00CF4F06">
        <w:t xml:space="preserve"> list can be easily exported </w:t>
      </w:r>
      <w:r w:rsidR="00DB6A75" w:rsidRPr="00CF4F06">
        <w:t>from</w:t>
      </w:r>
      <w:r w:rsidR="00672018" w:rsidRPr="00CF4F06">
        <w:t xml:space="preserve"> the </w:t>
      </w:r>
      <w:r w:rsidR="00DB6A75" w:rsidRPr="00CF4F06">
        <w:rPr>
          <w:i/>
        </w:rPr>
        <w:t>E</w:t>
      </w:r>
      <w:r w:rsidR="00672018" w:rsidRPr="00CF4F06">
        <w:rPr>
          <w:i/>
        </w:rPr>
        <w:t>agle</w:t>
      </w:r>
      <w:r w:rsidR="00672018" w:rsidRPr="00CF4F06">
        <w:t xml:space="preserve"> software. </w:t>
      </w:r>
    </w:p>
    <w:p w14:paraId="34A285DE" w14:textId="77777777" w:rsidR="00540B1D" w:rsidRPr="00286FF8" w:rsidRDefault="000E7122" w:rsidP="00540B1D">
      <w:pPr>
        <w:keepNext/>
        <w:jc w:val="center"/>
      </w:pPr>
      <w:r w:rsidRPr="00F579C9">
        <w:rPr>
          <w:noProof/>
          <w:lang w:val="de-DE" w:eastAsia="de-DE"/>
        </w:rPr>
        <w:drawing>
          <wp:inline distT="0" distB="0" distL="0" distR="0" wp14:anchorId="0D968F7D" wp14:editId="640B5A3E">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14:paraId="59F67089" w14:textId="77777777" w:rsidR="000E7122" w:rsidRPr="00CF4F06" w:rsidRDefault="00540B1D" w:rsidP="00540B1D">
      <w:pPr>
        <w:pStyle w:val="Beschriftung"/>
        <w:jc w:val="center"/>
      </w:pPr>
      <w:bookmarkStart w:id="1495" w:name="_Toc415436451"/>
      <w:r w:rsidRPr="00286FF8">
        <w:t xml:space="preserve">Figure </w:t>
      </w:r>
      <w:fldSimple w:instr=" SEQ Figure \* ARABIC ">
        <w:r w:rsidR="00344F4E" w:rsidRPr="00CF4F06">
          <w:rPr>
            <w:noProof/>
          </w:rPr>
          <w:t>71</w:t>
        </w:r>
      </w:fldSimple>
      <w:r w:rsidRPr="00CF4F06">
        <w:t>: Arduino Due board</w:t>
      </w:r>
      <w:bookmarkEnd w:id="1495"/>
    </w:p>
    <w:p w14:paraId="5E481E45" w14:textId="77777777" w:rsidR="00C74C83" w:rsidRPr="00CF4F06" w:rsidRDefault="00672018" w:rsidP="007240A6">
      <w:r w:rsidRPr="00CF4F06">
        <w:t xml:space="preserve">The Arduino </w:t>
      </w:r>
      <w:r w:rsidR="00C74C83" w:rsidRPr="00CF4F06">
        <w:t xml:space="preserve">Due </w:t>
      </w:r>
      <w:r w:rsidRPr="00CF4F06">
        <w:t xml:space="preserve">board consists of </w:t>
      </w:r>
      <w:r w:rsidR="00C74C83" w:rsidRPr="00CF4F06">
        <w:t xml:space="preserve">125 </w:t>
      </w:r>
      <w:r w:rsidR="001E57E6" w:rsidRPr="00CF4F06">
        <w:t>components from 32 different component classes</w:t>
      </w:r>
      <w:r w:rsidR="00C74C83" w:rsidRPr="00CF4F06">
        <w:t>. The LCI</w:t>
      </w:r>
      <w:r w:rsidR="004903B2" w:rsidRPr="00286FF8">
        <w:fldChar w:fldCharType="begin"/>
      </w:r>
      <w:r w:rsidR="004903B2" w:rsidRPr="00286FF8">
        <w:instrText xml:space="preserve"> XE "LCI:Life cycle inventory" </w:instrText>
      </w:r>
      <w:r w:rsidR="004903B2" w:rsidRPr="00286FF8">
        <w:fldChar w:fldCharType="end"/>
      </w:r>
      <w:r w:rsidR="00C74C83" w:rsidRPr="00286FF8">
        <w:t>-model (Life-cycle-inventory-model) was created based on the assumption that a</w:t>
      </w:r>
      <w:r w:rsidR="00ED19C9" w:rsidRPr="00286FF8">
        <w:t xml:space="preserve">ll </w:t>
      </w:r>
      <w:r w:rsidR="001E57E6" w:rsidRPr="00286FF8">
        <w:t xml:space="preserve">components </w:t>
      </w:r>
      <w:r w:rsidR="00ED19C9" w:rsidRPr="006B43F4">
        <w:t xml:space="preserve">are correctly detected, </w:t>
      </w:r>
      <w:r w:rsidR="00C74C83" w:rsidRPr="00CF4F06">
        <w:t>classified and all IC</w:t>
      </w:r>
      <w:r w:rsidR="004903B2" w:rsidRPr="00286FF8">
        <w:fldChar w:fldCharType="begin"/>
      </w:r>
      <w:r w:rsidR="004903B2" w:rsidRPr="00286FF8">
        <w:instrText xml:space="preserve"> XE "IC:Integrated circuit" </w:instrText>
      </w:r>
      <w:r w:rsidR="004903B2" w:rsidRPr="00286FF8">
        <w:fldChar w:fldCharType="end"/>
      </w:r>
      <w:r w:rsidR="00C74C83" w:rsidRPr="00286FF8">
        <w:t xml:space="preserve"> marking</w:t>
      </w:r>
      <w:r w:rsidR="00A2619D" w:rsidRPr="00286FF8">
        <w:t>s</w:t>
      </w:r>
      <w:r w:rsidR="00C74C83" w:rsidRPr="00286FF8">
        <w:t xml:space="preserve"> </w:t>
      </w:r>
      <w:r w:rsidR="003E36B8" w:rsidRPr="00286FF8">
        <w:t>are</w:t>
      </w:r>
      <w:r w:rsidR="00C74C83" w:rsidRPr="006B43F4">
        <w:t xml:space="preserve"> correctly recognized</w:t>
      </w:r>
      <w:r w:rsidR="00ED19C9" w:rsidRPr="00CF4F06">
        <w:t xml:space="preserve">. All </w:t>
      </w:r>
      <w:r w:rsidR="007925EA" w:rsidRPr="00CF4F06">
        <w:t xml:space="preserve">components </w:t>
      </w:r>
      <w:r w:rsidR="00ED19C9" w:rsidRPr="00CF4F06">
        <w:t>are</w:t>
      </w:r>
      <w:r w:rsidR="00C74C83" w:rsidRPr="00CF4F06">
        <w:t xml:space="preserve"> </w:t>
      </w:r>
      <w:r w:rsidR="000A645A" w:rsidRPr="00CF4F06">
        <w:t xml:space="preserve">correctly </w:t>
      </w:r>
      <w:r w:rsidR="00C74C83" w:rsidRPr="00CF4F06">
        <w:t xml:space="preserve">assigned to the </w:t>
      </w:r>
      <w:r w:rsidR="007925EA" w:rsidRPr="00CF4F06">
        <w:t xml:space="preserve">component </w:t>
      </w:r>
      <w:r w:rsidR="00C74C83" w:rsidRPr="00CF4F06">
        <w:t xml:space="preserve">in the </w:t>
      </w:r>
      <w:proofErr w:type="spellStart"/>
      <w:r w:rsidR="009371D5" w:rsidRPr="00CF4F06">
        <w:rPr>
          <w:i/>
        </w:rPr>
        <w:t>Octopart</w:t>
      </w:r>
      <w:proofErr w:type="spellEnd"/>
      <w:r w:rsidR="00C74C83" w:rsidRPr="00CF4F06">
        <w:t xml:space="preserve"> database.</w:t>
      </w:r>
    </w:p>
    <w:p w14:paraId="0FBE297E" w14:textId="77777777" w:rsidR="000312F1" w:rsidRPr="00286FF8" w:rsidRDefault="00C74C83" w:rsidP="00540B1D">
      <w:r w:rsidRPr="00CF4F06">
        <w:t xml:space="preserve">Each </w:t>
      </w:r>
      <w:r w:rsidR="007925EA" w:rsidRPr="00CF4F06">
        <w:t xml:space="preserve">component </w:t>
      </w:r>
      <w:r w:rsidRPr="00CF4F06">
        <w:t>of the Arduino Due board was modeled by an ILCD</w:t>
      </w:r>
      <w:r w:rsidR="004903B2" w:rsidRPr="00286FF8">
        <w:fldChar w:fldCharType="begin"/>
      </w:r>
      <w:r w:rsidR="004903B2" w:rsidRPr="00286FF8">
        <w:instrText xml:space="preserve"> XE "ILCD:International Life Cycle Data System" </w:instrText>
      </w:r>
      <w:r w:rsidR="004903B2" w:rsidRPr="00286FF8">
        <w:fldChar w:fldCharType="end"/>
      </w:r>
      <w:r w:rsidRPr="00286FF8">
        <w:t>-model</w:t>
      </w:r>
      <w:r w:rsidR="003E36B8" w:rsidRPr="00286FF8">
        <w:t xml:space="preserve">. The </w:t>
      </w:r>
      <w:r w:rsidRPr="00286FF8">
        <w:t>ILCD</w:t>
      </w:r>
      <w:r w:rsidR="004903B2" w:rsidRPr="00286FF8">
        <w:fldChar w:fldCharType="begin"/>
      </w:r>
      <w:r w:rsidR="004903B2" w:rsidRPr="00286FF8">
        <w:instrText xml:space="preserve"> XE "ILCD:International Life Cycle Data System" </w:instrText>
      </w:r>
      <w:r w:rsidR="004903B2" w:rsidRPr="00286FF8">
        <w:fldChar w:fldCharType="end"/>
      </w:r>
      <w:r w:rsidRPr="00286FF8">
        <w:t xml:space="preserve"> models were </w:t>
      </w:r>
      <w:del w:id="1496" w:author="Chancerel, Perrine" w:date="2015-04-01T15:25:00Z">
        <w:r w:rsidRPr="00286FF8" w:rsidDel="00915963">
          <w:delText xml:space="preserve">exported </w:delText>
        </w:r>
      </w:del>
      <w:ins w:id="1497" w:author="Chancerel, Perrine" w:date="2015-04-01T15:25:00Z">
        <w:r w:rsidR="00915963">
          <w:t>im</w:t>
        </w:r>
        <w:r w:rsidR="00915963" w:rsidRPr="00286FF8">
          <w:t xml:space="preserve">ported </w:t>
        </w:r>
      </w:ins>
      <w:r w:rsidRPr="00286FF8">
        <w:t xml:space="preserve">from the </w:t>
      </w:r>
      <w:proofErr w:type="spellStart"/>
      <w:r w:rsidR="005940F3" w:rsidRPr="00286FF8">
        <w:rPr>
          <w:i/>
        </w:rPr>
        <w:t>GaBi</w:t>
      </w:r>
      <w:proofErr w:type="spellEnd"/>
      <w:r w:rsidR="005940F3" w:rsidRPr="00286FF8">
        <w:t xml:space="preserve"> Extension database XI: Electronics from PE INTERNATIONAL and scaled according to the component size. Electronic </w:t>
      </w:r>
      <w:r w:rsidR="007925EA" w:rsidRPr="006B43F4">
        <w:t xml:space="preserve">components </w:t>
      </w:r>
      <w:r w:rsidR="005940F3" w:rsidRPr="00CF4F06">
        <w:t xml:space="preserve">that could not be assigned with an associated </w:t>
      </w:r>
      <w:r w:rsidR="007925EA" w:rsidRPr="00CF4F06">
        <w:t xml:space="preserve">component </w:t>
      </w:r>
      <w:r w:rsidR="005940F3" w:rsidRPr="00CF4F06">
        <w:t xml:space="preserve">from the </w:t>
      </w:r>
      <w:proofErr w:type="spellStart"/>
      <w:r w:rsidR="005940F3" w:rsidRPr="00CF4F06">
        <w:rPr>
          <w:i/>
        </w:rPr>
        <w:t>GaBi</w:t>
      </w:r>
      <w:proofErr w:type="spellEnd"/>
      <w:r w:rsidR="005940F3" w:rsidRPr="00CF4F06">
        <w:t xml:space="preserve"> database were replaced with </w:t>
      </w:r>
      <w:r w:rsidR="00ED19C9" w:rsidRPr="00CF4F06">
        <w:t>a replacement model</w:t>
      </w:r>
      <w:r w:rsidR="005940F3" w:rsidRPr="00CF4F06">
        <w:t xml:space="preserve">. </w:t>
      </w:r>
      <w:r w:rsidR="00EB178E" w:rsidRPr="00CF4F06">
        <w:t>16 of the 3</w:t>
      </w:r>
      <w:r w:rsidR="003E36B8" w:rsidRPr="00CF4F06">
        <w:t>3</w:t>
      </w:r>
      <w:r w:rsidR="00EB178E" w:rsidRPr="00CF4F06">
        <w:t xml:space="preserve"> components </w:t>
      </w:r>
      <w:r w:rsidR="000354A7" w:rsidRPr="00CF4F06">
        <w:t xml:space="preserve">of the Arduino Due board </w:t>
      </w:r>
      <w:r w:rsidR="00EB178E" w:rsidRPr="00CF4F06">
        <w:t xml:space="preserve">could be assigned to a model in the </w:t>
      </w:r>
      <w:r w:rsidR="00EB178E" w:rsidRPr="00CF4F06">
        <w:rPr>
          <w:i/>
        </w:rPr>
        <w:t>Gabi</w:t>
      </w:r>
      <w:r w:rsidR="00EB178E" w:rsidRPr="00CF4F06">
        <w:t xml:space="preserve"> database and 17 of the 3</w:t>
      </w:r>
      <w:r w:rsidR="003E36B8" w:rsidRPr="00CF4F06">
        <w:t>3</w:t>
      </w:r>
      <w:r w:rsidR="00EB178E" w:rsidRPr="00CF4F06">
        <w:t xml:space="preserve"> components had to be replaced by replacement </w:t>
      </w:r>
      <w:r w:rsidR="00EB178E" w:rsidRPr="00CF4F06">
        <w:lastRenderedPageBreak/>
        <w:t xml:space="preserve">models. The replacement models are </w:t>
      </w:r>
      <w:r w:rsidR="00ED19C9" w:rsidRPr="00CF4F06">
        <w:t xml:space="preserve">also </w:t>
      </w:r>
      <w:r w:rsidR="00EB178E" w:rsidRPr="00CF4F06">
        <w:t xml:space="preserve">electronic components from the </w:t>
      </w:r>
      <w:proofErr w:type="spellStart"/>
      <w:r w:rsidR="00EB178E" w:rsidRPr="00CF4F06">
        <w:rPr>
          <w:i/>
        </w:rPr>
        <w:t>GaBi</w:t>
      </w:r>
      <w:proofErr w:type="spellEnd"/>
      <w:r w:rsidR="00EB178E" w:rsidRPr="00CF4F06">
        <w:t xml:space="preserve"> </w:t>
      </w:r>
      <w:r w:rsidR="00ED19C9" w:rsidRPr="00CF4F06">
        <w:t xml:space="preserve">Extension database XI </w:t>
      </w:r>
      <w:r w:rsidR="00EB178E" w:rsidRPr="00CF4F06">
        <w:t xml:space="preserve">which </w:t>
      </w:r>
      <w:r w:rsidR="006D0057" w:rsidRPr="00CF4F06">
        <w:t>are similar to the components with regard do their structure and further characteristics</w:t>
      </w:r>
      <w:r w:rsidR="00DB6A75" w:rsidRPr="00CF4F06">
        <w:t xml:space="preserve">. </w:t>
      </w:r>
      <w:r w:rsidR="005940F3" w:rsidRPr="00CF4F06">
        <w:t>The assignment</w:t>
      </w:r>
      <w:r w:rsidR="00C55AD7" w:rsidRPr="00CF4F06">
        <w:t>s</w:t>
      </w:r>
      <w:r w:rsidR="005940F3" w:rsidRPr="00CF4F06">
        <w:t xml:space="preserve"> and the </w:t>
      </w:r>
      <w:r w:rsidR="00EB178E" w:rsidRPr="00CF4F06">
        <w:t>replacement</w:t>
      </w:r>
      <w:r w:rsidR="005940F3" w:rsidRPr="00CF4F06">
        <w:t xml:space="preserve"> model</w:t>
      </w:r>
      <w:r w:rsidR="00C55AD7" w:rsidRPr="00CF4F06">
        <w:t>s</w:t>
      </w:r>
      <w:r w:rsidR="005940F3" w:rsidRPr="00CF4F06">
        <w:t xml:space="preserve"> are listed in</w:t>
      </w:r>
      <w:r w:rsidR="00FA3487" w:rsidRPr="00CF4F06">
        <w:t xml:space="preserve"> </w:t>
      </w:r>
      <w:r w:rsidR="005C5333" w:rsidRPr="00286FF8">
        <w:fldChar w:fldCharType="begin"/>
      </w:r>
      <w:r w:rsidR="005C5333" w:rsidRPr="00CF4F06">
        <w:instrText xml:space="preserve"> REF _Ref411283536 \r \h </w:instrText>
      </w:r>
      <w:r w:rsidR="005C5333" w:rsidRPr="00286FF8">
        <w:rPr>
          <w:rPrChange w:id="1498" w:author="Chancerel, Perrine" w:date="2015-04-01T12:09:00Z">
            <w:rPr/>
          </w:rPrChange>
        </w:rPr>
        <w:fldChar w:fldCharType="separate"/>
      </w:r>
      <w:r w:rsidR="00344F4E" w:rsidRPr="00286FF8">
        <w:t>Appendix G</w:t>
      </w:r>
      <w:r w:rsidR="005C5333" w:rsidRPr="00286FF8">
        <w:fldChar w:fldCharType="end"/>
      </w:r>
      <w:r w:rsidR="008948A4" w:rsidRPr="00286FF8">
        <w:t>.</w:t>
      </w:r>
      <w:r w:rsidR="00DB6A75" w:rsidRPr="00286FF8">
        <w:t xml:space="preserve"> </w:t>
      </w:r>
      <w:r w:rsidR="003D24A0" w:rsidRPr="00286FF8">
        <w:t xml:space="preserve">The </w:t>
      </w:r>
      <w:r w:rsidR="00B710F2" w:rsidRPr="00286FF8">
        <w:t xml:space="preserve">resulting process model input </w:t>
      </w:r>
      <w:r w:rsidR="007925EA" w:rsidRPr="006B43F4">
        <w:t xml:space="preserve">components </w:t>
      </w:r>
      <w:r w:rsidR="00B710F2" w:rsidRPr="00CF4F06">
        <w:t xml:space="preserve">for the Arduino Due model are shown in </w:t>
      </w:r>
      <w:r w:rsidR="00540B1D" w:rsidRPr="00286FF8">
        <w:fldChar w:fldCharType="begin"/>
      </w:r>
      <w:r w:rsidR="00540B1D" w:rsidRPr="00CF4F06">
        <w:instrText xml:space="preserve"> REF _Ref407966580 \h </w:instrText>
      </w:r>
      <w:r w:rsidR="00540B1D" w:rsidRPr="00286FF8">
        <w:rPr>
          <w:rPrChange w:id="1499" w:author="Chancerel, Perrine" w:date="2015-04-01T12:09:00Z">
            <w:rPr/>
          </w:rPrChange>
        </w:rPr>
        <w:fldChar w:fldCharType="separate"/>
      </w:r>
      <w:r w:rsidR="00344F4E" w:rsidRPr="00286FF8">
        <w:t xml:space="preserve">Table </w:t>
      </w:r>
      <w:r w:rsidR="00344F4E" w:rsidRPr="00286FF8">
        <w:rPr>
          <w:noProof/>
        </w:rPr>
        <w:t>28</w:t>
      </w:r>
      <w:r w:rsidR="00540B1D" w:rsidRPr="00286FF8">
        <w:fldChar w:fldCharType="end"/>
      </w:r>
      <w:r w:rsidR="00540B1D" w:rsidRPr="00286FF8">
        <w:t>.</w:t>
      </w:r>
    </w:p>
    <w:p w14:paraId="0D4A73E2" w14:textId="77777777" w:rsidR="00540B1D" w:rsidRPr="00CF4F06" w:rsidRDefault="00540B1D" w:rsidP="00540B1D">
      <w:pPr>
        <w:pStyle w:val="Beschriftung"/>
        <w:keepNext/>
      </w:pPr>
      <w:bookmarkStart w:id="1500" w:name="_Ref407966580"/>
      <w:bookmarkStart w:id="1501" w:name="_Toc415436488"/>
      <w:r w:rsidRPr="00286FF8">
        <w:t xml:space="preserve">Table </w:t>
      </w:r>
      <w:fldSimple w:instr=" SEQ Table \* ARABIC ">
        <w:r w:rsidR="00344F4E" w:rsidRPr="00CF4F06">
          <w:rPr>
            <w:noProof/>
          </w:rPr>
          <w:t>28</w:t>
        </w:r>
      </w:fldSimple>
      <w:bookmarkEnd w:id="1500"/>
      <w:r w:rsidRPr="00CF4F06">
        <w:t xml:space="preserve">: </w:t>
      </w:r>
      <w:commentRangeStart w:id="1502"/>
      <w:r w:rsidRPr="00CF4F06">
        <w:t>Arduino Due parts of the LCI</w:t>
      </w:r>
      <w:r w:rsidR="004903B2" w:rsidRPr="00F579C9">
        <w:fldChar w:fldCharType="begin"/>
      </w:r>
      <w:r w:rsidR="004903B2" w:rsidRPr="00CF4F06">
        <w:instrText xml:space="preserve"> XE "LCI:Life cycle inventory" </w:instrText>
      </w:r>
      <w:r w:rsidR="004903B2" w:rsidRPr="00F579C9">
        <w:fldChar w:fldCharType="end"/>
      </w:r>
      <w:r w:rsidRPr="00CF4F06">
        <w:t xml:space="preserve"> model</w:t>
      </w:r>
      <w:bookmarkEnd w:id="1501"/>
      <w:commentRangeEnd w:id="1502"/>
      <w:r w:rsidR="00915963">
        <w:rPr>
          <w:rStyle w:val="Kommentarzeichen"/>
          <w:b w:val="0"/>
          <w:bCs w:val="0"/>
          <w:color w:val="auto"/>
        </w:rPr>
        <w:commentReference w:id="1502"/>
      </w:r>
    </w:p>
    <w:tbl>
      <w:tblPr>
        <w:tblStyle w:val="MittlereSchattierung1-Akzent1"/>
        <w:tblW w:w="0" w:type="auto"/>
        <w:tblLook w:val="04A0" w:firstRow="1" w:lastRow="0" w:firstColumn="1" w:lastColumn="0" w:noHBand="0" w:noVBand="1"/>
      </w:tblPr>
      <w:tblGrid>
        <w:gridCol w:w="7668"/>
        <w:gridCol w:w="1547"/>
      </w:tblGrid>
      <w:tr w:rsidR="000312F1" w:rsidRPr="00CF4F06" w14:paraId="728CFD9D" w14:textId="77777777" w:rsidTr="00DF70C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14:paraId="7C4C65E9" w14:textId="77777777" w:rsidR="000312F1" w:rsidRPr="00CF4F06" w:rsidRDefault="000A645A" w:rsidP="000312F1">
            <w:pPr>
              <w:spacing w:line="240" w:lineRule="auto"/>
              <w:rPr>
                <w:b w:val="0"/>
                <w:bCs w:val="0"/>
              </w:rPr>
            </w:pPr>
            <w:r w:rsidRPr="00CF4F06">
              <w:t>Input</w:t>
            </w:r>
          </w:p>
        </w:tc>
        <w:tc>
          <w:tcPr>
            <w:tcW w:w="1547" w:type="dxa"/>
            <w:noWrap/>
            <w:hideMark/>
          </w:tcPr>
          <w:p w14:paraId="19EEA06C" w14:textId="77777777" w:rsidR="000312F1" w:rsidRPr="00CF4F06" w:rsidRDefault="000312F1" w:rsidP="000312F1">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Amount</w:t>
            </w:r>
          </w:p>
        </w:tc>
      </w:tr>
      <w:tr w:rsidR="000312F1" w:rsidRPr="00CF4F06" w14:paraId="20CEEB1C"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14:paraId="25EA5A96" w14:textId="77777777" w:rsidR="000312F1" w:rsidRPr="00D0670B" w:rsidRDefault="00ED72D2" w:rsidP="000312F1">
            <w:pPr>
              <w:spacing w:line="240" w:lineRule="auto"/>
              <w:rPr>
                <w:lang w:val="de-DE"/>
              </w:rPr>
            </w:pPr>
            <w:r w:rsidRPr="00D0670B">
              <w:rPr>
                <w:lang w:val="de-DE"/>
              </w:rPr>
              <w:t>Kondensator Keramik MLCC 0603 (6mg) 1.6x0.8x0.8 PE</w:t>
            </w:r>
          </w:p>
        </w:tc>
        <w:tc>
          <w:tcPr>
            <w:tcW w:w="1547" w:type="dxa"/>
            <w:noWrap/>
            <w:hideMark/>
          </w:tcPr>
          <w:p w14:paraId="2AA1EB5C" w14:textId="77777777" w:rsidR="000312F1" w:rsidRPr="00286FF8" w:rsidRDefault="008932BB"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10</w:t>
            </w:r>
          </w:p>
        </w:tc>
      </w:tr>
      <w:tr w:rsidR="000312F1" w:rsidRPr="00CF4F06" w14:paraId="3A18D041"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3D1E5DF9" w14:textId="77777777" w:rsidR="000312F1" w:rsidRPr="00BE47D8" w:rsidRDefault="00ED72D2" w:rsidP="000312F1">
            <w:pPr>
              <w:spacing w:line="240" w:lineRule="auto"/>
              <w:rPr>
                <w:lang w:val="de-DE"/>
              </w:rPr>
            </w:pPr>
            <w:r w:rsidRPr="00D0670B">
              <w:rPr>
                <w:lang w:val="de-DE"/>
              </w:rPr>
              <w:t>Kondensator Keramik MLCC 01005 (0,054 mg) 0,4x0,2x0,22</w:t>
            </w:r>
          </w:p>
        </w:tc>
        <w:tc>
          <w:tcPr>
            <w:tcW w:w="1547" w:type="dxa"/>
            <w:noWrap/>
          </w:tcPr>
          <w:p w14:paraId="5107FA43" w14:textId="77777777" w:rsidR="000312F1" w:rsidRPr="00CF4F06"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rPr>
                <w:rPrChange w:id="1503" w:author="Chancerel, Perrine" w:date="2015-04-01T12:09:00Z">
                  <w:rPr>
                    <w:lang w:val="de-DE"/>
                  </w:rPr>
                </w:rPrChange>
              </w:rPr>
            </w:pPr>
            <w:r w:rsidRPr="00CF4F06">
              <w:rPr>
                <w:rPrChange w:id="1504" w:author="Chancerel, Perrine" w:date="2015-04-01T12:09:00Z">
                  <w:rPr>
                    <w:lang w:val="de-DE"/>
                  </w:rPr>
                </w:rPrChange>
              </w:rPr>
              <w:t>33</w:t>
            </w:r>
          </w:p>
        </w:tc>
      </w:tr>
      <w:tr w:rsidR="000312F1" w:rsidRPr="00CF4F06" w14:paraId="12A3C110"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64FA2760" w14:textId="77777777" w:rsidR="000312F1" w:rsidRPr="00CF4F06" w:rsidRDefault="00ED72D2" w:rsidP="000312F1">
            <w:pPr>
              <w:spacing w:line="240" w:lineRule="auto"/>
            </w:pPr>
            <w:r w:rsidRPr="00CF4F06">
              <w:t>Transistor signal SOT23 3 leads (10mg) 1.4x3x1</w:t>
            </w:r>
          </w:p>
        </w:tc>
        <w:tc>
          <w:tcPr>
            <w:tcW w:w="1547" w:type="dxa"/>
            <w:noWrap/>
          </w:tcPr>
          <w:p w14:paraId="6BC57EF0" w14:textId="77777777" w:rsidR="000312F1" w:rsidRPr="00CF4F06" w:rsidRDefault="00684223"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w:t>
            </w:r>
          </w:p>
        </w:tc>
      </w:tr>
      <w:tr w:rsidR="000312F1" w:rsidRPr="00CF4F06" w14:paraId="0A5D687E"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2F3250AA" w14:textId="77777777" w:rsidR="000312F1" w:rsidRPr="00286FF8" w:rsidRDefault="00ED72D2" w:rsidP="000312F1">
            <w:pPr>
              <w:spacing w:line="240" w:lineRule="auto"/>
            </w:pPr>
            <w:r w:rsidRPr="00CF4F06">
              <w:rPr>
                <w:rPrChange w:id="1505" w:author="Chancerel, Perrine" w:date="2015-04-01T12:09:00Z">
                  <w:rPr>
                    <w:lang w:val="de-DE"/>
                  </w:rPr>
                </w:rPrChange>
              </w:rPr>
              <w:t>Diode MELF (130mg) D2.6x5.2</w:t>
            </w:r>
          </w:p>
        </w:tc>
        <w:tc>
          <w:tcPr>
            <w:tcW w:w="1547" w:type="dxa"/>
            <w:noWrap/>
          </w:tcPr>
          <w:p w14:paraId="384D5908" w14:textId="77777777" w:rsidR="000312F1" w:rsidRPr="00286FF8"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rsidRPr="00286FF8">
              <w:t>2</w:t>
            </w:r>
          </w:p>
        </w:tc>
      </w:tr>
      <w:tr w:rsidR="000312F1" w:rsidRPr="00CF4F06" w14:paraId="2B9E8E95"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3C7E626B" w14:textId="77777777" w:rsidR="000312F1" w:rsidRPr="00CF4F06" w:rsidRDefault="00ED72D2" w:rsidP="00ED72D2">
            <w:pPr>
              <w:spacing w:line="240" w:lineRule="auto"/>
            </w:pPr>
            <w:r w:rsidRPr="00CF4F06">
              <w:t>Diode power DO214_219 (93mg) 4.3x3.6x2.3</w:t>
            </w:r>
          </w:p>
        </w:tc>
        <w:tc>
          <w:tcPr>
            <w:tcW w:w="1547" w:type="dxa"/>
            <w:noWrap/>
          </w:tcPr>
          <w:p w14:paraId="579288FF" w14:textId="77777777" w:rsidR="000312F1" w:rsidRPr="00CF4F06"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w:t>
            </w:r>
          </w:p>
        </w:tc>
      </w:tr>
      <w:tr w:rsidR="000312F1" w:rsidRPr="00CF4F06" w14:paraId="4FE351CC"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7CD0ABD6" w14:textId="77777777" w:rsidR="000312F1" w:rsidRPr="00286FF8" w:rsidRDefault="00ED72D2" w:rsidP="000312F1">
            <w:pPr>
              <w:spacing w:line="240" w:lineRule="auto"/>
            </w:pPr>
            <w:r w:rsidRPr="00CF4F06">
              <w:rPr>
                <w:rPrChange w:id="1506" w:author="Chancerel, Perrine" w:date="2015-04-01T12:09:00Z">
                  <w:rPr>
                    <w:lang w:val="de-DE"/>
                  </w:rPr>
                </w:rPrChange>
              </w:rPr>
              <w:t>Schalter Tact (242mg) 6.2x6.3x1.8</w:t>
            </w:r>
          </w:p>
        </w:tc>
        <w:tc>
          <w:tcPr>
            <w:tcW w:w="1547" w:type="dxa"/>
            <w:noWrap/>
          </w:tcPr>
          <w:p w14:paraId="6C5D3C68" w14:textId="77777777" w:rsidR="000312F1" w:rsidRPr="00286FF8"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rsidRPr="00286FF8">
              <w:t>2</w:t>
            </w:r>
          </w:p>
        </w:tc>
      </w:tr>
      <w:tr w:rsidR="000312F1" w:rsidRPr="00CF4F06" w14:paraId="42C1C39E"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5EC5EE3A" w14:textId="77777777" w:rsidR="000312F1" w:rsidRPr="00CF4F06" w:rsidRDefault="00ED72D2" w:rsidP="000312F1">
            <w:pPr>
              <w:spacing w:line="240" w:lineRule="auto"/>
            </w:pPr>
            <w:proofErr w:type="spellStart"/>
            <w:r w:rsidRPr="00CF4F06">
              <w:t>Spule</w:t>
            </w:r>
            <w:proofErr w:type="spellEnd"/>
            <w:r w:rsidRPr="00CF4F06">
              <w:t xml:space="preserve"> Multilayer Chip 1812 (108mg) 4.5x3.2x1.5</w:t>
            </w:r>
          </w:p>
        </w:tc>
        <w:tc>
          <w:tcPr>
            <w:tcW w:w="1547" w:type="dxa"/>
            <w:noWrap/>
          </w:tcPr>
          <w:p w14:paraId="6A510F38" w14:textId="77777777" w:rsidR="000312F1" w:rsidRPr="00CF4F06"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w:t>
            </w:r>
          </w:p>
        </w:tc>
      </w:tr>
      <w:tr w:rsidR="000312F1" w:rsidRPr="00CF4F06" w14:paraId="5F747B66"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1E7A49EF" w14:textId="77777777" w:rsidR="000312F1" w:rsidRPr="00286FF8" w:rsidRDefault="00ED72D2" w:rsidP="000312F1">
            <w:pPr>
              <w:spacing w:line="240" w:lineRule="auto"/>
            </w:pPr>
            <w:r w:rsidRPr="00CF4F06">
              <w:t>IC</w:t>
            </w:r>
            <w:r w:rsidR="004903B2" w:rsidRPr="00286FF8">
              <w:fldChar w:fldCharType="begin"/>
            </w:r>
            <w:r w:rsidR="004903B2" w:rsidRPr="00286FF8">
              <w:instrText xml:space="preserve"> XE "IC:Integrated circuit" </w:instrText>
            </w:r>
            <w:r w:rsidR="004903B2" w:rsidRPr="00286FF8">
              <w:fldChar w:fldCharType="end"/>
            </w:r>
            <w:r w:rsidRPr="00286FF8">
              <w:t xml:space="preserve"> TSSOP 8 (28mg) 3.0x2.9x1.2 flash</w:t>
            </w:r>
          </w:p>
        </w:tc>
        <w:tc>
          <w:tcPr>
            <w:tcW w:w="1547" w:type="dxa"/>
            <w:noWrap/>
          </w:tcPr>
          <w:p w14:paraId="54731EE1" w14:textId="77777777" w:rsidR="000312F1" w:rsidRPr="006B43F4" w:rsidRDefault="00551B7F"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rsidRPr="00286FF8">
              <w:t>2</w:t>
            </w:r>
          </w:p>
        </w:tc>
      </w:tr>
      <w:tr w:rsidR="000312F1" w:rsidRPr="00CF4F06" w14:paraId="580F2BD5"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12AED3D8" w14:textId="77777777" w:rsidR="000312F1" w:rsidRPr="00CF4F06" w:rsidRDefault="00ED72D2" w:rsidP="00ED72D2">
            <w:pPr>
              <w:spacing w:line="240" w:lineRule="auto"/>
            </w:pPr>
            <w:r w:rsidRPr="00CF4F06">
              <w:t>Transistor signal SOT223 3 leads (110mg) 3.8x7.65x2.3</w:t>
            </w:r>
          </w:p>
        </w:tc>
        <w:tc>
          <w:tcPr>
            <w:tcW w:w="1547" w:type="dxa"/>
            <w:noWrap/>
          </w:tcPr>
          <w:p w14:paraId="5801CC80" w14:textId="77777777" w:rsidR="000312F1" w:rsidRPr="00CF4F06"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w:t>
            </w:r>
          </w:p>
        </w:tc>
      </w:tr>
      <w:tr w:rsidR="000312F1" w:rsidRPr="00CF4F06" w14:paraId="34613D94"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59116258" w14:textId="77777777" w:rsidR="000312F1" w:rsidRPr="00286FF8" w:rsidRDefault="00D82097" w:rsidP="000312F1">
            <w:pPr>
              <w:spacing w:line="240" w:lineRule="auto"/>
            </w:pPr>
            <w:r w:rsidRPr="00CF4F06">
              <w:rPr>
                <w:rPrChange w:id="1507" w:author="Chancerel, Perrine" w:date="2015-04-01T12:09:00Z">
                  <w:rPr>
                    <w:lang w:val="de-DE"/>
                  </w:rPr>
                </w:rPrChange>
              </w:rPr>
              <w:t>IC</w:t>
            </w:r>
            <w:r w:rsidR="004903B2" w:rsidRPr="00CF4F06">
              <w:rPr>
                <w:b w:val="0"/>
                <w:bCs w:val="0"/>
                <w:rPrChange w:id="1508" w:author="Chancerel, Perrine" w:date="2015-04-01T12:09:00Z">
                  <w:rPr>
                    <w:b w:val="0"/>
                    <w:bCs w:val="0"/>
                    <w:lang w:val="de-DE"/>
                  </w:rPr>
                </w:rPrChange>
              </w:rPr>
              <w:fldChar w:fldCharType="begin"/>
            </w:r>
            <w:r w:rsidR="004903B2" w:rsidRPr="00286FF8">
              <w:instrText xml:space="preserve"> XE "IC:Integrated circuit" </w:instrText>
            </w:r>
            <w:r w:rsidR="004903B2" w:rsidRPr="00CF4F06">
              <w:rPr>
                <w:b w:val="0"/>
                <w:bCs w:val="0"/>
                <w:rPrChange w:id="1509" w:author="Chancerel, Perrine" w:date="2015-04-01T12:09:00Z">
                  <w:rPr>
                    <w:lang w:val="de-DE"/>
                  </w:rPr>
                </w:rPrChange>
              </w:rPr>
              <w:fldChar w:fldCharType="end"/>
            </w:r>
            <w:r w:rsidRPr="00CF4F06">
              <w:rPr>
                <w:rPrChange w:id="1510" w:author="Chancerel, Perrine" w:date="2015-04-01T12:09:00Z">
                  <w:rPr>
                    <w:lang w:val="de-DE"/>
                  </w:rPr>
                </w:rPrChange>
              </w:rPr>
              <w:t xml:space="preserve"> TQFP 32 (70mg) 5x5x1.0</w:t>
            </w:r>
          </w:p>
        </w:tc>
        <w:tc>
          <w:tcPr>
            <w:tcW w:w="1547" w:type="dxa"/>
            <w:noWrap/>
          </w:tcPr>
          <w:p w14:paraId="0AF6AD41" w14:textId="77777777" w:rsidR="000312F1" w:rsidRPr="00286FF8"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rsidRPr="00286FF8">
              <w:t>1</w:t>
            </w:r>
          </w:p>
        </w:tc>
      </w:tr>
      <w:tr w:rsidR="000312F1" w:rsidRPr="00CF4F06" w14:paraId="5C225430"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11841BA1" w14:textId="77777777" w:rsidR="000312F1" w:rsidRPr="00286FF8" w:rsidRDefault="00D82097" w:rsidP="00D82097">
            <w:pPr>
              <w:tabs>
                <w:tab w:val="left" w:pos="988"/>
              </w:tabs>
              <w:spacing w:line="240" w:lineRule="auto"/>
            </w:pPr>
            <w:r w:rsidRPr="00CF4F06">
              <w:rPr>
                <w:rPrChange w:id="1511" w:author="Chancerel, Perrine" w:date="2015-04-01T12:09:00Z">
                  <w:rPr>
                    <w:lang w:val="de-DE"/>
                  </w:rPr>
                </w:rPrChange>
              </w:rPr>
              <w:t>Widerstand Dickfilm Flat Chip 0402 (0.75mg)</w:t>
            </w:r>
          </w:p>
        </w:tc>
        <w:tc>
          <w:tcPr>
            <w:tcW w:w="1547" w:type="dxa"/>
            <w:noWrap/>
          </w:tcPr>
          <w:p w14:paraId="1424A032" w14:textId="77777777" w:rsidR="000312F1" w:rsidRPr="00286FF8"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44</w:t>
            </w:r>
          </w:p>
        </w:tc>
      </w:tr>
      <w:tr w:rsidR="000312F1" w:rsidRPr="00CF4F06" w14:paraId="5CEF9AB2"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2C048DDB" w14:textId="77777777" w:rsidR="000312F1" w:rsidRPr="00286FF8" w:rsidRDefault="00D82097" w:rsidP="000312F1">
            <w:pPr>
              <w:spacing w:line="240" w:lineRule="auto"/>
            </w:pPr>
            <w:r w:rsidRPr="00CF4F06">
              <w:t>LED SMD</w:t>
            </w:r>
            <w:r w:rsidR="004903B2" w:rsidRPr="00286FF8">
              <w:fldChar w:fldCharType="begin"/>
            </w:r>
            <w:r w:rsidR="004903B2" w:rsidRPr="00286FF8">
              <w:instrText xml:space="preserve"> XE "SMD:Surface-mounted device" </w:instrText>
            </w:r>
            <w:r w:rsidR="004903B2" w:rsidRPr="00286FF8">
              <w:fldChar w:fldCharType="end"/>
            </w:r>
            <w:r w:rsidRPr="00286FF8">
              <w:t xml:space="preserve"> low-efficiency max 50mA (35mg) without Au 3.2x2.8x1.9</w:t>
            </w:r>
          </w:p>
        </w:tc>
        <w:tc>
          <w:tcPr>
            <w:tcW w:w="1547" w:type="dxa"/>
            <w:noWrap/>
          </w:tcPr>
          <w:p w14:paraId="45C2CAEC" w14:textId="77777777" w:rsidR="000312F1" w:rsidRPr="006B43F4"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rsidRPr="00286FF8">
              <w:t>6</w:t>
            </w:r>
          </w:p>
        </w:tc>
      </w:tr>
      <w:tr w:rsidR="000312F1" w:rsidRPr="00CF4F06" w14:paraId="0077C684"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6F0E8C22" w14:textId="77777777" w:rsidR="000312F1" w:rsidRPr="00D0670B" w:rsidRDefault="00D82097" w:rsidP="000312F1">
            <w:pPr>
              <w:spacing w:line="240" w:lineRule="auto"/>
              <w:rPr>
                <w:lang w:val="de-DE"/>
              </w:rPr>
            </w:pPr>
            <w:r w:rsidRPr="00D0670B">
              <w:rPr>
                <w:lang w:val="de-DE"/>
              </w:rPr>
              <w:t>Spule Miniatur gewickelt SDR1006 (1.16g) D9.8x5.8</w:t>
            </w:r>
          </w:p>
        </w:tc>
        <w:tc>
          <w:tcPr>
            <w:tcW w:w="1547" w:type="dxa"/>
            <w:noWrap/>
          </w:tcPr>
          <w:p w14:paraId="1C22DCA7" w14:textId="77777777" w:rsidR="000312F1" w:rsidRPr="00CF4F06"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rPrChange w:id="1512" w:author="Chancerel, Perrine" w:date="2015-04-01T12:09:00Z">
                  <w:rPr>
                    <w:lang w:val="de-DE"/>
                  </w:rPr>
                </w:rPrChange>
              </w:rPr>
            </w:pPr>
            <w:r w:rsidRPr="00CF4F06">
              <w:rPr>
                <w:rPrChange w:id="1513" w:author="Chancerel, Perrine" w:date="2015-04-01T12:09:00Z">
                  <w:rPr>
                    <w:lang w:val="de-DE"/>
                  </w:rPr>
                </w:rPrChange>
              </w:rPr>
              <w:t>1</w:t>
            </w:r>
          </w:p>
        </w:tc>
      </w:tr>
      <w:tr w:rsidR="000312F1" w:rsidRPr="00CF4F06" w14:paraId="0F96C56C"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0E07733F" w14:textId="77777777" w:rsidR="000312F1" w:rsidRPr="00CF4F06" w:rsidRDefault="00D82097" w:rsidP="000312F1">
            <w:pPr>
              <w:spacing w:line="240" w:lineRule="auto"/>
              <w:rPr>
                <w:rPrChange w:id="1514" w:author="Chancerel, Perrine" w:date="2015-04-01T12:09:00Z">
                  <w:rPr>
                    <w:lang w:val="de-DE"/>
                  </w:rPr>
                </w:rPrChange>
              </w:rPr>
            </w:pPr>
            <w:r w:rsidRPr="00CF4F06">
              <w:rPr>
                <w:rPrChange w:id="1515" w:author="Chancerel, Perrine" w:date="2015-04-01T12:09:00Z">
                  <w:rPr>
                    <w:lang w:val="de-DE"/>
                  </w:rPr>
                </w:rPrChange>
              </w:rPr>
              <w:t>Kondensator Al-Elko SMD</w:t>
            </w:r>
            <w:r w:rsidR="004903B2" w:rsidRPr="00CF4F06">
              <w:rPr>
                <w:b w:val="0"/>
                <w:bCs w:val="0"/>
                <w:rPrChange w:id="1516" w:author="Chancerel, Perrine" w:date="2015-04-01T12:09:00Z">
                  <w:rPr>
                    <w:b w:val="0"/>
                    <w:bCs w:val="0"/>
                    <w:lang w:val="de-DE"/>
                  </w:rPr>
                </w:rPrChange>
              </w:rPr>
              <w:fldChar w:fldCharType="begin"/>
            </w:r>
            <w:r w:rsidR="004903B2" w:rsidRPr="00CF4F06">
              <w:rPr>
                <w:rPrChange w:id="1517" w:author="Chancerel, Perrine" w:date="2015-04-01T12:09:00Z">
                  <w:rPr>
                    <w:lang w:val="de-DE"/>
                  </w:rPr>
                </w:rPrChange>
              </w:rPr>
              <w:instrText xml:space="preserve"> XE "SMD:Surface-mounted device" </w:instrText>
            </w:r>
            <w:r w:rsidR="004903B2" w:rsidRPr="00CF4F06">
              <w:rPr>
                <w:b w:val="0"/>
                <w:bCs w:val="0"/>
                <w:rPrChange w:id="1518" w:author="Chancerel, Perrine" w:date="2015-04-01T12:09:00Z">
                  <w:rPr>
                    <w:lang w:val="de-DE"/>
                  </w:rPr>
                </w:rPrChange>
              </w:rPr>
              <w:fldChar w:fldCharType="end"/>
            </w:r>
            <w:r w:rsidRPr="00CF4F06">
              <w:rPr>
                <w:rPrChange w:id="1519" w:author="Chancerel, Perrine" w:date="2015-04-01T12:09:00Z">
                  <w:rPr>
                    <w:lang w:val="de-DE"/>
                  </w:rPr>
                </w:rPrChange>
              </w:rPr>
              <w:t xml:space="preserve"> (300mg) D6.3x5.4</w:t>
            </w:r>
          </w:p>
        </w:tc>
        <w:tc>
          <w:tcPr>
            <w:tcW w:w="1547" w:type="dxa"/>
            <w:noWrap/>
          </w:tcPr>
          <w:p w14:paraId="4EDD01B1" w14:textId="77777777" w:rsidR="000312F1" w:rsidRPr="00CF4F06"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rPr>
                <w:rPrChange w:id="1520" w:author="Chancerel, Perrine" w:date="2015-04-01T12:09:00Z">
                  <w:rPr>
                    <w:lang w:val="de-DE"/>
                  </w:rPr>
                </w:rPrChange>
              </w:rPr>
            </w:pPr>
            <w:r w:rsidRPr="00CF4F06">
              <w:rPr>
                <w:rPrChange w:id="1521" w:author="Chancerel, Perrine" w:date="2015-04-01T12:09:00Z">
                  <w:rPr>
                    <w:lang w:val="de-DE"/>
                  </w:rPr>
                </w:rPrChange>
              </w:rPr>
              <w:t>2</w:t>
            </w:r>
          </w:p>
        </w:tc>
      </w:tr>
      <w:tr w:rsidR="000312F1" w:rsidRPr="00CF4F06" w14:paraId="71DC76C3"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2620816D" w14:textId="77777777" w:rsidR="000312F1" w:rsidRPr="00CF4F06" w:rsidRDefault="00D82097" w:rsidP="000312F1">
            <w:pPr>
              <w:spacing w:line="240" w:lineRule="auto"/>
              <w:rPr>
                <w:rPrChange w:id="1522" w:author="Chancerel, Perrine" w:date="2015-04-01T12:09:00Z">
                  <w:rPr>
                    <w:lang w:val="de-DE"/>
                  </w:rPr>
                </w:rPrChange>
              </w:rPr>
            </w:pPr>
            <w:r w:rsidRPr="00CF4F06">
              <w:rPr>
                <w:rPrChange w:id="1523" w:author="Chancerel, Perrine" w:date="2015-04-01T12:09:00Z">
                  <w:rPr>
                    <w:lang w:val="de-DE"/>
                  </w:rPr>
                </w:rPrChange>
              </w:rPr>
              <w:t>Widerstand Dickfilm Flat Chip 0603 (2.1mg)</w:t>
            </w:r>
          </w:p>
        </w:tc>
        <w:tc>
          <w:tcPr>
            <w:tcW w:w="1547" w:type="dxa"/>
            <w:noWrap/>
          </w:tcPr>
          <w:p w14:paraId="4811E71F" w14:textId="77777777" w:rsidR="000312F1" w:rsidRPr="00CF4F06"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rPrChange w:id="1524" w:author="Chancerel, Perrine" w:date="2015-04-01T12:09:00Z">
                  <w:rPr>
                    <w:lang w:val="de-DE"/>
                  </w:rPr>
                </w:rPrChange>
              </w:rPr>
            </w:pPr>
            <w:r w:rsidRPr="00CF4F06">
              <w:rPr>
                <w:rPrChange w:id="1525" w:author="Chancerel, Perrine" w:date="2015-04-01T12:09:00Z">
                  <w:rPr>
                    <w:lang w:val="de-DE"/>
                  </w:rPr>
                </w:rPrChange>
              </w:rPr>
              <w:t>8</w:t>
            </w:r>
          </w:p>
        </w:tc>
      </w:tr>
      <w:tr w:rsidR="00D82097" w:rsidRPr="00CF4F06" w14:paraId="1B317040"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31C50343" w14:textId="77777777" w:rsidR="00D82097" w:rsidRPr="00CF4F06" w:rsidRDefault="00D82097" w:rsidP="00FA3487">
            <w:pPr>
              <w:spacing w:line="240" w:lineRule="auto"/>
              <w:rPr>
                <w:rPrChange w:id="1526" w:author="Chancerel, Perrine" w:date="2015-04-01T12:09:00Z">
                  <w:rPr>
                    <w:lang w:val="de-DE"/>
                  </w:rPr>
                </w:rPrChange>
              </w:rPr>
            </w:pPr>
            <w:r w:rsidRPr="00CF4F06">
              <w:rPr>
                <w:rPrChange w:id="1527" w:author="Chancerel, Perrine" w:date="2015-04-01T12:09:00Z">
                  <w:rPr>
                    <w:lang w:val="de-DE"/>
                  </w:rPr>
                </w:rPrChange>
              </w:rPr>
              <w:t>Widerstand Dickfilm Flat Chip 1206 (8.9mg)</w:t>
            </w:r>
          </w:p>
        </w:tc>
        <w:tc>
          <w:tcPr>
            <w:tcW w:w="1547" w:type="dxa"/>
            <w:noWrap/>
            <w:hideMark/>
          </w:tcPr>
          <w:p w14:paraId="6E1AF4E2" w14:textId="77777777" w:rsidR="00D82097" w:rsidRPr="00CF4F06" w:rsidRDefault="00D82097" w:rsidP="00FA3487">
            <w:pPr>
              <w:spacing w:line="240" w:lineRule="auto"/>
              <w:jc w:val="center"/>
              <w:cnfStyle w:val="000000010000" w:firstRow="0" w:lastRow="0" w:firstColumn="0" w:lastColumn="0" w:oddVBand="0" w:evenVBand="0" w:oddHBand="0" w:evenHBand="1" w:firstRowFirstColumn="0" w:firstRowLastColumn="0" w:lastRowFirstColumn="0" w:lastRowLastColumn="0"/>
              <w:rPr>
                <w:rPrChange w:id="1528" w:author="Chancerel, Perrine" w:date="2015-04-01T12:09:00Z">
                  <w:rPr>
                    <w:lang w:val="de-DE"/>
                  </w:rPr>
                </w:rPrChange>
              </w:rPr>
            </w:pPr>
            <w:r w:rsidRPr="00CF4F06">
              <w:rPr>
                <w:rPrChange w:id="1529" w:author="Chancerel, Perrine" w:date="2015-04-01T12:09:00Z">
                  <w:rPr>
                    <w:lang w:val="de-DE"/>
                  </w:rPr>
                </w:rPrChange>
              </w:rPr>
              <w:t>16</w:t>
            </w:r>
          </w:p>
        </w:tc>
      </w:tr>
      <w:tr w:rsidR="00D82097" w:rsidRPr="00CF4F06" w14:paraId="5BF10A09"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52ABFB53" w14:textId="77777777" w:rsidR="00D82097" w:rsidRPr="00CF4F06" w:rsidRDefault="00FA33D8" w:rsidP="00FA3487">
            <w:pPr>
              <w:spacing w:line="240" w:lineRule="auto"/>
              <w:rPr>
                <w:rPrChange w:id="1530" w:author="Chancerel, Perrine" w:date="2015-04-01T12:09:00Z">
                  <w:rPr>
                    <w:lang w:val="de-DE"/>
                  </w:rPr>
                </w:rPrChange>
              </w:rPr>
            </w:pPr>
            <w:r w:rsidRPr="00CF4F06">
              <w:rPr>
                <w:rPrChange w:id="1531" w:author="Chancerel, Perrine" w:date="2015-04-01T12:09:00Z">
                  <w:rPr>
                    <w:lang w:val="de-DE"/>
                  </w:rPr>
                </w:rPrChange>
              </w:rPr>
              <w:t>IC</w:t>
            </w:r>
            <w:r w:rsidR="004903B2" w:rsidRPr="00CF4F06">
              <w:rPr>
                <w:b w:val="0"/>
                <w:bCs w:val="0"/>
                <w:rPrChange w:id="1532" w:author="Chancerel, Perrine" w:date="2015-04-01T12:09:00Z">
                  <w:rPr>
                    <w:b w:val="0"/>
                    <w:bCs w:val="0"/>
                    <w:lang w:val="de-DE"/>
                  </w:rPr>
                </w:rPrChange>
              </w:rPr>
              <w:fldChar w:fldCharType="begin"/>
            </w:r>
            <w:r w:rsidR="004903B2" w:rsidRPr="00286FF8">
              <w:instrText xml:space="preserve"> XE "IC:Integrated circuit" </w:instrText>
            </w:r>
            <w:r w:rsidR="004903B2" w:rsidRPr="00CF4F06">
              <w:rPr>
                <w:b w:val="0"/>
                <w:bCs w:val="0"/>
                <w:rPrChange w:id="1533" w:author="Chancerel, Perrine" w:date="2015-04-01T12:09:00Z">
                  <w:rPr>
                    <w:lang w:val="de-DE"/>
                  </w:rPr>
                </w:rPrChange>
              </w:rPr>
              <w:fldChar w:fldCharType="end"/>
            </w:r>
            <w:r w:rsidRPr="00CF4F06">
              <w:rPr>
                <w:rPrChange w:id="1534" w:author="Chancerel, Perrine" w:date="2015-04-01T12:09:00Z">
                  <w:rPr>
                    <w:lang w:val="de-DE"/>
                  </w:rPr>
                </w:rPrChange>
              </w:rPr>
              <w:t xml:space="preserve"> TQFP 100 (520mg) 14x14x1.0</w:t>
            </w:r>
          </w:p>
        </w:tc>
        <w:tc>
          <w:tcPr>
            <w:tcW w:w="1547" w:type="dxa"/>
            <w:noWrap/>
          </w:tcPr>
          <w:p w14:paraId="2AD58236" w14:textId="77777777" w:rsidR="00D82097" w:rsidRPr="00CF4F06" w:rsidRDefault="00FA33D8" w:rsidP="00FA3487">
            <w:pPr>
              <w:spacing w:line="240" w:lineRule="auto"/>
              <w:jc w:val="center"/>
              <w:cnfStyle w:val="000000100000" w:firstRow="0" w:lastRow="0" w:firstColumn="0" w:lastColumn="0" w:oddVBand="0" w:evenVBand="0" w:oddHBand="1" w:evenHBand="0" w:firstRowFirstColumn="0" w:firstRowLastColumn="0" w:lastRowFirstColumn="0" w:lastRowLastColumn="0"/>
              <w:rPr>
                <w:rPrChange w:id="1535" w:author="Chancerel, Perrine" w:date="2015-04-01T12:09:00Z">
                  <w:rPr>
                    <w:lang w:val="de-DE"/>
                  </w:rPr>
                </w:rPrChange>
              </w:rPr>
            </w:pPr>
            <w:r w:rsidRPr="00CF4F06">
              <w:rPr>
                <w:rPrChange w:id="1536" w:author="Chancerel, Perrine" w:date="2015-04-01T12:09:00Z">
                  <w:rPr>
                    <w:lang w:val="de-DE"/>
                  </w:rPr>
                </w:rPrChange>
              </w:rPr>
              <w:t>1</w:t>
            </w:r>
          </w:p>
        </w:tc>
      </w:tr>
      <w:tr w:rsidR="00FA33D8" w:rsidRPr="00CF4F06" w14:paraId="1A51C274"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491AF2DB" w14:textId="77777777" w:rsidR="00FA33D8" w:rsidRPr="00CF4F06" w:rsidRDefault="00FA33D8" w:rsidP="00FA3487">
            <w:pPr>
              <w:spacing w:line="240" w:lineRule="auto"/>
            </w:pPr>
            <w:r w:rsidRPr="00CF4F06">
              <w:t>Quartz Crystal (500mg) 11.05x4.65x2.5</w:t>
            </w:r>
          </w:p>
        </w:tc>
        <w:tc>
          <w:tcPr>
            <w:tcW w:w="1547" w:type="dxa"/>
            <w:noWrap/>
          </w:tcPr>
          <w:p w14:paraId="29E39181" w14:textId="77777777" w:rsidR="00FA33D8" w:rsidRPr="00CF4F06"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pPr>
            <w:r w:rsidRPr="00CF4F06">
              <w:t>3</w:t>
            </w:r>
          </w:p>
        </w:tc>
      </w:tr>
      <w:tr w:rsidR="00FA33D8" w:rsidRPr="00CF4F06" w14:paraId="7B5191C8"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4D9DA5A5" w14:textId="77777777" w:rsidR="00FA33D8" w:rsidRPr="00D0670B" w:rsidRDefault="00F7425B" w:rsidP="00FA3487">
            <w:pPr>
              <w:spacing w:line="240" w:lineRule="auto"/>
              <w:rPr>
                <w:lang w:val="de-DE"/>
              </w:rPr>
            </w:pPr>
            <w:r w:rsidRPr="00D0670B">
              <w:rPr>
                <w:lang w:val="de-DE"/>
              </w:rPr>
              <w:t>Stecker, für Netzwerkkabel, ab Werk</w:t>
            </w:r>
          </w:p>
        </w:tc>
        <w:tc>
          <w:tcPr>
            <w:tcW w:w="1547" w:type="dxa"/>
            <w:noWrap/>
          </w:tcPr>
          <w:p w14:paraId="33E88C0D" w14:textId="77777777" w:rsidR="00FA33D8" w:rsidRPr="00CF4F06" w:rsidRDefault="00F7425B" w:rsidP="00FA3487">
            <w:pPr>
              <w:spacing w:line="240" w:lineRule="auto"/>
              <w:jc w:val="center"/>
              <w:cnfStyle w:val="000000100000" w:firstRow="0" w:lastRow="0" w:firstColumn="0" w:lastColumn="0" w:oddVBand="0" w:evenVBand="0" w:oddHBand="1" w:evenHBand="0" w:firstRowFirstColumn="0" w:firstRowLastColumn="0" w:lastRowFirstColumn="0" w:lastRowLastColumn="0"/>
              <w:rPr>
                <w:rPrChange w:id="1537" w:author="Chancerel, Perrine" w:date="2015-04-01T12:09:00Z">
                  <w:rPr>
                    <w:lang w:val="de-DE"/>
                  </w:rPr>
                </w:rPrChange>
              </w:rPr>
            </w:pPr>
            <w:r w:rsidRPr="00CF4F06">
              <w:rPr>
                <w:rPrChange w:id="1538" w:author="Chancerel, Perrine" w:date="2015-04-01T12:09:00Z">
                  <w:rPr>
                    <w:lang w:val="de-DE"/>
                  </w:rPr>
                </w:rPrChange>
              </w:rPr>
              <w:t>2</w:t>
            </w:r>
          </w:p>
        </w:tc>
      </w:tr>
      <w:tr w:rsidR="00FA33D8" w:rsidRPr="00CF4F06" w14:paraId="4E8C8884"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0352954E" w14:textId="77777777" w:rsidR="00FA33D8" w:rsidRPr="00CF4F06" w:rsidRDefault="00FA33D8" w:rsidP="00FA3487">
            <w:pPr>
              <w:spacing w:line="240" w:lineRule="auto"/>
              <w:rPr>
                <w:rPrChange w:id="1539" w:author="Chancerel, Perrine" w:date="2015-04-01T12:09:00Z">
                  <w:rPr>
                    <w:lang w:val="de-DE"/>
                  </w:rPr>
                </w:rPrChange>
              </w:rPr>
            </w:pPr>
          </w:p>
        </w:tc>
        <w:tc>
          <w:tcPr>
            <w:tcW w:w="1547" w:type="dxa"/>
            <w:noWrap/>
          </w:tcPr>
          <w:p w14:paraId="12367754" w14:textId="77777777" w:rsidR="00FA33D8" w:rsidRPr="00CF4F06"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rPr>
                <w:rPrChange w:id="1540" w:author="Chancerel, Perrine" w:date="2015-04-01T12:09:00Z">
                  <w:rPr>
                    <w:lang w:val="de-DE"/>
                  </w:rPr>
                </w:rPrChange>
              </w:rPr>
            </w:pPr>
          </w:p>
        </w:tc>
      </w:tr>
      <w:tr w:rsidR="00FA33D8" w:rsidRPr="00CF4F06" w14:paraId="059FFA88"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005E06E0" w14:textId="77777777" w:rsidR="00FA33D8" w:rsidRPr="00CF4F06" w:rsidRDefault="00BD324D" w:rsidP="00FA3487">
            <w:pPr>
              <w:spacing w:line="240" w:lineRule="auto"/>
              <w:rPr>
                <w:b w:val="0"/>
                <w:rPrChange w:id="1541" w:author="Chancerel, Perrine" w:date="2015-04-01T12:09:00Z">
                  <w:rPr>
                    <w:b w:val="0"/>
                    <w:lang w:val="de-DE"/>
                  </w:rPr>
                </w:rPrChange>
              </w:rPr>
            </w:pPr>
            <w:proofErr w:type="spellStart"/>
            <w:r w:rsidRPr="00CF4F06">
              <w:rPr>
                <w:rPrChange w:id="1542" w:author="Chancerel, Perrine" w:date="2015-04-01T12:09:00Z">
                  <w:rPr>
                    <w:lang w:val="de-DE"/>
                  </w:rPr>
                </w:rPrChange>
              </w:rPr>
              <w:t>Lotpaste SnAg</w:t>
            </w:r>
            <w:proofErr w:type="spellEnd"/>
          </w:p>
        </w:tc>
        <w:tc>
          <w:tcPr>
            <w:tcW w:w="1547" w:type="dxa"/>
            <w:noWrap/>
          </w:tcPr>
          <w:p w14:paraId="323A6776" w14:textId="77777777" w:rsidR="00FA33D8" w:rsidRPr="00CF4F06" w:rsidRDefault="00BD324D" w:rsidP="00FA3487">
            <w:pPr>
              <w:spacing w:line="240" w:lineRule="auto"/>
              <w:jc w:val="center"/>
              <w:cnfStyle w:val="000000100000" w:firstRow="0" w:lastRow="0" w:firstColumn="0" w:lastColumn="0" w:oddVBand="0" w:evenVBand="0" w:oddHBand="1" w:evenHBand="0" w:firstRowFirstColumn="0" w:firstRowLastColumn="0" w:lastRowFirstColumn="0" w:lastRowLastColumn="0"/>
              <w:rPr>
                <w:rPrChange w:id="1543" w:author="Chancerel, Perrine" w:date="2015-04-01T12:09:00Z">
                  <w:rPr>
                    <w:lang w:val="de-DE"/>
                  </w:rPr>
                </w:rPrChange>
              </w:rPr>
            </w:pPr>
            <w:r w:rsidRPr="00CF4F06">
              <w:rPr>
                <w:rPrChange w:id="1544" w:author="Chancerel, Perrine" w:date="2015-04-01T12:09:00Z">
                  <w:rPr>
                    <w:lang w:val="de-DE"/>
                  </w:rPr>
                </w:rPrChange>
              </w:rPr>
              <w:t>0.003 kg</w:t>
            </w:r>
          </w:p>
        </w:tc>
      </w:tr>
      <w:tr w:rsidR="00FA33D8" w:rsidRPr="00CF4F06" w14:paraId="23D15399" w14:textId="7777777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655ADB0B" w14:textId="77777777" w:rsidR="00FA33D8" w:rsidRPr="00CF4F06" w:rsidRDefault="00BD324D" w:rsidP="00FA3487">
            <w:pPr>
              <w:spacing w:line="240" w:lineRule="auto"/>
              <w:rPr>
                <w:rPrChange w:id="1545" w:author="Chancerel, Perrine" w:date="2015-04-01T12:09:00Z">
                  <w:rPr>
                    <w:lang w:val="de-DE"/>
                  </w:rPr>
                </w:rPrChange>
              </w:rPr>
            </w:pPr>
            <w:r w:rsidRPr="00CF4F06">
              <w:rPr>
                <w:rPrChange w:id="1546" w:author="Chancerel, Perrine" w:date="2015-04-01T12:09:00Z">
                  <w:rPr>
                    <w:lang w:val="de-DE"/>
                  </w:rPr>
                </w:rPrChange>
              </w:rPr>
              <w:t>Leiterplatte 2-Lagen starr FR4</w:t>
            </w:r>
          </w:p>
        </w:tc>
        <w:tc>
          <w:tcPr>
            <w:tcW w:w="1547" w:type="dxa"/>
            <w:noWrap/>
          </w:tcPr>
          <w:p w14:paraId="69921234" w14:textId="77777777" w:rsidR="00FA33D8" w:rsidRPr="00CF4F06" w:rsidRDefault="00BD324D" w:rsidP="00FA3487">
            <w:pPr>
              <w:spacing w:line="240" w:lineRule="auto"/>
              <w:jc w:val="center"/>
              <w:cnfStyle w:val="000000010000" w:firstRow="0" w:lastRow="0" w:firstColumn="0" w:lastColumn="0" w:oddVBand="0" w:evenVBand="0" w:oddHBand="0" w:evenHBand="1" w:firstRowFirstColumn="0" w:firstRowLastColumn="0" w:lastRowFirstColumn="0" w:lastRowLastColumn="0"/>
              <w:rPr>
                <w:rPrChange w:id="1547" w:author="Chancerel, Perrine" w:date="2015-04-01T12:09:00Z">
                  <w:rPr>
                    <w:lang w:val="de-DE"/>
                  </w:rPr>
                </w:rPrChange>
              </w:rPr>
            </w:pPr>
            <w:r w:rsidRPr="00CF4F06">
              <w:rPr>
                <w:rPrChange w:id="1548" w:author="Chancerel, Perrine" w:date="2015-04-01T12:09:00Z">
                  <w:rPr>
                    <w:lang w:val="de-DE"/>
                  </w:rPr>
                </w:rPrChange>
              </w:rPr>
              <w:t>0.0028 kg</w:t>
            </w:r>
          </w:p>
        </w:tc>
      </w:tr>
      <w:tr w:rsidR="000312F1" w:rsidRPr="00CF4F06" w14:paraId="14906104" w14:textId="7777777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14:paraId="3080CDFA" w14:textId="77777777" w:rsidR="000312F1" w:rsidRPr="00CF4F06" w:rsidRDefault="000312F1" w:rsidP="000312F1">
            <w:pPr>
              <w:spacing w:line="240" w:lineRule="auto"/>
              <w:rPr>
                <w:rPrChange w:id="1549" w:author="Chancerel, Perrine" w:date="2015-04-01T12:09:00Z">
                  <w:rPr>
                    <w:lang w:val="de-DE"/>
                  </w:rPr>
                </w:rPrChange>
              </w:rPr>
            </w:pPr>
          </w:p>
        </w:tc>
        <w:tc>
          <w:tcPr>
            <w:tcW w:w="1547" w:type="dxa"/>
            <w:noWrap/>
          </w:tcPr>
          <w:p w14:paraId="586ACEE7" w14:textId="77777777" w:rsidR="000312F1" w:rsidRPr="00CF4F06" w:rsidRDefault="000312F1" w:rsidP="000312F1">
            <w:pPr>
              <w:spacing w:line="240" w:lineRule="auto"/>
              <w:jc w:val="center"/>
              <w:cnfStyle w:val="000000100000" w:firstRow="0" w:lastRow="0" w:firstColumn="0" w:lastColumn="0" w:oddVBand="0" w:evenVBand="0" w:oddHBand="1" w:evenHBand="0" w:firstRowFirstColumn="0" w:firstRowLastColumn="0" w:lastRowFirstColumn="0" w:lastRowLastColumn="0"/>
              <w:rPr>
                <w:rPrChange w:id="1550" w:author="Chancerel, Perrine" w:date="2015-04-01T12:09:00Z">
                  <w:rPr>
                    <w:lang w:val="de-DE"/>
                  </w:rPr>
                </w:rPrChange>
              </w:rPr>
            </w:pPr>
          </w:p>
        </w:tc>
      </w:tr>
    </w:tbl>
    <w:p w14:paraId="01E69BEA" w14:textId="77777777" w:rsidR="000312F1" w:rsidRPr="00CF4F06" w:rsidRDefault="000312F1" w:rsidP="007240A6">
      <w:pPr>
        <w:rPr>
          <w:rPrChange w:id="1551" w:author="Chancerel, Perrine" w:date="2015-04-01T12:09:00Z">
            <w:rPr>
              <w:lang w:val="de-DE"/>
            </w:rPr>
          </w:rPrChange>
        </w:rPr>
      </w:pPr>
    </w:p>
    <w:p w14:paraId="06F82219" w14:textId="77777777" w:rsidR="003B5053" w:rsidRPr="00CF4F06" w:rsidRDefault="000312F1" w:rsidP="005940F3">
      <w:r w:rsidRPr="00286FF8">
        <w:t xml:space="preserve">The electronic components </w:t>
      </w:r>
      <w:r w:rsidR="00ED19C9" w:rsidRPr="00286FF8">
        <w:t>consist</w:t>
      </w:r>
      <w:r w:rsidRPr="00286FF8">
        <w:t xml:space="preserve"> of materials </w:t>
      </w:r>
      <w:r w:rsidR="00ED19C9" w:rsidRPr="00286FF8">
        <w:t>whic</w:t>
      </w:r>
      <w:r w:rsidR="00ED19C9" w:rsidRPr="006B43F4">
        <w:t xml:space="preserve">h </w:t>
      </w:r>
      <w:r w:rsidRPr="00CF4F06">
        <w:t xml:space="preserve">can be recycled under certain circumstances. </w:t>
      </w:r>
      <w:r w:rsidR="003B5053" w:rsidRPr="00CF4F06">
        <w:t xml:space="preserve">The </w:t>
      </w:r>
      <w:r w:rsidR="00BC4664" w:rsidRPr="00CF4F06">
        <w:t xml:space="preserve">estimated </w:t>
      </w:r>
      <w:r w:rsidR="003B5053" w:rsidRPr="00CF4F06">
        <w:t xml:space="preserve">material composition of the Arduino Due </w:t>
      </w:r>
      <w:r w:rsidR="00D6661E" w:rsidRPr="00CF4F06">
        <w:t>board</w:t>
      </w:r>
      <w:r w:rsidR="003B5053" w:rsidRPr="00CF4F06">
        <w:t xml:space="preserve"> is shown in </w:t>
      </w:r>
      <w:r w:rsidR="00540B1D" w:rsidRPr="00286FF8">
        <w:fldChar w:fldCharType="begin"/>
      </w:r>
      <w:r w:rsidR="00540B1D" w:rsidRPr="00CF4F06">
        <w:instrText xml:space="preserve"> REF _Ref407966604 \h </w:instrText>
      </w:r>
      <w:r w:rsidR="00540B1D" w:rsidRPr="00286FF8">
        <w:rPr>
          <w:rPrChange w:id="1552" w:author="Chancerel, Perrine" w:date="2015-04-01T12:09:00Z">
            <w:rPr/>
          </w:rPrChange>
        </w:rPr>
        <w:fldChar w:fldCharType="separate"/>
      </w:r>
      <w:r w:rsidR="00344F4E" w:rsidRPr="00286FF8">
        <w:t xml:space="preserve">Figure </w:t>
      </w:r>
      <w:r w:rsidR="00344F4E" w:rsidRPr="00286FF8">
        <w:rPr>
          <w:noProof/>
        </w:rPr>
        <w:t>72</w:t>
      </w:r>
      <w:r w:rsidR="00540B1D" w:rsidRPr="00286FF8">
        <w:fldChar w:fldCharType="end"/>
      </w:r>
      <w:r w:rsidR="00540B1D" w:rsidRPr="00286FF8">
        <w:t>.</w:t>
      </w:r>
      <w:r w:rsidR="00D6661E" w:rsidRPr="00286FF8">
        <w:t xml:space="preserve"> The largest material </w:t>
      </w:r>
      <w:r w:rsidR="006D0057" w:rsidRPr="00286FF8">
        <w:t xml:space="preserve">weight </w:t>
      </w:r>
      <w:r w:rsidR="00D6661E" w:rsidRPr="00286FF8">
        <w:t>portion of the component</w:t>
      </w:r>
      <w:r w:rsidR="006D0057" w:rsidRPr="006B43F4">
        <w:t>s is the copper with around 18%</w:t>
      </w:r>
      <w:r w:rsidR="00D6661E" w:rsidRPr="00CF4F06">
        <w:t>, followed by epoxy resin with</w:t>
      </w:r>
      <w:r w:rsidR="0015513C" w:rsidRPr="00CF4F06">
        <w:t xml:space="preserve"> </w:t>
      </w:r>
      <w:r w:rsidR="00D6661E" w:rsidRPr="00CF4F06">
        <w:t xml:space="preserve">17% and tin in alloys and glass </w:t>
      </w:r>
      <w:proofErr w:type="spellStart"/>
      <w:r w:rsidR="00D6661E" w:rsidRPr="00CF4F06">
        <w:t>fibre</w:t>
      </w:r>
      <w:proofErr w:type="spellEnd"/>
      <w:r w:rsidR="00D6661E" w:rsidRPr="00CF4F06">
        <w:t xml:space="preserve"> with 16%. </w:t>
      </w:r>
    </w:p>
    <w:p w14:paraId="7840D480" w14:textId="77777777" w:rsidR="00540B1D" w:rsidRPr="00286FF8" w:rsidRDefault="00975FF4" w:rsidP="00540B1D">
      <w:pPr>
        <w:keepNext/>
        <w:jc w:val="center"/>
      </w:pPr>
      <w:r w:rsidRPr="00F579C9">
        <w:rPr>
          <w:noProof/>
          <w:lang w:val="de-DE" w:eastAsia="de-DE"/>
        </w:rPr>
        <w:lastRenderedPageBreak/>
        <w:drawing>
          <wp:inline distT="0" distB="0" distL="0" distR="0" wp14:anchorId="2291E054" wp14:editId="5157CE42">
            <wp:extent cx="5695343" cy="4223842"/>
            <wp:effectExtent l="0" t="0" r="635" b="571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695343" cy="4223842"/>
                    </a:xfrm>
                    <a:prstGeom prst="rect">
                      <a:avLst/>
                    </a:prstGeom>
                    <a:noFill/>
                  </pic:spPr>
                </pic:pic>
              </a:graphicData>
            </a:graphic>
          </wp:inline>
        </w:drawing>
      </w:r>
    </w:p>
    <w:p w14:paraId="6A2524E7" w14:textId="77777777" w:rsidR="00715F37" w:rsidRPr="00CF4F06" w:rsidRDefault="00540B1D" w:rsidP="00540B1D">
      <w:pPr>
        <w:pStyle w:val="Beschriftung"/>
        <w:jc w:val="center"/>
      </w:pPr>
      <w:bookmarkStart w:id="1553" w:name="_Ref407966604"/>
      <w:bookmarkStart w:id="1554" w:name="_Toc415436452"/>
      <w:r w:rsidRPr="00286FF8">
        <w:t xml:space="preserve">Figure </w:t>
      </w:r>
      <w:fldSimple w:instr=" SEQ Figure \* ARABIC ">
        <w:r w:rsidR="00344F4E" w:rsidRPr="00CF4F06">
          <w:rPr>
            <w:noProof/>
          </w:rPr>
          <w:t>72</w:t>
        </w:r>
      </w:fldSimple>
      <w:bookmarkEnd w:id="1553"/>
      <w:r w:rsidRPr="00CF4F06">
        <w:t xml:space="preserve">: </w:t>
      </w:r>
      <w:commentRangeStart w:id="1555"/>
      <w:r w:rsidR="00BC4664" w:rsidRPr="00CF4F06">
        <w:t>Estimated m</w:t>
      </w:r>
      <w:r w:rsidRPr="00CF4F06">
        <w:t xml:space="preserve">aterial composition of Arduino Due </w:t>
      </w:r>
      <w:r w:rsidR="003F3503" w:rsidRPr="00CF4F06">
        <w:rPr>
          <w:rFonts w:eastAsiaTheme="minorEastAsia"/>
        </w:rPr>
        <w:t>components</w:t>
      </w:r>
      <w:bookmarkEnd w:id="1554"/>
      <w:r w:rsidR="003F3503" w:rsidRPr="00CF4F06">
        <w:rPr>
          <w:rFonts w:eastAsiaTheme="minorEastAsia"/>
        </w:rPr>
        <w:t xml:space="preserve"> </w:t>
      </w:r>
      <w:commentRangeEnd w:id="1555"/>
      <w:r w:rsidR="00D54864">
        <w:rPr>
          <w:rStyle w:val="Kommentarzeichen"/>
          <w:b w:val="0"/>
          <w:bCs w:val="0"/>
          <w:color w:val="auto"/>
        </w:rPr>
        <w:commentReference w:id="1555"/>
      </w:r>
    </w:p>
    <w:p w14:paraId="2E05B0EC" w14:textId="77777777" w:rsidR="00540B1D" w:rsidRPr="00CF4F06" w:rsidRDefault="006D0057" w:rsidP="00540B1D">
      <w:pPr>
        <w:jc w:val="left"/>
      </w:pPr>
      <w:r w:rsidRPr="00CF4F06">
        <w:t xml:space="preserve">For recyclers, the main interest is not the amount </w:t>
      </w:r>
      <w:r w:rsidR="00591658" w:rsidRPr="00CF4F06">
        <w:t xml:space="preserve">of material in an electronic component </w:t>
      </w:r>
      <w:r w:rsidRPr="00CF4F06">
        <w:t>alone, but the</w:t>
      </w:r>
      <w:r w:rsidR="00591658" w:rsidRPr="00CF4F06">
        <w:t xml:space="preserve"> combination of material amount, price and recyclability of materials</w:t>
      </w:r>
      <w:ins w:id="1556" w:author="Chancerel, Perrine" w:date="2015-04-01T15:26:00Z">
        <w:r w:rsidR="00915963">
          <w:t xml:space="preserve"> in the populated PCB</w:t>
        </w:r>
      </w:ins>
      <w:r w:rsidR="00591658" w:rsidRPr="00CF4F06">
        <w:t xml:space="preserve">. The estimated materials with the </w:t>
      </w:r>
      <w:commentRangeStart w:id="1557"/>
      <w:r w:rsidR="00591658" w:rsidRPr="00CF4F06">
        <w:t xml:space="preserve">highest </w:t>
      </w:r>
      <w:commentRangeEnd w:id="1557"/>
      <w:r w:rsidR="00915963">
        <w:rPr>
          <w:rStyle w:val="Kommentarzeichen"/>
        </w:rPr>
        <w:commentReference w:id="1557"/>
      </w:r>
      <w:r w:rsidR="00591658" w:rsidRPr="00CF4F06">
        <w:t xml:space="preserve">prices multiplied by the material amount of in the Arduino Due PCB are shown in </w:t>
      </w:r>
      <w:r w:rsidR="00591658" w:rsidRPr="00286FF8">
        <w:fldChar w:fldCharType="begin"/>
      </w:r>
      <w:r w:rsidR="00591658" w:rsidRPr="00CF4F06">
        <w:instrText xml:space="preserve"> REF _Ref407966467 \h </w:instrText>
      </w:r>
      <w:r w:rsidR="00591658" w:rsidRPr="00286FF8">
        <w:rPr>
          <w:rPrChange w:id="1558" w:author="Chancerel, Perrine" w:date="2015-04-01T12:09:00Z">
            <w:rPr/>
          </w:rPrChange>
        </w:rPr>
        <w:fldChar w:fldCharType="separate"/>
      </w:r>
      <w:r w:rsidR="00344F4E" w:rsidRPr="00286FF8">
        <w:t xml:space="preserve">Figure </w:t>
      </w:r>
      <w:r w:rsidR="00344F4E" w:rsidRPr="00286FF8">
        <w:rPr>
          <w:noProof/>
        </w:rPr>
        <w:t>73</w:t>
      </w:r>
      <w:r w:rsidR="00591658" w:rsidRPr="00286FF8">
        <w:fldChar w:fldCharType="end"/>
      </w:r>
      <w:r w:rsidR="00591658" w:rsidRPr="00286FF8">
        <w:t xml:space="preserve">. The prices of the materials are estimated by the average material price on the world markets in the past few years. A detailed composition of the determined material prices is shown in </w:t>
      </w:r>
      <w:r w:rsidR="00591658" w:rsidRPr="00286FF8">
        <w:fldChar w:fldCharType="begin"/>
      </w:r>
      <w:r w:rsidR="00591658" w:rsidRPr="00CF4F06">
        <w:instrText xml:space="preserve"> REF _Ref411286228 \r \h </w:instrText>
      </w:r>
      <w:r w:rsidR="00591658" w:rsidRPr="00286FF8">
        <w:rPr>
          <w:rPrChange w:id="1559" w:author="Chancerel, Perrine" w:date="2015-04-01T12:09:00Z">
            <w:rPr/>
          </w:rPrChange>
        </w:rPr>
        <w:fldChar w:fldCharType="separate"/>
      </w:r>
      <w:r w:rsidR="00344F4E" w:rsidRPr="00286FF8">
        <w:t>Appendix I</w:t>
      </w:r>
      <w:r w:rsidR="00591658" w:rsidRPr="00286FF8">
        <w:fldChar w:fldCharType="end"/>
      </w:r>
      <w:r w:rsidR="00E3615F" w:rsidRPr="00286FF8">
        <w:t xml:space="preserve">. The </w:t>
      </w:r>
      <w:r w:rsidRPr="00286FF8">
        <w:t>total</w:t>
      </w:r>
      <w:r w:rsidR="00E8547A" w:rsidRPr="00286FF8">
        <w:t xml:space="preserve"> </w:t>
      </w:r>
      <w:r w:rsidR="00E3615F" w:rsidRPr="006B43F4">
        <w:t xml:space="preserve">material price </w:t>
      </w:r>
      <w:r w:rsidR="00E8547A" w:rsidRPr="00CF4F06">
        <w:t>of</w:t>
      </w:r>
      <w:r w:rsidR="00E3615F" w:rsidRPr="00CF4F06">
        <w:t xml:space="preserve"> the whole Arduino Due PCB is </w:t>
      </w:r>
      <w:r w:rsidR="00E8547A" w:rsidRPr="00CF4F06">
        <w:t xml:space="preserve">around </w:t>
      </w:r>
      <w:r w:rsidR="00E3615F" w:rsidRPr="00CF4F06">
        <w:t>1.63$</w:t>
      </w:r>
      <w:r w:rsidR="00E8547A" w:rsidRPr="00CF4F06">
        <w:t xml:space="preserve"> </w:t>
      </w:r>
      <w:r w:rsidRPr="00CF4F06">
        <w:t>wherein</w:t>
      </w:r>
      <w:r w:rsidR="00E8547A" w:rsidRPr="00CF4F06">
        <w:t xml:space="preserve"> the price for separating this materials from the PCB is not included</w:t>
      </w:r>
      <w:r w:rsidR="00E3615F" w:rsidRPr="00CF4F06">
        <w:t>.</w:t>
      </w:r>
      <w:r w:rsidR="00E8547A" w:rsidRPr="00CF4F06">
        <w:t xml:space="preserve"> </w:t>
      </w:r>
      <w:r w:rsidR="00591658" w:rsidRPr="00CF4F06">
        <w:t xml:space="preserve">It seems interesting </w:t>
      </w:r>
      <w:r w:rsidR="00A14312" w:rsidRPr="00CF4F06">
        <w:t>that 67</w:t>
      </w:r>
      <w:r w:rsidR="00591658" w:rsidRPr="00CF4F06">
        <w:t>% of the material price comes from the gold</w:t>
      </w:r>
      <w:r w:rsidR="00E8547A" w:rsidRPr="00CF4F06">
        <w:t xml:space="preserve"> </w:t>
      </w:r>
      <w:del w:id="1560" w:author="Chancerel, Perrine" w:date="2015-04-01T15:27:00Z">
        <w:r w:rsidR="00E8547A" w:rsidRPr="00CF4F06" w:rsidDel="00915963">
          <w:delText>contend</w:delText>
        </w:r>
        <w:r w:rsidR="00591658" w:rsidRPr="00CF4F06" w:rsidDel="00915963">
          <w:delText xml:space="preserve"> </w:delText>
        </w:r>
      </w:del>
      <w:ins w:id="1561" w:author="Chancerel, Perrine" w:date="2015-04-01T15:27:00Z">
        <w:r w:rsidR="00915963" w:rsidRPr="00CF4F06">
          <w:t>conten</w:t>
        </w:r>
        <w:r w:rsidR="00915963">
          <w:t>t</w:t>
        </w:r>
        <w:r w:rsidR="00915963" w:rsidRPr="00CF4F06">
          <w:t xml:space="preserve"> </w:t>
        </w:r>
      </w:ins>
      <w:r w:rsidR="00E3615F" w:rsidRPr="00CF4F06">
        <w:t xml:space="preserve">(0.98$) </w:t>
      </w:r>
      <w:r w:rsidR="00591658" w:rsidRPr="00CF4F06">
        <w:t>in the PCB</w:t>
      </w:r>
      <w:r w:rsidR="00E3615F" w:rsidRPr="00CF4F06">
        <w:t xml:space="preserve"> which makes up 0.065% of the material weight. The second most valuable material in the PCB is </w:t>
      </w:r>
      <w:r w:rsidR="00CC3A04" w:rsidRPr="00CF4F06">
        <w:t>s</w:t>
      </w:r>
      <w:r w:rsidR="00A14312" w:rsidRPr="00CF4F06">
        <w:t>ilver with 13</w:t>
      </w:r>
      <w:r w:rsidR="00E3615F" w:rsidRPr="00CF4F06">
        <w:t xml:space="preserve">% </w:t>
      </w:r>
      <w:r w:rsidR="00A14312" w:rsidRPr="00CF4F06">
        <w:t>(0.20</w:t>
      </w:r>
      <w:r w:rsidR="00E3615F" w:rsidRPr="00CF4F06">
        <w:t xml:space="preserve">$) of the material price. The third most valuable material is </w:t>
      </w:r>
      <w:r w:rsidR="00A14312" w:rsidRPr="00CF4F06">
        <w:t>palladium</w:t>
      </w:r>
      <w:r w:rsidR="00E3615F" w:rsidRPr="00CF4F06">
        <w:t xml:space="preserve"> </w:t>
      </w:r>
      <w:r w:rsidR="00A14312" w:rsidRPr="00CF4F06">
        <w:t>with 0.099</w:t>
      </w:r>
      <w:r w:rsidR="00E3615F" w:rsidRPr="00CF4F06">
        <w:t xml:space="preserve">$. They all are precious metals and </w:t>
      </w:r>
      <w:commentRangeStart w:id="1562"/>
      <w:ins w:id="1563" w:author="Chancerel, Perrine" w:date="2015-04-01T15:30:00Z">
        <w:r w:rsidR="006E07AF">
          <w:t xml:space="preserve">joint </w:t>
        </w:r>
        <w:commentRangeEnd w:id="1562"/>
        <w:r w:rsidR="006E07AF">
          <w:rPr>
            <w:rStyle w:val="Kommentarzeichen"/>
          </w:rPr>
          <w:commentReference w:id="1562"/>
        </w:r>
      </w:ins>
      <w:r w:rsidR="00E3615F" w:rsidRPr="00CF4F06">
        <w:t>recycling</w:t>
      </w:r>
      <w:r w:rsidR="00E8547A" w:rsidRPr="00CF4F06">
        <w:t xml:space="preserve"> of these materials</w:t>
      </w:r>
      <w:r w:rsidR="00E3615F" w:rsidRPr="00CF4F06">
        <w:t xml:space="preserve"> is physically possible.</w:t>
      </w:r>
    </w:p>
    <w:p w14:paraId="2B612301" w14:textId="77777777" w:rsidR="00540B1D" w:rsidRPr="00286FF8" w:rsidRDefault="00715F37" w:rsidP="00540B1D">
      <w:pPr>
        <w:keepNext/>
        <w:jc w:val="center"/>
      </w:pPr>
      <w:r w:rsidRPr="00F579C9">
        <w:rPr>
          <w:noProof/>
          <w:lang w:val="de-DE" w:eastAsia="de-DE"/>
        </w:rPr>
        <w:lastRenderedPageBreak/>
        <w:drawing>
          <wp:inline distT="0" distB="0" distL="0" distR="0" wp14:anchorId="3090885A" wp14:editId="33CBBE63">
            <wp:extent cx="4293478" cy="3738667"/>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4319257" cy="3761115"/>
                    </a:xfrm>
                    <a:prstGeom prst="rect">
                      <a:avLst/>
                    </a:prstGeom>
                    <a:noFill/>
                  </pic:spPr>
                </pic:pic>
              </a:graphicData>
            </a:graphic>
          </wp:inline>
        </w:drawing>
      </w:r>
    </w:p>
    <w:p w14:paraId="4888ABF6" w14:textId="77777777" w:rsidR="00715F37" w:rsidRPr="00CF4F06" w:rsidRDefault="00540B1D" w:rsidP="00540B1D">
      <w:pPr>
        <w:pStyle w:val="Beschriftung"/>
        <w:jc w:val="center"/>
      </w:pPr>
      <w:bookmarkStart w:id="1564" w:name="_Ref407966467"/>
      <w:bookmarkStart w:id="1565" w:name="_Toc415436453"/>
      <w:r w:rsidRPr="00286FF8">
        <w:t xml:space="preserve">Figure </w:t>
      </w:r>
      <w:fldSimple w:instr=" SEQ Figure \* ARABIC ">
        <w:r w:rsidR="00344F4E" w:rsidRPr="00CF4F06">
          <w:rPr>
            <w:noProof/>
          </w:rPr>
          <w:t>73</w:t>
        </w:r>
      </w:fldSimple>
      <w:bookmarkEnd w:id="1564"/>
      <w:r w:rsidRPr="00CF4F06">
        <w:t xml:space="preserve">: </w:t>
      </w:r>
      <w:r w:rsidR="00BC4664" w:rsidRPr="00CF4F06">
        <w:t>Estimated m</w:t>
      </w:r>
      <w:r w:rsidRPr="00CF4F06">
        <w:t xml:space="preserve">aterial prices of Arduino Due </w:t>
      </w:r>
      <w:r w:rsidR="003F3503" w:rsidRPr="00CF4F06">
        <w:rPr>
          <w:rFonts w:eastAsiaTheme="minorEastAsia"/>
        </w:rPr>
        <w:t>components</w:t>
      </w:r>
      <w:bookmarkEnd w:id="1565"/>
      <w:r w:rsidR="003F3503" w:rsidRPr="00CF4F06">
        <w:rPr>
          <w:rFonts w:eastAsiaTheme="minorEastAsia"/>
        </w:rPr>
        <w:t xml:space="preserve"> </w:t>
      </w:r>
    </w:p>
    <w:p w14:paraId="3E39EAF6" w14:textId="77777777" w:rsidR="000312F1" w:rsidRPr="00CF4F06" w:rsidRDefault="000312F1" w:rsidP="000312F1">
      <w:del w:id="1566" w:author="Chancerel, Perrine" w:date="2015-04-01T15:31:00Z">
        <w:r w:rsidRPr="00CF4F06" w:rsidDel="006E07AF">
          <w:delText>One of t</w:delText>
        </w:r>
      </w:del>
      <w:ins w:id="1567" w:author="Chancerel, Perrine" w:date="2015-04-01T15:31:00Z">
        <w:r w:rsidR="006E07AF">
          <w:t>T</w:t>
        </w:r>
      </w:ins>
      <w:r w:rsidRPr="00CF4F06">
        <w:t>he most valuable material</w:t>
      </w:r>
      <w:del w:id="1568" w:author="Chancerel, Perrine" w:date="2015-04-01T15:31:00Z">
        <w:r w:rsidRPr="00CF4F06" w:rsidDel="006E07AF">
          <w:delText>s</w:delText>
        </w:r>
      </w:del>
      <w:r w:rsidRPr="00CF4F06">
        <w:t xml:space="preserve"> is gold which is included in component</w:t>
      </w:r>
      <w:r w:rsidR="00715F37" w:rsidRPr="00CF4F06">
        <w:t>s</w:t>
      </w:r>
      <w:r w:rsidRPr="00CF4F06">
        <w:t xml:space="preserve"> or used as protective coating on electric connectors. The </w:t>
      </w:r>
      <w:r w:rsidR="00BC4664" w:rsidRPr="00CF4F06">
        <w:t xml:space="preserve">estimated </w:t>
      </w:r>
      <w:r w:rsidRPr="00CF4F06">
        <w:t xml:space="preserve">amount of gold distributed over the </w:t>
      </w:r>
      <w:r w:rsidR="007925EA" w:rsidRPr="00CF4F06">
        <w:t xml:space="preserve">components </w:t>
      </w:r>
      <w:r w:rsidRPr="00CF4F06">
        <w:t xml:space="preserve">of the Arduino Due board is shown </w:t>
      </w:r>
      <w:ins w:id="1569" w:author="Chancerel, Perrine" w:date="2015-04-01T15:31:00Z">
        <w:r w:rsidR="006E07AF">
          <w:t xml:space="preserve">in </w:t>
        </w:r>
      </w:ins>
      <w:r w:rsidR="00540B1D" w:rsidRPr="00286FF8">
        <w:fldChar w:fldCharType="begin"/>
      </w:r>
      <w:r w:rsidR="00540B1D" w:rsidRPr="00CF4F06">
        <w:instrText xml:space="preserve"> REF _Ref407966312 \h </w:instrText>
      </w:r>
      <w:r w:rsidR="009827EE" w:rsidRPr="00CF4F06">
        <w:instrText xml:space="preserve"> \* MERGEFORMAT </w:instrText>
      </w:r>
      <w:r w:rsidR="00540B1D" w:rsidRPr="00286FF8">
        <w:rPr>
          <w:rPrChange w:id="1570" w:author="Chancerel, Perrine" w:date="2015-04-01T12:09:00Z">
            <w:rPr/>
          </w:rPrChange>
        </w:rPr>
        <w:fldChar w:fldCharType="separate"/>
      </w:r>
      <w:r w:rsidR="00344F4E" w:rsidRPr="00286FF8">
        <w:t>Figure 74</w:t>
      </w:r>
      <w:r w:rsidR="00540B1D" w:rsidRPr="00286FF8">
        <w:fldChar w:fldCharType="end"/>
      </w:r>
      <w:r w:rsidR="00540B1D" w:rsidRPr="00286FF8">
        <w:t>.</w:t>
      </w:r>
      <w:r w:rsidR="00341281" w:rsidRPr="00286FF8">
        <w:t xml:space="preserve"> The amount of gold in the Arduino Due board was added up to 19.49mg, </w:t>
      </w:r>
      <w:r w:rsidR="009827EE" w:rsidRPr="00286FF8">
        <w:t xml:space="preserve">with all of </w:t>
      </w:r>
      <w:commentRangeStart w:id="1571"/>
      <w:r w:rsidR="009827EE" w:rsidRPr="00286FF8">
        <w:t xml:space="preserve">the gold occurring only </w:t>
      </w:r>
      <w:r w:rsidR="009827EE" w:rsidRPr="006B43F4">
        <w:t xml:space="preserve">in four components </w:t>
      </w:r>
      <w:commentRangeEnd w:id="1571"/>
      <w:r w:rsidR="006E07AF">
        <w:rPr>
          <w:rStyle w:val="Kommentarzeichen"/>
        </w:rPr>
        <w:commentReference w:id="1571"/>
      </w:r>
      <w:r w:rsidR="00341281" w:rsidRPr="00CF4F06">
        <w:t>(Ceramic Capacitors MLCC 0603, IC</w:t>
      </w:r>
      <w:r w:rsidR="004903B2" w:rsidRPr="00286FF8">
        <w:fldChar w:fldCharType="begin"/>
      </w:r>
      <w:r w:rsidR="004903B2" w:rsidRPr="00286FF8">
        <w:instrText xml:space="preserve"> XE "IC:Integrated circuit</w:instrText>
      </w:r>
      <w:r w:rsidR="004903B2" w:rsidRPr="006B43F4">
        <w:instrText xml:space="preserve">" </w:instrText>
      </w:r>
      <w:r w:rsidR="004903B2" w:rsidRPr="00286FF8">
        <w:fldChar w:fldCharType="end"/>
      </w:r>
      <w:r w:rsidR="00341281" w:rsidRPr="00286FF8">
        <w:t xml:space="preserve"> TSSOP 8, IC</w:t>
      </w:r>
      <w:r w:rsidR="004903B2" w:rsidRPr="00286FF8">
        <w:fldChar w:fldCharType="begin"/>
      </w:r>
      <w:r w:rsidR="004903B2" w:rsidRPr="00286FF8">
        <w:instrText xml:space="preserve"> XE "IC:Integrated circuit" </w:instrText>
      </w:r>
      <w:r w:rsidR="004903B2" w:rsidRPr="00286FF8">
        <w:fldChar w:fldCharType="end"/>
      </w:r>
      <w:r w:rsidR="00341281" w:rsidRPr="00286FF8">
        <w:t xml:space="preserve"> TQFP 32 and IC</w:t>
      </w:r>
      <w:r w:rsidR="004903B2" w:rsidRPr="00286FF8">
        <w:fldChar w:fldCharType="begin"/>
      </w:r>
      <w:r w:rsidR="004903B2" w:rsidRPr="00286FF8">
        <w:instrText xml:space="preserve"> XE "IC:Integrated circuit" </w:instrText>
      </w:r>
      <w:r w:rsidR="004903B2" w:rsidRPr="00286FF8">
        <w:fldChar w:fldCharType="end"/>
      </w:r>
      <w:r w:rsidR="00341281" w:rsidRPr="00286FF8">
        <w:t xml:space="preserve"> TQFP 100</w:t>
      </w:r>
      <w:ins w:id="1572" w:author="Chancerel, Perrine" w:date="2015-04-01T15:32:00Z">
        <w:r w:rsidR="006E07AF">
          <w:t>)</w:t>
        </w:r>
      </w:ins>
      <w:r w:rsidR="00341281" w:rsidRPr="00286FF8">
        <w:t xml:space="preserve">. With the possibility to identify and </w:t>
      </w:r>
      <w:r w:rsidR="00015D3B" w:rsidRPr="00286FF8">
        <w:t>remove</w:t>
      </w:r>
      <w:r w:rsidR="00341281" w:rsidRPr="00286FF8">
        <w:t xml:space="preserve"> </w:t>
      </w:r>
      <w:r w:rsidR="00427423" w:rsidRPr="006B43F4">
        <w:t>these components</w:t>
      </w:r>
      <w:r w:rsidR="00341281" w:rsidRPr="00CF4F06">
        <w:t xml:space="preserve"> for gold recycling the concentration of gold can </w:t>
      </w:r>
      <w:r w:rsidR="009827EE" w:rsidRPr="00CF4F06">
        <w:t xml:space="preserve">be </w:t>
      </w:r>
      <w:r w:rsidR="00341281" w:rsidRPr="00CF4F06">
        <w:t>increase</w:t>
      </w:r>
      <w:r w:rsidR="009827EE" w:rsidRPr="00CF4F06">
        <w:t>d</w:t>
      </w:r>
      <w:r w:rsidR="00341281" w:rsidRPr="00CF4F06">
        <w:t xml:space="preserve"> from 0.065% in the PCB to</w:t>
      </w:r>
      <w:r w:rsidR="00015D3B" w:rsidRPr="00CF4F06">
        <w:t xml:space="preserve"> 2.76% gold in the removed electronic components. The increase of precious metal concentration </w:t>
      </w:r>
      <w:commentRangeStart w:id="1573"/>
      <w:r w:rsidR="00015D3B" w:rsidRPr="00CF4F06">
        <w:t xml:space="preserve">improves the recycling rate </w:t>
      </w:r>
      <w:commentRangeEnd w:id="1573"/>
      <w:r w:rsidR="006E07AF">
        <w:rPr>
          <w:rStyle w:val="Kommentarzeichen"/>
        </w:rPr>
        <w:commentReference w:id="1573"/>
      </w:r>
      <w:r w:rsidR="00015D3B" w:rsidRPr="00CF4F06">
        <w:t>and reduces recycling costs.</w:t>
      </w:r>
    </w:p>
    <w:p w14:paraId="4EF7BD1A" w14:textId="77777777" w:rsidR="00540B1D" w:rsidRPr="00286FF8" w:rsidRDefault="00715F37" w:rsidP="00540B1D">
      <w:pPr>
        <w:keepNext/>
        <w:jc w:val="center"/>
      </w:pPr>
      <w:r w:rsidRPr="00F579C9">
        <w:rPr>
          <w:noProof/>
          <w:lang w:val="de-DE" w:eastAsia="de-DE"/>
        </w:rPr>
        <w:lastRenderedPageBreak/>
        <w:drawing>
          <wp:inline distT="0" distB="0" distL="0" distR="0" wp14:anchorId="2A539FB4" wp14:editId="652277A8">
            <wp:extent cx="3143250" cy="2884819"/>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56059" cy="2896575"/>
                    </a:xfrm>
                    <a:prstGeom prst="rect">
                      <a:avLst/>
                    </a:prstGeom>
                    <a:noFill/>
                  </pic:spPr>
                </pic:pic>
              </a:graphicData>
            </a:graphic>
          </wp:inline>
        </w:drawing>
      </w:r>
    </w:p>
    <w:p w14:paraId="111E7134" w14:textId="77777777" w:rsidR="00AE0620" w:rsidRPr="00CF4F06" w:rsidRDefault="00540B1D" w:rsidP="00540B1D">
      <w:pPr>
        <w:pStyle w:val="Beschriftung"/>
        <w:jc w:val="center"/>
      </w:pPr>
      <w:bookmarkStart w:id="1574" w:name="_Ref407966312"/>
      <w:bookmarkStart w:id="1575" w:name="_Toc415436454"/>
      <w:r w:rsidRPr="00286FF8">
        <w:t xml:space="preserve">Figure </w:t>
      </w:r>
      <w:fldSimple w:instr=" SEQ Figure \* ARABIC ">
        <w:r w:rsidR="00344F4E" w:rsidRPr="00CF4F06">
          <w:rPr>
            <w:noProof/>
          </w:rPr>
          <w:t>74</w:t>
        </w:r>
      </w:fldSimple>
      <w:bookmarkEnd w:id="1574"/>
      <w:r w:rsidRPr="00CF4F06">
        <w:t xml:space="preserve">: </w:t>
      </w:r>
      <w:r w:rsidR="00BC4664" w:rsidRPr="00CF4F06">
        <w:t xml:space="preserve">Estimated </w:t>
      </w:r>
      <w:r w:rsidRPr="00CF4F06">
        <w:t>Gold distribution over Arduino Due parts</w:t>
      </w:r>
      <w:bookmarkEnd w:id="1575"/>
    </w:p>
    <w:p w14:paraId="57E99ACD" w14:textId="77777777" w:rsidR="00B66FBA" w:rsidRPr="00CF4F06" w:rsidRDefault="00AE0620" w:rsidP="00B66FBA">
      <w:pPr>
        <w:jc w:val="left"/>
      </w:pPr>
      <w:r w:rsidRPr="00CF4F06">
        <w:t xml:space="preserve">Another valuable </w:t>
      </w:r>
      <w:r w:rsidR="003A40D3" w:rsidRPr="00CF4F06">
        <w:t xml:space="preserve">and recyclable precious metal is palladium. The </w:t>
      </w:r>
      <w:r w:rsidR="00BC4664" w:rsidRPr="00CF4F06">
        <w:t xml:space="preserve">estimated </w:t>
      </w:r>
      <w:r w:rsidR="003A40D3" w:rsidRPr="00CF4F06">
        <w:t xml:space="preserve">palladium distribution over </w:t>
      </w:r>
      <w:r w:rsidR="000A645A" w:rsidRPr="00CF4F06">
        <w:t xml:space="preserve">the </w:t>
      </w:r>
      <w:r w:rsidR="003F3503" w:rsidRPr="00CF4F06">
        <w:rPr>
          <w:rFonts w:eastAsiaTheme="minorEastAsia"/>
        </w:rPr>
        <w:t xml:space="preserve">components </w:t>
      </w:r>
      <w:r w:rsidR="000A645A" w:rsidRPr="00CF4F06">
        <w:t>of the Arduino D</w:t>
      </w:r>
      <w:r w:rsidR="003A40D3" w:rsidRPr="00CF4F06">
        <w:t xml:space="preserve">ue is shown in </w:t>
      </w:r>
      <w:r w:rsidR="00540B1D" w:rsidRPr="006B43F4">
        <w:fldChar w:fldCharType="begin"/>
      </w:r>
      <w:r w:rsidR="00540B1D" w:rsidRPr="00CF4F06">
        <w:instrText xml:space="preserve"> REF _Ref407966412 \h </w:instrText>
      </w:r>
      <w:r w:rsidR="00AA6867" w:rsidRPr="00CF4F06">
        <w:instrText xml:space="preserve"> \* MERGEFORMAT </w:instrText>
      </w:r>
      <w:r w:rsidR="00540B1D" w:rsidRPr="006B43F4">
        <w:rPr>
          <w:rPrChange w:id="1576" w:author="Chancerel, Perrine" w:date="2015-04-01T12:09:00Z">
            <w:rPr/>
          </w:rPrChange>
        </w:rPr>
        <w:fldChar w:fldCharType="separate"/>
      </w:r>
      <w:r w:rsidR="00344F4E" w:rsidRPr="006B43F4">
        <w:t>Figure 75</w:t>
      </w:r>
      <w:r w:rsidR="00540B1D" w:rsidRPr="006B43F4">
        <w:fldChar w:fldCharType="end"/>
      </w:r>
      <w:r w:rsidR="00540B1D" w:rsidRPr="00286FF8">
        <w:t>.</w:t>
      </w:r>
      <w:r w:rsidR="00A14312" w:rsidRPr="00286FF8">
        <w:t xml:space="preserve"> The 4.19mg of palladium in the PCB are distributed</w:t>
      </w:r>
      <w:r w:rsidR="009827EE" w:rsidRPr="00286FF8">
        <w:t xml:space="preserve"> over four diff</w:t>
      </w:r>
      <w:r w:rsidR="009827EE" w:rsidRPr="006B43F4">
        <w:t>erent components namely</w:t>
      </w:r>
      <w:r w:rsidR="00A14312" w:rsidRPr="00CF4F06">
        <w:t xml:space="preserve"> </w:t>
      </w:r>
      <w:proofErr w:type="spellStart"/>
      <w:r w:rsidR="00A14312" w:rsidRPr="00CF4F06">
        <w:t>Kondensator</w:t>
      </w:r>
      <w:proofErr w:type="spellEnd"/>
      <w:r w:rsidR="00A14312" w:rsidRPr="00CF4F06">
        <w:t xml:space="preserve"> </w:t>
      </w:r>
      <w:proofErr w:type="spellStart"/>
      <w:r w:rsidR="00A14312" w:rsidRPr="00CF4F06">
        <w:t>Keramik</w:t>
      </w:r>
      <w:proofErr w:type="spellEnd"/>
      <w:r w:rsidR="00A14312" w:rsidRPr="00CF4F06">
        <w:t xml:space="preserve"> MLCC 0603, IC</w:t>
      </w:r>
      <w:r w:rsidR="004903B2" w:rsidRPr="00286FF8">
        <w:fldChar w:fldCharType="begin"/>
      </w:r>
      <w:r w:rsidR="004903B2" w:rsidRPr="00286FF8">
        <w:instrText xml:space="preserve"> XE "IC:Integrated circuit" </w:instrText>
      </w:r>
      <w:r w:rsidR="004903B2" w:rsidRPr="00286FF8">
        <w:fldChar w:fldCharType="end"/>
      </w:r>
      <w:r w:rsidR="00A14312" w:rsidRPr="00286FF8">
        <w:t xml:space="preserve"> TSSOP 8, </w:t>
      </w:r>
      <w:proofErr w:type="spellStart"/>
      <w:r w:rsidR="00A14312" w:rsidRPr="00286FF8">
        <w:t>Widerstand</w:t>
      </w:r>
      <w:proofErr w:type="spellEnd"/>
      <w:r w:rsidR="00A14312" w:rsidRPr="00286FF8">
        <w:t xml:space="preserve"> </w:t>
      </w:r>
      <w:proofErr w:type="spellStart"/>
      <w:r w:rsidR="00A14312" w:rsidRPr="00286FF8">
        <w:t>Dickfilm</w:t>
      </w:r>
      <w:proofErr w:type="spellEnd"/>
      <w:r w:rsidR="00A14312" w:rsidRPr="00286FF8">
        <w:t xml:space="preserve"> Flat Chip 0402 and </w:t>
      </w:r>
      <w:proofErr w:type="spellStart"/>
      <w:r w:rsidR="00A14312" w:rsidRPr="00286FF8">
        <w:t>Widerstand</w:t>
      </w:r>
      <w:proofErr w:type="spellEnd"/>
      <w:r w:rsidR="00A14312" w:rsidRPr="00286FF8">
        <w:t xml:space="preserve"> </w:t>
      </w:r>
      <w:proofErr w:type="spellStart"/>
      <w:r w:rsidR="00A14312" w:rsidRPr="00286FF8">
        <w:t>Dickfilm</w:t>
      </w:r>
      <w:proofErr w:type="spellEnd"/>
      <w:r w:rsidR="00A14312" w:rsidRPr="00286FF8">
        <w:t xml:space="preserve"> Flat Chip 0603. The estimated concentration of palladium in the PCB is about</w:t>
      </w:r>
      <w:r w:rsidR="008603AD" w:rsidRPr="00286FF8">
        <w:t xml:space="preserve"> 0.013% which </w:t>
      </w:r>
      <w:r w:rsidR="009827EE" w:rsidRPr="00286FF8">
        <w:t xml:space="preserve">can be </w:t>
      </w:r>
      <w:r w:rsidR="008603AD" w:rsidRPr="006B43F4">
        <w:t>inc</w:t>
      </w:r>
      <w:r w:rsidR="008603AD" w:rsidRPr="00CF4F06">
        <w:t>rease</w:t>
      </w:r>
      <w:del w:id="1577" w:author="Chancerel, Perrine" w:date="2015-04-01T15:35:00Z">
        <w:r w:rsidR="008603AD" w:rsidRPr="00CF4F06" w:rsidDel="006E07AF">
          <w:delText>s</w:delText>
        </w:r>
        <w:r w:rsidR="009827EE" w:rsidRPr="00CF4F06" w:rsidDel="006E07AF">
          <w:delText>e</w:delText>
        </w:r>
      </w:del>
      <w:r w:rsidR="009827EE" w:rsidRPr="00CF4F06">
        <w:t>d</w:t>
      </w:r>
      <w:r w:rsidR="008603AD" w:rsidRPr="00CF4F06">
        <w:t xml:space="preserve"> by removing just the palladium</w:t>
      </w:r>
      <w:r w:rsidR="00187516" w:rsidRPr="00CF4F06">
        <w:t xml:space="preserve"> containing components to 2.52%. </w:t>
      </w:r>
    </w:p>
    <w:p w14:paraId="37E48C2E" w14:textId="77777777" w:rsidR="00540B1D" w:rsidRPr="00286FF8" w:rsidRDefault="00AE0620" w:rsidP="00B66FBA">
      <w:pPr>
        <w:jc w:val="center"/>
      </w:pPr>
      <w:r w:rsidRPr="00F579C9">
        <w:rPr>
          <w:noProof/>
          <w:lang w:val="de-DE" w:eastAsia="de-DE"/>
        </w:rPr>
        <w:drawing>
          <wp:inline distT="0" distB="0" distL="0" distR="0" wp14:anchorId="76555BDE" wp14:editId="43B24CCF">
            <wp:extent cx="3026979" cy="2606040"/>
            <wp:effectExtent l="0" t="0" r="2540" b="381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036701" cy="2614410"/>
                    </a:xfrm>
                    <a:prstGeom prst="rect">
                      <a:avLst/>
                    </a:prstGeom>
                    <a:noFill/>
                  </pic:spPr>
                </pic:pic>
              </a:graphicData>
            </a:graphic>
          </wp:inline>
        </w:drawing>
      </w:r>
    </w:p>
    <w:p w14:paraId="55E29527" w14:textId="77777777" w:rsidR="00AE0620" w:rsidRPr="00CF4F06" w:rsidRDefault="00540B1D" w:rsidP="00540B1D">
      <w:pPr>
        <w:pStyle w:val="Beschriftung"/>
        <w:jc w:val="center"/>
      </w:pPr>
      <w:bookmarkStart w:id="1578" w:name="_Ref407966412"/>
      <w:bookmarkStart w:id="1579" w:name="_Toc415436455"/>
      <w:r w:rsidRPr="00286FF8">
        <w:t xml:space="preserve">Figure </w:t>
      </w:r>
      <w:fldSimple w:instr=" SEQ Figure \* ARABIC ">
        <w:r w:rsidR="00344F4E" w:rsidRPr="00CF4F06">
          <w:rPr>
            <w:noProof/>
          </w:rPr>
          <w:t>75</w:t>
        </w:r>
      </w:fldSimple>
      <w:bookmarkEnd w:id="1578"/>
      <w:r w:rsidRPr="00CF4F06">
        <w:t xml:space="preserve">: </w:t>
      </w:r>
      <w:r w:rsidR="00A02702" w:rsidRPr="00CF4F06">
        <w:t>E</w:t>
      </w:r>
      <w:r w:rsidR="00BC4664" w:rsidRPr="00CF4F06">
        <w:t xml:space="preserve">stimated </w:t>
      </w:r>
      <w:r w:rsidRPr="00CF4F06">
        <w:t xml:space="preserve">Palladium distribution over Arduino Due </w:t>
      </w:r>
      <w:r w:rsidR="003F3503" w:rsidRPr="00CF4F06">
        <w:rPr>
          <w:rFonts w:eastAsiaTheme="minorEastAsia"/>
        </w:rPr>
        <w:t>components</w:t>
      </w:r>
      <w:bookmarkEnd w:id="1579"/>
    </w:p>
    <w:p w14:paraId="7080EE34" w14:textId="77777777" w:rsidR="00D03770" w:rsidRPr="00286FF8" w:rsidRDefault="00F83DD9" w:rsidP="00AA6867">
      <w:r w:rsidRPr="00CF4F06">
        <w:lastRenderedPageBreak/>
        <w:t xml:space="preserve">The reuse </w:t>
      </w:r>
      <w:r w:rsidR="00B70F8D" w:rsidRPr="00CF4F06">
        <w:t xml:space="preserve">of components </w:t>
      </w:r>
      <w:r w:rsidRPr="00CF4F06">
        <w:t xml:space="preserve">is </w:t>
      </w:r>
      <w:commentRangeStart w:id="1580"/>
      <w:r w:rsidRPr="00CF4F06">
        <w:t xml:space="preserve">the most ecologically way </w:t>
      </w:r>
      <w:r w:rsidR="009827EE" w:rsidRPr="00CF4F06">
        <w:t>to recycle</w:t>
      </w:r>
      <w:r w:rsidRPr="00CF4F06">
        <w:t xml:space="preserve"> electronic components</w:t>
      </w:r>
      <w:commentRangeEnd w:id="1580"/>
      <w:r w:rsidR="006E07AF">
        <w:rPr>
          <w:rStyle w:val="Kommentarzeichen"/>
        </w:rPr>
        <w:commentReference w:id="1580"/>
      </w:r>
      <w:r w:rsidRPr="00CF4F06">
        <w:t xml:space="preserve">. </w:t>
      </w:r>
      <w:r w:rsidR="006C12ED" w:rsidRPr="00CF4F06">
        <w:t xml:space="preserve">Electronic components can be </w:t>
      </w:r>
      <w:r w:rsidRPr="00CF4F06">
        <w:t>unsold</w:t>
      </w:r>
      <w:r w:rsidR="006C12ED" w:rsidRPr="00CF4F06">
        <w:t>ered from PCBs</w:t>
      </w:r>
      <w:r w:rsidR="00011E7C" w:rsidRPr="00286FF8">
        <w:fldChar w:fldCharType="begin"/>
      </w:r>
      <w:r w:rsidR="00011E7C" w:rsidRPr="00286FF8">
        <w:instrText xml:space="preserve"> XE "PCBs:Printed circuit boards" </w:instrText>
      </w:r>
      <w:r w:rsidR="00011E7C" w:rsidRPr="00286FF8">
        <w:fldChar w:fldCharType="end"/>
      </w:r>
      <w:r w:rsidR="006C12ED" w:rsidRPr="00286FF8">
        <w:t xml:space="preserve"> and reused in other electronic applications. Due to the high price fluctuation between electronic components and the high cost of </w:t>
      </w:r>
      <w:r w:rsidRPr="00286FF8">
        <w:t>unsold</w:t>
      </w:r>
      <w:r w:rsidR="006C12ED" w:rsidRPr="00286FF8">
        <w:t xml:space="preserve">ering and testing electronic </w:t>
      </w:r>
      <w:r w:rsidR="003F3503" w:rsidRPr="006B43F4">
        <w:rPr>
          <w:rFonts w:eastAsiaTheme="minorEastAsia"/>
        </w:rPr>
        <w:t>co</w:t>
      </w:r>
      <w:r w:rsidR="003F3503" w:rsidRPr="00CF4F06">
        <w:rPr>
          <w:rFonts w:eastAsiaTheme="minorEastAsia"/>
        </w:rPr>
        <w:t xml:space="preserve">mponents </w:t>
      </w:r>
      <w:r w:rsidR="006C12ED" w:rsidRPr="00CF4F06">
        <w:t xml:space="preserve">for reuse, the component prices are </w:t>
      </w:r>
      <w:del w:id="1581" w:author="Chancerel, Perrine" w:date="2015-04-01T15:36:00Z">
        <w:r w:rsidR="006C12ED" w:rsidRPr="00CF4F06" w:rsidDel="006E07AF">
          <w:delText>a strong indicator</w:delText>
        </w:r>
      </w:del>
      <w:ins w:id="1582" w:author="Chancerel, Perrine" w:date="2015-04-01T15:36:00Z">
        <w:r w:rsidR="006E07AF">
          <w:t>the main driver of</w:t>
        </w:r>
      </w:ins>
      <w:del w:id="1583" w:author="Chancerel, Perrine" w:date="2015-04-01T15:36:00Z">
        <w:r w:rsidR="00F41B14" w:rsidRPr="00CF4F06" w:rsidDel="006E07AF">
          <w:delText xml:space="preserve"> for</w:delText>
        </w:r>
      </w:del>
      <w:r w:rsidR="00F41B14" w:rsidRPr="00CF4F06">
        <w:t xml:space="preserve"> reusability. The </w:t>
      </w:r>
      <w:r w:rsidR="00BC4664" w:rsidRPr="00CF4F06">
        <w:t xml:space="preserve">estimated </w:t>
      </w:r>
      <w:r w:rsidR="00F41B14" w:rsidRPr="00CF4F06">
        <w:t xml:space="preserve">prices of the Arduino Due </w:t>
      </w:r>
      <w:r w:rsidR="003F3503" w:rsidRPr="00CF4F06">
        <w:rPr>
          <w:rFonts w:eastAsiaTheme="minorEastAsia"/>
        </w:rPr>
        <w:t xml:space="preserve">component </w:t>
      </w:r>
      <w:r w:rsidR="00F41B14" w:rsidRPr="00CF4F06">
        <w:t>with a price greater</w:t>
      </w:r>
      <w:r w:rsidR="002E671A" w:rsidRPr="00CF4F06">
        <w:t xml:space="preserve"> than</w:t>
      </w:r>
      <w:r w:rsidR="00F41B14" w:rsidRPr="00CF4F06">
        <w:t xml:space="preserve"> 0.1</w:t>
      </w:r>
      <w:r w:rsidR="00CC3A04" w:rsidRPr="00CF4F06">
        <w:t>0</w:t>
      </w:r>
      <w:r w:rsidR="00F41B14" w:rsidRPr="00CF4F06">
        <w:t xml:space="preserve">€ are shown in </w:t>
      </w:r>
      <w:r w:rsidR="00540B1D" w:rsidRPr="006B43F4">
        <w:fldChar w:fldCharType="begin"/>
      </w:r>
      <w:r w:rsidR="00540B1D" w:rsidRPr="00CF4F06">
        <w:instrText xml:space="preserve"> REF _Ref407966226 \h </w:instrText>
      </w:r>
      <w:r w:rsidR="00AA6867" w:rsidRPr="00CF4F06">
        <w:instrText xml:space="preserve"> \* MERGEFORMAT </w:instrText>
      </w:r>
      <w:r w:rsidR="00540B1D" w:rsidRPr="006B43F4">
        <w:rPr>
          <w:rPrChange w:id="1584" w:author="Chancerel, Perrine" w:date="2015-04-01T12:09:00Z">
            <w:rPr/>
          </w:rPrChange>
        </w:rPr>
        <w:fldChar w:fldCharType="separate"/>
      </w:r>
      <w:r w:rsidR="00344F4E" w:rsidRPr="006B43F4">
        <w:t xml:space="preserve">Figure </w:t>
      </w:r>
      <w:r w:rsidR="00344F4E" w:rsidRPr="00CF4F06">
        <w:rPr>
          <w:noProof/>
        </w:rPr>
        <w:t>76</w:t>
      </w:r>
      <w:r w:rsidR="00540B1D" w:rsidRPr="006B43F4">
        <w:fldChar w:fldCharType="end"/>
      </w:r>
      <w:r w:rsidR="00F41B14" w:rsidRPr="00286FF8">
        <w:t>.</w:t>
      </w:r>
      <w:r w:rsidR="002E671A" w:rsidRPr="00286FF8">
        <w:t xml:space="preserve"> </w:t>
      </w:r>
      <w:r w:rsidR="00B70F8D" w:rsidRPr="00286FF8">
        <w:t>The component prices are de</w:t>
      </w:r>
      <w:r w:rsidR="00B70F8D" w:rsidRPr="006B43F4">
        <w:t xml:space="preserve">termined according to the </w:t>
      </w:r>
      <w:r w:rsidR="00CC3A04" w:rsidRPr="00CF4F06">
        <w:t>original price</w:t>
      </w:r>
      <w:r w:rsidR="00B70F8D" w:rsidRPr="00CF4F06">
        <w:t xml:space="preserve"> value based on the distributors. The </w:t>
      </w:r>
      <w:r w:rsidR="00AF1AFD" w:rsidRPr="00CF4F06">
        <w:t xml:space="preserve">estimated </w:t>
      </w:r>
      <w:r w:rsidR="00B70F8D" w:rsidRPr="00CF4F06">
        <w:t xml:space="preserve">component </w:t>
      </w:r>
      <w:r w:rsidR="00AF1AFD" w:rsidRPr="00CF4F06">
        <w:t>prices per unit for buying 1000 pieces are</w:t>
      </w:r>
      <w:r w:rsidR="00B70F8D" w:rsidRPr="00CF4F06">
        <w:t xml:space="preserve"> listed in </w:t>
      </w:r>
      <w:r w:rsidR="00B70F8D" w:rsidRPr="006B43F4">
        <w:fldChar w:fldCharType="begin"/>
      </w:r>
      <w:r w:rsidR="00B70F8D" w:rsidRPr="00CF4F06">
        <w:instrText xml:space="preserve"> REF _Ref412130073 \r \h </w:instrText>
      </w:r>
      <w:r w:rsidR="00B70F8D" w:rsidRPr="006B43F4">
        <w:rPr>
          <w:rPrChange w:id="1585" w:author="Chancerel, Perrine" w:date="2015-04-01T12:09:00Z">
            <w:rPr/>
          </w:rPrChange>
        </w:rPr>
        <w:fldChar w:fldCharType="separate"/>
      </w:r>
      <w:r w:rsidR="00344F4E" w:rsidRPr="006B43F4">
        <w:t>Appendix H</w:t>
      </w:r>
      <w:r w:rsidR="00B70F8D" w:rsidRPr="006B43F4">
        <w:fldChar w:fldCharType="end"/>
      </w:r>
      <w:r w:rsidR="00B70F8D" w:rsidRPr="00286FF8">
        <w:t>.</w:t>
      </w:r>
    </w:p>
    <w:p w14:paraId="1D3F3675" w14:textId="77777777" w:rsidR="00540B1D" w:rsidRPr="00286FF8" w:rsidRDefault="00D03770" w:rsidP="00540B1D">
      <w:pPr>
        <w:keepNext/>
        <w:jc w:val="center"/>
      </w:pPr>
      <w:r w:rsidRPr="00F579C9">
        <w:rPr>
          <w:noProof/>
          <w:lang w:val="de-DE" w:eastAsia="de-DE"/>
        </w:rPr>
        <w:drawing>
          <wp:inline distT="0" distB="0" distL="0" distR="0" wp14:anchorId="2A39701A" wp14:editId="788E532F">
            <wp:extent cx="4008120" cy="2790753"/>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031480" cy="2807018"/>
                    </a:xfrm>
                    <a:prstGeom prst="rect">
                      <a:avLst/>
                    </a:prstGeom>
                    <a:noFill/>
                  </pic:spPr>
                </pic:pic>
              </a:graphicData>
            </a:graphic>
          </wp:inline>
        </w:drawing>
      </w:r>
    </w:p>
    <w:p w14:paraId="1D18D9D5" w14:textId="77777777" w:rsidR="00FD1DC7" w:rsidRPr="00CF4F06" w:rsidRDefault="00540B1D" w:rsidP="00540B1D">
      <w:pPr>
        <w:pStyle w:val="Beschriftung"/>
        <w:jc w:val="center"/>
      </w:pPr>
      <w:bookmarkStart w:id="1586" w:name="_Ref407966226"/>
      <w:bookmarkStart w:id="1587" w:name="_Toc415436456"/>
      <w:r w:rsidRPr="00286FF8">
        <w:t xml:space="preserve">Figure </w:t>
      </w:r>
      <w:fldSimple w:instr=" SEQ Figure \* ARABIC ">
        <w:r w:rsidR="00344F4E" w:rsidRPr="00CF4F06">
          <w:rPr>
            <w:noProof/>
          </w:rPr>
          <w:t>76</w:t>
        </w:r>
      </w:fldSimple>
      <w:bookmarkEnd w:id="1586"/>
      <w:r w:rsidRPr="00CF4F06">
        <w:t xml:space="preserve">: </w:t>
      </w:r>
      <w:r w:rsidR="00BC4664" w:rsidRPr="00CF4F06">
        <w:t xml:space="preserve">Estimated </w:t>
      </w:r>
      <w:r w:rsidRPr="00CF4F06">
        <w:t xml:space="preserve">Arduino Due </w:t>
      </w:r>
      <w:r w:rsidR="003F3503" w:rsidRPr="00CF4F06">
        <w:t xml:space="preserve">component </w:t>
      </w:r>
      <w:r w:rsidRPr="00CF4F06">
        <w:t>prices</w:t>
      </w:r>
      <w:bookmarkEnd w:id="1587"/>
    </w:p>
    <w:p w14:paraId="5D69841D" w14:textId="77777777" w:rsidR="00E56898" w:rsidRPr="00286FF8" w:rsidRDefault="00B70F8D" w:rsidP="00B66FBA">
      <w:pPr>
        <w:keepNext/>
      </w:pPr>
      <w:r w:rsidRPr="00CF4F06">
        <w:t xml:space="preserve">The most valuable </w:t>
      </w:r>
      <w:r w:rsidR="007925EA" w:rsidRPr="00CF4F06">
        <w:t>component</w:t>
      </w:r>
      <w:r w:rsidR="00F239C4" w:rsidRPr="00CF4F06">
        <w:t xml:space="preserve"> of the Arduino Due board</w:t>
      </w:r>
      <w:r w:rsidRPr="00CF4F06">
        <w:t xml:space="preserve"> is the Atmel ATSAM3X8EA-AU with a price of ar</w:t>
      </w:r>
      <w:r w:rsidR="00F239C4" w:rsidRPr="00CF4F06">
        <w:t xml:space="preserve">ound 6.30$. </w:t>
      </w:r>
      <w:del w:id="1588" w:author="Chancerel, Perrine" w:date="2015-04-01T15:37:00Z">
        <w:r w:rsidR="00F239C4" w:rsidRPr="00CF4F06" w:rsidDel="006E07AF">
          <w:delText xml:space="preserve">According </w:delText>
        </w:r>
      </w:del>
      <w:ins w:id="1589" w:author="Chancerel, Perrine" w:date="2015-04-01T15:37:00Z">
        <w:r w:rsidR="006E07AF">
          <w:t>In comparison</w:t>
        </w:r>
        <w:r w:rsidR="006E07AF" w:rsidRPr="00CF4F06">
          <w:t xml:space="preserve"> </w:t>
        </w:r>
      </w:ins>
      <w:r w:rsidR="00F239C4" w:rsidRPr="00CF4F06">
        <w:t xml:space="preserve">to the estimated price of 2.30$ for reusing an electronic component which was determined by the </w:t>
      </w:r>
      <w:proofErr w:type="spellStart"/>
      <w:r w:rsidR="00F239C4" w:rsidRPr="00CF4F06">
        <w:t>AutDem</w:t>
      </w:r>
      <w:proofErr w:type="spellEnd"/>
      <w:r w:rsidR="00F239C4" w:rsidRPr="00CF4F06">
        <w:t xml:space="preserve"> project </w:t>
      </w:r>
      <w:r w:rsidR="00F239C4" w:rsidRPr="00CF4F06">
        <w:rPr>
          <w:rFonts w:eastAsiaTheme="minorEastAsia"/>
        </w:rPr>
        <w:t>(Automated disassembly of PWBs)</w:t>
      </w:r>
      <w:ins w:id="1590" w:author="Chancerel, Perrine" w:date="2015-04-01T15:37:00Z">
        <w:r w:rsidR="006E07AF">
          <w:rPr>
            <w:rFonts w:eastAsiaTheme="minorEastAsia"/>
          </w:rPr>
          <w:t>,</w:t>
        </w:r>
      </w:ins>
      <w:r w:rsidR="00F239C4" w:rsidRPr="00CF4F06">
        <w:t xml:space="preserve"> three electronic </w:t>
      </w:r>
      <w:r w:rsidR="003F3503" w:rsidRPr="00CF4F06">
        <w:t xml:space="preserve">components </w:t>
      </w:r>
      <w:r w:rsidR="00F239C4" w:rsidRPr="00CF4F06">
        <w:t>could be reused</w:t>
      </w:r>
      <w:sdt>
        <w:sdtPr>
          <w:id w:val="206145348"/>
          <w:citation/>
        </w:sdtPr>
        <w:sdtContent>
          <w:r w:rsidR="00313A81" w:rsidRPr="006B43F4">
            <w:fldChar w:fldCharType="begin"/>
          </w:r>
          <w:r w:rsidR="00313A81" w:rsidRPr="00CF4F06">
            <w:rPr>
              <w:rFonts w:eastAsiaTheme="minorEastAsia"/>
            </w:rPr>
            <w:instrText xml:space="preserve"> CITATION Griese2002 \l 1033 </w:instrText>
          </w:r>
          <w:r w:rsidR="00313A81" w:rsidRPr="006B43F4">
            <w:rPr>
              <w:rPrChange w:id="1591" w:author="Chancerel, Perrine" w:date="2015-04-01T12:09:00Z">
                <w:rPr/>
              </w:rPrChange>
            </w:rPr>
            <w:fldChar w:fldCharType="separate"/>
          </w:r>
          <w:r w:rsidR="00344F4E" w:rsidRPr="006B43F4">
            <w:rPr>
              <w:rFonts w:eastAsiaTheme="minorEastAsia"/>
              <w:noProof/>
            </w:rPr>
            <w:t xml:space="preserve"> (Griese, et al., 2002)</w:t>
          </w:r>
          <w:r w:rsidR="00313A81" w:rsidRPr="006B43F4">
            <w:fldChar w:fldCharType="end"/>
          </w:r>
        </w:sdtContent>
      </w:sdt>
      <w:r w:rsidR="00F239C4" w:rsidRPr="00286FF8">
        <w:rPr>
          <w:rFonts w:eastAsiaTheme="minorEastAsia"/>
        </w:rPr>
        <w:t>.</w:t>
      </w:r>
    </w:p>
    <w:p w14:paraId="33FE2E2B" w14:textId="77777777" w:rsidR="00B66FBA" w:rsidRPr="006B43F4" w:rsidRDefault="00B66FBA">
      <w:pPr>
        <w:spacing w:line="276" w:lineRule="auto"/>
        <w:jc w:val="left"/>
        <w:rPr>
          <w:rFonts w:asciiTheme="majorHAnsi" w:eastAsiaTheme="majorEastAsia" w:hAnsiTheme="majorHAnsi" w:cstheme="majorBidi"/>
          <w:b/>
          <w:bCs/>
          <w:color w:val="365F91" w:themeColor="accent1" w:themeShade="BF"/>
          <w:sz w:val="28"/>
          <w:szCs w:val="28"/>
        </w:rPr>
      </w:pPr>
      <w:r w:rsidRPr="00286FF8">
        <w:br w:type="page"/>
      </w:r>
    </w:p>
    <w:p w14:paraId="393DF519" w14:textId="77777777" w:rsidR="006B4FFA" w:rsidRPr="00CF4F06" w:rsidRDefault="00E802DF" w:rsidP="00B41A5B">
      <w:pPr>
        <w:pStyle w:val="berschrift1"/>
        <w:numPr>
          <w:ilvl w:val="0"/>
          <w:numId w:val="1"/>
        </w:numPr>
      </w:pPr>
      <w:bookmarkStart w:id="1592" w:name="_Toc415436360"/>
      <w:r w:rsidRPr="006B43F4">
        <w:lastRenderedPageBreak/>
        <w:t xml:space="preserve">Discussion and </w:t>
      </w:r>
      <w:commentRangeStart w:id="1593"/>
      <w:r w:rsidRPr="006B43F4">
        <w:t>future work</w:t>
      </w:r>
      <w:bookmarkEnd w:id="1592"/>
      <w:commentRangeEnd w:id="1593"/>
      <w:r w:rsidR="002E1D76">
        <w:rPr>
          <w:rStyle w:val="Kommentarzeichen"/>
          <w:rFonts w:asciiTheme="minorHAnsi" w:eastAsiaTheme="minorHAnsi" w:hAnsiTheme="minorHAnsi" w:cstheme="minorBidi"/>
          <w:b w:val="0"/>
          <w:bCs w:val="0"/>
          <w:color w:val="auto"/>
        </w:rPr>
        <w:commentReference w:id="1593"/>
      </w:r>
    </w:p>
    <w:p w14:paraId="18F092E1" w14:textId="77777777" w:rsidR="00B202C6" w:rsidRPr="006B43F4" w:rsidRDefault="00B202C6" w:rsidP="00B202C6">
      <w:r w:rsidRPr="00CF4F06">
        <w:t>The electronic component recognition process is based on the images acquired with the image acquisition setup specified in chapter</w:t>
      </w:r>
      <w:r w:rsidR="00E35E6C" w:rsidRPr="00CF4F06">
        <w:t xml:space="preserve"> </w:t>
      </w:r>
      <w:r w:rsidR="00E35E6C" w:rsidRPr="006B43F4">
        <w:fldChar w:fldCharType="begin"/>
      </w:r>
      <w:r w:rsidR="00E35E6C" w:rsidRPr="00CF4F06">
        <w:instrText xml:space="preserve"> REF _Ref415434674 \r \h </w:instrText>
      </w:r>
      <w:r w:rsidR="00E35E6C" w:rsidRPr="006B43F4">
        <w:rPr>
          <w:rPrChange w:id="1594" w:author="Chancerel, Perrine" w:date="2015-04-01T12:09:00Z">
            <w:rPr/>
          </w:rPrChange>
        </w:rPr>
        <w:fldChar w:fldCharType="separate"/>
      </w:r>
      <w:r w:rsidR="00344F4E" w:rsidRPr="006B43F4">
        <w:t>5.1.1</w:t>
      </w:r>
      <w:r w:rsidR="00E35E6C" w:rsidRPr="006B43F4">
        <w:fldChar w:fldCharType="end"/>
      </w:r>
      <w:r w:rsidRPr="00286FF8">
        <w:t xml:space="preserve">. The detection and classification of electronic component packages and the optical character recognition process can be improved by selecting a </w:t>
      </w:r>
      <w:r w:rsidR="00E35E6C" w:rsidRPr="00286FF8">
        <w:t>telocentric</w:t>
      </w:r>
      <w:r w:rsidRPr="00286FF8">
        <w:t xml:space="preserve"> objective to prevent optical distortion</w:t>
      </w:r>
      <w:r w:rsidRPr="006B43F4">
        <w:t>s. Industrial cameras of higher image acquisition quality and an advanced lighting system can improve the recognition system.</w:t>
      </w:r>
    </w:p>
    <w:p w14:paraId="603F9090" w14:textId="77777777" w:rsidR="00B202C6" w:rsidRPr="00CF4F06" w:rsidRDefault="00B202C6" w:rsidP="00B202C6">
      <w:r w:rsidRPr="00CF4F06">
        <w:t>The practical implementation of an electronic component recognition system for PCB recycling requires a fast and reliable recognition process. This can be a</w:t>
      </w:r>
      <w:r w:rsidR="00E35E6C" w:rsidRPr="00CF4F06">
        <w:t>r</w:t>
      </w:r>
      <w:r w:rsidRPr="00CF4F06">
        <w:t>chived by using an assembly line where removed PCBs from WEEE scrap are placed. The image acquisition can be done by line scan cameras</w:t>
      </w:r>
      <w:r w:rsidR="00E35E6C" w:rsidRPr="00CF4F06">
        <w:t xml:space="preserve"> and the image data is</w:t>
      </w:r>
      <w:r w:rsidRPr="00CF4F06">
        <w:t xml:space="preserve"> analyzed to detect valuable components for reuse and recycling. The component removal process for reuse is done automatically or manually by non-destructive removal of the component. For </w:t>
      </w:r>
      <w:r w:rsidR="00E35E6C" w:rsidRPr="00CF4F06">
        <w:t xml:space="preserve">material </w:t>
      </w:r>
      <w:r w:rsidRPr="00CF4F06">
        <w:t>recycling</w:t>
      </w:r>
      <w:r w:rsidR="00E35E6C" w:rsidRPr="00CF4F06">
        <w:t>,</w:t>
      </w:r>
      <w:r w:rsidRPr="00CF4F06">
        <w:t xml:space="preserve"> the electronic components can be destroyed by the removing process and can be carried out by milling, punching, heating and picking or alternative removal processes. </w:t>
      </w:r>
    </w:p>
    <w:p w14:paraId="0199C174" w14:textId="77777777" w:rsidR="00732D30" w:rsidRPr="00CF4F06" w:rsidRDefault="00665B8B" w:rsidP="00B41A5B">
      <w:pPr>
        <w:pStyle w:val="berschrift2"/>
        <w:numPr>
          <w:ilvl w:val="1"/>
          <w:numId w:val="1"/>
        </w:numPr>
      </w:pPr>
      <w:bookmarkStart w:id="1595" w:name="_Toc415436361"/>
      <w:r w:rsidRPr="00CF4F06">
        <w:t>Electronic component detection</w:t>
      </w:r>
      <w:bookmarkEnd w:id="1595"/>
    </w:p>
    <w:p w14:paraId="029F2A27" w14:textId="77777777" w:rsidR="00B202C6" w:rsidRPr="00CF4F06" w:rsidRDefault="00B202C6" w:rsidP="00B202C6">
      <w:bookmarkStart w:id="1596" w:name="_Ref411082811"/>
      <w:r w:rsidRPr="00CF4F06">
        <w:t>The electronic component detection is not specified in detail in this thesis. Alternative component detection approach based on 3D PCB models and laser triangulation are discussed further.</w:t>
      </w:r>
    </w:p>
    <w:p w14:paraId="2F20D7B0" w14:textId="77777777" w:rsidR="00665B8B" w:rsidRPr="00CF4F06" w:rsidRDefault="00AE3816" w:rsidP="00B41A5B">
      <w:pPr>
        <w:pStyle w:val="berschrift3"/>
        <w:numPr>
          <w:ilvl w:val="2"/>
          <w:numId w:val="1"/>
        </w:numPr>
      </w:pPr>
      <w:bookmarkStart w:id="1597" w:name="_Toc415436362"/>
      <w:r w:rsidRPr="00CF4F06">
        <w:t xml:space="preserve">Electronic component detection based on 3D </w:t>
      </w:r>
      <w:r w:rsidR="00732D30" w:rsidRPr="00CF4F06">
        <w:t>model</w:t>
      </w:r>
      <w:bookmarkEnd w:id="1596"/>
      <w:r w:rsidR="00B202C6" w:rsidRPr="00CF4F06">
        <w:t>s</w:t>
      </w:r>
      <w:bookmarkEnd w:id="1597"/>
    </w:p>
    <w:p w14:paraId="19FF3EC9" w14:textId="77777777" w:rsidR="00B202C6" w:rsidRPr="00286FF8" w:rsidRDefault="00B202C6" w:rsidP="00B202C6">
      <w:r w:rsidRPr="00CF4F06">
        <w:t xml:space="preserve">Several approaches for electronic component detection were examined in chapter </w:t>
      </w:r>
      <w:r w:rsidRPr="006B43F4">
        <w:fldChar w:fldCharType="begin"/>
      </w:r>
      <w:r w:rsidRPr="00CF4F06">
        <w:instrText xml:space="preserve"> REF _Ref410564384 \r \h </w:instrText>
      </w:r>
      <w:r w:rsidRPr="006B43F4">
        <w:rPr>
          <w:rPrChange w:id="1598" w:author="Chancerel, Perrine" w:date="2015-04-01T12:09:00Z">
            <w:rPr/>
          </w:rPrChange>
        </w:rPr>
        <w:fldChar w:fldCharType="separate"/>
      </w:r>
      <w:r w:rsidR="00344F4E" w:rsidRPr="006B43F4">
        <w:t>3.2</w:t>
      </w:r>
      <w:r w:rsidRPr="006B43F4">
        <w:fldChar w:fldCharType="end"/>
      </w:r>
      <w:r w:rsidRPr="00286FF8">
        <w:t xml:space="preserve"> whereas a detailed evaluation was not applied. One further approach is the electronic component detection based on 3D PCB models. The </w:t>
      </w:r>
      <w:r w:rsidRPr="006B43F4">
        <w:t>project “</w:t>
      </w:r>
      <w:proofErr w:type="spellStart"/>
      <w:r w:rsidRPr="006B43F4">
        <w:t>Integrierte</w:t>
      </w:r>
      <w:proofErr w:type="spellEnd"/>
      <w:r w:rsidRPr="006B43F4">
        <w:t xml:space="preserve"> </w:t>
      </w:r>
      <w:proofErr w:type="spellStart"/>
      <w:r w:rsidRPr="006B43F4">
        <w:t>Prozesskette</w:t>
      </w:r>
      <w:proofErr w:type="spellEnd"/>
      <w:r w:rsidRPr="006B43F4">
        <w:t xml:space="preserve"> </w:t>
      </w:r>
      <w:proofErr w:type="spellStart"/>
      <w:r w:rsidRPr="006B43F4">
        <w:t>für</w:t>
      </w:r>
      <w:proofErr w:type="spellEnd"/>
      <w:r w:rsidRPr="006B43F4">
        <w:t xml:space="preserve"> die </w:t>
      </w:r>
      <w:proofErr w:type="spellStart"/>
      <w:r w:rsidRPr="006B43F4">
        <w:t>Instandhaltung</w:t>
      </w:r>
      <w:proofErr w:type="spellEnd"/>
      <w:r w:rsidRPr="006B43F4">
        <w:t xml:space="preserve"> </w:t>
      </w:r>
      <w:proofErr w:type="spellStart"/>
      <w:r w:rsidRPr="006B43F4">
        <w:t>elektronischer</w:t>
      </w:r>
      <w:proofErr w:type="spellEnd"/>
      <w:r w:rsidRPr="006B43F4">
        <w:t xml:space="preserve"> </w:t>
      </w:r>
      <w:proofErr w:type="spellStart"/>
      <w:r w:rsidRPr="006B43F4">
        <w:t>Ko</w:t>
      </w:r>
      <w:r w:rsidR="00E35E6C" w:rsidRPr="00CF4F06">
        <w:t>mponenten</w:t>
      </w:r>
      <w:proofErr w:type="spellEnd"/>
      <w:proofErr w:type="gramStart"/>
      <w:r w:rsidR="00E35E6C" w:rsidRPr="00CF4F06">
        <w:t xml:space="preserve">“ </w:t>
      </w:r>
      <w:r w:rsidRPr="00CF4F06">
        <w:t>(</w:t>
      </w:r>
      <w:proofErr w:type="gramEnd"/>
      <w:r w:rsidRPr="00CF4F06">
        <w:t xml:space="preserve">INPIKO) shows that a segmentation of electronic components based on 3D PCB models provides good results. In this approach a plane segmentation algorithm searches for the PCB surface and crops all voxels whose height is greater than the height of PCB support material. All voxels with a small Euclidian distance between each other (Euclidian cluster) are combined to an electronic component. The result of the electronic component segmentation of the Arduino Due board is shown in </w:t>
      </w:r>
      <w:r w:rsidRPr="006B43F4">
        <w:fldChar w:fldCharType="begin"/>
      </w:r>
      <w:r w:rsidRPr="00CF4F06">
        <w:instrText xml:space="preserve"> REF _Ref410566092 \h </w:instrText>
      </w:r>
      <w:r w:rsidRPr="006B43F4">
        <w:rPr>
          <w:rPrChange w:id="1599" w:author="Chancerel, Perrine" w:date="2015-04-01T12:09:00Z">
            <w:rPr/>
          </w:rPrChange>
        </w:rPr>
        <w:fldChar w:fldCharType="separate"/>
      </w:r>
      <w:r w:rsidR="00344F4E" w:rsidRPr="006B43F4">
        <w:t xml:space="preserve">Figure </w:t>
      </w:r>
      <w:r w:rsidR="00344F4E" w:rsidRPr="00CF4F06">
        <w:rPr>
          <w:noProof/>
        </w:rPr>
        <w:t>77</w:t>
      </w:r>
      <w:r w:rsidRPr="006B43F4">
        <w:fldChar w:fldCharType="end"/>
      </w:r>
      <w:r w:rsidRPr="00286FF8">
        <w:t xml:space="preserve">. The segmented </w:t>
      </w:r>
      <w:r w:rsidRPr="00286FF8">
        <w:lastRenderedPageBreak/>
        <w:t>components can be used to determine the centroid of the component bounding box. The coordinates can be used as input for the 2D component classification.</w:t>
      </w:r>
    </w:p>
    <w:p w14:paraId="701866EB" w14:textId="77777777" w:rsidR="00732D30" w:rsidRPr="00286FF8" w:rsidRDefault="00732D30" w:rsidP="00732D30"/>
    <w:p w14:paraId="733128E9" w14:textId="77777777" w:rsidR="00E56898" w:rsidRPr="00286FF8" w:rsidRDefault="00E56898" w:rsidP="00E56898">
      <w:pPr>
        <w:keepNext/>
        <w:jc w:val="center"/>
      </w:pPr>
      <w:r w:rsidRPr="00F579C9">
        <w:rPr>
          <w:noProof/>
          <w:lang w:val="de-DE" w:eastAsia="de-DE"/>
        </w:rPr>
        <w:drawing>
          <wp:inline distT="0" distB="0" distL="0" distR="0" wp14:anchorId="071A25B1" wp14:editId="1124B545">
            <wp:extent cx="2592983" cy="233795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3Dmodel.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2592937" cy="2337913"/>
                    </a:xfrm>
                    <a:prstGeom prst="rect">
                      <a:avLst/>
                    </a:prstGeom>
                    <a:noFill/>
                    <a:ln>
                      <a:noFill/>
                    </a:ln>
                  </pic:spPr>
                </pic:pic>
              </a:graphicData>
            </a:graphic>
          </wp:inline>
        </w:drawing>
      </w:r>
    </w:p>
    <w:p w14:paraId="3FFB6BA7" w14:textId="77777777" w:rsidR="00AE3816" w:rsidRPr="00CF4F06" w:rsidRDefault="00E56898" w:rsidP="00E56898">
      <w:pPr>
        <w:pStyle w:val="Beschriftung"/>
        <w:jc w:val="center"/>
      </w:pPr>
      <w:bookmarkStart w:id="1600" w:name="_Ref410566092"/>
      <w:bookmarkStart w:id="1601" w:name="_Toc415436457"/>
      <w:r w:rsidRPr="00286FF8">
        <w:t xml:space="preserve">Figure </w:t>
      </w:r>
      <w:fldSimple w:instr=" SEQ Figure \* ARABIC ">
        <w:r w:rsidR="00344F4E" w:rsidRPr="00CF4F06">
          <w:rPr>
            <w:noProof/>
          </w:rPr>
          <w:t>77</w:t>
        </w:r>
      </w:fldSimple>
      <w:bookmarkEnd w:id="1600"/>
      <w:r w:rsidRPr="00CF4F06">
        <w:t>: 3D model based component detection</w:t>
      </w:r>
      <w:bookmarkEnd w:id="1601"/>
    </w:p>
    <w:p w14:paraId="2B5DCCFF" w14:textId="77777777" w:rsidR="00807CBB" w:rsidRPr="00CF4F06" w:rsidRDefault="00807CBB" w:rsidP="00B41A5B">
      <w:pPr>
        <w:pStyle w:val="berschrift3"/>
        <w:numPr>
          <w:ilvl w:val="2"/>
          <w:numId w:val="1"/>
        </w:numPr>
      </w:pPr>
      <w:bookmarkStart w:id="1602" w:name="_Ref411082666"/>
      <w:bookmarkStart w:id="1603" w:name="_Toc415436363"/>
      <w:r w:rsidRPr="00CF4F06">
        <w:t xml:space="preserve">Electronic component detection based on </w:t>
      </w:r>
      <w:r w:rsidR="00B202C6" w:rsidRPr="00CF4F06">
        <w:t>h</w:t>
      </w:r>
      <w:r w:rsidR="00E66411" w:rsidRPr="00CF4F06">
        <w:t>eight map</w:t>
      </w:r>
      <w:r w:rsidR="00E43C0D" w:rsidRPr="00CF4F06">
        <w:t xml:space="preserve"> </w:t>
      </w:r>
      <w:r w:rsidR="00B202C6" w:rsidRPr="00CF4F06">
        <w:t>with</w:t>
      </w:r>
      <w:r w:rsidR="00E43C0D" w:rsidRPr="00CF4F06">
        <w:t xml:space="preserve"> laser triangulation</w:t>
      </w:r>
      <w:bookmarkEnd w:id="1602"/>
      <w:bookmarkEnd w:id="1603"/>
    </w:p>
    <w:p w14:paraId="488E189F" w14:textId="77777777" w:rsidR="00B202C6" w:rsidRPr="00286FF8" w:rsidRDefault="00B202C6" w:rsidP="00B202C6">
      <w:r w:rsidRPr="00CF4F06">
        <w:t>A further approach for electronic component detection and segmentation is based on laser triangulation. The height map reconstruction from PCBs</w:t>
      </w:r>
      <w:r w:rsidRPr="00286FF8">
        <w:fldChar w:fldCharType="begin"/>
      </w:r>
      <w:r w:rsidRPr="00286FF8">
        <w:instrText xml:space="preserve"> XE "PCBs:Printed circuit boards" </w:instrText>
      </w:r>
      <w:r w:rsidRPr="00286FF8">
        <w:fldChar w:fldCharType="end"/>
      </w:r>
      <w:r w:rsidRPr="00286FF8">
        <w:t xml:space="preserve"> with laser triangulation was examined in “</w:t>
      </w:r>
      <w:proofErr w:type="spellStart"/>
      <w:r w:rsidRPr="00286FF8">
        <w:t>Heightmap</w:t>
      </w:r>
      <w:proofErr w:type="spellEnd"/>
      <w:r w:rsidRPr="00286FF8">
        <w:t xml:space="preserve"> generation for printed circuit boards (PCB) using laser triangulation for pre-processing optimization in industrial recycling applications</w:t>
      </w:r>
      <w:r w:rsidRPr="006B43F4">
        <w:t xml:space="preserve">” </w:t>
      </w:r>
      <w:sdt>
        <w:sdtPr>
          <w:id w:val="-1580130774"/>
          <w:citation/>
        </w:sdtPr>
        <w:sdtContent>
          <w:r w:rsidRPr="00286FF8">
            <w:fldChar w:fldCharType="begin"/>
          </w:r>
          <w:r w:rsidRPr="00CF4F06">
            <w:instrText xml:space="preserve"> CITATION Koch2013 \l 1033 </w:instrText>
          </w:r>
          <w:r w:rsidRPr="00286FF8">
            <w:rPr>
              <w:rPrChange w:id="1604" w:author="Chancerel, Perrine" w:date="2015-04-01T12:09:00Z">
                <w:rPr/>
              </w:rPrChange>
            </w:rPr>
            <w:fldChar w:fldCharType="separate"/>
          </w:r>
          <w:r w:rsidR="00344F4E" w:rsidRPr="00286FF8">
            <w:rPr>
              <w:noProof/>
            </w:rPr>
            <w:t>(Koch, et al., 2013)</w:t>
          </w:r>
          <w:r w:rsidRPr="00286FF8">
            <w:fldChar w:fldCharType="end"/>
          </w:r>
        </w:sdtContent>
      </w:sdt>
      <w:r w:rsidRPr="00286FF8">
        <w:t xml:space="preserve">. </w:t>
      </w:r>
    </w:p>
    <w:p w14:paraId="0E535844" w14:textId="77777777" w:rsidR="00B202C6" w:rsidRPr="00CF4F06" w:rsidRDefault="00B202C6" w:rsidP="00B202C6">
      <w:pPr>
        <w:rPr>
          <w:rFonts w:eastAsiaTheme="minorEastAsia"/>
        </w:rPr>
      </w:pPr>
      <w:r w:rsidRPr="00286FF8">
        <w:t xml:space="preserve">A laser triangulation is based on an angle dependent projection displacement on surfaces. An optical sensor detects the position of a projected laser spot. The laser line is orthogonal to the direction in which the PCB is moved through the system. The principle of laser triangulation is shown in </w:t>
      </w:r>
      <w:r w:rsidRPr="00286FF8">
        <w:fldChar w:fldCharType="begin"/>
      </w:r>
      <w:r w:rsidRPr="00CF4F06">
        <w:instrText xml:space="preserve"> REF _Ref410573128 \h </w:instrText>
      </w:r>
      <w:r w:rsidRPr="00286FF8">
        <w:rPr>
          <w:rPrChange w:id="1605" w:author="Chancerel, Perrine" w:date="2015-04-01T12:09:00Z">
            <w:rPr/>
          </w:rPrChange>
        </w:rPr>
        <w:fldChar w:fldCharType="separate"/>
      </w:r>
      <w:r w:rsidR="00344F4E" w:rsidRPr="00286FF8">
        <w:t xml:space="preserve">Figure </w:t>
      </w:r>
      <w:r w:rsidR="00344F4E" w:rsidRPr="00286FF8">
        <w:rPr>
          <w:noProof/>
        </w:rPr>
        <w:t>78</w:t>
      </w:r>
      <w:r w:rsidRPr="00286FF8">
        <w:fldChar w:fldCharType="end"/>
      </w:r>
      <w:r w:rsidRPr="00286FF8">
        <w:t xml:space="preserve">. The line projected by the laser generates an angle </w:t>
      </w:r>
      <w:r w:rsidRPr="00286FF8">
        <w:rPr>
          <w:rFonts w:eastAsiaTheme="minorEastAsia"/>
        </w:rPr>
        <w:t xml:space="preserve">dependent displacement </w:t>
      </w:r>
      <m:oMath>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x</m:t>
            </m:r>
          </m:e>
        </m:d>
      </m:oMath>
      <w:r w:rsidRPr="00286FF8">
        <w:rPr>
          <w:rFonts w:eastAsiaTheme="minorEastAsia"/>
        </w:rPr>
        <w:t xml:space="preserve"> at different heights at every position </w:t>
      </w:r>
      <m:oMath>
        <m:r>
          <w:rPr>
            <w:rFonts w:ascii="Cambria Math" w:eastAsiaTheme="minorEastAsia" w:hAnsi="Cambria Math"/>
          </w:rPr>
          <m:t>x</m:t>
        </m:r>
      </m:oMath>
      <w:r w:rsidRPr="00286FF8">
        <w:rPr>
          <w:rFonts w:eastAsiaTheme="minorEastAsia"/>
        </w:rPr>
        <w:t xml:space="preserve"> of the slide, which is detected by the sensor. With the displacement </w:t>
      </w:r>
      <m:oMath>
        <m:r>
          <w:rPr>
            <w:rFonts w:ascii="Cambria Math" w:eastAsiaTheme="minorEastAsia" w:hAnsi="Cambria Math"/>
          </w:rPr>
          <m:t>λ</m:t>
        </m:r>
      </m:oMath>
      <w:r w:rsidRPr="00CF4F06">
        <w:rPr>
          <w:rFonts w:eastAsiaTheme="minorEastAsia"/>
        </w:rPr>
        <w:t xml:space="preserve"> and the known angle</w:t>
      </w:r>
      <m:oMath>
        <m:r>
          <w:rPr>
            <w:rFonts w:ascii="Cambria Math" w:eastAsiaTheme="minorEastAsia" w:hAnsi="Cambria Math"/>
          </w:rPr>
          <m:t xml:space="preserve"> γ</m:t>
        </m:r>
      </m:oMath>
      <w:r w:rsidRPr="00CF4F06">
        <w:rPr>
          <w:rFonts w:eastAsiaTheme="minorEastAsia"/>
        </w:rPr>
        <w:t xml:space="preserve"> the height </w:t>
      </w:r>
      <m:oMath>
        <m:r>
          <w:rPr>
            <w:rFonts w:ascii="Cambria Math" w:eastAsiaTheme="minorEastAsia" w:hAnsi="Cambria Math"/>
          </w:rPr>
          <m:t>h(x)</m:t>
        </m:r>
      </m:oMath>
      <w:r w:rsidRPr="00CF4F06">
        <w:rPr>
          <w:rFonts w:eastAsiaTheme="minorEastAsia"/>
        </w:rPr>
        <w:t xml:space="preserve"> can be calculated by </w:t>
      </w:r>
    </w:p>
    <w:tbl>
      <w:tblPr>
        <w:tblStyle w:val="Tabellenraster"/>
        <w:tblW w:w="0" w:type="auto"/>
        <w:tblLook w:val="04A0" w:firstRow="1" w:lastRow="0" w:firstColumn="1" w:lastColumn="0" w:noHBand="0" w:noVBand="1"/>
      </w:tblPr>
      <w:tblGrid>
        <w:gridCol w:w="8748"/>
        <w:gridCol w:w="828"/>
      </w:tblGrid>
      <w:tr w:rsidR="00E04702" w:rsidRPr="00CF4F06" w14:paraId="700CC383" w14:textId="77777777" w:rsidTr="008348E5">
        <w:tc>
          <w:tcPr>
            <w:tcW w:w="8748" w:type="dxa"/>
            <w:tcBorders>
              <w:top w:val="nil"/>
              <w:left w:val="nil"/>
              <w:bottom w:val="nil"/>
              <w:right w:val="nil"/>
            </w:tcBorders>
          </w:tcPr>
          <w:p w14:paraId="2E6DEDA3" w14:textId="77777777" w:rsidR="00E04702" w:rsidRPr="00286FF8" w:rsidRDefault="000C6766" w:rsidP="008348E5">
            <w:pPr>
              <w:rPr>
                <w:i/>
              </w:rPr>
            </w:pPr>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λ(x)</m:t>
                    </m:r>
                  </m:num>
                  <m:den>
                    <m:r>
                      <m:rPr>
                        <m:sty m:val="p"/>
                      </m:rPr>
                      <w:rPr>
                        <w:rFonts w:ascii="Cambria Math" w:hAnsi="Cambria Math"/>
                      </w:rPr>
                      <m:t>tan⁡</m:t>
                    </m:r>
                    <m:r>
                      <w:rPr>
                        <w:rFonts w:ascii="Cambria Math" w:hAnsi="Cambria Math"/>
                      </w:rPr>
                      <m:t>(γ)</m:t>
                    </m:r>
                  </m:den>
                </m:f>
              </m:oMath>
            </m:oMathPara>
          </w:p>
        </w:tc>
        <w:tc>
          <w:tcPr>
            <w:tcW w:w="828" w:type="dxa"/>
            <w:tcBorders>
              <w:top w:val="nil"/>
              <w:left w:val="nil"/>
              <w:bottom w:val="nil"/>
              <w:right w:val="nil"/>
            </w:tcBorders>
          </w:tcPr>
          <w:p w14:paraId="4A426440" w14:textId="77777777" w:rsidR="00E04702" w:rsidRPr="00286FF8" w:rsidRDefault="00E04702" w:rsidP="008348E5">
            <w:r w:rsidRPr="00286FF8">
              <w:t>(</w:t>
            </w:r>
            <w:r w:rsidR="005E1750" w:rsidRPr="00286FF8">
              <w:fldChar w:fldCharType="begin"/>
            </w:r>
            <w:r w:rsidR="005E1750" w:rsidRPr="00CF4F06">
              <w:instrText xml:space="preserve"> SEQ Equation \* ARABIC </w:instrText>
            </w:r>
            <w:r w:rsidR="005E1750" w:rsidRPr="00286FF8">
              <w:rPr>
                <w:rPrChange w:id="1606" w:author="Chancerel, Perrine" w:date="2015-04-01T12:09:00Z">
                  <w:rPr>
                    <w:noProof/>
                  </w:rPr>
                </w:rPrChange>
              </w:rPr>
              <w:fldChar w:fldCharType="separate"/>
            </w:r>
            <w:r w:rsidR="00344F4E" w:rsidRPr="00286FF8">
              <w:rPr>
                <w:noProof/>
              </w:rPr>
              <w:t>95</w:t>
            </w:r>
            <w:r w:rsidR="005E1750" w:rsidRPr="00286FF8">
              <w:rPr>
                <w:noProof/>
              </w:rPr>
              <w:fldChar w:fldCharType="end"/>
            </w:r>
            <w:r w:rsidRPr="00286FF8">
              <w:t>)</w:t>
            </w:r>
          </w:p>
        </w:tc>
      </w:tr>
    </w:tbl>
    <w:p w14:paraId="34B577BF" w14:textId="77777777" w:rsidR="00E66411" w:rsidRPr="00286FF8" w:rsidRDefault="00E66411" w:rsidP="00E66411">
      <w:pPr>
        <w:keepNext/>
        <w:jc w:val="center"/>
      </w:pPr>
      <w:r w:rsidRPr="00F579C9">
        <w:rPr>
          <w:noProof/>
          <w:lang w:val="de-DE" w:eastAsia="de-DE"/>
        </w:rPr>
        <w:lastRenderedPageBreak/>
        <w:drawing>
          <wp:inline distT="0" distB="0" distL="0" distR="0" wp14:anchorId="484AD3DC" wp14:editId="79AE76CF">
            <wp:extent cx="2209800" cy="2251423"/>
            <wp:effectExtent l="0" t="0" r="0" b="0"/>
            <wp:docPr id="90" name="Picture 90"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1\lase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15080" cy="2256802"/>
                    </a:xfrm>
                    <a:prstGeom prst="rect">
                      <a:avLst/>
                    </a:prstGeom>
                    <a:noFill/>
                    <a:ln>
                      <a:noFill/>
                    </a:ln>
                  </pic:spPr>
                </pic:pic>
              </a:graphicData>
            </a:graphic>
          </wp:inline>
        </w:drawing>
      </w:r>
    </w:p>
    <w:p w14:paraId="30BF974E" w14:textId="77777777" w:rsidR="00E66411" w:rsidRPr="00CF4F06" w:rsidRDefault="00E66411" w:rsidP="00E66411">
      <w:pPr>
        <w:pStyle w:val="Beschriftung"/>
        <w:jc w:val="center"/>
      </w:pPr>
      <w:bookmarkStart w:id="1607" w:name="_Ref410573128"/>
      <w:bookmarkStart w:id="1608" w:name="_Toc415436458"/>
      <w:r w:rsidRPr="00286FF8">
        <w:t xml:space="preserve">Figure </w:t>
      </w:r>
      <w:fldSimple w:instr=" SEQ Figure \* ARABIC ">
        <w:r w:rsidR="00344F4E" w:rsidRPr="00CF4F06">
          <w:rPr>
            <w:noProof/>
          </w:rPr>
          <w:t>78</w:t>
        </w:r>
      </w:fldSimple>
      <w:bookmarkEnd w:id="1607"/>
      <w:r w:rsidRPr="00CF4F06">
        <w:t xml:space="preserve">: Principle of laser triangulation </w:t>
      </w:r>
      <w:sdt>
        <w:sdtPr>
          <w:id w:val="977652122"/>
          <w:citation/>
        </w:sdtPr>
        <w:sdtContent>
          <w:r w:rsidRPr="00F579C9">
            <w:fldChar w:fldCharType="begin"/>
          </w:r>
          <w:r w:rsidRPr="00CF4F06">
            <w:instrText xml:space="preserve"> CITATION Tor13 \l 1033 </w:instrText>
          </w:r>
          <w:r w:rsidRPr="00F579C9">
            <w:rPr>
              <w:rPrChange w:id="1609" w:author="Chancerel, Perrine" w:date="2015-04-01T12:09:00Z">
                <w:rPr/>
              </w:rPrChange>
            </w:rPr>
            <w:fldChar w:fldCharType="separate"/>
          </w:r>
          <w:r w:rsidR="00344F4E" w:rsidRPr="00CF4F06">
            <w:rPr>
              <w:noProof/>
            </w:rPr>
            <w:t>(Torsten Koch, 2013)</w:t>
          </w:r>
          <w:r w:rsidRPr="00F579C9">
            <w:fldChar w:fldCharType="end"/>
          </w:r>
        </w:sdtContent>
      </w:sdt>
      <w:bookmarkEnd w:id="1608"/>
    </w:p>
    <w:p w14:paraId="411C58AA" w14:textId="77777777" w:rsidR="00B202C6" w:rsidRPr="00286FF8" w:rsidRDefault="00B202C6" w:rsidP="00B202C6">
      <w:r w:rsidRPr="00CF4F06">
        <w:t xml:space="preserve">Advanced line detection algorithms and post-processing of the height map lead to an average height error below </w:t>
      </w:r>
      <m:oMath>
        <m:r>
          <w:rPr>
            <w:rFonts w:ascii="Cambria Math" w:hAnsi="Cambria Math"/>
          </w:rPr>
          <m:t>1 mm</m:t>
        </m:r>
      </m:oMath>
      <w:r w:rsidRPr="00CF4F06">
        <w:rPr>
          <w:rFonts w:eastAsiaTheme="minorEastAsia"/>
        </w:rPr>
        <w:t xml:space="preserve"> </w:t>
      </w:r>
      <w:sdt>
        <w:sdtPr>
          <w:rPr>
            <w:rFonts w:eastAsiaTheme="minorEastAsia"/>
          </w:rPr>
          <w:id w:val="-1180197864"/>
          <w:citation/>
        </w:sdtPr>
        <w:sdtContent>
          <w:r w:rsidRPr="00286FF8">
            <w:rPr>
              <w:rFonts w:eastAsiaTheme="minorEastAsia"/>
            </w:rPr>
            <w:fldChar w:fldCharType="begin"/>
          </w:r>
          <w:r w:rsidRPr="00CF4F06">
            <w:instrText xml:space="preserve"> CITATION Koch2013 \l 1033 </w:instrText>
          </w:r>
          <w:r w:rsidRPr="00286FF8">
            <w:rPr>
              <w:rFonts w:eastAsiaTheme="minorEastAsia"/>
              <w:rPrChange w:id="1610" w:author="Chancerel, Perrine" w:date="2015-04-01T12:09:00Z">
                <w:rPr>
                  <w:rFonts w:eastAsiaTheme="minorEastAsia"/>
                </w:rPr>
              </w:rPrChange>
            </w:rPr>
            <w:fldChar w:fldCharType="separate"/>
          </w:r>
          <w:r w:rsidR="00344F4E" w:rsidRPr="00286FF8">
            <w:rPr>
              <w:noProof/>
            </w:rPr>
            <w:t>(Koch, et al., 2013)</w:t>
          </w:r>
          <w:r w:rsidRPr="00286FF8">
            <w:rPr>
              <w:rFonts w:eastAsiaTheme="minorEastAsia"/>
            </w:rPr>
            <w:fldChar w:fldCharType="end"/>
          </w:r>
        </w:sdtContent>
      </w:sdt>
      <w:r w:rsidRPr="00286FF8">
        <w:t>,</w:t>
      </w:r>
      <w:r w:rsidRPr="00286FF8">
        <w:rPr>
          <w:rFonts w:eastAsiaTheme="minorEastAsia"/>
        </w:rPr>
        <w:t xml:space="preserve"> which is sufficient for reasonable electronic component detection and segmentation.</w:t>
      </w:r>
    </w:p>
    <w:p w14:paraId="7782369D" w14:textId="77777777" w:rsidR="00EC56AA" w:rsidRPr="006B43F4" w:rsidRDefault="00EC56AA">
      <w:pPr>
        <w:spacing w:line="276" w:lineRule="auto"/>
        <w:jc w:val="left"/>
        <w:rPr>
          <w:rFonts w:asciiTheme="majorHAnsi" w:eastAsiaTheme="majorEastAsia" w:hAnsiTheme="majorHAnsi" w:cstheme="majorBidi"/>
          <w:b/>
          <w:bCs/>
          <w:color w:val="365F91" w:themeColor="accent1" w:themeShade="BF"/>
          <w:sz w:val="28"/>
          <w:szCs w:val="28"/>
        </w:rPr>
      </w:pPr>
      <w:r w:rsidRPr="00286FF8">
        <w:br w:type="page"/>
      </w:r>
    </w:p>
    <w:p w14:paraId="59762277" w14:textId="77777777" w:rsidR="0077161C" w:rsidRPr="00CF4F06" w:rsidRDefault="00E802DF" w:rsidP="00B41A5B">
      <w:pPr>
        <w:pStyle w:val="berschrift1"/>
        <w:numPr>
          <w:ilvl w:val="0"/>
          <w:numId w:val="1"/>
        </w:numPr>
      </w:pPr>
      <w:bookmarkStart w:id="1611" w:name="_Toc415436364"/>
      <w:commentRangeStart w:id="1612"/>
      <w:r w:rsidRPr="006B43F4">
        <w:lastRenderedPageBreak/>
        <w:t>Conclusion</w:t>
      </w:r>
      <w:bookmarkEnd w:id="1611"/>
      <w:commentRangeEnd w:id="1612"/>
      <w:r w:rsidR="002E1D76">
        <w:rPr>
          <w:rStyle w:val="Kommentarzeichen"/>
          <w:rFonts w:asciiTheme="minorHAnsi" w:eastAsiaTheme="minorHAnsi" w:hAnsiTheme="minorHAnsi" w:cstheme="minorBidi"/>
          <w:b w:val="0"/>
          <w:bCs w:val="0"/>
          <w:color w:val="auto"/>
        </w:rPr>
        <w:commentReference w:id="1612"/>
      </w:r>
    </w:p>
    <w:p w14:paraId="24150BC5" w14:textId="77777777" w:rsidR="009F0ACF" w:rsidRPr="00CF4F06" w:rsidRDefault="009F0ACF" w:rsidP="009F0ACF">
      <w:r w:rsidRPr="00CF4F06">
        <w:t xml:space="preserve">The goal of this thesis was to develop a system for PCB component recognition for material recycling. The system analyzes PCB waste according to valuable electronic components for reuse or recycling. It is based on a 2D image sensor which acquires images from the PCB boards and its components. The advantage to use just 2D image sensors is that cost-effective solutions for recyclers can be constructed. In this approach the consumer camera Samsung EX2F and four table lamps where used to acquire the images. A system with </w:t>
      </w:r>
      <w:r w:rsidR="00E35E6C" w:rsidRPr="00CF4F06">
        <w:t>dis</w:t>
      </w:r>
      <w:r w:rsidRPr="00CF4F06">
        <w:t>assembly line, modern industrial line-sensor cameras and a professional lighting system can improve the electronic component recognition results.</w:t>
      </w:r>
    </w:p>
    <w:p w14:paraId="5671448E" w14:textId="76EA729D" w:rsidR="009F0ACF" w:rsidRPr="00CF4F06" w:rsidRDefault="009F0ACF" w:rsidP="009F0ACF">
      <w:r w:rsidRPr="00CF4F06">
        <w:t xml:space="preserve">One of the main steps in electronic component recognition is the detection of components on the PCB. An approach based on template matching was analyzed and showed </w:t>
      </w:r>
      <w:del w:id="1614" w:author="Hendrik" w:date="2015-04-08T21:33:00Z">
        <w:r w:rsidRPr="00CF4F06" w:rsidDel="0045177B">
          <w:delText xml:space="preserve">it </w:delText>
        </w:r>
      </w:del>
      <w:r w:rsidRPr="00CF4F06">
        <w:t>that a 2D cross-correlation with the average component image can determine potential component positions and decrease the search space of electronic components. The second component detection approach was based on the PCB surface recognition by color. The algorithm tries to segment the PCB surface by color to determine the PCB surface area where no component is located and therefore reduces the component search space. Alternatives based on 3D PCB models or laser triangulation where discussed. A detailed analysis of the detection rate was not specified and would go beyond the scope of this thesis.</w:t>
      </w:r>
    </w:p>
    <w:p w14:paraId="525FDA12" w14:textId="77777777" w:rsidR="009F0ACF" w:rsidRPr="00CF4F06" w:rsidRDefault="009F0ACF" w:rsidP="009F0ACF">
      <w:r w:rsidRPr="00CF4F06">
        <w:t xml:space="preserve">After the detection of components a data fusion model was applied for electronic component classification. The one- vs. rest-classification approach was used to determine the class of detected electronic components. </w:t>
      </w:r>
    </w:p>
    <w:p w14:paraId="423DC040" w14:textId="77777777" w:rsidR="004C1429" w:rsidRPr="00CF4F06" w:rsidRDefault="004C1429" w:rsidP="00B41A5B">
      <w:pPr>
        <w:pStyle w:val="berschrift2"/>
        <w:numPr>
          <w:ilvl w:val="1"/>
          <w:numId w:val="1"/>
        </w:numPr>
      </w:pPr>
      <w:bookmarkStart w:id="1615" w:name="_Toc415436365"/>
      <w:r w:rsidRPr="00CF4F06">
        <w:t>Data fusion model for electronic component recognition</w:t>
      </w:r>
      <w:bookmarkEnd w:id="1615"/>
    </w:p>
    <w:p w14:paraId="56053DAD" w14:textId="77777777" w:rsidR="009F0ACF" w:rsidRPr="00CF4F06" w:rsidRDefault="009F0ACF" w:rsidP="009F0ACF">
      <w:r w:rsidRPr="00CF4F06">
        <w:t>A data fusion model was created which consists of three fusion-levels (feature-level, classifier-leve</w:t>
      </w:r>
      <w:r w:rsidR="00E35E6C" w:rsidRPr="00CF4F06">
        <w:t>l, decision-level). The feature-</w:t>
      </w:r>
      <w:r w:rsidRPr="00CF4F06">
        <w:t xml:space="preserve">level fusion is the first fusion-level which is based on the extracted features. The features are extracted from four different feature domains. </w:t>
      </w:r>
    </w:p>
    <w:p w14:paraId="221BFB4D" w14:textId="77777777" w:rsidR="009F0ACF" w:rsidRPr="00CF4F06" w:rsidRDefault="009F0ACF" w:rsidP="009F0ACF">
      <w:r w:rsidRPr="00CF4F06">
        <w:t xml:space="preserve">The first feature domain is based on the frequency spectrum and contains plenty of information about the existence and distances between solder joints (pitch). The intensity values of the </w:t>
      </w:r>
      <w:r w:rsidR="008B26AE" w:rsidRPr="00CF4F06">
        <w:lastRenderedPageBreak/>
        <w:t>grayscale</w:t>
      </w:r>
      <w:r w:rsidRPr="00CF4F06">
        <w:t xml:space="preserve"> image are h</w:t>
      </w:r>
      <w:r w:rsidR="009E2E4F" w:rsidRPr="00CF4F06">
        <w:t>igh</w:t>
      </w:r>
      <w:r w:rsidRPr="00CF4F06">
        <w:t xml:space="preserve"> at the positions of solder joints compared to the intensity values between the joints. This feature domain is particularly important for components with many equidistant solder joints (QFP100) or components with large solder joints (SOT223). The second feature domain is based on the color distribution of the component image. Especially components with significant colors (Tantalum capacitor, Quartz) can be classified according to these features. The third feature domain is based on signifi</w:t>
      </w:r>
      <w:r w:rsidR="00E35E6C" w:rsidRPr="00CF4F06">
        <w:t>cant color segmen</w:t>
      </w:r>
      <w:r w:rsidRPr="00CF4F06">
        <w:t>t</w:t>
      </w:r>
      <w:r w:rsidR="00E35E6C" w:rsidRPr="00CF4F06">
        <w:t>s</w:t>
      </w:r>
      <w:r w:rsidRPr="00CF4F06">
        <w:t>. A region growing approach is used to find regions with equal color and uses the position, dimension and color as features. Components with significant color segments (Ceramic capacitor) can be well classified according to these features. The fourth feature domain is based on the edges in a component image. Components with significant edges at solder joints or light reflections at the rounded edges of electrolyte capacitors can be well classified according to this feature. Principal components (PCs) from a subset of edge images are determined to project the images alo</w:t>
      </w:r>
      <w:r w:rsidR="00E35E6C" w:rsidRPr="00CF4F06">
        <w:t>ng the PCs and reconstruct them wherein t</w:t>
      </w:r>
      <w:r w:rsidRPr="00CF4F06">
        <w:t>he reconstruction error of the edge image is used as a feature. The experimental results show that</w:t>
      </w:r>
      <w:r w:rsidR="00E35E6C" w:rsidRPr="00CF4F06">
        <w:t xml:space="preserve"> all feature domains are useful. T</w:t>
      </w:r>
      <w:r w:rsidRPr="00CF4F06">
        <w:t>he importance of individual features depends highly on the structure of the recognized component.</w:t>
      </w:r>
    </w:p>
    <w:p w14:paraId="26849091" w14:textId="77777777" w:rsidR="009F0ACF" w:rsidRPr="00CF4F06" w:rsidRDefault="009F0ACF" w:rsidP="009F0ACF">
      <w:r w:rsidRPr="00CF4F06">
        <w:t xml:space="preserve">The feature-level fusion selects in each of the four feature domains the most important features. The feature selection is based on fisher score and random forest feature selection approach. Additionally the most important features from all four domains are selected to form a fifth feature set. The feature fusion was built modular, so that new feature domains can be easily added to build a more stable recognition system with higher accuracy rates. It shows that feature selection works well and high classification rates can be </w:t>
      </w:r>
      <w:r w:rsidR="00E35E6C" w:rsidRPr="00CF4F06">
        <w:t>achieved</w:t>
      </w:r>
      <w:r w:rsidRPr="00CF4F06">
        <w:t xml:space="preserve"> with a small number of features.</w:t>
      </w:r>
    </w:p>
    <w:p w14:paraId="46AACB1D" w14:textId="77777777" w:rsidR="009F0ACF" w:rsidRPr="006B43F4" w:rsidRDefault="009F0ACF" w:rsidP="009F0ACF">
      <w:r w:rsidRPr="00CF4F06">
        <w:t>The fusion on classifier-level is based on the selected features in the feature-level fusion process. Five classifiers were trained with the selected features from the four domains and additionally a classifier for the selected features from all four domains. The random forest classifier, linear support vector machine classifier (Linear-SVM</w:t>
      </w:r>
      <w:r w:rsidRPr="00286FF8">
        <w:fldChar w:fldCharType="begin"/>
      </w:r>
      <w:r w:rsidRPr="00286FF8">
        <w:instrText xml:space="preserve"> XE "SVM:Support vector machine" </w:instrText>
      </w:r>
      <w:r w:rsidRPr="00286FF8">
        <w:fldChar w:fldCharType="end"/>
      </w:r>
      <w:r w:rsidRPr="00286FF8">
        <w:t>) and support vector machines with radial basis function (RBF</w:t>
      </w:r>
      <w:r w:rsidRPr="00286FF8">
        <w:fldChar w:fldCharType="begin"/>
      </w:r>
      <w:r w:rsidRPr="00286FF8">
        <w:instrText xml:space="preserve"> XE "RBF:Radial basis function" </w:instrText>
      </w:r>
      <w:r w:rsidRPr="00286FF8">
        <w:fldChar w:fldCharType="end"/>
      </w:r>
      <w:r w:rsidRPr="00286FF8">
        <w:t>-SVM</w:t>
      </w:r>
      <w:r w:rsidRPr="00286FF8">
        <w:fldChar w:fldCharType="begin"/>
      </w:r>
      <w:r w:rsidRPr="00286FF8">
        <w:instrText xml:space="preserve"> XE "SVM:Support vector machine" </w:instrText>
      </w:r>
      <w:r w:rsidRPr="00286FF8">
        <w:fldChar w:fldCharType="end"/>
      </w:r>
      <w:r w:rsidRPr="00286FF8">
        <w:t xml:space="preserve">) were examined. The results in chapter </w:t>
      </w:r>
      <w:r w:rsidRPr="00286FF8">
        <w:fldChar w:fldCharType="begin"/>
      </w:r>
      <w:r w:rsidRPr="00CF4F06">
        <w:instrText xml:space="preserve"> REF _Ref411883470 \r \h </w:instrText>
      </w:r>
      <w:r w:rsidRPr="00286FF8">
        <w:rPr>
          <w:rPrChange w:id="1616" w:author="Chancerel, Perrine" w:date="2015-04-01T12:09:00Z">
            <w:rPr/>
          </w:rPrChange>
        </w:rPr>
        <w:fldChar w:fldCharType="separate"/>
      </w:r>
      <w:r w:rsidR="00344F4E" w:rsidRPr="00286FF8">
        <w:t>5.4</w:t>
      </w:r>
      <w:r w:rsidRPr="00286FF8">
        <w:fldChar w:fldCharType="end"/>
      </w:r>
      <w:r w:rsidRPr="00286FF8">
        <w:t xml:space="preserve"> show that all three classifiers reached accuracy rates of more than 96% with the most important features </w:t>
      </w:r>
      <w:r w:rsidRPr="00286FF8">
        <w:lastRenderedPageBreak/>
        <w:t>from all feature domains. The random forest classifier seems to be the best classifier for the electronic component classification. It reached a true positive rate averaged over all 15 components of 99.3% and a true negative rate of 98.6%. The second best classifier is the support vector machine with RBF</w:t>
      </w:r>
      <w:r w:rsidRPr="00286FF8">
        <w:fldChar w:fldCharType="begin"/>
      </w:r>
      <w:r w:rsidRPr="00286FF8">
        <w:instrText xml:space="preserve"> XE "RBF:Radial basis function" </w:instrText>
      </w:r>
      <w:r w:rsidRPr="00286FF8">
        <w:fldChar w:fldCharType="end"/>
      </w:r>
      <w:r w:rsidRPr="00286FF8">
        <w:t xml:space="preserve"> kernel which</w:t>
      </w:r>
      <w:r w:rsidR="00670B0A" w:rsidRPr="00286FF8">
        <w:t xml:space="preserve"> </w:t>
      </w:r>
      <w:r w:rsidRPr="00286FF8">
        <w:t>reaches a true positive rate of 99.1% and a true negative rate of 99.2%. The third best is the linear support vector machine with a true positive rate of 96.8% and a true negative rate of 96.3%. It shows that most of the data samples are linear separable so that also linear classifiers produce good results. It should be noted that the feature selectio</w:t>
      </w:r>
      <w:r w:rsidRPr="006B43F4">
        <w:t>n for all classifiers was done based on the random forest feature selection. Different feature selection approaches can lead to different results.</w:t>
      </w:r>
    </w:p>
    <w:p w14:paraId="213EF978" w14:textId="77777777" w:rsidR="009F0ACF" w:rsidRPr="00286FF8" w:rsidRDefault="009F0ACF" w:rsidP="009F0ACF">
      <w:r w:rsidRPr="00CF4F06">
        <w:t xml:space="preserve">The last fusion level is the decision-level fusion step where the output of the classifier fusion level from of component classes is used to determine the class of a component. Additionally the component class can also be an unknown component class if the component is not in the recognition database and no classifier is trained for that component. A </w:t>
      </w:r>
      <w:proofErr w:type="spellStart"/>
      <w:r w:rsidRPr="00CF4F06">
        <w:rPr>
          <w:i/>
        </w:rPr>
        <w:t>Dempster</w:t>
      </w:r>
      <w:proofErr w:type="spellEnd"/>
      <w:r w:rsidRPr="00CF4F06">
        <w:rPr>
          <w:i/>
        </w:rPr>
        <w:t>-Shafer</w:t>
      </w:r>
      <w:r w:rsidRPr="00CF4F06">
        <w:t xml:space="preserve"> fusion approach is used to combine the information of al classifiers. The test result shows that 95.0% of the components are classified correctly based on 14 component classes and one unknown component class. As compared to other electronic component recognition results, a fusion approach based on range image, color image and high resolution image reached 82% recognition rate with 19 component classes </w:t>
      </w:r>
      <w:sdt>
        <w:sdtPr>
          <w:id w:val="-1279101111"/>
          <w:citation/>
        </w:sdtPr>
        <w:sdtContent>
          <w:r w:rsidRPr="00286FF8">
            <w:fldChar w:fldCharType="begin"/>
          </w:r>
          <w:r w:rsidRPr="00CF4F06">
            <w:instrText xml:space="preserve"> CITATION Mul \l 1033 </w:instrText>
          </w:r>
          <w:r w:rsidRPr="00286FF8">
            <w:rPr>
              <w:rPrChange w:id="1617" w:author="Chancerel, Perrine" w:date="2015-04-01T12:09:00Z">
                <w:rPr/>
              </w:rPrChange>
            </w:rPr>
            <w:fldChar w:fldCharType="separate"/>
          </w:r>
          <w:r w:rsidR="00344F4E" w:rsidRPr="00286FF8">
            <w:rPr>
              <w:noProof/>
            </w:rPr>
            <w:t>(Dop, 1999)</w:t>
          </w:r>
          <w:r w:rsidRPr="00286FF8">
            <w:fldChar w:fldCharType="end"/>
          </w:r>
        </w:sdtContent>
      </w:sdt>
      <w:r w:rsidRPr="00286FF8">
        <w:t xml:space="preserve">. </w:t>
      </w:r>
    </w:p>
    <w:p w14:paraId="07F53395" w14:textId="77777777" w:rsidR="0052265E" w:rsidRPr="00286FF8" w:rsidRDefault="0052265E" w:rsidP="00B41A5B">
      <w:pPr>
        <w:pStyle w:val="berschrift2"/>
        <w:numPr>
          <w:ilvl w:val="1"/>
          <w:numId w:val="1"/>
        </w:numPr>
      </w:pPr>
      <w:bookmarkStart w:id="1618" w:name="_Toc415436366"/>
      <w:r w:rsidRPr="00286FF8">
        <w:t>PCB material composition model estimation</w:t>
      </w:r>
      <w:bookmarkEnd w:id="1618"/>
    </w:p>
    <w:p w14:paraId="64C89D70" w14:textId="77777777" w:rsidR="009F0ACF" w:rsidRPr="00286FF8" w:rsidRDefault="009F0ACF" w:rsidP="009F0ACF">
      <w:r w:rsidRPr="00286FF8">
        <w:t>To estimate the recycling potential of electronic components, the material composition was estimated based on a representative ILCD</w:t>
      </w:r>
      <w:r w:rsidRPr="00286FF8">
        <w:fldChar w:fldCharType="begin"/>
      </w:r>
      <w:r w:rsidRPr="00286FF8">
        <w:instrText xml:space="preserve"> XE "ILCD:International Life Cycle Data System" </w:instrText>
      </w:r>
      <w:r w:rsidRPr="00286FF8">
        <w:fldChar w:fldCharType="end"/>
      </w:r>
      <w:r w:rsidRPr="00286FF8">
        <w:t>-composition model. Each component in the recognition database consists of an ILCD</w:t>
      </w:r>
      <w:r w:rsidRPr="00286FF8">
        <w:fldChar w:fldCharType="begin"/>
      </w:r>
      <w:r w:rsidRPr="00286FF8">
        <w:instrText xml:space="preserve"> XE "ILCD:International Life Cycle Data System" </w:instrText>
      </w:r>
      <w:r w:rsidRPr="00286FF8">
        <w:fldChar w:fldCharType="end"/>
      </w:r>
      <w:r w:rsidRPr="00286FF8">
        <w:t xml:space="preserve"> model which contains the material composition. If a component of the PCB board was classified as a component in the database, the corresponding ILCD</w:t>
      </w:r>
      <w:r w:rsidRPr="00286FF8">
        <w:fldChar w:fldCharType="begin"/>
      </w:r>
      <w:r w:rsidRPr="00286FF8">
        <w:instrText xml:space="preserve"> XE "ILCD:International Life Cycle Data System" </w:instrText>
      </w:r>
      <w:r w:rsidRPr="00286FF8">
        <w:fldChar w:fldCharType="end"/>
      </w:r>
      <w:r w:rsidRPr="00286FF8">
        <w:t xml:space="preserve"> model is added to the PCB model. The composition models were extracted from the </w:t>
      </w:r>
      <w:proofErr w:type="spellStart"/>
      <w:r w:rsidRPr="00286FF8">
        <w:rPr>
          <w:i/>
        </w:rPr>
        <w:t>GaBi</w:t>
      </w:r>
      <w:proofErr w:type="spellEnd"/>
      <w:r w:rsidRPr="00286FF8">
        <w:t xml:space="preserve"> Extension database XI: Electronics from PE INTERNATIONAL. </w:t>
      </w:r>
    </w:p>
    <w:p w14:paraId="7F4CC85F" w14:textId="77777777" w:rsidR="005019B9" w:rsidRPr="00CF4F06" w:rsidRDefault="009F0ACF" w:rsidP="005019B9">
      <w:r w:rsidRPr="006B43F4">
        <w:t>The Arduino Due board model shows that precious metals like gold, silver or palladium are distributed over a small number of compone</w:t>
      </w:r>
      <w:r w:rsidRPr="00CF4F06">
        <w:t xml:space="preserve">nts. If the components are </w:t>
      </w:r>
      <w:r w:rsidR="00670B0A" w:rsidRPr="00CF4F06">
        <w:t>selective</w:t>
      </w:r>
      <w:ins w:id="1619" w:author="Chancerel, Perrine" w:date="2015-04-01T15:39:00Z">
        <w:r w:rsidR="00FC6D20">
          <w:t>ly</w:t>
        </w:r>
      </w:ins>
      <w:r w:rsidR="00670B0A" w:rsidRPr="00CF4F06">
        <w:t xml:space="preserve"> </w:t>
      </w:r>
      <w:r w:rsidRPr="00CF4F06">
        <w:t xml:space="preserve">scrapped, the material concentration </w:t>
      </w:r>
      <w:del w:id="1620" w:author="Chancerel, Perrine" w:date="2015-04-01T15:39:00Z">
        <w:r w:rsidRPr="00CF4F06" w:rsidDel="00FC6D20">
          <w:delText xml:space="preserve">greatly </w:delText>
        </w:r>
      </w:del>
      <w:r w:rsidRPr="00CF4F06">
        <w:t>increases</w:t>
      </w:r>
      <w:ins w:id="1621" w:author="Chancerel, Perrine" w:date="2015-04-01T15:40:00Z">
        <w:r w:rsidR="00FC6D20">
          <w:t>, which facilitates the</w:t>
        </w:r>
      </w:ins>
      <w:del w:id="1622" w:author="Chancerel, Perrine" w:date="2015-04-01T15:40:00Z">
        <w:r w:rsidRPr="00CF4F06" w:rsidDel="00FC6D20">
          <w:delText xml:space="preserve"> and </w:delText>
        </w:r>
        <w:r w:rsidR="00670B0A" w:rsidRPr="00CF4F06" w:rsidDel="00FC6D20">
          <w:delText>increases</w:delText>
        </w:r>
        <w:r w:rsidRPr="00CF4F06" w:rsidDel="00FC6D20">
          <w:delText xml:space="preserve"> the</w:delText>
        </w:r>
      </w:del>
      <w:r w:rsidRPr="00CF4F06">
        <w:t xml:space="preserve"> </w:t>
      </w:r>
      <w:proofErr w:type="gramStart"/>
      <w:r w:rsidRPr="00CF4F06">
        <w:t xml:space="preserve">recycling </w:t>
      </w:r>
      <w:proofErr w:type="gramEnd"/>
      <w:del w:id="1623" w:author="Chancerel, Perrine" w:date="2015-04-01T15:40:00Z">
        <w:r w:rsidRPr="00CF4F06" w:rsidDel="00FC6D20">
          <w:lastRenderedPageBreak/>
          <w:delText>rate of the precious metals</w:delText>
        </w:r>
      </w:del>
      <w:r w:rsidRPr="00CF4F06">
        <w:t xml:space="preserve">. Rare </w:t>
      </w:r>
      <w:del w:id="1624" w:author="Chancerel, Perrine" w:date="2015-04-01T15:38:00Z">
        <w:r w:rsidRPr="00CF4F06" w:rsidDel="00FC6D20">
          <w:delText xml:space="preserve">materials </w:delText>
        </w:r>
      </w:del>
      <w:ins w:id="1625" w:author="Chancerel, Perrine" w:date="2015-04-01T15:38:00Z">
        <w:r w:rsidR="00FC6D20">
          <w:t>earth elements</w:t>
        </w:r>
        <w:r w:rsidR="00FC6D20" w:rsidRPr="00CF4F06">
          <w:t xml:space="preserve"> </w:t>
        </w:r>
      </w:ins>
      <w:r w:rsidRPr="00CF4F06">
        <w:t xml:space="preserve">or special metals like tantalum, which are not recycled in today’s recycling companies because of their physical properties and the low economic material price, </w:t>
      </w:r>
      <w:ins w:id="1626" w:author="Chancerel, Perrine" w:date="2015-04-01T15:39:00Z">
        <w:r w:rsidR="00FC6D20">
          <w:t xml:space="preserve">could </w:t>
        </w:r>
      </w:ins>
      <w:r w:rsidRPr="00CF4F06">
        <w:t>become economic</w:t>
      </w:r>
      <w:r w:rsidR="00670B0A" w:rsidRPr="00CF4F06">
        <w:t xml:space="preserve">ally attractive for recyclers. </w:t>
      </w:r>
    </w:p>
    <w:p w14:paraId="3FAFD9ED" w14:textId="77777777" w:rsidR="005019B9" w:rsidRPr="00CF4F06" w:rsidRDefault="005019B9" w:rsidP="00B41A5B">
      <w:pPr>
        <w:pStyle w:val="berschrift2"/>
        <w:numPr>
          <w:ilvl w:val="1"/>
          <w:numId w:val="1"/>
        </w:numPr>
      </w:pPr>
      <w:bookmarkStart w:id="1627" w:name="_Ref413420445"/>
      <w:bookmarkStart w:id="1628" w:name="_Toc415436367"/>
      <w:r w:rsidRPr="00CF4F06">
        <w:t>Electronic part name assignment for electronic part reuse</w:t>
      </w:r>
      <w:bookmarkEnd w:id="1627"/>
      <w:bookmarkEnd w:id="1628"/>
    </w:p>
    <w:p w14:paraId="584824D9" w14:textId="77777777" w:rsidR="009F0ACF" w:rsidRPr="00286FF8" w:rsidRDefault="009F0ACF" w:rsidP="009F0ACF">
      <w:r w:rsidRPr="00CF4F06">
        <w:t>An optical character recognition approach was used to identify the electronic component names for potential reuse. The OCR</w:t>
      </w:r>
      <w:r w:rsidRPr="00286FF8">
        <w:fldChar w:fldCharType="begin"/>
      </w:r>
      <w:r w:rsidRPr="00286FF8">
        <w:instrText xml:space="preserve"> XE "</w:instrText>
      </w:r>
      <w:r w:rsidRPr="00286FF8">
        <w:rPr>
          <w:rFonts w:eastAsiaTheme="minorEastAsia"/>
        </w:rPr>
        <w:instrText>OCR</w:instrText>
      </w:r>
      <w:r w:rsidRPr="00286FF8">
        <w:instrText xml:space="preserve">:Optical character recognition" </w:instrText>
      </w:r>
      <w:r w:rsidRPr="00286FF8">
        <w:fldChar w:fldCharType="end"/>
      </w:r>
      <w:r w:rsidRPr="00286FF8">
        <w:t xml:space="preserve"> system was developed to handle integrated circuits (ICs) with white characters on black background with a character height of minimum 1.0 mm. Therefore an OCR</w:t>
      </w:r>
      <w:r w:rsidRPr="00286FF8">
        <w:fldChar w:fldCharType="begin"/>
      </w:r>
      <w:r w:rsidRPr="00286FF8">
        <w:instrText xml:space="preserve"> XE "</w:instrText>
      </w:r>
      <w:r w:rsidRPr="00286FF8">
        <w:rPr>
          <w:rFonts w:eastAsiaTheme="minorEastAsia"/>
        </w:rPr>
        <w:instrText>OCR</w:instrText>
      </w:r>
      <w:r w:rsidRPr="00286FF8">
        <w:instrText>:Optical character recognition</w:instrText>
      </w:r>
      <w:r w:rsidRPr="006B43F4">
        <w:instrText xml:space="preserve">" </w:instrText>
      </w:r>
      <w:r w:rsidRPr="00286FF8">
        <w:fldChar w:fldCharType="end"/>
      </w:r>
      <w:r w:rsidRPr="00286FF8">
        <w:t xml:space="preserve"> system with the OCR</w:t>
      </w:r>
      <w:r w:rsidRPr="00286FF8">
        <w:fldChar w:fldCharType="begin"/>
      </w:r>
      <w:r w:rsidRPr="00286FF8">
        <w:instrText xml:space="preserve"> XE "</w:instrText>
      </w:r>
      <w:r w:rsidRPr="00286FF8">
        <w:rPr>
          <w:rFonts w:eastAsiaTheme="minorEastAsia"/>
        </w:rPr>
        <w:instrText>OCR</w:instrText>
      </w:r>
      <w:r w:rsidRPr="00286FF8">
        <w:instrText xml:space="preserve">:Optical character recognition" </w:instrText>
      </w:r>
      <w:r w:rsidRPr="00286FF8">
        <w:fldChar w:fldCharType="end"/>
      </w:r>
      <w:r w:rsidRPr="00286FF8">
        <w:t xml:space="preserve"> engines </w:t>
      </w:r>
      <w:proofErr w:type="spellStart"/>
      <w:r w:rsidRPr="00286FF8">
        <w:rPr>
          <w:i/>
        </w:rPr>
        <w:t>Cognex</w:t>
      </w:r>
      <w:proofErr w:type="spellEnd"/>
      <w:r w:rsidRPr="00286FF8">
        <w:rPr>
          <w:i/>
        </w:rPr>
        <w:t xml:space="preserve"> Vision Pro </w:t>
      </w:r>
      <w:proofErr w:type="spellStart"/>
      <w:r w:rsidRPr="00286FF8">
        <w:rPr>
          <w:i/>
        </w:rPr>
        <w:t>OCRMax</w:t>
      </w:r>
      <w:proofErr w:type="spellEnd"/>
      <w:r w:rsidRPr="00286FF8">
        <w:t xml:space="preserve"> and </w:t>
      </w:r>
      <w:r w:rsidRPr="00286FF8">
        <w:rPr>
          <w:i/>
        </w:rPr>
        <w:t>Tesseract</w:t>
      </w:r>
      <w:r w:rsidRPr="006B43F4">
        <w:t xml:space="preserve"> were tested. The results show that both OCR</w:t>
      </w:r>
      <w:r w:rsidRPr="00286FF8">
        <w:fldChar w:fldCharType="begin"/>
      </w:r>
      <w:r w:rsidRPr="00286FF8">
        <w:instrText xml:space="preserve"> XE "</w:instrText>
      </w:r>
      <w:r w:rsidRPr="00286FF8">
        <w:rPr>
          <w:rFonts w:eastAsiaTheme="minorEastAsia"/>
        </w:rPr>
        <w:instrText>OCR</w:instrText>
      </w:r>
      <w:r w:rsidRPr="00286FF8">
        <w:instrText xml:space="preserve">:Optical character recognition" </w:instrText>
      </w:r>
      <w:r w:rsidRPr="00286FF8">
        <w:fldChar w:fldCharType="end"/>
      </w:r>
      <w:r w:rsidRPr="00286FF8">
        <w:t xml:space="preserve"> engines have almost equal</w:t>
      </w:r>
      <w:r w:rsidR="0088425B" w:rsidRPr="00286FF8">
        <w:t xml:space="preserve"> recognition rates in character-</w:t>
      </w:r>
      <w:r w:rsidRPr="00286FF8">
        <w:t xml:space="preserve">level (80%). </w:t>
      </w:r>
    </w:p>
    <w:p w14:paraId="62BA8B2C" w14:textId="77777777" w:rsidR="009F0ACF" w:rsidRPr="00CF4F06" w:rsidRDefault="0088425B" w:rsidP="009F0ACF">
      <w:r w:rsidRPr="006B43F4">
        <w:t>In</w:t>
      </w:r>
      <w:r w:rsidR="009F0ACF" w:rsidRPr="00CF4F06">
        <w:t xml:space="preserve"> word level the component names were verified based on the electronic component database </w:t>
      </w:r>
      <w:proofErr w:type="spellStart"/>
      <w:r w:rsidR="009F0ACF" w:rsidRPr="00CF4F06">
        <w:rPr>
          <w:i/>
        </w:rPr>
        <w:t>Octopart</w:t>
      </w:r>
      <w:proofErr w:type="spellEnd"/>
      <w:r w:rsidR="009F0ACF" w:rsidRPr="00CF4F06">
        <w:t xml:space="preserve">. With this component name verification </w:t>
      </w:r>
      <w:r w:rsidR="009F0ACF" w:rsidRPr="00CF4F06">
        <w:rPr>
          <w:i/>
        </w:rPr>
        <w:t>Tesseract</w:t>
      </w:r>
      <w:r w:rsidR="009F0ACF" w:rsidRPr="00CF4F06">
        <w:t xml:space="preserve"> reached a recognition rate </w:t>
      </w:r>
      <w:r w:rsidRPr="00CF4F06">
        <w:t>in</w:t>
      </w:r>
      <w:r w:rsidR="009F0ACF" w:rsidRPr="00CF4F06">
        <w:t xml:space="preserve"> word level of 42% and </w:t>
      </w:r>
      <w:proofErr w:type="spellStart"/>
      <w:r w:rsidR="009F0ACF" w:rsidRPr="00CF4F06">
        <w:rPr>
          <w:i/>
        </w:rPr>
        <w:t>OCRMax</w:t>
      </w:r>
      <w:proofErr w:type="spellEnd"/>
      <w:r w:rsidR="009F0ACF" w:rsidRPr="00CF4F06">
        <w:t xml:space="preserve"> of 60%. </w:t>
      </w:r>
    </w:p>
    <w:p w14:paraId="2979F7DE" w14:textId="77777777" w:rsidR="009F0ACF" w:rsidRPr="00CF4F06" w:rsidRDefault="009E2E4F" w:rsidP="009F0ACF">
      <w:r w:rsidRPr="00CF4F06">
        <w:t xml:space="preserve">The true part assignment rate shows the accuracy of assigning a component to a component in the </w:t>
      </w:r>
      <w:proofErr w:type="spellStart"/>
      <w:r w:rsidRPr="00CF4F06">
        <w:rPr>
          <w:i/>
        </w:rPr>
        <w:t>Octopart</w:t>
      </w:r>
      <w:proofErr w:type="spellEnd"/>
      <w:r w:rsidRPr="00CF4F06">
        <w:t xml:space="preserve"> database</w:t>
      </w:r>
      <w:r w:rsidR="009F0ACF" w:rsidRPr="00CF4F06">
        <w:t>. The true part assignment rate (TAR) of the OCR</w:t>
      </w:r>
      <w:r w:rsidR="009F0ACF" w:rsidRPr="00286FF8">
        <w:fldChar w:fldCharType="begin"/>
      </w:r>
      <w:r w:rsidR="009F0ACF" w:rsidRPr="00286FF8">
        <w:instrText xml:space="preserve"> XE "</w:instrText>
      </w:r>
      <w:r w:rsidR="009F0ACF" w:rsidRPr="00286FF8">
        <w:rPr>
          <w:rFonts w:eastAsiaTheme="minorEastAsia"/>
        </w:rPr>
        <w:instrText>OCR</w:instrText>
      </w:r>
      <w:r w:rsidR="009F0ACF" w:rsidRPr="00286FF8">
        <w:instrText xml:space="preserve">:Optical character recognition" </w:instrText>
      </w:r>
      <w:r w:rsidR="009F0ACF" w:rsidRPr="00286FF8">
        <w:fldChar w:fldCharType="end"/>
      </w:r>
      <w:r w:rsidR="009F0ACF" w:rsidRPr="00286FF8">
        <w:t xml:space="preserve"> engine </w:t>
      </w:r>
      <w:r w:rsidR="009F0ACF" w:rsidRPr="00286FF8">
        <w:rPr>
          <w:i/>
        </w:rPr>
        <w:t>Tesseract</w:t>
      </w:r>
      <w:r w:rsidR="009F0ACF" w:rsidRPr="00286FF8">
        <w:t xml:space="preserve"> is 35%, which is lower compared to the part assignment rate of the </w:t>
      </w:r>
      <w:proofErr w:type="spellStart"/>
      <w:r w:rsidR="009F0ACF" w:rsidRPr="006B43F4">
        <w:rPr>
          <w:i/>
        </w:rPr>
        <w:t>OCRMax</w:t>
      </w:r>
      <w:proofErr w:type="spellEnd"/>
      <w:r w:rsidR="009F0ACF" w:rsidRPr="00CF4F06">
        <w:t xml:space="preserve"> engine which is 52%. </w:t>
      </w:r>
    </w:p>
    <w:p w14:paraId="4726D42B" w14:textId="77777777" w:rsidR="00F93FBD" w:rsidRPr="00CF4F06" w:rsidRDefault="009F0ACF" w:rsidP="009F0ACF">
      <w:r w:rsidRPr="00CF4F06">
        <w:t>The proportion of the component which can be reused can be calculated based on the detection rate, classification rate and the part assignment rate (TPA</w:t>
      </w:r>
      <w:r w:rsidRPr="00286FF8">
        <w:fldChar w:fldCharType="begin"/>
      </w:r>
      <w:r w:rsidRPr="00286FF8">
        <w:instrText xml:space="preserve"> XE "TPA:True part assignment rate" </w:instrText>
      </w:r>
      <w:r w:rsidRPr="00286FF8">
        <w:fldChar w:fldCharType="end"/>
      </w:r>
      <w:r w:rsidRPr="00286FF8">
        <w:t xml:space="preserve">). The detection rate could not be specified in this paper, therefore a rate of 90.0% is defined, which seems to be realistic based on the results of related works. The classification rate is based on the decision-fusion outcome and was examined in chapter </w:t>
      </w:r>
      <w:r w:rsidRPr="00286FF8">
        <w:fldChar w:fldCharType="begin"/>
      </w:r>
      <w:r w:rsidRPr="00CF4F06">
        <w:instrText xml:space="preserve"> REF _Ref411866632 \r \h </w:instrText>
      </w:r>
      <w:r w:rsidRPr="00286FF8">
        <w:rPr>
          <w:rPrChange w:id="1629" w:author="Chancerel, Perrine" w:date="2015-04-01T12:09:00Z">
            <w:rPr/>
          </w:rPrChange>
        </w:rPr>
        <w:fldChar w:fldCharType="separate"/>
      </w:r>
      <w:r w:rsidR="00344F4E" w:rsidRPr="00286FF8">
        <w:t>5.5</w:t>
      </w:r>
      <w:r w:rsidRPr="00286FF8">
        <w:fldChar w:fldCharType="end"/>
      </w:r>
      <w:r w:rsidRPr="00286FF8">
        <w:t>. A classification rate of 95.0% was estimated based on 14 component classes and one unknown component class. A part assignment rate (TPA</w:t>
      </w:r>
      <w:r w:rsidRPr="00286FF8">
        <w:fldChar w:fldCharType="begin"/>
      </w:r>
      <w:r w:rsidRPr="00286FF8">
        <w:instrText xml:space="preserve"> XE "TPA:True part assignment rate" </w:instrText>
      </w:r>
      <w:r w:rsidRPr="00286FF8">
        <w:fldChar w:fldCharType="end"/>
      </w:r>
      <w:r w:rsidRPr="00286FF8">
        <w:t xml:space="preserve">) of 52% can </w:t>
      </w:r>
      <w:r w:rsidR="0088425B" w:rsidRPr="00286FF8">
        <w:t>was estimated</w:t>
      </w:r>
      <w:r w:rsidRPr="00286FF8">
        <w:t xml:space="preserve"> with the </w:t>
      </w:r>
      <w:proofErr w:type="spellStart"/>
      <w:r w:rsidRPr="00286FF8">
        <w:rPr>
          <w:i/>
        </w:rPr>
        <w:t>OCRMax</w:t>
      </w:r>
      <w:proofErr w:type="spellEnd"/>
      <w:r w:rsidRPr="006B43F4">
        <w:t xml:space="preserve"> engine. The</w:t>
      </w:r>
      <w:r w:rsidRPr="00CF4F06">
        <w:t xml:space="preserve"> resulting reusability rate can be estimated as follows</w:t>
      </w:r>
      <w:r w:rsidR="00274597" w:rsidRPr="00CF4F06">
        <w:t>:</w:t>
      </w:r>
    </w:p>
    <w:tbl>
      <w:tblPr>
        <w:tblStyle w:val="Tabellenraster"/>
        <w:tblW w:w="0" w:type="auto"/>
        <w:tblLook w:val="04A0" w:firstRow="1" w:lastRow="0" w:firstColumn="1" w:lastColumn="0" w:noHBand="0" w:noVBand="1"/>
      </w:tblPr>
      <w:tblGrid>
        <w:gridCol w:w="8748"/>
        <w:gridCol w:w="828"/>
      </w:tblGrid>
      <w:tr w:rsidR="00274597" w:rsidRPr="00CF4F06" w14:paraId="47B5E4A5" w14:textId="77777777" w:rsidTr="00C76A61">
        <w:tc>
          <w:tcPr>
            <w:tcW w:w="8748" w:type="dxa"/>
            <w:tcBorders>
              <w:top w:val="nil"/>
              <w:left w:val="nil"/>
              <w:bottom w:val="nil"/>
              <w:right w:val="nil"/>
            </w:tcBorders>
          </w:tcPr>
          <w:p w14:paraId="37A64B44" w14:textId="77777777" w:rsidR="00274597" w:rsidRPr="00286FF8" w:rsidRDefault="00D0670B"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detected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TAR</m:t>
                    </m:r>
                  </m:sub>
                </m:sSub>
                <m:r>
                  <w:rPr>
                    <w:rFonts w:ascii="Cambria Math" w:hAnsi="Cambria Math"/>
                  </w:rPr>
                  <m:t>=0.9*0.95*0.52=44.5 %</m:t>
                </m:r>
              </m:oMath>
            </m:oMathPara>
          </w:p>
        </w:tc>
        <w:tc>
          <w:tcPr>
            <w:tcW w:w="828" w:type="dxa"/>
            <w:tcBorders>
              <w:top w:val="nil"/>
              <w:left w:val="nil"/>
              <w:bottom w:val="nil"/>
              <w:right w:val="nil"/>
            </w:tcBorders>
          </w:tcPr>
          <w:p w14:paraId="01A23AC9" w14:textId="77777777" w:rsidR="00274597" w:rsidRPr="00286FF8" w:rsidRDefault="00274597" w:rsidP="00C76A61">
            <w:r w:rsidRPr="00286FF8">
              <w:t>(</w:t>
            </w:r>
            <w:r w:rsidR="005E1750" w:rsidRPr="00286FF8">
              <w:fldChar w:fldCharType="begin"/>
            </w:r>
            <w:r w:rsidR="005E1750" w:rsidRPr="00CF4F06">
              <w:instrText xml:space="preserve"> SEQ Equation \* ARABIC </w:instrText>
            </w:r>
            <w:r w:rsidR="005E1750" w:rsidRPr="00286FF8">
              <w:rPr>
                <w:rPrChange w:id="1630" w:author="Chancerel, Perrine" w:date="2015-04-01T12:09:00Z">
                  <w:rPr>
                    <w:noProof/>
                  </w:rPr>
                </w:rPrChange>
              </w:rPr>
              <w:fldChar w:fldCharType="separate"/>
            </w:r>
            <w:r w:rsidR="00344F4E" w:rsidRPr="00286FF8">
              <w:rPr>
                <w:noProof/>
              </w:rPr>
              <w:t>96</w:t>
            </w:r>
            <w:r w:rsidR="005E1750" w:rsidRPr="00286FF8">
              <w:rPr>
                <w:noProof/>
              </w:rPr>
              <w:fldChar w:fldCharType="end"/>
            </w:r>
            <w:r w:rsidRPr="00286FF8">
              <w:t>)</w:t>
            </w:r>
          </w:p>
        </w:tc>
      </w:tr>
    </w:tbl>
    <w:p w14:paraId="28116D8E" w14:textId="77777777" w:rsidR="00230A8B" w:rsidRPr="00CF4F06" w:rsidRDefault="00230A8B" w:rsidP="0077161C"/>
    <w:p w14:paraId="3FA496D6" w14:textId="77777777" w:rsidR="009F0ACF" w:rsidRPr="00286FF8" w:rsidRDefault="009F0ACF" w:rsidP="009F0ACF">
      <w:r w:rsidRPr="00CF4F06">
        <w:t>It shows that around 45% of the IC</w:t>
      </w:r>
      <w:r w:rsidRPr="00286FF8">
        <w:fldChar w:fldCharType="begin"/>
      </w:r>
      <w:r w:rsidRPr="00286FF8">
        <w:instrText xml:space="preserve"> XE "IC:Integrated circuit" </w:instrText>
      </w:r>
      <w:r w:rsidRPr="00286FF8">
        <w:fldChar w:fldCharType="end"/>
      </w:r>
      <w:r w:rsidRPr="00286FF8">
        <w:t xml:space="preserve"> components on a PCB </w:t>
      </w:r>
      <w:r w:rsidR="0088425B" w:rsidRPr="00286FF8">
        <w:t>could</w:t>
      </w:r>
      <w:r w:rsidRPr="00286FF8">
        <w:t xml:space="preserve"> be reused. </w:t>
      </w:r>
    </w:p>
    <w:p w14:paraId="283B56B3" w14:textId="77777777" w:rsidR="00274597" w:rsidRPr="00286FF8" w:rsidRDefault="009F0ACF" w:rsidP="009F0ACF">
      <w:r w:rsidRPr="00286FF8">
        <w:lastRenderedPageBreak/>
        <w:t xml:space="preserve">An important information for potential recyclers is the economic value of reusable electronic components, because the price of many components is very low, compared to the costs for </w:t>
      </w:r>
      <w:r w:rsidR="00881DC7" w:rsidRPr="006B43F4">
        <w:t>reselling</w:t>
      </w:r>
      <w:r w:rsidRPr="00CF4F06">
        <w:t xml:space="preserve"> and test</w:t>
      </w:r>
      <w:r w:rsidR="00881DC7" w:rsidRPr="00CF4F06">
        <w:t>ing</w:t>
      </w:r>
      <w:r w:rsidRPr="00CF4F06">
        <w:t xml:space="preserve"> electronic components. Therefore the </w:t>
      </w:r>
      <w:r w:rsidR="00881DC7" w:rsidRPr="00CF4F06">
        <w:t>rate of reusable and valuable components</w:t>
      </w:r>
      <m:oMath>
        <m:sSub>
          <m:sSubPr>
            <m:ctrlPr>
              <w:rPr>
                <w:rFonts w:ascii="Cambria Math" w:hAnsi="Cambria Math"/>
                <w:i/>
              </w:rPr>
            </m:ctrlPr>
          </m:sSubPr>
          <m:e>
            <m:r>
              <w:rPr>
                <w:rFonts w:ascii="Cambria Math" w:hAnsi="Cambria Math"/>
              </w:rPr>
              <m:t xml:space="preserve"> R</m:t>
            </m:r>
          </m:e>
          <m:sub>
            <m:r>
              <w:rPr>
                <w:rFonts w:ascii="Cambria Math" w:hAnsi="Cambria Math"/>
              </w:rPr>
              <m:t>reuse,valuable</m:t>
            </m:r>
          </m:sub>
        </m:sSub>
      </m:oMath>
      <w:r w:rsidRPr="00286FF8">
        <w:rPr>
          <w:rFonts w:eastAsiaTheme="minorEastAsia"/>
        </w:rPr>
        <w:t xml:space="preserve"> </w:t>
      </w:r>
      <w:r w:rsidRPr="00286FF8">
        <w:t xml:space="preserve">was estimated. It is the rate of electronic components which can be reused and have a reinstatement value of minimum 2.30 €. The critical price rate </w:t>
      </w:r>
      <m:oMath>
        <m:sSub>
          <m:sSubPr>
            <m:ctrlPr>
              <w:rPr>
                <w:rFonts w:ascii="Cambria Math" w:hAnsi="Cambria Math"/>
                <w:i/>
              </w:rPr>
            </m:ctrlPr>
          </m:sSubPr>
          <m:e>
            <m:r>
              <w:rPr>
                <w:rFonts w:ascii="Cambria Math" w:hAnsi="Cambria Math"/>
              </w:rPr>
              <m:t>R</m:t>
            </m:r>
          </m:e>
          <m:sub>
            <m:r>
              <w:rPr>
                <w:rFonts w:ascii="Cambria Math" w:hAnsi="Cambria Math"/>
              </w:rPr>
              <m:t>price, critical</m:t>
            </m:r>
          </m:sub>
        </m:sSub>
        <m:r>
          <w:rPr>
            <w:rFonts w:ascii="Cambria Math" w:hAnsi="Cambria Math"/>
          </w:rPr>
          <m:t>=0.17</m:t>
        </m:r>
      </m:oMath>
      <w:r w:rsidRPr="00286FF8">
        <w:rPr>
          <w:rFonts w:eastAsiaTheme="minorEastAsia"/>
        </w:rPr>
        <w:t xml:space="preserve"> </w:t>
      </w:r>
      <w:r w:rsidRPr="00286FF8">
        <w:t xml:space="preserve">was estimated in chapter </w:t>
      </w:r>
      <w:r w:rsidRPr="00286FF8">
        <w:fldChar w:fldCharType="begin"/>
      </w:r>
      <w:r w:rsidRPr="00CF4F06">
        <w:instrText xml:space="preserve"> REF _Ref411869137 \r \h </w:instrText>
      </w:r>
      <w:r w:rsidRPr="00286FF8">
        <w:rPr>
          <w:rPrChange w:id="1631" w:author="Chancerel, Perrine" w:date="2015-04-01T12:09:00Z">
            <w:rPr/>
          </w:rPrChange>
        </w:rPr>
        <w:fldChar w:fldCharType="separate"/>
      </w:r>
      <w:r w:rsidR="00344F4E" w:rsidRPr="00286FF8">
        <w:t>5.6.4</w:t>
      </w:r>
      <w:r w:rsidRPr="00286FF8">
        <w:fldChar w:fldCharType="end"/>
      </w:r>
      <w:r w:rsidRPr="00286FF8">
        <w:t xml:space="preserve"> and is the rate of a component whose price is higher than 2.30€.</w:t>
      </w:r>
    </w:p>
    <w:tbl>
      <w:tblPr>
        <w:tblStyle w:val="Tabellenraster"/>
        <w:tblW w:w="0" w:type="auto"/>
        <w:tblLook w:val="04A0" w:firstRow="1" w:lastRow="0" w:firstColumn="1" w:lastColumn="0" w:noHBand="0" w:noVBand="1"/>
      </w:tblPr>
      <w:tblGrid>
        <w:gridCol w:w="8748"/>
        <w:gridCol w:w="828"/>
      </w:tblGrid>
      <w:tr w:rsidR="00AF53D2" w:rsidRPr="00CF4F06" w14:paraId="4C82C06A" w14:textId="77777777" w:rsidTr="00C76A61">
        <w:tc>
          <w:tcPr>
            <w:tcW w:w="8748" w:type="dxa"/>
            <w:tcBorders>
              <w:top w:val="nil"/>
              <w:left w:val="nil"/>
              <w:bottom w:val="nil"/>
              <w:right w:val="nil"/>
            </w:tcBorders>
          </w:tcPr>
          <w:p w14:paraId="0779EB65" w14:textId="77777777" w:rsidR="00AF53D2" w:rsidRPr="00286FF8" w:rsidRDefault="00D0670B"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reuse,valuable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TAR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price,critical</m:t>
                    </m:r>
                  </m:sub>
                </m:sSub>
                <m:r>
                  <w:rPr>
                    <w:rFonts w:ascii="Cambria Math" w:hAnsi="Cambria Math"/>
                  </w:rPr>
                  <m:t>=0.9*0.95*0.52*0.17=0.076=7.6 %</m:t>
                </m:r>
              </m:oMath>
            </m:oMathPara>
          </w:p>
        </w:tc>
        <w:tc>
          <w:tcPr>
            <w:tcW w:w="828" w:type="dxa"/>
            <w:tcBorders>
              <w:top w:val="nil"/>
              <w:left w:val="nil"/>
              <w:bottom w:val="nil"/>
              <w:right w:val="nil"/>
            </w:tcBorders>
          </w:tcPr>
          <w:p w14:paraId="6B48376A" w14:textId="77777777" w:rsidR="00AF53D2" w:rsidRPr="00286FF8" w:rsidRDefault="00AF53D2" w:rsidP="00C76A61">
            <w:r w:rsidRPr="00286FF8">
              <w:t>(</w:t>
            </w:r>
            <w:r w:rsidR="005E1750" w:rsidRPr="00286FF8">
              <w:fldChar w:fldCharType="begin"/>
            </w:r>
            <w:r w:rsidR="005E1750" w:rsidRPr="00CF4F06">
              <w:instrText xml:space="preserve"> SEQ Equation \* ARABIC </w:instrText>
            </w:r>
            <w:r w:rsidR="005E1750" w:rsidRPr="00286FF8">
              <w:rPr>
                <w:rPrChange w:id="1632" w:author="Chancerel, Perrine" w:date="2015-04-01T12:09:00Z">
                  <w:rPr>
                    <w:noProof/>
                  </w:rPr>
                </w:rPrChange>
              </w:rPr>
              <w:fldChar w:fldCharType="separate"/>
            </w:r>
            <w:r w:rsidR="00344F4E" w:rsidRPr="00286FF8">
              <w:rPr>
                <w:noProof/>
              </w:rPr>
              <w:t>97</w:t>
            </w:r>
            <w:r w:rsidR="005E1750" w:rsidRPr="00286FF8">
              <w:rPr>
                <w:noProof/>
              </w:rPr>
              <w:fldChar w:fldCharType="end"/>
            </w:r>
            <w:r w:rsidRPr="00286FF8">
              <w:t>)</w:t>
            </w:r>
          </w:p>
        </w:tc>
      </w:tr>
    </w:tbl>
    <w:p w14:paraId="4F1C735B" w14:textId="77777777" w:rsidR="009E2E4F" w:rsidRPr="00286FF8" w:rsidRDefault="009E2E4F" w:rsidP="009E2E4F">
      <w:bookmarkStart w:id="1633" w:name="_Ref408067353"/>
      <w:r w:rsidRPr="00CF4F06">
        <w:t>The reusability-valuable rate seems to be low, but can be improved by using an advanced image acquisition system, improved OCR</w:t>
      </w:r>
      <w:r w:rsidRPr="00286FF8">
        <w:fldChar w:fldCharType="begin"/>
      </w:r>
      <w:r w:rsidRPr="00286FF8">
        <w:instrText xml:space="preserve"> XE "</w:instrText>
      </w:r>
      <w:r w:rsidRPr="00286FF8">
        <w:rPr>
          <w:rFonts w:eastAsiaTheme="minorEastAsia"/>
        </w:rPr>
        <w:instrText>OCR</w:instrText>
      </w:r>
      <w:r w:rsidRPr="00286FF8">
        <w:instrText xml:space="preserve">:Optical character recognition" </w:instrText>
      </w:r>
      <w:r w:rsidRPr="00286FF8">
        <w:fldChar w:fldCharType="end"/>
      </w:r>
      <w:r w:rsidRPr="00286FF8">
        <w:t xml:space="preserve"> schema and different electronic component databases than the </w:t>
      </w:r>
      <w:proofErr w:type="spellStart"/>
      <w:r w:rsidRPr="00286FF8">
        <w:t>Octopart</w:t>
      </w:r>
      <w:proofErr w:type="spellEnd"/>
      <w:r w:rsidRPr="00286FF8">
        <w:t xml:space="preserve"> database. Alternatives or additional databases are the TME API</w:t>
      </w:r>
      <w:r w:rsidRPr="00286FF8">
        <w:fldChar w:fldCharType="begin"/>
      </w:r>
      <w:r w:rsidRPr="00286FF8">
        <w:instrText xml:space="preserve"> XE "</w:instrText>
      </w:r>
      <w:r w:rsidRPr="00286FF8">
        <w:rPr>
          <w:rFonts w:eastAsiaTheme="minorEastAsia"/>
        </w:rPr>
        <w:instrText>API</w:instrText>
      </w:r>
      <w:proofErr w:type="gramStart"/>
      <w:r w:rsidRPr="00286FF8">
        <w:instrText>:Application</w:instrText>
      </w:r>
      <w:proofErr w:type="gramEnd"/>
      <w:r w:rsidRPr="00286FF8">
        <w:instrText xml:space="preserve"> programming interface" </w:instrText>
      </w:r>
      <w:r w:rsidRPr="00286FF8">
        <w:fldChar w:fldCharType="end"/>
      </w:r>
      <w:r w:rsidRPr="00286FF8">
        <w:t xml:space="preserve"> (</w:t>
      </w:r>
      <w:r w:rsidR="00515023" w:rsidRPr="00286FF8">
        <w:fldChar w:fldCharType="begin"/>
      </w:r>
      <w:r w:rsidR="00515023" w:rsidRPr="00CF4F06">
        <w:instrText xml:space="preserve"> HYPERLINK "http://www.developers.tme.eu/en/" </w:instrText>
      </w:r>
      <w:r w:rsidR="00515023" w:rsidRPr="00286FF8">
        <w:rPr>
          <w:rPrChange w:id="1634" w:author="Chancerel, Perrine" w:date="2015-04-01T12:09:00Z">
            <w:rPr>
              <w:rStyle w:val="Hyperlink"/>
            </w:rPr>
          </w:rPrChange>
        </w:rPr>
        <w:fldChar w:fldCharType="separate"/>
      </w:r>
      <w:r w:rsidRPr="00286FF8">
        <w:rPr>
          <w:rStyle w:val="Hyperlink"/>
        </w:rPr>
        <w:t>www.developers.tme.eu/en/</w:t>
      </w:r>
      <w:r w:rsidR="00515023" w:rsidRPr="00286FF8">
        <w:rPr>
          <w:rStyle w:val="Hyperlink"/>
        </w:rPr>
        <w:fldChar w:fldCharType="end"/>
      </w:r>
      <w:r w:rsidRPr="00286FF8">
        <w:t xml:space="preserve">) or </w:t>
      </w:r>
      <w:proofErr w:type="spellStart"/>
      <w:r w:rsidRPr="00286FF8">
        <w:t>Ciiva</w:t>
      </w:r>
      <w:proofErr w:type="spellEnd"/>
      <w:r w:rsidRPr="00286FF8">
        <w:t xml:space="preserve"> (</w:t>
      </w:r>
      <w:r w:rsidR="00515023" w:rsidRPr="00286FF8">
        <w:fldChar w:fldCharType="begin"/>
      </w:r>
      <w:r w:rsidR="00515023" w:rsidRPr="00CF4F06">
        <w:instrText xml:space="preserve"> HYPERLINK "http://www.ciiva.com" </w:instrText>
      </w:r>
      <w:r w:rsidR="00515023" w:rsidRPr="00286FF8">
        <w:rPr>
          <w:rPrChange w:id="1635" w:author="Chancerel, Perrine" w:date="2015-04-01T12:09:00Z">
            <w:rPr>
              <w:rStyle w:val="Hyperlink"/>
            </w:rPr>
          </w:rPrChange>
        </w:rPr>
        <w:fldChar w:fldCharType="separate"/>
      </w:r>
      <w:r w:rsidRPr="00286FF8">
        <w:rPr>
          <w:rStyle w:val="Hyperlink"/>
        </w:rPr>
        <w:t>www.ciiva.com</w:t>
      </w:r>
      <w:r w:rsidR="00515023" w:rsidRPr="00286FF8">
        <w:rPr>
          <w:rStyle w:val="Hyperlink"/>
        </w:rPr>
        <w:fldChar w:fldCharType="end"/>
      </w:r>
      <w:r w:rsidRPr="00286FF8">
        <w:t>) electronic component database.</w:t>
      </w:r>
    </w:p>
    <w:p w14:paraId="11824387" w14:textId="77777777" w:rsidR="009E2E4F" w:rsidRPr="00286FF8" w:rsidRDefault="009E2E4F" w:rsidP="009E2E4F">
      <w:pPr>
        <w:rPr>
          <w:rFonts w:eastAsiaTheme="minorEastAsia"/>
        </w:rPr>
      </w:pPr>
      <w:r w:rsidRPr="00286FF8">
        <w:t xml:space="preserve">It </w:t>
      </w:r>
      <w:r w:rsidR="0088425B" w:rsidRPr="00286FF8">
        <w:t>should</w:t>
      </w:r>
      <w:r w:rsidRPr="006B43F4">
        <w:t xml:space="preserve"> be considered that the reusability-valuable rate </w:t>
      </w:r>
      <m:oMath>
        <m:sSub>
          <m:sSubPr>
            <m:ctrlPr>
              <w:rPr>
                <w:rFonts w:ascii="Cambria Math" w:hAnsi="Cambria Math"/>
                <w:i/>
              </w:rPr>
            </m:ctrlPr>
          </m:sSubPr>
          <m:e>
            <m:r>
              <w:rPr>
                <w:rFonts w:ascii="Cambria Math" w:hAnsi="Cambria Math"/>
              </w:rPr>
              <m:t>R</m:t>
            </m:r>
          </m:e>
          <m:sub>
            <m:r>
              <w:rPr>
                <w:rFonts w:ascii="Cambria Math" w:hAnsi="Cambria Math"/>
              </w:rPr>
              <m:t>reuse,valuable</m:t>
            </m:r>
          </m:sub>
        </m:sSub>
      </m:oMath>
      <w:r w:rsidRPr="00286FF8">
        <w:rPr>
          <w:rFonts w:eastAsiaTheme="minorEastAsia"/>
        </w:rPr>
        <w:t xml:space="preserve"> was estimated based on a small number of electronic components. It is based on the OCR</w:t>
      </w:r>
      <w:r w:rsidRPr="00286FF8">
        <w:rPr>
          <w:rFonts w:eastAsiaTheme="minorEastAsia"/>
        </w:rPr>
        <w:fldChar w:fldCharType="begin"/>
      </w:r>
      <w:r w:rsidRPr="00286FF8">
        <w:instrText xml:space="preserve"> XE "</w:instrText>
      </w:r>
      <w:r w:rsidRPr="00286FF8">
        <w:rPr>
          <w:rFonts w:eastAsiaTheme="minorEastAsia"/>
        </w:rPr>
        <w:instrText>OCR</w:instrText>
      </w:r>
      <w:r w:rsidRPr="00286FF8">
        <w:instrText xml:space="preserve">:Optical character recognition" </w:instrText>
      </w:r>
      <w:r w:rsidRPr="00286FF8">
        <w:rPr>
          <w:rFonts w:eastAsiaTheme="minorEastAsia"/>
        </w:rPr>
        <w:fldChar w:fldCharType="end"/>
      </w:r>
      <w:r w:rsidRPr="00286FF8">
        <w:rPr>
          <w:rFonts w:eastAsiaTheme="minorEastAsia"/>
        </w:rPr>
        <w:t xml:space="preserve"> rate of the </w:t>
      </w:r>
      <w:proofErr w:type="spellStart"/>
      <w:r w:rsidRPr="00286FF8">
        <w:rPr>
          <w:rFonts w:eastAsiaTheme="minorEastAsia"/>
          <w:i/>
        </w:rPr>
        <w:t>OCRMax</w:t>
      </w:r>
      <w:proofErr w:type="spellEnd"/>
      <w:r w:rsidRPr="00286FF8">
        <w:rPr>
          <w:rFonts w:eastAsiaTheme="minorEastAsia"/>
        </w:rPr>
        <w:t xml:space="preserve"> engine and the electronic part name verification with the </w:t>
      </w:r>
      <w:proofErr w:type="spellStart"/>
      <w:r w:rsidRPr="00286FF8">
        <w:rPr>
          <w:rFonts w:eastAsiaTheme="minorEastAsia"/>
        </w:rPr>
        <w:t>Octopart</w:t>
      </w:r>
      <w:proofErr w:type="spellEnd"/>
      <w:r w:rsidRPr="00286FF8">
        <w:rPr>
          <w:rFonts w:eastAsiaTheme="minorEastAsia"/>
        </w:rPr>
        <w:t xml:space="preserve"> database. The rate is based on electronic components with white characters on black background, primarily integrated circuits (ICs).</w:t>
      </w:r>
    </w:p>
    <w:p w14:paraId="4D6540DF" w14:textId="77777777" w:rsidR="00DA7E7F" w:rsidRPr="00CF4F06" w:rsidRDefault="009E2E4F" w:rsidP="00B41A5B">
      <w:pPr>
        <w:pStyle w:val="berschrift2"/>
        <w:numPr>
          <w:ilvl w:val="1"/>
          <w:numId w:val="1"/>
        </w:numPr>
      </w:pPr>
      <w:bookmarkStart w:id="1636" w:name="_Toc415436368"/>
      <w:r w:rsidRPr="006B43F4">
        <w:t>Inclusion of a</w:t>
      </w:r>
      <w:r w:rsidR="00E802DF" w:rsidRPr="00CF4F06">
        <w:t xml:space="preserve">pplication in </w:t>
      </w:r>
      <w:r w:rsidR="00883132" w:rsidRPr="00CF4F06">
        <w:t>the</w:t>
      </w:r>
      <w:r w:rsidR="00E802DF" w:rsidRPr="00CF4F06">
        <w:t xml:space="preserve"> PCB recycling process chain</w:t>
      </w:r>
      <w:bookmarkEnd w:id="1633"/>
      <w:bookmarkEnd w:id="1636"/>
    </w:p>
    <w:p w14:paraId="40769902" w14:textId="77777777" w:rsidR="009E2E4F" w:rsidRPr="00286FF8" w:rsidRDefault="009E2E4F" w:rsidP="009E2E4F">
      <w:r w:rsidRPr="00CF4F06">
        <w:t>The WEEE</w:t>
      </w:r>
      <w:r w:rsidRPr="00286FF8">
        <w:fldChar w:fldCharType="begin"/>
      </w:r>
      <w:r w:rsidRPr="00286FF8">
        <w:instrText xml:space="preserve"> XE "WEEE</w:instrText>
      </w:r>
      <w:proofErr w:type="gramStart"/>
      <w:r w:rsidRPr="00286FF8">
        <w:instrText>:waste</w:instrText>
      </w:r>
      <w:proofErr w:type="gramEnd"/>
      <w:r w:rsidRPr="00286FF8">
        <w:instrText xml:space="preserve"> electric and electronic waste" </w:instrText>
      </w:r>
      <w:r w:rsidRPr="00286FF8">
        <w:fldChar w:fldCharType="end"/>
      </w:r>
      <w:r w:rsidRPr="00286FF8">
        <w:t xml:space="preserve"> recycling chain in chapter </w:t>
      </w:r>
      <w:r w:rsidRPr="00286FF8">
        <w:fldChar w:fldCharType="begin"/>
      </w:r>
      <w:r w:rsidRPr="00CF4F06">
        <w:instrText xml:space="preserve"> REF _Ref411182741 \r \h </w:instrText>
      </w:r>
      <w:r w:rsidRPr="00286FF8">
        <w:rPr>
          <w:rPrChange w:id="1637" w:author="Chancerel, Perrine" w:date="2015-04-01T12:09:00Z">
            <w:rPr/>
          </w:rPrChange>
        </w:rPr>
        <w:fldChar w:fldCharType="separate"/>
      </w:r>
      <w:r w:rsidR="00344F4E" w:rsidRPr="00286FF8">
        <w:t>1.1</w:t>
      </w:r>
      <w:r w:rsidRPr="00286FF8">
        <w:fldChar w:fldCharType="end"/>
      </w:r>
      <w:r w:rsidRPr="00286FF8">
        <w:t xml:space="preserve"> was </w:t>
      </w:r>
      <w:ins w:id="1638" w:author="Chancerel, Perrine" w:date="2015-04-01T15:41:00Z">
        <w:r w:rsidR="00FC6D20">
          <w:t xml:space="preserve">virtually </w:t>
        </w:r>
      </w:ins>
      <w:r w:rsidRPr="00286FF8">
        <w:t>improved by the inclusion of the electronic component recognition application for PCBs</w:t>
      </w:r>
      <w:r w:rsidRPr="00286FF8">
        <w:fldChar w:fldCharType="begin"/>
      </w:r>
      <w:r w:rsidRPr="00286FF8">
        <w:instrText xml:space="preserve"> XE "PCBs:Printed circuit boards" </w:instrText>
      </w:r>
      <w:r w:rsidRPr="00286FF8">
        <w:fldChar w:fldCharType="end"/>
      </w:r>
      <w:r w:rsidRPr="00286FF8">
        <w:t>. The improved WEEE</w:t>
      </w:r>
      <w:r w:rsidRPr="00286FF8">
        <w:fldChar w:fldCharType="begin"/>
      </w:r>
      <w:r w:rsidRPr="00286FF8">
        <w:instrText xml:space="preserve"> XE "WEEE</w:instrText>
      </w:r>
      <w:proofErr w:type="gramStart"/>
      <w:r w:rsidRPr="00286FF8">
        <w:instrText>:waste</w:instrText>
      </w:r>
      <w:proofErr w:type="gramEnd"/>
      <w:r w:rsidRPr="00286FF8">
        <w:instrText xml:space="preserve"> electric and electronic waste" </w:instrText>
      </w:r>
      <w:r w:rsidRPr="00286FF8">
        <w:fldChar w:fldCharType="end"/>
      </w:r>
      <w:r w:rsidRPr="00286FF8">
        <w:t xml:space="preserve"> recycling chain is shown in </w:t>
      </w:r>
      <w:r w:rsidRPr="00286FF8">
        <w:fldChar w:fldCharType="begin"/>
      </w:r>
      <w:r w:rsidRPr="00CF4F06">
        <w:instrText xml:space="preserve"> REF _Ref411333336 \r \h </w:instrText>
      </w:r>
      <w:r w:rsidRPr="00286FF8">
        <w:rPr>
          <w:rPrChange w:id="1639" w:author="Chancerel, Perrine" w:date="2015-04-01T12:09:00Z">
            <w:rPr/>
          </w:rPrChange>
        </w:rPr>
        <w:fldChar w:fldCharType="separate"/>
      </w:r>
      <w:r w:rsidR="00344F4E" w:rsidRPr="00286FF8">
        <w:t>Appendix J</w:t>
      </w:r>
      <w:r w:rsidRPr="00286FF8">
        <w:fldChar w:fldCharType="end"/>
      </w:r>
      <w:r w:rsidRPr="00286FF8">
        <w:t>. The process chain consists of three steps, the collection of WEEE</w:t>
      </w:r>
      <w:r w:rsidRPr="00286FF8">
        <w:fldChar w:fldCharType="begin"/>
      </w:r>
      <w:r w:rsidRPr="00286FF8">
        <w:instrText xml:space="preserve"> XE "WEEE:waste electric and electronic waste" </w:instrText>
      </w:r>
      <w:r w:rsidRPr="00286FF8">
        <w:fldChar w:fldCharType="end"/>
      </w:r>
      <w:r w:rsidRPr="00286FF8">
        <w:t>, the pre-processing and the recovery and disposal. Influenced by the component recognition system are manly the pre-processing step and the recovery and disposal step.</w:t>
      </w:r>
    </w:p>
    <w:p w14:paraId="20D8AE15" w14:textId="77777777" w:rsidR="009E2E4F" w:rsidRPr="00286FF8" w:rsidRDefault="009E2E4F" w:rsidP="009E2E4F">
      <w:r w:rsidRPr="00286FF8">
        <w:t xml:space="preserve">In the pre-processing step, which is seen in </w:t>
      </w:r>
      <w:r w:rsidRPr="00286FF8">
        <w:fldChar w:fldCharType="begin"/>
      </w:r>
      <w:r w:rsidRPr="00CF4F06">
        <w:instrText xml:space="preserve"> REF _Ref411333664 \h </w:instrText>
      </w:r>
      <w:r w:rsidRPr="00286FF8">
        <w:rPr>
          <w:rPrChange w:id="1640" w:author="Chancerel, Perrine" w:date="2015-04-01T12:09:00Z">
            <w:rPr/>
          </w:rPrChange>
        </w:rPr>
        <w:fldChar w:fldCharType="separate"/>
      </w:r>
      <w:r w:rsidR="00344F4E" w:rsidRPr="00286FF8">
        <w:t xml:space="preserve">Figure </w:t>
      </w:r>
      <w:r w:rsidR="00344F4E" w:rsidRPr="00286FF8">
        <w:rPr>
          <w:noProof/>
        </w:rPr>
        <w:t>79</w:t>
      </w:r>
      <w:r w:rsidRPr="00286FF8">
        <w:fldChar w:fldCharType="end"/>
      </w:r>
      <w:r w:rsidRPr="00286FF8">
        <w:t>, the manual dismantling has to be changed. In many of today’s recycling chains the manual dismantling of WEEE</w:t>
      </w:r>
      <w:r w:rsidRPr="00286FF8">
        <w:fldChar w:fldCharType="begin"/>
      </w:r>
      <w:r w:rsidRPr="00286FF8">
        <w:instrText xml:space="preserve"> XE "WEEE:waste electric and electronic waste" </w:instrText>
      </w:r>
      <w:r w:rsidRPr="00286FF8">
        <w:fldChar w:fldCharType="end"/>
      </w:r>
      <w:r w:rsidRPr="00286FF8">
        <w:t xml:space="preserve"> is </w:t>
      </w:r>
      <w:r w:rsidR="0088425B" w:rsidRPr="00286FF8">
        <w:t>applied</w:t>
      </w:r>
      <w:r w:rsidRPr="00286FF8">
        <w:t xml:space="preserve"> to remove hazardous substances. In some recycling companies the whole electronic devices are </w:t>
      </w:r>
      <w:r w:rsidRPr="00286FF8">
        <w:lastRenderedPageBreak/>
        <w:t>shredded, including PCBs</w:t>
      </w:r>
      <w:r w:rsidRPr="00286FF8">
        <w:fldChar w:fldCharType="begin"/>
      </w:r>
      <w:r w:rsidRPr="00286FF8">
        <w:instrText xml:space="preserve"> XE "PCBs:Printed circuit boards" </w:instrText>
      </w:r>
      <w:r w:rsidRPr="00286FF8">
        <w:fldChar w:fldCharType="end"/>
      </w:r>
      <w:r w:rsidRPr="00286FF8">
        <w:t xml:space="preserve"> which are damaged or destroyed by this process. In the improved system</w:t>
      </w:r>
      <w:r w:rsidR="0088425B" w:rsidRPr="00286FF8">
        <w:t>,</w:t>
      </w:r>
      <w:r w:rsidRPr="00286FF8">
        <w:t xml:space="preserve"> the electronic devices which include PCBs</w:t>
      </w:r>
      <w:r w:rsidRPr="00286FF8">
        <w:fldChar w:fldCharType="begin"/>
      </w:r>
      <w:r w:rsidRPr="00286FF8">
        <w:instrText xml:space="preserve"> XE "PCBs:Printed circuit boards" </w:instrText>
      </w:r>
      <w:r w:rsidRPr="00286FF8">
        <w:fldChar w:fldCharType="end"/>
      </w:r>
      <w:r w:rsidRPr="00286FF8">
        <w:t xml:space="preserve"> must be opened to remove the PCB. The PCBs</w:t>
      </w:r>
      <w:r w:rsidRPr="00286FF8">
        <w:fldChar w:fldCharType="begin"/>
      </w:r>
      <w:r w:rsidRPr="00286FF8">
        <w:instrText xml:space="preserve"> XE "PCBs:Printed circuit boards" </w:instrText>
      </w:r>
      <w:r w:rsidRPr="00286FF8">
        <w:fldChar w:fldCharType="end"/>
      </w:r>
      <w:r w:rsidRPr="00286FF8">
        <w:t xml:space="preserve"> are placed on an assembly line and an automatic optical inspection system (AOI</w:t>
      </w:r>
      <w:r w:rsidRPr="00286FF8">
        <w:fldChar w:fldCharType="begin"/>
      </w:r>
      <w:r w:rsidRPr="00286FF8">
        <w:instrText xml:space="preserve"> XE "AOI:Automatic optical inspection" </w:instrText>
      </w:r>
      <w:r w:rsidRPr="00286FF8">
        <w:fldChar w:fldCharType="end"/>
      </w:r>
      <w:r w:rsidRPr="00286FF8">
        <w:t xml:space="preserve">) based on an electronic component database determines high valuable components. The components are examined from two points of view. </w:t>
      </w:r>
    </w:p>
    <w:p w14:paraId="339B12A1" w14:textId="77777777" w:rsidR="009E2E4F" w:rsidRPr="00CF4F06" w:rsidRDefault="009E2E4F" w:rsidP="009E2E4F">
      <w:r w:rsidRPr="00286FF8">
        <w:t xml:space="preserve">The first is the reuse of the components which is profitable if the value of the component reaches a certain threshold and can be tested successfully. The electronic components are manually or automatically </w:t>
      </w:r>
      <w:proofErr w:type="spellStart"/>
      <w:r w:rsidR="00D94A4F" w:rsidRPr="00286FF8">
        <w:t>de</w:t>
      </w:r>
      <w:r w:rsidRPr="006B43F4">
        <w:t>solded</w:t>
      </w:r>
      <w:proofErr w:type="spellEnd"/>
      <w:r w:rsidRPr="006B43F4">
        <w:t xml:space="preserve"> and tested.</w:t>
      </w:r>
      <w:r w:rsidRPr="00CF4F06">
        <w:t xml:space="preserve"> After a successful test the components are prepared for reuse.</w:t>
      </w:r>
    </w:p>
    <w:p w14:paraId="5F266A67" w14:textId="77777777" w:rsidR="00F54DCE" w:rsidRPr="00CF4F06" w:rsidRDefault="009E2E4F" w:rsidP="009E2E4F">
      <w:r w:rsidRPr="00CF4F06">
        <w:t xml:space="preserve">The second point of view is the recycling of valuable materials from the electronic components. Therefore the components are analyzed, based on a </w:t>
      </w:r>
      <w:r w:rsidR="00D94A4F" w:rsidRPr="00CF4F06">
        <w:t>composition</w:t>
      </w:r>
      <w:r w:rsidRPr="00CF4F06">
        <w:t xml:space="preserve"> model, according to the content of precious metals, hazardous substances or </w:t>
      </w:r>
      <w:del w:id="1641" w:author="Chancerel, Perrine" w:date="2015-04-01T15:43:00Z">
        <w:r w:rsidRPr="00CF4F06" w:rsidDel="00FC6D20">
          <w:delText xml:space="preserve">rare </w:delText>
        </w:r>
      </w:del>
      <w:ins w:id="1642" w:author="Chancerel, Perrine" w:date="2015-04-01T15:43:00Z">
        <w:r w:rsidR="00FC6D20">
          <w:t xml:space="preserve">trace? </w:t>
        </w:r>
      </w:ins>
      <w:proofErr w:type="gramStart"/>
      <w:ins w:id="1643" w:author="Chancerel, Perrine" w:date="2015-04-01T15:44:00Z">
        <w:r w:rsidR="00FC6D20">
          <w:t>o</w:t>
        </w:r>
      </w:ins>
      <w:ins w:id="1644" w:author="Chancerel, Perrine" w:date="2015-04-01T15:43:00Z">
        <w:r w:rsidR="00FC6D20">
          <w:t>r</w:t>
        </w:r>
        <w:proofErr w:type="gramEnd"/>
        <w:r w:rsidR="00FC6D20">
          <w:t xml:space="preserve"> </w:t>
        </w:r>
      </w:ins>
      <w:ins w:id="1645" w:author="Chancerel, Perrine" w:date="2015-04-01T15:44:00Z">
        <w:r w:rsidR="00FC6D20">
          <w:t>rare earth elements?</w:t>
        </w:r>
      </w:ins>
      <w:ins w:id="1646" w:author="Chancerel, Perrine" w:date="2015-04-01T15:43:00Z">
        <w:r w:rsidR="00FC6D20" w:rsidRPr="00CF4F06">
          <w:t xml:space="preserve"> </w:t>
        </w:r>
      </w:ins>
      <w:proofErr w:type="gramStart"/>
      <w:r w:rsidRPr="00CF4F06">
        <w:t>materials</w:t>
      </w:r>
      <w:proofErr w:type="gramEnd"/>
      <w:r w:rsidRPr="00CF4F06">
        <w:t xml:space="preserve">. The components are automatically loosened from the PCB in which a destruction of the component is acceptable and simplifies the process of </w:t>
      </w:r>
      <w:del w:id="1647" w:author="Chancerel, Perrine" w:date="2015-04-01T15:43:00Z">
        <w:r w:rsidRPr="00CF4F06" w:rsidDel="00FC6D20">
          <w:delText>lossening</w:delText>
        </w:r>
      </w:del>
      <w:ins w:id="1648" w:author="Chancerel, Perrine" w:date="2015-04-01T15:43:00Z">
        <w:r w:rsidR="00FC6D20" w:rsidRPr="00CF4F06">
          <w:t>loosening</w:t>
        </w:r>
      </w:ins>
      <w:r w:rsidRPr="00CF4F06">
        <w:t>. The removed components are sorted depending on valuable materials to increase the material concentration.</w:t>
      </w:r>
    </w:p>
    <w:p w14:paraId="5FCCC8EF" w14:textId="77777777" w:rsidR="00F54DCE" w:rsidRPr="00286FF8" w:rsidRDefault="00F54DCE" w:rsidP="00F54DCE">
      <w:pPr>
        <w:keepNext/>
        <w:jc w:val="center"/>
      </w:pPr>
      <w:r w:rsidRPr="00F579C9">
        <w:rPr>
          <w:noProof/>
          <w:lang w:val="de-DE" w:eastAsia="de-DE"/>
        </w:rPr>
        <w:lastRenderedPageBreak/>
        <w:drawing>
          <wp:inline distT="0" distB="0" distL="0" distR="0" wp14:anchorId="3510E5E0" wp14:editId="644F93D2">
            <wp:extent cx="6013934" cy="4058349"/>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6025361" cy="4066060"/>
                    </a:xfrm>
                    <a:prstGeom prst="rect">
                      <a:avLst/>
                    </a:prstGeom>
                    <a:noFill/>
                    <a:ln>
                      <a:noFill/>
                    </a:ln>
                  </pic:spPr>
                </pic:pic>
              </a:graphicData>
            </a:graphic>
          </wp:inline>
        </w:drawing>
      </w:r>
    </w:p>
    <w:p w14:paraId="4E4558A8" w14:textId="77777777" w:rsidR="00F54DCE" w:rsidRPr="00CF4F06" w:rsidRDefault="00F54DCE" w:rsidP="00F54DCE">
      <w:pPr>
        <w:pStyle w:val="Beschriftung"/>
        <w:jc w:val="center"/>
      </w:pPr>
      <w:bookmarkStart w:id="1649" w:name="_Ref411333664"/>
      <w:bookmarkStart w:id="1650" w:name="_Toc415436459"/>
      <w:r w:rsidRPr="00286FF8">
        <w:t xml:space="preserve">Figure </w:t>
      </w:r>
      <w:fldSimple w:instr=" SEQ Figure \* ARABIC ">
        <w:r w:rsidR="00344F4E" w:rsidRPr="00CF4F06">
          <w:rPr>
            <w:noProof/>
          </w:rPr>
          <w:t>79</w:t>
        </w:r>
      </w:fldSimple>
      <w:bookmarkEnd w:id="1649"/>
      <w:r w:rsidRPr="00CF4F06">
        <w:t>: Improved pre-processing step in PCB recycling process chain</w:t>
      </w:r>
      <w:bookmarkEnd w:id="1650"/>
    </w:p>
    <w:p w14:paraId="55670B15" w14:textId="77777777" w:rsidR="007243B5" w:rsidRPr="00286FF8" w:rsidRDefault="007243B5" w:rsidP="007243B5">
      <w:pPr>
        <w:jc w:val="left"/>
      </w:pPr>
      <w:r w:rsidRPr="00CF4F06">
        <w:t xml:space="preserve">In the recovery and disposal step the components which were tested successfully are prepared for reuse. The components are cleaned and packed for sale. Unfortunately the market for reused electronic components from consumer </w:t>
      </w:r>
      <w:r w:rsidR="00344F4E" w:rsidRPr="00CF4F06">
        <w:t>electronics is still very small</w:t>
      </w:r>
      <w:r w:rsidRPr="00CF4F06">
        <w:t>. The B2C</w:t>
      </w:r>
      <w:r w:rsidRPr="00286FF8">
        <w:fldChar w:fldCharType="begin"/>
      </w:r>
      <w:r w:rsidRPr="00286FF8">
        <w:instrText xml:space="preserve"> XE "B2C:Business-to-Consumer" </w:instrText>
      </w:r>
      <w:r w:rsidRPr="00286FF8">
        <w:fldChar w:fldCharType="end"/>
      </w:r>
      <w:r w:rsidRPr="00286FF8">
        <w:t xml:space="preserve"> (Business-to-Consumer) environment for electronic components is a small market with a few shops for private hobbyists compared to the B2B</w:t>
      </w:r>
      <w:r w:rsidRPr="00286FF8">
        <w:fldChar w:fldCharType="begin"/>
      </w:r>
      <w:r w:rsidRPr="00286FF8">
        <w:instrText xml:space="preserve"> XE "B2B:Business-to-Business" </w:instrText>
      </w:r>
      <w:r w:rsidRPr="00286FF8">
        <w:fldChar w:fldCharType="end"/>
      </w:r>
      <w:r w:rsidRPr="00286FF8">
        <w:t xml:space="preserve"> (Business-to-Business) environment. Therefore the quality and reliability of reused electronic components has to be </w:t>
      </w:r>
      <w:r w:rsidR="00AA3D3C" w:rsidRPr="00286FF8">
        <w:t>determined</w:t>
      </w:r>
      <w:r w:rsidRPr="00286FF8">
        <w:t>, which is challenging because of a small price per unit and a large diversity of electronic components.</w:t>
      </w:r>
    </w:p>
    <w:p w14:paraId="6D210D9A" w14:textId="77777777" w:rsidR="007243B5" w:rsidRPr="00286FF8" w:rsidRDefault="00AA3D3C" w:rsidP="007243B5">
      <w:pPr>
        <w:jc w:val="left"/>
      </w:pPr>
      <w:r w:rsidRPr="006B43F4">
        <w:t>The concentration of valuable materials increases if the removed components with a high amount of the valuable material are removed from the PCBs and collected separate</w:t>
      </w:r>
      <w:r w:rsidRPr="00CF4F06">
        <w:t xml:space="preserve">ly. A higher material concentration </w:t>
      </w:r>
      <w:r w:rsidR="007243B5" w:rsidRPr="00CF4F06">
        <w:t>decrease</w:t>
      </w:r>
      <w:r w:rsidRPr="00CF4F06">
        <w:t>s</w:t>
      </w:r>
      <w:r w:rsidR="007243B5" w:rsidRPr="00CF4F06">
        <w:t xml:space="preserve"> the recovery costs. The recycling of metals like tantalum, which are mostly lost in today’s recycling chains, can be </w:t>
      </w:r>
      <w:commentRangeStart w:id="1651"/>
      <w:r w:rsidR="007243B5" w:rsidRPr="00CF4F06">
        <w:t>recycled profitably</w:t>
      </w:r>
      <w:commentRangeEnd w:id="1651"/>
      <w:r w:rsidR="00FC6D20">
        <w:rPr>
          <w:rStyle w:val="Kommentarzeichen"/>
        </w:rPr>
        <w:commentReference w:id="1651"/>
      </w:r>
      <w:r w:rsidR="007243B5" w:rsidRPr="00CF4F06">
        <w:t xml:space="preserve">. The proportion of precious metal which ends up in the shredder can be </w:t>
      </w:r>
      <w:del w:id="1652" w:author="Chancerel, Perrine" w:date="2015-04-01T15:45:00Z">
        <w:r w:rsidR="007243B5" w:rsidRPr="00CF4F06" w:rsidDel="00FC6D20">
          <w:delText>recovered successfully</w:delText>
        </w:r>
      </w:del>
      <w:ins w:id="1653" w:author="Chancerel, Perrine" w:date="2015-04-01T15:45:00Z">
        <w:r w:rsidR="00FC6D20">
          <w:t>decreased</w:t>
        </w:r>
      </w:ins>
      <w:r w:rsidR="007243B5" w:rsidRPr="00CF4F06">
        <w:t xml:space="preserve">. The process chain of the recovery and disposal step is shown in </w:t>
      </w:r>
      <w:r w:rsidR="007243B5" w:rsidRPr="00286FF8">
        <w:fldChar w:fldCharType="begin"/>
      </w:r>
      <w:r w:rsidR="007243B5" w:rsidRPr="00CF4F06">
        <w:instrText xml:space="preserve"> REF _Ref411249781 \h </w:instrText>
      </w:r>
      <w:r w:rsidR="007243B5" w:rsidRPr="00286FF8">
        <w:rPr>
          <w:rPrChange w:id="1654" w:author="Chancerel, Perrine" w:date="2015-04-01T12:09:00Z">
            <w:rPr/>
          </w:rPrChange>
        </w:rPr>
        <w:fldChar w:fldCharType="separate"/>
      </w:r>
      <w:r w:rsidR="00344F4E" w:rsidRPr="00286FF8">
        <w:t xml:space="preserve">Figure </w:t>
      </w:r>
      <w:r w:rsidR="00344F4E" w:rsidRPr="00286FF8">
        <w:rPr>
          <w:noProof/>
        </w:rPr>
        <w:t>80</w:t>
      </w:r>
      <w:r w:rsidR="007243B5" w:rsidRPr="00286FF8">
        <w:fldChar w:fldCharType="end"/>
      </w:r>
      <w:r w:rsidR="007243B5" w:rsidRPr="00286FF8">
        <w:t>.</w:t>
      </w:r>
    </w:p>
    <w:p w14:paraId="2813B925" w14:textId="77777777" w:rsidR="00251C35" w:rsidRPr="00286FF8" w:rsidRDefault="00251C35" w:rsidP="00251C35">
      <w:pPr>
        <w:keepNext/>
        <w:jc w:val="center"/>
      </w:pPr>
      <w:r w:rsidRPr="00F579C9">
        <w:rPr>
          <w:noProof/>
          <w:lang w:val="de-DE" w:eastAsia="de-DE"/>
        </w:rPr>
        <w:lastRenderedPageBreak/>
        <w:drawing>
          <wp:inline distT="0" distB="0" distL="0" distR="0" wp14:anchorId="5BE6CA23" wp14:editId="3FE57B4E">
            <wp:extent cx="2960497" cy="5619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966341" cy="5630843"/>
                    </a:xfrm>
                    <a:prstGeom prst="rect">
                      <a:avLst/>
                    </a:prstGeom>
                    <a:noFill/>
                    <a:ln>
                      <a:noFill/>
                    </a:ln>
                  </pic:spPr>
                </pic:pic>
              </a:graphicData>
            </a:graphic>
          </wp:inline>
        </w:drawing>
      </w:r>
    </w:p>
    <w:p w14:paraId="17B27F02" w14:textId="77777777" w:rsidR="00251C35" w:rsidRPr="00CF4F06" w:rsidRDefault="00251C35" w:rsidP="00251C35">
      <w:pPr>
        <w:pStyle w:val="Beschriftung"/>
        <w:jc w:val="center"/>
      </w:pPr>
      <w:bookmarkStart w:id="1655" w:name="_Ref411249781"/>
      <w:bookmarkStart w:id="1656" w:name="_Toc415436460"/>
      <w:r w:rsidRPr="00286FF8">
        <w:t xml:space="preserve">Figure </w:t>
      </w:r>
      <w:fldSimple w:instr=" SEQ Figure \* ARABIC ">
        <w:r w:rsidR="00344F4E" w:rsidRPr="00CF4F06">
          <w:rPr>
            <w:noProof/>
          </w:rPr>
          <w:t>80</w:t>
        </w:r>
      </w:fldSimple>
      <w:bookmarkEnd w:id="1655"/>
      <w:r w:rsidRPr="00CF4F06">
        <w:t>: Improved recover and disposal step in PCB recycling process chain</w:t>
      </w:r>
      <w:bookmarkEnd w:id="1656"/>
    </w:p>
    <w:p w14:paraId="35BF3CE7" w14:textId="77777777" w:rsidR="006B2265" w:rsidRPr="00CF4F06" w:rsidRDefault="002B7DDE" w:rsidP="002B7DDE">
      <w:pPr>
        <w:rPr>
          <w:rFonts w:ascii="Calibri" w:hAnsi="Calibri" w:cs="Calibri"/>
        </w:rPr>
      </w:pPr>
      <w:bookmarkStart w:id="1657" w:name="_Ref408089677"/>
      <w:bookmarkStart w:id="1658" w:name="_Ref411284257"/>
      <w:bookmarkStart w:id="1659" w:name="_Ref411775476"/>
      <w:r w:rsidRPr="00CF4F06">
        <w:t xml:space="preserve">The outlined recycling process chain is just a rough recycling model which has to be adjusted according to the goal of the recycling company. Recyclers which are only focused on the recycling of special metals can use the component detection application to detect especially these substances. </w:t>
      </w:r>
    </w:p>
    <w:bookmarkStart w:id="1660" w:name="_Toc415436369" w:displacedByCustomXml="next"/>
    <w:sdt>
      <w:sdtPr>
        <w:rPr>
          <w:rFonts w:asciiTheme="minorHAnsi" w:eastAsiaTheme="minorHAnsi" w:hAnsiTheme="minorHAnsi" w:cstheme="minorBidi"/>
          <w:b w:val="0"/>
          <w:bCs w:val="0"/>
          <w:color w:val="auto"/>
          <w:sz w:val="24"/>
          <w:szCs w:val="24"/>
        </w:rPr>
        <w:id w:val="1950818076"/>
        <w:docPartObj>
          <w:docPartGallery w:val="Bibliographies"/>
          <w:docPartUnique/>
        </w:docPartObj>
      </w:sdtPr>
      <w:sdtContent>
        <w:p w14:paraId="04904735" w14:textId="77777777" w:rsidR="00DC48A9" w:rsidRPr="00CF4F06" w:rsidRDefault="00FD719D" w:rsidP="00DC48A9">
          <w:pPr>
            <w:pStyle w:val="berschrift1"/>
            <w:jc w:val="left"/>
          </w:pPr>
          <w:r w:rsidRPr="00CF4F06">
            <w:t>Bibliography</w:t>
          </w:r>
          <w:bookmarkEnd w:id="1660"/>
        </w:p>
        <w:commentRangeStart w:id="1661"/>
        <w:p w14:paraId="2E087533" w14:textId="77777777" w:rsidR="00344F4E" w:rsidRPr="00CF4F06" w:rsidRDefault="00DC48A9" w:rsidP="00344F4E">
          <w:pPr>
            <w:pStyle w:val="Literaturverzeichnis"/>
            <w:rPr>
              <w:noProof/>
            </w:rPr>
          </w:pPr>
          <w:r w:rsidRPr="00F579C9">
            <w:fldChar w:fldCharType="begin"/>
          </w:r>
          <w:r w:rsidRPr="00CF4F06">
            <w:instrText xml:space="preserve"> BIBLIOGRAPHY </w:instrText>
          </w:r>
          <w:r w:rsidRPr="00F579C9">
            <w:rPr>
              <w:rPrChange w:id="1662" w:author="Chancerel, Perrine" w:date="2015-04-01T12:09:00Z">
                <w:rPr>
                  <w:b/>
                  <w:bCs/>
                </w:rPr>
              </w:rPrChange>
            </w:rPr>
            <w:fldChar w:fldCharType="separate"/>
          </w:r>
          <w:r w:rsidR="00344F4E" w:rsidRPr="00CF4F06">
            <w:rPr>
              <w:b/>
              <w:bCs/>
              <w:noProof/>
            </w:rPr>
            <w:t>(SAIC) Scientific Applications International Corporation [et al.]</w:t>
          </w:r>
          <w:r w:rsidR="00344F4E" w:rsidRPr="00CF4F06">
            <w:rPr>
              <w:noProof/>
            </w:rPr>
            <w:t xml:space="preserve"> Life-cycle Assessment: Principles and Practice [Book]. - [s.l.] : National Risk Management Research Laboratory, Office of Research and Development, U.S. Environmental Protection Agency, 2006.</w:t>
          </w:r>
        </w:p>
        <w:p w14:paraId="1585012B" w14:textId="77777777" w:rsidR="00344F4E" w:rsidRPr="00CF4F06" w:rsidRDefault="00344F4E" w:rsidP="00344F4E">
          <w:pPr>
            <w:pStyle w:val="Literaturverzeichnis"/>
            <w:rPr>
              <w:noProof/>
            </w:rPr>
          </w:pPr>
          <w:r w:rsidRPr="00CF4F06">
            <w:rPr>
              <w:b/>
              <w:bCs/>
              <w:noProof/>
            </w:rPr>
            <w:t>Arduino</w:t>
          </w:r>
          <w:r w:rsidRPr="00CF4F06">
            <w:rPr>
              <w:noProof/>
            </w:rPr>
            <w:t xml:space="preserve"> ArduinoBoardDue: arduino.cc [Online] // arduino.cc. - 2014. - 12 16, 2014. - http://arduino.cc/en/pmwiki.php?n=Main/ArduinoBoardDue.</w:t>
          </w:r>
        </w:p>
        <w:p w14:paraId="2A8A87B8" w14:textId="77777777" w:rsidR="00344F4E" w:rsidRPr="00CF4F06" w:rsidRDefault="00344F4E" w:rsidP="00344F4E">
          <w:pPr>
            <w:pStyle w:val="Literaturverzeichnis"/>
            <w:rPr>
              <w:noProof/>
            </w:rPr>
          </w:pPr>
          <w:r w:rsidRPr="00CF4F06">
            <w:rPr>
              <w:b/>
              <w:bCs/>
              <w:noProof/>
            </w:rPr>
            <w:t>Article Original</w:t>
          </w:r>
          <w:r w:rsidRPr="00CF4F06">
            <w:rPr>
              <w:noProof/>
            </w:rPr>
            <w:t xml:space="preserve"> {Algorithm of locating PCB components based on colour distribution of solder joints} [Journal]. - 2011. - pp. 601-614. - DOI: 10.1007/s00170-010-2850-9.</w:t>
          </w:r>
        </w:p>
        <w:p w14:paraId="1F85610F" w14:textId="77777777" w:rsidR="00344F4E" w:rsidRPr="00CF4F06" w:rsidRDefault="00344F4E" w:rsidP="00344F4E">
          <w:pPr>
            <w:pStyle w:val="Literaturverzeichnis"/>
            <w:rPr>
              <w:noProof/>
            </w:rPr>
          </w:pPr>
          <w:r w:rsidRPr="00CF4F06">
            <w:rPr>
              <w:b/>
              <w:bCs/>
              <w:noProof/>
            </w:rPr>
            <w:t>Bakst J.S. [et al.]</w:t>
          </w:r>
          <w:r w:rsidRPr="00CF4F06">
            <w:rPr>
              <w:noProof/>
            </w:rPr>
            <w:t xml:space="preserve"> Guidelines for Assessing the Quality of Life-cycle Inventory Analysis [Book]. - [s.l.] : United States Environmental Protection Agency, Solid Waste and Emergency Response, 1995.</w:t>
          </w:r>
        </w:p>
        <w:p w14:paraId="5AE92D4D" w14:textId="77777777" w:rsidR="00344F4E" w:rsidRPr="00CF4F06" w:rsidRDefault="00344F4E" w:rsidP="00344F4E">
          <w:pPr>
            <w:pStyle w:val="Literaturverzeichnis"/>
            <w:rPr>
              <w:noProof/>
            </w:rPr>
          </w:pPr>
          <w:r w:rsidRPr="00CF4F06">
            <w:rPr>
              <w:b/>
              <w:bCs/>
              <w:noProof/>
            </w:rPr>
            <w:t>Blaes Patrick and Young Chris</w:t>
          </w:r>
          <w:r w:rsidRPr="00CF4F06">
            <w:rPr>
              <w:noProof/>
            </w:rPr>
            <w:t xml:space="preserve"> {Mobile IC Package Recognition} [Journal]. - pp. 1-6.</w:t>
          </w:r>
        </w:p>
        <w:p w14:paraId="3E7BCD4C" w14:textId="77777777" w:rsidR="00344F4E" w:rsidRPr="00CF4F06" w:rsidRDefault="00344F4E" w:rsidP="00344F4E">
          <w:pPr>
            <w:pStyle w:val="Literaturverzeichnis"/>
            <w:rPr>
              <w:noProof/>
            </w:rPr>
          </w:pPr>
          <w:r w:rsidRPr="00CF4F06">
            <w:rPr>
              <w:b/>
              <w:bCs/>
              <w:noProof/>
            </w:rPr>
            <w:t>Breiman Leo</w:t>
          </w:r>
          <w:r w:rsidRPr="00CF4F06">
            <w:rPr>
              <w:noProof/>
            </w:rPr>
            <w:t xml:space="preserve"> Random Forests [Online]. - 2014. - https://www.stat.berkeley.edu/~breiman/RandomForests/cc_home.htm.</w:t>
          </w:r>
        </w:p>
        <w:p w14:paraId="2E7FACC9" w14:textId="77777777" w:rsidR="00344F4E" w:rsidRPr="00CF4F06" w:rsidRDefault="00344F4E" w:rsidP="00344F4E">
          <w:pPr>
            <w:pStyle w:val="Literaturverzeichnis"/>
            <w:rPr>
              <w:noProof/>
            </w:rPr>
          </w:pPr>
          <w:r w:rsidRPr="00CF4F06">
            <w:rPr>
              <w:b/>
              <w:bCs/>
              <w:noProof/>
            </w:rPr>
            <w:t>Burges Christopher J. C.</w:t>
          </w:r>
          <w:r w:rsidRPr="00CF4F06">
            <w:rPr>
              <w:noProof/>
            </w:rPr>
            <w:t xml:space="preserve"> A tutorial on support vector machines for pattern recognition [Journal] // Data Mining and Knowledge Discovery. - 1998. - Vol. 2. - pp. 121-167.</w:t>
          </w:r>
        </w:p>
        <w:p w14:paraId="73145C21" w14:textId="77777777" w:rsidR="00344F4E" w:rsidRPr="00CF4F06" w:rsidRDefault="00344F4E" w:rsidP="00344F4E">
          <w:pPr>
            <w:pStyle w:val="Literaturverzeichnis"/>
            <w:rPr>
              <w:noProof/>
            </w:rPr>
          </w:pPr>
          <w:r w:rsidRPr="00CF4F06">
            <w:rPr>
              <w:b/>
              <w:bCs/>
              <w:noProof/>
            </w:rPr>
            <w:t>Castanedo Federico</w:t>
          </w:r>
          <w:r w:rsidRPr="00CF4F06">
            <w:rPr>
              <w:noProof/>
            </w:rPr>
            <w:t xml:space="preserve"> {A review of data fusion techniques.} [Journal] // TheScientificWorldJournal. - #jan# 2013. - Vol. 2013. - p. 704504. - ISSN: 1537-744X DOI: 10.1155/2013/704504.</w:t>
          </w:r>
        </w:p>
        <w:p w14:paraId="6F1F5845" w14:textId="77777777" w:rsidR="00344F4E" w:rsidRPr="00CF4F06" w:rsidRDefault="00344F4E" w:rsidP="00344F4E">
          <w:pPr>
            <w:pStyle w:val="Literaturverzeichnis"/>
            <w:rPr>
              <w:noProof/>
            </w:rPr>
          </w:pPr>
          <w:r w:rsidRPr="00CF4F06">
            <w:rPr>
              <w:b/>
              <w:bCs/>
              <w:noProof/>
            </w:rPr>
            <w:t>Chancerel Perrine [et al.]</w:t>
          </w:r>
          <w:r w:rsidRPr="00CF4F06">
            <w:rPr>
              <w:noProof/>
            </w:rPr>
            <w:t xml:space="preserve"> {Assessment of Precious Metal Flows During Preprocessing of Waste Electrical and Electronic Equipment} [Journal] // Journal of Industrial Ecology. - #oct# 2009. - 5 : Vol. 13. - pp. 791-810. - ISSN: 10881980 DOI: 10.1111/j.1530-9290.2009.00171.x.</w:t>
          </w:r>
        </w:p>
        <w:p w14:paraId="208A39B1" w14:textId="77777777" w:rsidR="00344F4E" w:rsidRPr="00CF4F06" w:rsidRDefault="00344F4E" w:rsidP="00344F4E">
          <w:pPr>
            <w:pStyle w:val="Literaturverzeichnis"/>
            <w:rPr>
              <w:noProof/>
            </w:rPr>
          </w:pPr>
          <w:r w:rsidRPr="00CF4F06">
            <w:rPr>
              <w:b/>
              <w:bCs/>
              <w:noProof/>
            </w:rPr>
            <w:t>Chancerel Perrine [et al.]</w:t>
          </w:r>
          <w:r w:rsidRPr="00CF4F06">
            <w:rPr>
              <w:noProof/>
            </w:rPr>
            <w:t xml:space="preserve"> {Data availability and the need for research to localize, quantify and recycle critical metals in information technology, telecommunication and consumer equipment.} [Journal] // Waste management \&amp; research : the journal of the International Solid </w:t>
          </w:r>
          <w:r w:rsidRPr="00CF4F06">
            <w:rPr>
              <w:noProof/>
            </w:rPr>
            <w:lastRenderedPageBreak/>
            <w:t>Wastes and Public Cleansing Association, ISWA. - #oct# 2013. - 10 Suppl : Vol. 31. - pp. 3-16. - ISSN: 1399-3070 DOI: 10.1177/0734242X13499814.</w:t>
          </w:r>
        </w:p>
        <w:p w14:paraId="71D4010E" w14:textId="77777777" w:rsidR="00344F4E" w:rsidRPr="00CF4F06" w:rsidRDefault="00344F4E" w:rsidP="00344F4E">
          <w:pPr>
            <w:pStyle w:val="Literaturverzeichnis"/>
            <w:rPr>
              <w:noProof/>
            </w:rPr>
          </w:pPr>
          <w:r w:rsidRPr="00CF4F06">
            <w:rPr>
              <w:b/>
              <w:bCs/>
              <w:noProof/>
            </w:rPr>
            <w:t>Chen Yi-wei and Lin Chih-jen</w:t>
          </w:r>
          <w:r w:rsidRPr="00CF4F06">
            <w:rPr>
              <w:noProof/>
            </w:rPr>
            <w:t xml:space="preserve"> {Combining SVMs with Various Feature Selection Strategies} [Journal]. - 1. - pp. 1-10.</w:t>
          </w:r>
        </w:p>
        <w:p w14:paraId="6D397A68" w14:textId="77777777" w:rsidR="00344F4E" w:rsidRPr="00CF4F06" w:rsidRDefault="00344F4E" w:rsidP="00344F4E">
          <w:pPr>
            <w:pStyle w:val="Literaturverzeichnis"/>
            <w:rPr>
              <w:noProof/>
            </w:rPr>
          </w:pPr>
          <w:r w:rsidRPr="00D0670B">
            <w:rPr>
              <w:b/>
              <w:bCs/>
              <w:noProof/>
              <w:lang w:val="de-DE"/>
            </w:rPr>
            <w:t>Cheng H D [et al.]</w:t>
          </w:r>
          <w:r w:rsidRPr="00D0670B">
            <w:rPr>
              <w:noProof/>
              <w:lang w:val="de-DE"/>
            </w:rPr>
            <w:t xml:space="preserve"> </w:t>
          </w:r>
          <w:r w:rsidRPr="00CF4F06">
            <w:rPr>
              <w:noProof/>
              <w:rPrChange w:id="1663" w:author="Chancerel, Perrine" w:date="2015-04-01T12:09:00Z">
                <w:rPr>
                  <w:noProof/>
                  <w:lang w:val="de-DE"/>
                </w:rPr>
              </w:rPrChange>
            </w:rPr>
            <w:t>{Color image segmentation: advances and prospects} [Journal]. - 2001. - September 2000 : Vol. 34. - ISBN: 1435797205.</w:t>
          </w:r>
        </w:p>
        <w:p w14:paraId="5119DF97" w14:textId="77777777" w:rsidR="00344F4E" w:rsidRPr="00CF4F06" w:rsidRDefault="00344F4E" w:rsidP="00344F4E">
          <w:pPr>
            <w:pStyle w:val="Literaturverzeichnis"/>
            <w:rPr>
              <w:noProof/>
            </w:rPr>
          </w:pPr>
          <w:r w:rsidRPr="00CF4F06">
            <w:rPr>
              <w:b/>
              <w:bCs/>
              <w:noProof/>
            </w:rPr>
            <w:t>Commission European and Ies Centre</w:t>
          </w:r>
          <w:r w:rsidRPr="00CF4F06">
            <w:rPr>
              <w:noProof/>
            </w:rPr>
            <w:t xml:space="preserve"> {The International Reference Life Cycle Data System (ILCD) Handbook (online version)} [Book]. - 2012. - ISBN: 9789279216404 DOI: 10.2788/85727.</w:t>
          </w:r>
        </w:p>
        <w:p w14:paraId="68A38EC7" w14:textId="77777777" w:rsidR="00344F4E" w:rsidRPr="00CF4F06" w:rsidRDefault="00344F4E" w:rsidP="00344F4E">
          <w:pPr>
            <w:pStyle w:val="Literaturverzeichnis"/>
            <w:rPr>
              <w:noProof/>
            </w:rPr>
          </w:pPr>
          <w:r w:rsidRPr="00CF4F06">
            <w:rPr>
              <w:b/>
              <w:bCs/>
              <w:noProof/>
            </w:rPr>
            <w:t>Cui Jirang and Forssberg Eric</w:t>
          </w:r>
          <w:r w:rsidRPr="00CF4F06">
            <w:rPr>
              <w:noProof/>
            </w:rPr>
            <w:t xml:space="preserve"> {Mechanical recycling of waste electric and electronic equipment: a review} [Journal]. - 2003. - Vol. 99. - pp. 243-263. - DOI: 10.1016/S0304-3894(03)00061-X.</w:t>
          </w:r>
        </w:p>
        <w:p w14:paraId="65A949D9" w14:textId="77777777" w:rsidR="00344F4E" w:rsidRPr="00CF4F06" w:rsidRDefault="00344F4E" w:rsidP="00344F4E">
          <w:pPr>
            <w:pStyle w:val="Literaturverzeichnis"/>
            <w:rPr>
              <w:noProof/>
            </w:rPr>
          </w:pPr>
          <w:r w:rsidRPr="00CF4F06">
            <w:rPr>
              <w:b/>
              <w:bCs/>
              <w:noProof/>
            </w:rPr>
            <w:t>Cutler Adele</w:t>
          </w:r>
          <w:r w:rsidRPr="00CF4F06">
            <w:rPr>
              <w:noProof/>
            </w:rPr>
            <w:t xml:space="preserve"> {Random Forests Leo Breiman and Adele Cutler} [Journal]. - 2014. - pp. 1-24.</w:t>
          </w:r>
        </w:p>
        <w:p w14:paraId="2A82F6B4" w14:textId="77777777" w:rsidR="00344F4E" w:rsidRPr="00CF4F06" w:rsidRDefault="00344F4E" w:rsidP="00344F4E">
          <w:pPr>
            <w:pStyle w:val="Literaturverzeichnis"/>
            <w:rPr>
              <w:noProof/>
            </w:rPr>
          </w:pPr>
          <w:r w:rsidRPr="00CF4F06">
            <w:rPr>
              <w:b/>
              <w:bCs/>
              <w:noProof/>
            </w:rPr>
            <w:t>deCampos T E, Feris F S and Cesar-Jr R M</w:t>
          </w:r>
          <w:r w:rsidRPr="00CF4F06">
            <w:rPr>
              <w:noProof/>
            </w:rPr>
            <w:t xml:space="preserve"> Improved Face x Non-Face Discrimination Using Fourier Descriptors Through Feature Selection [Conference] // SIBGRAPI . - Gramado, Brazil  : [s.n.], 2000 .</w:t>
          </w:r>
        </w:p>
        <w:p w14:paraId="7D3F2E4E" w14:textId="77777777" w:rsidR="00344F4E" w:rsidRPr="00CF4F06" w:rsidRDefault="00344F4E" w:rsidP="00344F4E">
          <w:pPr>
            <w:pStyle w:val="Literaturverzeichnis"/>
            <w:rPr>
              <w:noProof/>
            </w:rPr>
          </w:pPr>
          <w:r w:rsidRPr="00CF4F06">
            <w:rPr>
              <w:b/>
              <w:bCs/>
              <w:noProof/>
            </w:rPr>
            <w:t>Directive 2002/96/EC</w:t>
          </w:r>
          <w:r w:rsidRPr="00CF4F06">
            <w:rPr>
              <w:noProof/>
            </w:rPr>
            <w:t xml:space="preserve"> Directive 2002/96/EC of the European Parliament and of the Council of 27 January 2003 on waste electrical and electronic equipment (WEEE) - Joint declaration of the European Parliament, the Council and the Commission relating to Article 9 // Directive 2002/96/EC of the European Parliament and of the Council of 27 January 2003 on waste electrical and electronic equipment (WEEE) - Joint declaration of the European Parliament, the Council and the Commission relating to Article 9. - 2002.</w:t>
          </w:r>
        </w:p>
        <w:p w14:paraId="7BE05B25" w14:textId="77777777" w:rsidR="00344F4E" w:rsidRPr="00CF4F06" w:rsidRDefault="00344F4E" w:rsidP="00344F4E">
          <w:pPr>
            <w:pStyle w:val="Literaturverzeichnis"/>
            <w:rPr>
              <w:noProof/>
            </w:rPr>
          </w:pPr>
          <w:r w:rsidRPr="00CF4F06">
            <w:rPr>
              <w:b/>
              <w:bCs/>
              <w:noProof/>
            </w:rPr>
            <w:t>Dong Jiang [et al.]</w:t>
          </w:r>
          <w:r w:rsidRPr="00CF4F06">
            <w:rPr>
              <w:noProof/>
            </w:rPr>
            <w:t xml:space="preserve"> {Advances in Multi-Sensor Data Fusion: Algorithms and Applications} [Journal]. - 2009. - 1. - pp. 7771-7784. - DOI: 10.3390/s91007771.</w:t>
          </w:r>
        </w:p>
        <w:p w14:paraId="6915A189" w14:textId="77777777" w:rsidR="00344F4E" w:rsidRPr="00CF4F06" w:rsidRDefault="00344F4E" w:rsidP="00344F4E">
          <w:pPr>
            <w:pStyle w:val="Literaturverzeichnis"/>
            <w:rPr>
              <w:noProof/>
            </w:rPr>
          </w:pPr>
          <w:r w:rsidRPr="00CF4F06">
            <w:rPr>
              <w:b/>
              <w:bCs/>
              <w:noProof/>
            </w:rPr>
            <w:t>Dop Eric van</w:t>
          </w:r>
          <w:r w:rsidRPr="00CF4F06">
            <w:rPr>
              <w:noProof/>
            </w:rPr>
            <w:t xml:space="preserve"> Multi-sensor object recognition: The case of electronics recycling [Journal]. - 1999.</w:t>
          </w:r>
        </w:p>
        <w:p w14:paraId="7DE2F1C9" w14:textId="77777777" w:rsidR="00344F4E" w:rsidRPr="00CF4F06" w:rsidRDefault="00344F4E" w:rsidP="00344F4E">
          <w:pPr>
            <w:pStyle w:val="Literaturverzeichnis"/>
            <w:rPr>
              <w:noProof/>
            </w:rPr>
          </w:pPr>
          <w:r w:rsidRPr="00CF4F06">
            <w:rPr>
              <w:b/>
              <w:bCs/>
              <w:noProof/>
            </w:rPr>
            <w:t>Duda Richard O, Hart Peter E and Stork David G</w:t>
          </w:r>
          <w:r w:rsidRPr="00CF4F06">
            <w:rPr>
              <w:noProof/>
            </w:rPr>
            <w:t xml:space="preserve"> Pattern classification [Book]. - [s.l.] : John Wiley \&amp; Sons, 2012.</w:t>
          </w:r>
        </w:p>
        <w:p w14:paraId="0662B73D" w14:textId="77777777" w:rsidR="00344F4E" w:rsidRPr="00CF4F06" w:rsidRDefault="00344F4E" w:rsidP="00344F4E">
          <w:pPr>
            <w:pStyle w:val="Literaturverzeichnis"/>
            <w:rPr>
              <w:noProof/>
            </w:rPr>
          </w:pPr>
          <w:r w:rsidRPr="00CF4F06">
            <w:rPr>
              <w:b/>
              <w:bCs/>
              <w:noProof/>
            </w:rPr>
            <w:lastRenderedPageBreak/>
            <w:t>Duda Richard O.</w:t>
          </w:r>
          <w:r w:rsidRPr="00CF4F06">
            <w:rPr>
              <w:noProof/>
            </w:rPr>
            <w:t xml:space="preserve"> Pattern Classification [Book]. - [s.l.] : John Wiley and Sons, Inc., 2001.</w:t>
          </w:r>
        </w:p>
        <w:p w14:paraId="141C6585" w14:textId="77777777" w:rsidR="00344F4E" w:rsidRPr="00CF4F06" w:rsidRDefault="00344F4E" w:rsidP="00344F4E">
          <w:pPr>
            <w:pStyle w:val="Literaturverzeichnis"/>
            <w:rPr>
              <w:noProof/>
            </w:rPr>
          </w:pPr>
          <w:r w:rsidRPr="00CF4F06">
            <w:rPr>
              <w:b/>
              <w:bCs/>
              <w:noProof/>
            </w:rPr>
            <w:t>Gonzalez Rafael C. and Woods Richard E.</w:t>
          </w:r>
          <w:r w:rsidRPr="00CF4F06">
            <w:rPr>
              <w:noProof/>
            </w:rPr>
            <w:t xml:space="preserve"> Digital Image Processing (3rd Edition) [Book]. - Upper Saddle River, NJ, USA : Prentice-Hall, Inc., 2006. - ISBN: 013168728X.</w:t>
          </w:r>
        </w:p>
        <w:p w14:paraId="206F684C" w14:textId="77777777" w:rsidR="00344F4E" w:rsidRPr="00CF4F06" w:rsidRDefault="00344F4E" w:rsidP="00344F4E">
          <w:pPr>
            <w:pStyle w:val="Literaturverzeichnis"/>
            <w:rPr>
              <w:noProof/>
            </w:rPr>
          </w:pPr>
          <w:r w:rsidRPr="00CF4F06">
            <w:rPr>
              <w:b/>
              <w:bCs/>
              <w:noProof/>
            </w:rPr>
            <w:t>Griese Hansjorg [et al.]</w:t>
          </w:r>
          <w:r w:rsidRPr="00CF4F06">
            <w:rPr>
              <w:noProof/>
            </w:rPr>
            <w:t xml:space="preserve"> {Quality Assured Disassembly of Electronic Components for Reuse} [Journal]. - 2002. - pp. 299-305. - ISBN: 078037214X.</w:t>
          </w:r>
        </w:p>
        <w:p w14:paraId="6D01024D" w14:textId="77777777" w:rsidR="00344F4E" w:rsidRPr="00CF4F06" w:rsidRDefault="00344F4E" w:rsidP="00344F4E">
          <w:pPr>
            <w:pStyle w:val="Literaturverzeichnis"/>
            <w:rPr>
              <w:noProof/>
            </w:rPr>
          </w:pPr>
          <w:r w:rsidRPr="00CF4F06">
            <w:rPr>
              <w:b/>
              <w:bCs/>
              <w:noProof/>
            </w:rPr>
            <w:t>Gu Quanquan, Li Zhenhui and Han Jiawei</w:t>
          </w:r>
          <w:r w:rsidRPr="00CF4F06">
            <w:rPr>
              <w:noProof/>
            </w:rPr>
            <w:t xml:space="preserve"> {Generalized Fisher Score for Feature Selection} [Journal].</w:t>
          </w:r>
        </w:p>
        <w:p w14:paraId="5AC223E1" w14:textId="77777777" w:rsidR="00344F4E" w:rsidRPr="00CF4F06" w:rsidRDefault="00344F4E" w:rsidP="00344F4E">
          <w:pPr>
            <w:pStyle w:val="Literaturverzeichnis"/>
            <w:rPr>
              <w:noProof/>
            </w:rPr>
          </w:pPr>
          <w:r w:rsidRPr="00CF4F06">
            <w:rPr>
              <w:b/>
              <w:bCs/>
              <w:noProof/>
            </w:rPr>
            <w:t>Guyon Isabelle</w:t>
          </w:r>
          <w:r w:rsidRPr="00CF4F06">
            <w:rPr>
              <w:noProof/>
            </w:rPr>
            <w:t xml:space="preserve"> {An Introduction to Variable and Feature Selection} [Journal]. - 2003. - Vol. 3. - pp. 1157-1182.</w:t>
          </w:r>
        </w:p>
        <w:p w14:paraId="64E75BC2" w14:textId="77777777" w:rsidR="00344F4E" w:rsidRPr="00CF4F06" w:rsidRDefault="00344F4E" w:rsidP="00344F4E">
          <w:pPr>
            <w:pStyle w:val="Literaturverzeichnis"/>
            <w:rPr>
              <w:noProof/>
            </w:rPr>
          </w:pPr>
          <w:r w:rsidRPr="00CF4F06">
            <w:rPr>
              <w:b/>
              <w:bCs/>
              <w:noProof/>
            </w:rPr>
            <w:t>Heliński Marcin, Kmieciak Miłosz and Parkoła Tomasz</w:t>
          </w:r>
          <w:r w:rsidRPr="00CF4F06">
            <w:rPr>
              <w:noProof/>
            </w:rPr>
            <w:t xml:space="preserve"> Report on the comparison of Tesseract and ABBYY FineReader OCR engines // Report on the comparison of Tesseract and ABBYY FineReader OCR engines. - Poznań : PCSS, 2000.</w:t>
          </w:r>
        </w:p>
        <w:p w14:paraId="1AB80655" w14:textId="77777777" w:rsidR="00344F4E" w:rsidRPr="00CF4F06" w:rsidRDefault="00344F4E" w:rsidP="00344F4E">
          <w:pPr>
            <w:pStyle w:val="Literaturverzeichnis"/>
            <w:rPr>
              <w:noProof/>
            </w:rPr>
          </w:pPr>
          <w:r w:rsidRPr="00CF4F06">
            <w:rPr>
              <w:b/>
              <w:bCs/>
              <w:noProof/>
            </w:rPr>
            <w:t>Hsu Chih-wei, Chang Chih-chung and Lin Chih-jen</w:t>
          </w:r>
          <w:r w:rsidRPr="00CF4F06">
            <w:rPr>
              <w:noProof/>
            </w:rPr>
            <w:t xml:space="preserve"> {A Practical Guide to Support Vector Classification} [Journal]. - 2010. - 1 : Vol. 1. - pp. 1-16.</w:t>
          </w:r>
        </w:p>
        <w:p w14:paraId="20D7B117" w14:textId="77777777" w:rsidR="00344F4E" w:rsidRPr="00CF4F06" w:rsidRDefault="00344F4E" w:rsidP="00344F4E">
          <w:pPr>
            <w:pStyle w:val="Literaturverzeichnis"/>
            <w:rPr>
              <w:noProof/>
            </w:rPr>
          </w:pPr>
          <w:r w:rsidRPr="00CF4F06">
            <w:rPr>
              <w:b/>
              <w:bCs/>
              <w:noProof/>
            </w:rPr>
            <w:t>Huisman Jaco</w:t>
          </w:r>
          <w:r w:rsidRPr="00CF4F06">
            <w:rPr>
              <w:noProof/>
            </w:rPr>
            <w:t xml:space="preserve"> {QWERTY and Eco-Efficiency analysis on cellular phone treatment in Sweden} [Journal]. - 2004. - April.</w:t>
          </w:r>
        </w:p>
        <w:p w14:paraId="0DB17A67" w14:textId="77777777" w:rsidR="00344F4E" w:rsidRPr="00BE47D8" w:rsidRDefault="00344F4E" w:rsidP="00344F4E">
          <w:pPr>
            <w:pStyle w:val="Literaturverzeichnis"/>
            <w:rPr>
              <w:noProof/>
              <w:lang w:val="de-DE"/>
            </w:rPr>
          </w:pPr>
          <w:r w:rsidRPr="00D0670B">
            <w:rPr>
              <w:b/>
              <w:bCs/>
              <w:noProof/>
              <w:lang w:val="de-DE"/>
            </w:rPr>
            <w:t>IPK Fraunhofer</w:t>
          </w:r>
          <w:r w:rsidRPr="00D0670B">
            <w:rPr>
              <w:noProof/>
              <w:lang w:val="de-DE"/>
            </w:rPr>
            <w:t xml:space="preserve"> INSTANDHALTUNG ELEKTRONISCHER KOMPONENTEN // INSTANDHALTUNG ELEKTRONISCHER KOMPONENTEN. - 2013.</w:t>
          </w:r>
        </w:p>
        <w:p w14:paraId="6CB179FD" w14:textId="77777777" w:rsidR="00344F4E" w:rsidRPr="00CF4F06" w:rsidRDefault="00344F4E" w:rsidP="00344F4E">
          <w:pPr>
            <w:pStyle w:val="Literaturverzeichnis"/>
            <w:rPr>
              <w:noProof/>
            </w:rPr>
          </w:pPr>
          <w:r w:rsidRPr="00CF4F06">
            <w:rPr>
              <w:b/>
              <w:bCs/>
              <w:noProof/>
            </w:rPr>
            <w:t>Journal Arpn</w:t>
          </w:r>
          <w:r w:rsidRPr="00CF4F06">
            <w:rPr>
              <w:noProof/>
            </w:rPr>
            <w:t xml:space="preserve"> {ARPN Journal of Science and Technology:: Understanding Color Models: A Review} [Journal]. - 2012. - 3 : Vol. 2. - pp. 265-275.</w:t>
          </w:r>
        </w:p>
        <w:p w14:paraId="6FA1BE11" w14:textId="77777777" w:rsidR="00344F4E" w:rsidRPr="00CF4F06" w:rsidRDefault="00344F4E" w:rsidP="00344F4E">
          <w:pPr>
            <w:pStyle w:val="Literaturverzeichnis"/>
            <w:rPr>
              <w:noProof/>
            </w:rPr>
          </w:pPr>
          <w:r w:rsidRPr="00CF4F06">
            <w:rPr>
              <w:b/>
              <w:bCs/>
              <w:noProof/>
            </w:rPr>
            <w:t>Kay Rakowsky Uwe</w:t>
          </w:r>
          <w:r w:rsidRPr="00CF4F06">
            <w:rPr>
              <w:noProof/>
            </w:rPr>
            <w:t xml:space="preserve"> {Fundamentals of the Dempster-Shafer theory and its applications to system safety and reliability modelling} [Journal]. - 2007.</w:t>
          </w:r>
        </w:p>
        <w:p w14:paraId="2B058664" w14:textId="77777777" w:rsidR="00344F4E" w:rsidRPr="00CF4F06" w:rsidRDefault="00344F4E" w:rsidP="00344F4E">
          <w:pPr>
            <w:pStyle w:val="Literaturverzeichnis"/>
            <w:rPr>
              <w:noProof/>
            </w:rPr>
          </w:pPr>
          <w:r w:rsidRPr="00CF4F06">
            <w:rPr>
              <w:b/>
              <w:bCs/>
              <w:noProof/>
            </w:rPr>
            <w:t>Koch Torsten, Breier Matthias and Li Wei</w:t>
          </w:r>
          <w:r w:rsidRPr="00CF4F06">
            <w:rPr>
              <w:noProof/>
            </w:rPr>
            <w:t xml:space="preserve"> {Heightmap generation for printed circuit boards (PCB) using laser triangulation for pre-processing optimization in industrial recycling </w:t>
          </w:r>
          <w:r w:rsidRPr="00CF4F06">
            <w:rPr>
              <w:noProof/>
            </w:rPr>
            <w:lastRenderedPageBreak/>
            <w:t>applications} [Journal] // IEEE International Conference on Industrial Informatics (INDIN). - 2013. - pp. 48-53. - ISBN: 9781479907526 ISSN: 19354576 DOI: 10.1109/INDIN.2013.6622856.</w:t>
          </w:r>
        </w:p>
        <w:p w14:paraId="0E0179AE" w14:textId="77777777" w:rsidR="00344F4E" w:rsidRPr="00CF4F06" w:rsidRDefault="00344F4E" w:rsidP="00344F4E">
          <w:pPr>
            <w:pStyle w:val="Literaturverzeichnis"/>
            <w:rPr>
              <w:noProof/>
            </w:rPr>
          </w:pPr>
          <w:r w:rsidRPr="00CF4F06">
            <w:rPr>
              <w:b/>
              <w:bCs/>
              <w:noProof/>
            </w:rPr>
            <w:t>Kohlas Jurg, Monney Paul-andre and Functions Belief</w:t>
          </w:r>
          <w:r w:rsidRPr="00CF4F06">
            <w:rPr>
              <w:noProof/>
            </w:rPr>
            <w:t xml:space="preserve"> {Theory of Evidence - A Survey of its Mathematical Foundations , Applications and Computational Aspects Key Words 2 . The Theory of Evidence - Di ering Approaches and Interpretations} [Journal]. - 21. - pp. 1-29.</w:t>
          </w:r>
        </w:p>
        <w:p w14:paraId="69A5C965" w14:textId="77777777" w:rsidR="00344F4E" w:rsidRPr="00CF4F06" w:rsidRDefault="00344F4E" w:rsidP="00344F4E">
          <w:pPr>
            <w:pStyle w:val="Literaturverzeichnis"/>
            <w:rPr>
              <w:noProof/>
            </w:rPr>
          </w:pPr>
          <w:r w:rsidRPr="00CF4F06">
            <w:rPr>
              <w:b/>
              <w:bCs/>
              <w:noProof/>
            </w:rPr>
            <w:t>ksdensity, mathworks</w:t>
          </w:r>
          <w:r w:rsidRPr="00CF4F06">
            <w:rPr>
              <w:noProof/>
            </w:rPr>
            <w:t xml:space="preserve"> mathworks [Online] // mathworks.de/help/stats/ksdensity. - 2014. - 11 10, 2014. - http://www.mathworks.de/help/stats/ksdensity.html.</w:t>
          </w:r>
        </w:p>
        <w:p w14:paraId="182C28F2" w14:textId="77777777" w:rsidR="00344F4E" w:rsidRPr="00BE47D8" w:rsidRDefault="00344F4E" w:rsidP="00344F4E">
          <w:pPr>
            <w:pStyle w:val="Literaturverzeichnis"/>
            <w:rPr>
              <w:noProof/>
              <w:lang w:val="de-DE"/>
            </w:rPr>
          </w:pPr>
          <w:r w:rsidRPr="00D0670B">
            <w:rPr>
              <w:b/>
              <w:bCs/>
              <w:noProof/>
              <w:lang w:val="de-DE"/>
            </w:rPr>
            <w:t>Leiton</w:t>
          </w:r>
          <w:r w:rsidRPr="00D0670B">
            <w:rPr>
              <w:noProof/>
              <w:lang w:val="de-DE"/>
            </w:rPr>
            <w:t xml:space="preserve"> Leiton: leiton-tools-gewichtsberechnung [Online] // Leiton. - 2014. - 11 25, 2014. - http://www.leiton.de/leit</w:t>
          </w:r>
          <w:r w:rsidRPr="00BE47D8">
            <w:rPr>
              <w:noProof/>
              <w:lang w:val="de-DE"/>
            </w:rPr>
            <w:t>on-tools-gewichtsberechnung.html.</w:t>
          </w:r>
        </w:p>
        <w:p w14:paraId="712B8C0D" w14:textId="77777777" w:rsidR="00344F4E" w:rsidRPr="00CF4F06" w:rsidRDefault="00344F4E" w:rsidP="00344F4E">
          <w:pPr>
            <w:pStyle w:val="Literaturverzeichnis"/>
            <w:rPr>
              <w:noProof/>
            </w:rPr>
          </w:pPr>
          <w:r w:rsidRPr="00CF4F06">
            <w:rPr>
              <w:b/>
              <w:bCs/>
              <w:noProof/>
            </w:rPr>
            <w:t>Lewis J P (Industrial Light \&amp; Magic)</w:t>
          </w:r>
          <w:r w:rsidRPr="00CF4F06">
            <w:rPr>
              <w:noProof/>
            </w:rPr>
            <w:t xml:space="preserve"> {Fast Normalized Cross-Correlation Template Matching by Cross-} [Journal] // Vision Interface. - 1995. - 1 : Vol. 1995. - pp. 1-7. - ISSN: 15258955 DOI: 10.1007/s00034-009-9130-7.</w:t>
          </w:r>
        </w:p>
        <w:p w14:paraId="2EA8BB25" w14:textId="77777777" w:rsidR="00344F4E" w:rsidRPr="00CF4F06" w:rsidRDefault="00344F4E" w:rsidP="00344F4E">
          <w:pPr>
            <w:pStyle w:val="Literaturverzeichnis"/>
            <w:rPr>
              <w:noProof/>
            </w:rPr>
          </w:pPr>
          <w:r w:rsidRPr="00CF4F06">
            <w:rPr>
              <w:b/>
              <w:bCs/>
              <w:noProof/>
            </w:rPr>
            <w:t>Li Wei [et al.]</w:t>
          </w:r>
          <w:r w:rsidRPr="00CF4F06">
            <w:rPr>
              <w:noProof/>
            </w:rPr>
            <w:t xml:space="preserve"> {T}ext recognition for information retrieval in images of printed circuit boards [Book]. - Piscataway, NJ : IEEE, 2014. - pp. 3487-3493. - 1 USB-Stick. - ISBN: 978-1-4799-4033-2.</w:t>
          </w:r>
        </w:p>
        <w:p w14:paraId="1A204DFD" w14:textId="77777777" w:rsidR="00344F4E" w:rsidRPr="00CF4F06" w:rsidRDefault="00344F4E" w:rsidP="00344F4E">
          <w:pPr>
            <w:pStyle w:val="Literaturverzeichnis"/>
            <w:rPr>
              <w:noProof/>
            </w:rPr>
          </w:pPr>
          <w:r w:rsidRPr="00CF4F06">
            <w:rPr>
              <w:b/>
              <w:bCs/>
              <w:noProof/>
            </w:rPr>
            <w:t>Li Wei, Esders Bernhard and Breier Matthias</w:t>
          </w:r>
          <w:r w:rsidRPr="00CF4F06">
            <w:rPr>
              <w:noProof/>
            </w:rPr>
            <w:t xml:space="preserve"> {SMD segmentation for automated PCB recycling} [Journal] // IEEE International Conference on Industrial Informatics (INDIN). - 2013. - pp. 65-70. - ISBN: 9781479907526 ISSN: 19354576 DOI: 10.1109/INDIN.2013.6622859.</w:t>
          </w:r>
        </w:p>
        <w:p w14:paraId="645CAAB1" w14:textId="77777777" w:rsidR="00344F4E" w:rsidRPr="00CF4F06" w:rsidRDefault="00344F4E" w:rsidP="00344F4E">
          <w:pPr>
            <w:pStyle w:val="Literaturverzeichnis"/>
            <w:rPr>
              <w:noProof/>
            </w:rPr>
          </w:pPr>
          <w:r w:rsidRPr="00CF4F06">
            <w:rPr>
              <w:b/>
              <w:bCs/>
              <w:noProof/>
            </w:rPr>
            <w:t>Luo Bing [et al.]</w:t>
          </w:r>
          <w:r w:rsidRPr="00CF4F06">
            <w:rPr>
              <w:noProof/>
            </w:rPr>
            <w:t xml:space="preserve"> {SMT Components Model Inspection Based on Characters Image Matching and Verification} [Journal] // 2013 IEEE International Conference on Green Computing and Communications and IEEE Internet of Things and IEEE Cyber, Physical and Social Computing. - [s.l.] : Ieee, #aug# 2013. - pp. 1438-1441. - ISBN: 978-0-7695-5046-6 DOI: 10.1109/GreenCom-iThings-CPSCom.2013.252.</w:t>
          </w:r>
        </w:p>
        <w:p w14:paraId="520D2297" w14:textId="77777777" w:rsidR="00344F4E" w:rsidRPr="00CF4F06" w:rsidRDefault="00344F4E" w:rsidP="00344F4E">
          <w:pPr>
            <w:pStyle w:val="Literaturverzeichnis"/>
            <w:rPr>
              <w:noProof/>
            </w:rPr>
          </w:pPr>
          <w:r w:rsidRPr="00CF4F06">
            <w:rPr>
              <w:b/>
              <w:bCs/>
              <w:noProof/>
            </w:rPr>
            <w:t>Luo Zhimin</w:t>
          </w:r>
          <w:r w:rsidRPr="00CF4F06">
            <w:rPr>
              <w:noProof/>
            </w:rPr>
            <w:t xml:space="preserve"> {An Automatic Chip Character Checking System for Circuit Board Quality Control} [Journal]. - 2014. - pp. 3-6. - ISBN: 0780379063.</w:t>
          </w:r>
        </w:p>
        <w:p w14:paraId="5CF4CFF9" w14:textId="77777777" w:rsidR="00344F4E" w:rsidRPr="00CF4F06" w:rsidRDefault="00344F4E" w:rsidP="00344F4E">
          <w:pPr>
            <w:pStyle w:val="Literaturverzeichnis"/>
            <w:rPr>
              <w:noProof/>
            </w:rPr>
          </w:pPr>
          <w:r w:rsidRPr="00CF4F06">
            <w:rPr>
              <w:b/>
              <w:bCs/>
              <w:noProof/>
            </w:rPr>
            <w:lastRenderedPageBreak/>
            <w:t>Malag\'{o}n-Borja Luis and Fuentes Olac</w:t>
          </w:r>
          <w:r w:rsidRPr="00CF4F06">
            <w:rPr>
              <w:noProof/>
            </w:rPr>
            <w:t xml:space="preserve"> {Object detection using image reconstruction with PCA} [Journal] // Image and Vision Computing. - #jan# 2009. - 1-2 : Vol. 27. - pp. 2-9. - ISSN: 02628856 DOI: 10.1016/j.imavis.2007.03.004.</w:t>
          </w:r>
        </w:p>
        <w:p w14:paraId="36DB6A7C" w14:textId="77777777" w:rsidR="00344F4E" w:rsidRPr="00CF4F06" w:rsidRDefault="00344F4E" w:rsidP="00344F4E">
          <w:pPr>
            <w:pStyle w:val="Literaturverzeichnis"/>
            <w:rPr>
              <w:noProof/>
            </w:rPr>
          </w:pPr>
          <w:r w:rsidRPr="00CF4F06">
            <w:rPr>
              <w:b/>
              <w:bCs/>
              <w:noProof/>
            </w:rPr>
            <w:t>Moreno-seco Francisco</w:t>
          </w:r>
          <w:r w:rsidRPr="00CF4F06">
            <w:rPr>
              <w:noProof/>
            </w:rPr>
            <w:t xml:space="preserve"> {Comparison of classifier fusion methods for classification in pattern recognition tasks} [Journal]. - 2014.</w:t>
          </w:r>
        </w:p>
        <w:p w14:paraId="1A90E786" w14:textId="77777777" w:rsidR="00344F4E" w:rsidRPr="00CF4F06" w:rsidRDefault="00344F4E" w:rsidP="00344F4E">
          <w:pPr>
            <w:pStyle w:val="Literaturverzeichnis"/>
            <w:rPr>
              <w:noProof/>
            </w:rPr>
          </w:pPr>
          <w:r w:rsidRPr="00CF4F06">
            <w:rPr>
              <w:b/>
              <w:bCs/>
              <w:noProof/>
            </w:rPr>
            <w:t>octopart</w:t>
          </w:r>
          <w:r w:rsidRPr="00CF4F06">
            <w:rPr>
              <w:noProof/>
            </w:rPr>
            <w:t xml:space="preserve"> Octopart // Octopart. - 2014.</w:t>
          </w:r>
        </w:p>
        <w:p w14:paraId="440EB64D" w14:textId="77777777" w:rsidR="00344F4E" w:rsidRPr="00CF4F06" w:rsidRDefault="00344F4E" w:rsidP="00344F4E">
          <w:pPr>
            <w:pStyle w:val="Literaturverzeichnis"/>
            <w:rPr>
              <w:noProof/>
            </w:rPr>
          </w:pPr>
          <w:r w:rsidRPr="00CF4F06">
            <w:rPr>
              <w:b/>
              <w:bCs/>
              <w:noProof/>
            </w:rPr>
            <w:t>Otsu Nobuyuki</w:t>
          </w:r>
          <w:r w:rsidRPr="00CF4F06">
            <w:rPr>
              <w:noProof/>
            </w:rPr>
            <w:t xml:space="preserve"> {A} {T}hreshold {S}election {M}ethod from {G}ray-Level {H}istograms [Journal] // IEEE Transactions on Systems, Man and Cybernetics. - 1979. - 1 : Vol. 9. - pp. 62-66. - DOI: 10.1109/TSMC.1979.4310076.</w:t>
          </w:r>
        </w:p>
        <w:p w14:paraId="037491C7" w14:textId="77777777" w:rsidR="00344F4E" w:rsidRPr="00CF4F06" w:rsidRDefault="00344F4E" w:rsidP="00344F4E">
          <w:pPr>
            <w:pStyle w:val="Literaturverzeichnis"/>
            <w:rPr>
              <w:noProof/>
            </w:rPr>
          </w:pPr>
          <w:r w:rsidRPr="00CF4F06">
            <w:rPr>
              <w:b/>
              <w:bCs/>
              <w:noProof/>
            </w:rPr>
            <w:t>Petrou Maria and Bosdogianni Panagiota</w:t>
          </w:r>
          <w:r w:rsidRPr="00CF4F06">
            <w:rPr>
              <w:noProof/>
            </w:rPr>
            <w:t xml:space="preserve"> Image Processing : The Fundamentals [Book]. - [s.l.] : Wiley, 1999.</w:t>
          </w:r>
        </w:p>
        <w:p w14:paraId="2A091EB1" w14:textId="77777777" w:rsidR="00344F4E" w:rsidRPr="00CF4F06" w:rsidRDefault="00344F4E" w:rsidP="00344F4E">
          <w:pPr>
            <w:pStyle w:val="Literaturverzeichnis"/>
            <w:rPr>
              <w:noProof/>
            </w:rPr>
          </w:pPr>
          <w:r w:rsidRPr="00CF4F06">
            <w:rPr>
              <w:b/>
              <w:bCs/>
              <w:noProof/>
            </w:rPr>
            <w:t>Pruhs</w:t>
          </w:r>
          <w:r w:rsidRPr="00CF4F06">
            <w:rPr>
              <w:noProof/>
            </w:rPr>
            <w:t xml:space="preserve"> Levenshtein Distance // Levenshtein Distance. - 2015.</w:t>
          </w:r>
        </w:p>
        <w:p w14:paraId="3AEB23E6" w14:textId="77777777" w:rsidR="00344F4E" w:rsidRPr="00BE47D8" w:rsidRDefault="00344F4E" w:rsidP="00344F4E">
          <w:pPr>
            <w:pStyle w:val="Literaturverzeichnis"/>
            <w:rPr>
              <w:noProof/>
              <w:lang w:val="de-DE"/>
            </w:rPr>
          </w:pPr>
          <w:r w:rsidRPr="00D0670B">
            <w:rPr>
              <w:b/>
              <w:bCs/>
              <w:noProof/>
              <w:lang w:val="de-DE"/>
            </w:rPr>
            <w:t>Puchheim Stemmer Imaging</w:t>
          </w:r>
          <w:r w:rsidRPr="00D0670B">
            <w:rPr>
              <w:noProof/>
              <w:lang w:val="de-DE"/>
            </w:rPr>
            <w:t xml:space="preserve"> Das Handb</w:t>
          </w:r>
          <w:r w:rsidRPr="00BE47D8">
            <w:rPr>
              <w:noProof/>
              <w:lang w:val="de-DE"/>
            </w:rPr>
            <w:t>uch der Bildverarbeitung [Book]. - [s.l.] : Stemmer Imaging, 2010. - ISBN: 9783000300615.</w:t>
          </w:r>
        </w:p>
        <w:p w14:paraId="69CCFFDA" w14:textId="77777777" w:rsidR="00344F4E" w:rsidRPr="00CF4F06" w:rsidRDefault="00344F4E" w:rsidP="00344F4E">
          <w:pPr>
            <w:pStyle w:val="Literaturverzeichnis"/>
            <w:rPr>
              <w:noProof/>
            </w:rPr>
          </w:pPr>
          <w:r w:rsidRPr="00CF4F06">
            <w:rPr>
              <w:b/>
              <w:bCs/>
              <w:noProof/>
            </w:rPr>
            <w:t>Qubo Cao and Meng Han</w:t>
          </w:r>
          <w:r w:rsidRPr="00CF4F06">
            <w:rPr>
              <w:noProof/>
            </w:rPr>
            <w:t xml:space="preserve"> {Parameter selection in SVM with RBF kernel function} [Journal].</w:t>
          </w:r>
        </w:p>
        <w:p w14:paraId="78802B1A" w14:textId="77777777" w:rsidR="00344F4E" w:rsidRPr="00CF4F06" w:rsidRDefault="00344F4E" w:rsidP="00344F4E">
          <w:pPr>
            <w:pStyle w:val="Literaturverzeichnis"/>
            <w:rPr>
              <w:noProof/>
            </w:rPr>
          </w:pPr>
          <w:r w:rsidRPr="00CF4F06">
            <w:rPr>
              <w:b/>
              <w:bCs/>
              <w:noProof/>
            </w:rPr>
            <w:t>Rakowsky Kay Uwe</w:t>
          </w:r>
          <w:r w:rsidRPr="00CF4F06">
            <w:rPr>
              <w:noProof/>
            </w:rPr>
            <w:t xml:space="preserve"> Fundamentals of the Dempster-Shafer theory and ist application to system safety and reliability modelling [Journal]. - 2007.</w:t>
          </w:r>
        </w:p>
        <w:p w14:paraId="68028DA3" w14:textId="77777777" w:rsidR="00344F4E" w:rsidRPr="00CF4F06" w:rsidRDefault="00344F4E" w:rsidP="00344F4E">
          <w:pPr>
            <w:pStyle w:val="Literaturverzeichnis"/>
            <w:rPr>
              <w:noProof/>
            </w:rPr>
          </w:pPr>
          <w:r w:rsidRPr="00CF4F06">
            <w:rPr>
              <w:b/>
              <w:bCs/>
              <w:noProof/>
            </w:rPr>
            <w:t>Rokach Lior</w:t>
          </w:r>
          <w:r w:rsidRPr="00CF4F06">
            <w:rPr>
              <w:noProof/>
            </w:rPr>
            <w:t xml:space="preserve"> {Ensemble-based classifiers} [Journal] // Artificial Intelligence Review. - #nov# 2009. - 1-2 : Vol. 33. - pp. 1-39. - ISSN: 0269-2821 DOI: 10.1007/s10462-009-9124-7.</w:t>
          </w:r>
        </w:p>
        <w:p w14:paraId="45009688" w14:textId="77777777" w:rsidR="00344F4E" w:rsidRPr="00CF4F06" w:rsidRDefault="00344F4E" w:rsidP="00344F4E">
          <w:pPr>
            <w:pStyle w:val="Literaturverzeichnis"/>
            <w:rPr>
              <w:noProof/>
            </w:rPr>
          </w:pPr>
          <w:r w:rsidRPr="00CF4F06">
            <w:rPr>
              <w:b/>
              <w:bCs/>
              <w:noProof/>
            </w:rPr>
            <w:t>Ruta Dymitr and Gabrys Bogdan</w:t>
          </w:r>
          <w:r w:rsidRPr="00CF4F06">
            <w:rPr>
              <w:noProof/>
            </w:rPr>
            <w:t xml:space="preserve"> {An Overview of Classifier Fusion Methods} [Journal]. - 2000. - Vol. 7. - pp. 1-10.</w:t>
          </w:r>
        </w:p>
        <w:p w14:paraId="429BC3F6" w14:textId="77777777" w:rsidR="00344F4E" w:rsidRPr="00BE47D8" w:rsidRDefault="00344F4E" w:rsidP="00344F4E">
          <w:pPr>
            <w:pStyle w:val="Literaturverzeichnis"/>
            <w:rPr>
              <w:noProof/>
              <w:lang w:val="de-DE"/>
            </w:rPr>
          </w:pPr>
          <w:r w:rsidRPr="00D0670B">
            <w:rPr>
              <w:b/>
              <w:bCs/>
              <w:noProof/>
              <w:lang w:val="de-DE"/>
            </w:rPr>
            <w:t>Scheideanstalt</w:t>
          </w:r>
          <w:r w:rsidRPr="00D0670B">
            <w:rPr>
              <w:noProof/>
              <w:lang w:val="de-DE"/>
            </w:rPr>
            <w:t xml:space="preserve"> Scheideanstalt // Scheideanstalt. - 2015.</w:t>
          </w:r>
        </w:p>
        <w:p w14:paraId="6CB98510" w14:textId="77777777" w:rsidR="00344F4E" w:rsidRPr="00CF4F06" w:rsidRDefault="00344F4E" w:rsidP="00344F4E">
          <w:pPr>
            <w:pStyle w:val="Literaturverzeichnis"/>
            <w:rPr>
              <w:noProof/>
            </w:rPr>
          </w:pPr>
          <w:r w:rsidRPr="00BE47D8">
            <w:rPr>
              <w:b/>
              <w:bCs/>
              <w:noProof/>
              <w:lang w:val="de-DE"/>
            </w:rPr>
            <w:t>Steinberg Alan N [et al.]</w:t>
          </w:r>
          <w:r w:rsidRPr="00BE47D8">
            <w:rPr>
              <w:noProof/>
              <w:lang w:val="de-DE"/>
            </w:rPr>
            <w:t xml:space="preserve"> </w:t>
          </w:r>
          <w:r w:rsidRPr="00CF4F06">
            <w:rPr>
              <w:noProof/>
              <w:rPrChange w:id="1664" w:author="Chancerel, Perrine" w:date="2015-04-01T12:09:00Z">
                <w:rPr>
                  <w:noProof/>
                  <w:lang w:val="de-DE"/>
                </w:rPr>
              </w:rPrChange>
            </w:rPr>
            <w:t>{Revisions to the JDL Data Fusion Model} [Journal].</w:t>
          </w:r>
        </w:p>
        <w:p w14:paraId="2432A8B5" w14:textId="77777777" w:rsidR="00344F4E" w:rsidRPr="00CF4F06" w:rsidRDefault="00344F4E" w:rsidP="00344F4E">
          <w:pPr>
            <w:pStyle w:val="Literaturverzeichnis"/>
            <w:rPr>
              <w:noProof/>
            </w:rPr>
          </w:pPr>
          <w:r w:rsidRPr="00CF4F06">
            <w:rPr>
              <w:noProof/>
            </w:rPr>
            <w:lastRenderedPageBreak/>
            <w:t>Support_vector_machine // Support_vector_machine. - 2015.</w:t>
          </w:r>
        </w:p>
        <w:p w14:paraId="467EDED3" w14:textId="77777777" w:rsidR="00344F4E" w:rsidRPr="00CF4F06" w:rsidRDefault="00344F4E" w:rsidP="00344F4E">
          <w:pPr>
            <w:pStyle w:val="Literaturverzeichnis"/>
            <w:rPr>
              <w:noProof/>
            </w:rPr>
          </w:pPr>
          <w:r w:rsidRPr="00CF4F06">
            <w:rPr>
              <w:b/>
              <w:bCs/>
              <w:noProof/>
            </w:rPr>
            <w:t>Tantalumrecycling</w:t>
          </w:r>
          <w:r w:rsidRPr="00CF4F06">
            <w:rPr>
              <w:noProof/>
            </w:rPr>
            <w:t xml:space="preserve"> Tantalumrecycling // Tantalumrecycling. - 2015.</w:t>
          </w:r>
        </w:p>
        <w:p w14:paraId="0C3731E7" w14:textId="77777777" w:rsidR="00344F4E" w:rsidRPr="00CF4F06" w:rsidRDefault="00344F4E" w:rsidP="00344F4E">
          <w:pPr>
            <w:pStyle w:val="Literaturverzeichnis"/>
            <w:rPr>
              <w:noProof/>
            </w:rPr>
          </w:pPr>
          <w:r w:rsidRPr="00CF4F06">
            <w:rPr>
              <w:b/>
              <w:bCs/>
              <w:noProof/>
            </w:rPr>
            <w:t>Tarnawski W</w:t>
          </w:r>
          <w:r w:rsidRPr="00CF4F06">
            <w:rPr>
              <w:noProof/>
            </w:rPr>
            <w:t xml:space="preserve"> {Colour image segmentation algorithm in vectoral approach for automated optical inspection in electronics} [Journal]. - 2003. - 3 : Vol. 11. - pp. 197-202.</w:t>
          </w:r>
        </w:p>
        <w:p w14:paraId="3C8217F3" w14:textId="77777777" w:rsidR="00344F4E" w:rsidRPr="00CF4F06" w:rsidRDefault="00344F4E" w:rsidP="00344F4E">
          <w:pPr>
            <w:pStyle w:val="Literaturverzeichnis"/>
            <w:rPr>
              <w:noProof/>
            </w:rPr>
          </w:pPr>
          <w:r w:rsidRPr="00CF4F06">
            <w:rPr>
              <w:b/>
              <w:bCs/>
              <w:noProof/>
            </w:rPr>
            <w:t>Tianshoul L.</w:t>
          </w:r>
          <w:r w:rsidRPr="00CF4F06">
            <w:rPr>
              <w:noProof/>
            </w:rPr>
            <w:t xml:space="preserve"> A highlight processing technology for SMT solder joint gray image [Journal]. - 2012.</w:t>
          </w:r>
        </w:p>
        <w:p w14:paraId="65DDA57C" w14:textId="77777777" w:rsidR="00344F4E" w:rsidRPr="00CF4F06" w:rsidRDefault="00344F4E" w:rsidP="00344F4E">
          <w:pPr>
            <w:pStyle w:val="Literaturverzeichnis"/>
            <w:rPr>
              <w:noProof/>
            </w:rPr>
          </w:pPr>
          <w:r w:rsidRPr="00CF4F06">
            <w:rPr>
              <w:b/>
              <w:bCs/>
              <w:noProof/>
            </w:rPr>
            <w:t>Torsten Koch Matthias Breier, Wei Li</w:t>
          </w:r>
          <w:r w:rsidRPr="00CF4F06">
            <w:rPr>
              <w:noProof/>
            </w:rPr>
            <w:t xml:space="preserve"> Heighmap generation for printes curcuit boards (PCB) using laser triangulation for pre-processing optimization in industrial recycling applications [Journal]. - 2013.</w:t>
          </w:r>
        </w:p>
        <w:p w14:paraId="03226895" w14:textId="77777777" w:rsidR="00344F4E" w:rsidRPr="00CF4F06" w:rsidRDefault="00344F4E" w:rsidP="00344F4E">
          <w:pPr>
            <w:pStyle w:val="Literaturverzeichnis"/>
            <w:rPr>
              <w:noProof/>
            </w:rPr>
          </w:pPr>
          <w:r w:rsidRPr="00CF4F06">
            <w:rPr>
              <w:b/>
              <w:bCs/>
              <w:noProof/>
            </w:rPr>
            <w:t>van Dop Erik R. and Regtien Paul P.L.</w:t>
          </w:r>
          <w:r w:rsidRPr="00CF4F06">
            <w:rPr>
              <w:noProof/>
            </w:rPr>
            <w:t xml:space="preserve"> Multi-sensor recognition of electronic components [Journal] // Machine Vision and Applications. - [s.l.] : Springer-Verlag, 2001. - 5 : Vol. 12. - pp. 213-222. - ISSN: 0932-8092 DOI: 10.1007/s001380050141.</w:t>
          </w:r>
        </w:p>
        <w:p w14:paraId="5A12CA22" w14:textId="77777777" w:rsidR="00344F4E" w:rsidRPr="00CF4F06" w:rsidRDefault="00344F4E" w:rsidP="00344F4E">
          <w:pPr>
            <w:pStyle w:val="Literaturverzeichnis"/>
            <w:rPr>
              <w:noProof/>
            </w:rPr>
          </w:pPr>
          <w:r w:rsidRPr="00D0670B">
            <w:rPr>
              <w:b/>
              <w:bCs/>
              <w:noProof/>
              <w:lang w:val="de-DE"/>
            </w:rPr>
            <w:t>Verma Om Prakash [et al.]</w:t>
          </w:r>
          <w:r w:rsidRPr="00D0670B">
            <w:rPr>
              <w:noProof/>
              <w:lang w:val="de-DE"/>
            </w:rPr>
            <w:t xml:space="preserve"> </w:t>
          </w:r>
          <w:r w:rsidRPr="00CF4F06">
            <w:rPr>
              <w:noProof/>
              <w:rPrChange w:id="1665" w:author="Chancerel, Perrine" w:date="2015-04-01T12:09:00Z">
                <w:rPr>
                  <w:noProof/>
                  <w:lang w:val="de-DE"/>
                </w:rPr>
              </w:rPrChange>
            </w:rPr>
            <w:t>{A Simple Single Seeded Region Growing Algorithm for Color Image Segmentation using Adaptive Thresholding} [Journal] // 2011 International Conference on Communication Systems and Network Technologies. - [s.l.] : Ieee, #jun# 2011. - pp. 500-503. - ISBN: 978-1-4577-0543-4 DOI: 10.1109/CSNT.2011.107.</w:t>
          </w:r>
        </w:p>
        <w:p w14:paraId="1DE1686D" w14:textId="77777777" w:rsidR="00344F4E" w:rsidRPr="00CF4F06" w:rsidRDefault="00344F4E" w:rsidP="00344F4E">
          <w:pPr>
            <w:pStyle w:val="Literaturverzeichnis"/>
            <w:rPr>
              <w:noProof/>
            </w:rPr>
          </w:pPr>
          <w:r w:rsidRPr="00CF4F06">
            <w:rPr>
              <w:b/>
              <w:bCs/>
              <w:noProof/>
            </w:rPr>
            <w:t>VisionPro COGNEX</w:t>
          </w:r>
          <w:r w:rsidRPr="00CF4F06">
            <w:rPr>
              <w:noProof/>
            </w:rPr>
            <w:t xml:space="preserve"> COGNEX [Online] // www.cognex.com. - 11 11, 2014. - http://www.cognex.com/ocr-optical-character-recognition.aspx.</w:t>
          </w:r>
        </w:p>
        <w:p w14:paraId="6B6FE18E" w14:textId="77777777" w:rsidR="00344F4E" w:rsidRPr="00CF4F06" w:rsidRDefault="00344F4E" w:rsidP="00344F4E">
          <w:pPr>
            <w:pStyle w:val="Literaturverzeichnis"/>
            <w:rPr>
              <w:noProof/>
            </w:rPr>
          </w:pPr>
          <w:r w:rsidRPr="00CF4F06">
            <w:rPr>
              <w:b/>
              <w:bCs/>
              <w:noProof/>
            </w:rPr>
            <w:t>Wikipedia</w:t>
          </w:r>
          <w:r w:rsidRPr="00CF4F06">
            <w:rPr>
              <w:noProof/>
            </w:rPr>
            <w:t xml:space="preserve"> Outline of object recognition --- Wikipedia{,} The Free Encyclopedia // Outline of object recognition --- Wikipedia{,} The Free Encyclopedia. - 2015. - [Online; accessed 3-March-2015].</w:t>
          </w:r>
        </w:p>
        <w:p w14:paraId="3E2CFB1F" w14:textId="77777777" w:rsidR="00344F4E" w:rsidRPr="00CF4F06" w:rsidRDefault="00344F4E" w:rsidP="00344F4E">
          <w:pPr>
            <w:pStyle w:val="Literaturverzeichnis"/>
            <w:rPr>
              <w:noProof/>
            </w:rPr>
          </w:pPr>
          <w:r w:rsidRPr="00CF4F06">
            <w:rPr>
              <w:b/>
              <w:bCs/>
              <w:noProof/>
            </w:rPr>
            <w:t>Wikipedia</w:t>
          </w:r>
          <w:r w:rsidRPr="00CF4F06">
            <w:rPr>
              <w:noProof/>
            </w:rPr>
            <w:t xml:space="preserve"> Region growing --- Wikipedia{,} The Free Encyclopedia // Region growing --- Wikipedia{,} The Free Encyclopedia. - 2014. - [Online; accessed 3-March-2015].</w:t>
          </w:r>
        </w:p>
        <w:p w14:paraId="5EAABBE3" w14:textId="77777777" w:rsidR="00344F4E" w:rsidRPr="00CF4F06" w:rsidRDefault="00344F4E" w:rsidP="00344F4E">
          <w:pPr>
            <w:pStyle w:val="Literaturverzeichnis"/>
            <w:rPr>
              <w:noProof/>
            </w:rPr>
          </w:pPr>
          <w:r w:rsidRPr="00CF4F06">
            <w:rPr>
              <w:b/>
              <w:bCs/>
              <w:noProof/>
            </w:rPr>
            <w:t>Wikipedia-Levenshtein</w:t>
          </w:r>
          <w:r w:rsidRPr="00CF4F06">
            <w:rPr>
              <w:noProof/>
            </w:rPr>
            <w:t xml:space="preserve"> Levenshtein distance --- Wikipedia{,} The Free Encyclopedia // Levenshtein distance --- Wikipedia{,} The Free Encyclopedia. - 2015. - [Online; accessed 3-March-2015].</w:t>
          </w:r>
        </w:p>
        <w:p w14:paraId="56F6D552" w14:textId="77777777" w:rsidR="00344F4E" w:rsidRPr="00CF4F06" w:rsidRDefault="00344F4E" w:rsidP="00344F4E">
          <w:pPr>
            <w:pStyle w:val="Literaturverzeichnis"/>
            <w:rPr>
              <w:noProof/>
            </w:rPr>
          </w:pPr>
          <w:r w:rsidRPr="00CF4F06">
            <w:rPr>
              <w:b/>
              <w:bCs/>
              <w:noProof/>
            </w:rPr>
            <w:lastRenderedPageBreak/>
            <w:t>Wikipedia-RANSAC</w:t>
          </w:r>
          <w:r w:rsidRPr="00CF4F06">
            <w:rPr>
              <w:noProof/>
            </w:rPr>
            <w:t xml:space="preserve"> RANSAC --- Wikipedia{,} The Free Encyclopedia // RANSAC --- Wikipedia{,} The Free Encyclopedia. - 2015. - [Online; accessed 3-March-2015].</w:t>
          </w:r>
        </w:p>
        <w:p w14:paraId="56628D2B" w14:textId="77777777" w:rsidR="00344F4E" w:rsidRPr="00CF4F06" w:rsidRDefault="00344F4E" w:rsidP="00344F4E">
          <w:pPr>
            <w:pStyle w:val="Literaturverzeichnis"/>
            <w:rPr>
              <w:noProof/>
            </w:rPr>
          </w:pPr>
          <w:r w:rsidRPr="00CF4F06">
            <w:rPr>
              <w:b/>
              <w:bCs/>
              <w:noProof/>
            </w:rPr>
            <w:t>Wikipedia-SVM</w:t>
          </w:r>
          <w:r w:rsidRPr="00CF4F06">
            <w:rPr>
              <w:noProof/>
            </w:rPr>
            <w:t xml:space="preserve"> Support vector machine --- Wikipedia{,} The Free Encyclopedia // Support vector machine --- Wikipedia{,} The Free Encyclopedia. - 2015. - [Online; accessed 3-March-2015].</w:t>
          </w:r>
        </w:p>
        <w:p w14:paraId="1DCE976B" w14:textId="77777777" w:rsidR="00344F4E" w:rsidRPr="00CF4F06" w:rsidRDefault="00344F4E" w:rsidP="00344F4E">
          <w:pPr>
            <w:pStyle w:val="Literaturverzeichnis"/>
            <w:rPr>
              <w:noProof/>
            </w:rPr>
          </w:pPr>
          <w:r w:rsidRPr="00CF4F06">
            <w:rPr>
              <w:b/>
              <w:bCs/>
              <w:noProof/>
            </w:rPr>
            <w:t>Wolf Marc-andree and Kusche Oliver</w:t>
          </w:r>
          <w:r w:rsidRPr="00CF4F06">
            <w:rPr>
              <w:noProof/>
            </w:rPr>
            <w:t xml:space="preserve"> {The International Reference Life Cycle Data System (ILCD) Format â€“ Basic Concepts and Implementation of Life Cycle Impact Assessment (LCIA) Method Data Sets} [Journal]. - 2011. - Ilcd. - ISBN: 9783844004519.</w:t>
          </w:r>
        </w:p>
        <w:p w14:paraId="1993B3D2" w14:textId="77777777" w:rsidR="00DC48A9" w:rsidRPr="00286FF8" w:rsidRDefault="00DC48A9" w:rsidP="00344F4E">
          <w:pPr>
            <w:jc w:val="left"/>
          </w:pPr>
          <w:r w:rsidRPr="00F579C9">
            <w:rPr>
              <w:b/>
              <w:bCs/>
            </w:rPr>
            <w:fldChar w:fldCharType="end"/>
          </w:r>
          <w:commentRangeEnd w:id="1661"/>
          <w:r w:rsidR="00515023" w:rsidRPr="00CF4F06">
            <w:rPr>
              <w:rStyle w:val="Kommentarzeichen"/>
            </w:rPr>
            <w:commentReference w:id="1661"/>
          </w:r>
        </w:p>
      </w:sdtContent>
    </w:sdt>
    <w:p w14:paraId="526651DC" w14:textId="77777777" w:rsidR="00DC48A9" w:rsidRPr="00286FF8" w:rsidRDefault="00DC48A9" w:rsidP="00DC48A9"/>
    <w:p w14:paraId="3A5F4535" w14:textId="77777777" w:rsidR="007B1DFC" w:rsidRPr="00286FF8" w:rsidRDefault="007B1DFC">
      <w:pPr>
        <w:spacing w:line="276" w:lineRule="auto"/>
        <w:jc w:val="left"/>
      </w:pPr>
    </w:p>
    <w:p w14:paraId="73EEC563" w14:textId="77777777" w:rsidR="007B1DFC" w:rsidRPr="006B43F4" w:rsidRDefault="007B1DFC" w:rsidP="007B1DFC">
      <w:pPr>
        <w:tabs>
          <w:tab w:val="left" w:pos="7145"/>
        </w:tabs>
      </w:pPr>
      <w:r w:rsidRPr="006B43F4">
        <w:tab/>
      </w:r>
    </w:p>
    <w:p w14:paraId="2A175D94" w14:textId="77777777" w:rsidR="007B1DFC" w:rsidRPr="00CF4F06" w:rsidRDefault="007B1DFC" w:rsidP="007B1DFC"/>
    <w:p w14:paraId="5D6DBEEC" w14:textId="77777777" w:rsidR="00381D01" w:rsidRPr="00CF4F06" w:rsidRDefault="00381D01" w:rsidP="007B1DFC">
      <w:pPr>
        <w:sectPr w:rsidR="00381D01" w:rsidRPr="00CF4F06" w:rsidSect="00BE6E3D">
          <w:footerReference w:type="default" r:id="rId102"/>
          <w:pgSz w:w="12240" w:h="15840"/>
          <w:pgMar w:top="1440" w:right="1440" w:bottom="1440" w:left="1440" w:header="720" w:footer="720" w:gutter="0"/>
          <w:pgNumType w:start="1"/>
          <w:cols w:space="720"/>
          <w:docGrid w:linePitch="360"/>
        </w:sectPr>
      </w:pPr>
    </w:p>
    <w:p w14:paraId="56423A80" w14:textId="77777777" w:rsidR="008948A4" w:rsidRPr="00CF4F06" w:rsidRDefault="008948A4" w:rsidP="008948A4">
      <w:pPr>
        <w:pStyle w:val="AAppendix"/>
        <w:numPr>
          <w:ilvl w:val="0"/>
          <w:numId w:val="8"/>
        </w:numPr>
      </w:pPr>
      <w:bookmarkStart w:id="1666" w:name="_Ref413415761"/>
      <w:bookmarkStart w:id="1667" w:name="_Toc415436370"/>
      <w:r w:rsidRPr="00CF4F06">
        <w:lastRenderedPageBreak/>
        <w:t>Recognition database</w:t>
      </w:r>
      <w:bookmarkEnd w:id="1657"/>
      <w:bookmarkEnd w:id="1658"/>
      <w:bookmarkEnd w:id="1659"/>
      <w:bookmarkEnd w:id="1666"/>
      <w:bookmarkEnd w:id="1667"/>
    </w:p>
    <w:tbl>
      <w:tblPr>
        <w:tblStyle w:val="MittleresRaster1-Akzent1"/>
        <w:tblW w:w="0" w:type="auto"/>
        <w:tblLook w:val="04A0" w:firstRow="1" w:lastRow="0" w:firstColumn="1" w:lastColumn="0" w:noHBand="0" w:noVBand="1"/>
      </w:tblPr>
      <w:tblGrid>
        <w:gridCol w:w="5868"/>
        <w:gridCol w:w="3708"/>
      </w:tblGrid>
      <w:tr w:rsidR="006412AA" w:rsidRPr="00CF4F06" w14:paraId="62836F28"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45CB2760" w14:textId="77777777" w:rsidR="006412AA" w:rsidRPr="00CF4F06" w:rsidRDefault="006412AA" w:rsidP="00DF70C1">
            <w:pPr>
              <w:jc w:val="center"/>
            </w:pPr>
            <w:r w:rsidRPr="00CF4F06">
              <w:t>Component name and description</w:t>
            </w:r>
          </w:p>
        </w:tc>
        <w:tc>
          <w:tcPr>
            <w:tcW w:w="3708" w:type="dxa"/>
          </w:tcPr>
          <w:p w14:paraId="1DB276C7" w14:textId="77777777" w:rsidR="006412AA" w:rsidRPr="00CF4F06" w:rsidRDefault="006412AA" w:rsidP="00DF70C1">
            <w:pPr>
              <w:jc w:val="center"/>
              <w:cnfStyle w:val="100000000000" w:firstRow="1" w:lastRow="0" w:firstColumn="0" w:lastColumn="0" w:oddVBand="0" w:evenVBand="0" w:oddHBand="0" w:evenHBand="0" w:firstRowFirstColumn="0" w:firstRowLastColumn="0" w:lastRowFirstColumn="0" w:lastRowLastColumn="0"/>
            </w:pPr>
            <w:r w:rsidRPr="00CF4F06">
              <w:t>Component image</w:t>
            </w:r>
          </w:p>
        </w:tc>
      </w:tr>
      <w:tr w:rsidR="006412AA" w:rsidRPr="00CF4F06" w14:paraId="40802C9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674C3A94" w14:textId="77777777" w:rsidR="00936A60" w:rsidRPr="00CF4F06" w:rsidRDefault="00936A60" w:rsidP="00BA2788">
            <w:pPr>
              <w:spacing w:before="240"/>
              <w:jc w:val="center"/>
            </w:pPr>
            <w:r w:rsidRPr="00CF4F06">
              <w:t>Tantalum capacitor</w:t>
            </w:r>
          </w:p>
          <w:p w14:paraId="727032ED" w14:textId="77777777" w:rsidR="006412AA" w:rsidRPr="00CF4F06" w:rsidRDefault="00936A60" w:rsidP="00DD5B20">
            <w:pPr>
              <w:jc w:val="left"/>
              <w:rPr>
                <w:b w:val="0"/>
              </w:rPr>
            </w:pPr>
            <w:r w:rsidRPr="00CF4F06">
              <w:t>-</w:t>
            </w:r>
            <w:r w:rsidR="00BE74EB" w:rsidRPr="00CF4F06">
              <w:t xml:space="preserve"> </w:t>
            </w:r>
            <w:r w:rsidRPr="00CF4F06">
              <w:t>Package:  EIA Code 2412</w:t>
            </w:r>
          </w:p>
          <w:p w14:paraId="555EB544" w14:textId="77777777" w:rsidR="00936A60" w:rsidRPr="00CF4F06" w:rsidRDefault="00936A60" w:rsidP="00DD5B20">
            <w:pPr>
              <w:jc w:val="left"/>
              <w:rPr>
                <w:b w:val="0"/>
              </w:rPr>
            </w:pPr>
            <w:r w:rsidRPr="00CF4F06">
              <w:t>-</w:t>
            </w:r>
            <w:r w:rsidR="00BE74EB" w:rsidRPr="00CF4F06">
              <w:t xml:space="preserve"> </w:t>
            </w:r>
            <w:r w:rsidRPr="00CF4F06">
              <w:t>Color: yellow/orange</w:t>
            </w:r>
          </w:p>
          <w:p w14:paraId="2D5CE59E" w14:textId="77777777" w:rsidR="00936A60" w:rsidRPr="00CF4F06" w:rsidRDefault="00936A60" w:rsidP="000511B6">
            <w:pPr>
              <w:jc w:val="left"/>
            </w:pPr>
            <w:r w:rsidRPr="00CF4F06">
              <w:t>- Tantalum capacitor with solid electrolyte polarity markings</w:t>
            </w:r>
          </w:p>
        </w:tc>
        <w:tc>
          <w:tcPr>
            <w:tcW w:w="3708" w:type="dxa"/>
          </w:tcPr>
          <w:p w14:paraId="5FE1B829" w14:textId="77777777" w:rsidR="006412AA" w:rsidRPr="00CF4F06" w:rsidRDefault="006412AA" w:rsidP="00B5593D">
            <w:pPr>
              <w:cnfStyle w:val="000000100000" w:firstRow="0" w:lastRow="0" w:firstColumn="0" w:lastColumn="0" w:oddVBand="0" w:evenVBand="0" w:oddHBand="1" w:evenHBand="0" w:firstRowFirstColumn="0" w:firstRowLastColumn="0" w:lastRowFirstColumn="0" w:lastRowLastColumn="0"/>
            </w:pPr>
          </w:p>
          <w:p w14:paraId="7162EDF5" w14:textId="77777777" w:rsidR="006412AA" w:rsidRPr="00286FF8" w:rsidRDefault="006412AA" w:rsidP="00BA2788">
            <w:pPr>
              <w:jc w:val="center"/>
              <w:cnfStyle w:val="000000100000" w:firstRow="0" w:lastRow="0" w:firstColumn="0" w:lastColumn="0" w:oddVBand="0" w:evenVBand="0" w:oddHBand="1" w:evenHBand="0" w:firstRowFirstColumn="0" w:firstRowLastColumn="0" w:lastRowFirstColumn="0" w:lastRowLastColumn="0"/>
            </w:pPr>
            <w:r w:rsidRPr="00F579C9">
              <w:rPr>
                <w:noProof/>
                <w:lang w:val="de-DE" w:eastAsia="de-DE"/>
              </w:rPr>
              <w:drawing>
                <wp:inline distT="0" distB="0" distL="0" distR="0" wp14:anchorId="315ED1DA" wp14:editId="1DA5648D">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14:paraId="7B4FD3E0" w14:textId="77777777" w:rsidR="006412AA" w:rsidRPr="00286FF8" w:rsidRDefault="006412AA" w:rsidP="00B5593D">
            <w:pPr>
              <w:cnfStyle w:val="000000100000" w:firstRow="0" w:lastRow="0" w:firstColumn="0" w:lastColumn="0" w:oddVBand="0" w:evenVBand="0" w:oddHBand="1" w:evenHBand="0" w:firstRowFirstColumn="0" w:firstRowLastColumn="0" w:lastRowFirstColumn="0" w:lastRowLastColumn="0"/>
            </w:pPr>
          </w:p>
        </w:tc>
      </w:tr>
      <w:tr w:rsidR="006412AA" w:rsidRPr="00CF4F06" w14:paraId="0CEC0C5D"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103B6C35" w14:textId="77777777" w:rsidR="006412AA" w:rsidRPr="00286FF8" w:rsidRDefault="00BE74EB" w:rsidP="00BA2788">
            <w:pPr>
              <w:spacing w:before="240"/>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t xml:space="preserve"> Aluminum electrolytic capacitor</w:t>
            </w:r>
          </w:p>
          <w:p w14:paraId="52B2EE71" w14:textId="77777777" w:rsidR="00BE74EB" w:rsidRPr="006B43F4" w:rsidRDefault="00BE74EB" w:rsidP="00883132">
            <w:pPr>
              <w:pStyle w:val="Listenabsatz"/>
              <w:numPr>
                <w:ilvl w:val="0"/>
                <w:numId w:val="2"/>
              </w:numPr>
              <w:jc w:val="left"/>
              <w:rPr>
                <w:b w:val="0"/>
              </w:rPr>
            </w:pPr>
            <w:r w:rsidRPr="00286FF8">
              <w:rPr>
                <w:b w:val="0"/>
              </w:rPr>
              <w:t>Diameter: 6.5</w:t>
            </w:r>
            <w:r w:rsidR="00B46E1E" w:rsidRPr="00286FF8">
              <w:rPr>
                <w:b w:val="0"/>
              </w:rPr>
              <w:t xml:space="preserve"> </w:t>
            </w:r>
            <w:r w:rsidRPr="006B43F4">
              <w:rPr>
                <w:b w:val="0"/>
              </w:rPr>
              <w:t>mm</w:t>
            </w:r>
          </w:p>
          <w:p w14:paraId="35723FF1" w14:textId="77777777" w:rsidR="006412AA" w:rsidRPr="00CF4F06" w:rsidRDefault="006412AA" w:rsidP="00BA2788">
            <w:pPr>
              <w:rPr>
                <w:b w:val="0"/>
              </w:rPr>
            </w:pPr>
          </w:p>
        </w:tc>
        <w:tc>
          <w:tcPr>
            <w:tcW w:w="3708" w:type="dxa"/>
          </w:tcPr>
          <w:p w14:paraId="7B0BC0B0" w14:textId="77777777" w:rsidR="006412AA" w:rsidRPr="00286FF8" w:rsidRDefault="006412AA" w:rsidP="004E736D">
            <w:pPr>
              <w:spacing w:before="240"/>
              <w:jc w:val="center"/>
              <w:cnfStyle w:val="000000000000" w:firstRow="0" w:lastRow="0" w:firstColumn="0" w:lastColumn="0" w:oddVBand="0" w:evenVBand="0" w:oddHBand="0" w:evenHBand="0" w:firstRowFirstColumn="0" w:firstRowLastColumn="0" w:lastRowFirstColumn="0" w:lastRowLastColumn="0"/>
            </w:pPr>
            <w:r w:rsidRPr="00F579C9">
              <w:rPr>
                <w:noProof/>
                <w:lang w:val="de-DE" w:eastAsia="de-DE"/>
              </w:rPr>
              <w:drawing>
                <wp:inline distT="0" distB="0" distL="0" distR="0" wp14:anchorId="6D0F2C38" wp14:editId="7A20469E">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RPr="00CF4F06" w14:paraId="1533FE68"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56A2F8F7" w14:textId="77777777" w:rsidR="00DD5B20" w:rsidRPr="00CF4F06" w:rsidRDefault="00DD5B20" w:rsidP="00BA2788">
            <w:pPr>
              <w:spacing w:before="240"/>
              <w:jc w:val="center"/>
            </w:pPr>
            <w:r w:rsidRPr="00CF4F06">
              <w:t>QFP100</w:t>
            </w:r>
          </w:p>
          <w:p w14:paraId="453609E0" w14:textId="77777777" w:rsidR="00191448" w:rsidRPr="00CF4F06" w:rsidRDefault="00191448" w:rsidP="00883132">
            <w:pPr>
              <w:pStyle w:val="Listenabsatz"/>
              <w:numPr>
                <w:ilvl w:val="0"/>
                <w:numId w:val="2"/>
              </w:numPr>
              <w:jc w:val="left"/>
              <w:rPr>
                <w:b w:val="0"/>
              </w:rPr>
            </w:pPr>
            <w:r w:rsidRPr="00CF4F06">
              <w:t>Package: QFP100</w:t>
            </w:r>
          </w:p>
          <w:p w14:paraId="4525B0AA" w14:textId="77777777" w:rsidR="006412AA" w:rsidRPr="00CF4F06" w:rsidRDefault="000511B6" w:rsidP="00883132">
            <w:pPr>
              <w:pStyle w:val="Listenabsatz"/>
              <w:numPr>
                <w:ilvl w:val="0"/>
                <w:numId w:val="2"/>
              </w:numPr>
              <w:jc w:val="left"/>
              <w:rPr>
                <w:b w:val="0"/>
              </w:rPr>
            </w:pPr>
            <w:r w:rsidRPr="00CF4F06">
              <w:t xml:space="preserve">Dimension: </w:t>
            </w:r>
            <w:r w:rsidR="00191448" w:rsidRPr="00CF4F06">
              <w:t>23.4</w:t>
            </w:r>
            <w:r w:rsidR="00B46E1E" w:rsidRPr="00CF4F06">
              <w:t xml:space="preserve"> </w:t>
            </w:r>
            <w:r w:rsidR="00191448" w:rsidRPr="00CF4F06">
              <w:t>mm x 17.4</w:t>
            </w:r>
            <w:r w:rsidR="00B46E1E" w:rsidRPr="00CF4F06">
              <w:t xml:space="preserve"> </w:t>
            </w:r>
            <w:r w:rsidR="00191448" w:rsidRPr="00CF4F06">
              <w:t>mm</w:t>
            </w:r>
          </w:p>
        </w:tc>
        <w:tc>
          <w:tcPr>
            <w:tcW w:w="3708" w:type="dxa"/>
          </w:tcPr>
          <w:p w14:paraId="51F73EE0" w14:textId="77777777" w:rsidR="006412AA" w:rsidRPr="00286FF8"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sidRPr="00F579C9">
              <w:rPr>
                <w:noProof/>
                <w:lang w:val="de-DE" w:eastAsia="de-DE"/>
              </w:rPr>
              <w:drawing>
                <wp:inline distT="0" distB="0" distL="0" distR="0" wp14:anchorId="4342195A" wp14:editId="59D37892">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RPr="00CF4F06" w14:paraId="35BC41AC"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06B385E5" w14:textId="77777777" w:rsidR="00DD5B20" w:rsidRPr="00286FF8" w:rsidRDefault="00BA2788" w:rsidP="00BA2788">
            <w:pPr>
              <w:spacing w:before="240"/>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t xml:space="preserve"> </w:t>
            </w:r>
            <w:r w:rsidR="00DD5B20" w:rsidRPr="00286FF8">
              <w:t>Resistor Network array 1206, 4 Res</w:t>
            </w:r>
            <w:r w:rsidR="00021B62" w:rsidRPr="00286FF8">
              <w:t>istors</w:t>
            </w:r>
          </w:p>
          <w:p w14:paraId="302458D1" w14:textId="77777777" w:rsidR="00DD5B20" w:rsidRPr="006B43F4" w:rsidRDefault="00DD5B20" w:rsidP="00883132">
            <w:pPr>
              <w:pStyle w:val="Listenabsatz"/>
              <w:numPr>
                <w:ilvl w:val="0"/>
                <w:numId w:val="2"/>
              </w:numPr>
              <w:jc w:val="left"/>
              <w:rPr>
                <w:b w:val="0"/>
              </w:rPr>
            </w:pPr>
            <w:r w:rsidRPr="006B43F4">
              <w:rPr>
                <w:b w:val="0"/>
              </w:rPr>
              <w:t>Long Side Terminals</w:t>
            </w:r>
          </w:p>
          <w:p w14:paraId="7D700D5C" w14:textId="77777777" w:rsidR="006412AA" w:rsidRPr="00CF4F06" w:rsidRDefault="00DD5B20" w:rsidP="00883132">
            <w:pPr>
              <w:pStyle w:val="Listenabsatz"/>
              <w:numPr>
                <w:ilvl w:val="0"/>
                <w:numId w:val="2"/>
              </w:numPr>
              <w:jc w:val="left"/>
              <w:rPr>
                <w:b w:val="0"/>
              </w:rPr>
            </w:pPr>
            <w:r w:rsidRPr="00CF4F06">
              <w:t>Four resistors</w:t>
            </w:r>
          </w:p>
        </w:tc>
        <w:tc>
          <w:tcPr>
            <w:tcW w:w="3708" w:type="dxa"/>
          </w:tcPr>
          <w:p w14:paraId="4EBD6E8B" w14:textId="77777777" w:rsidR="006412AA" w:rsidRPr="00CF4F06" w:rsidRDefault="006412AA" w:rsidP="00B5593D">
            <w:pPr>
              <w:cnfStyle w:val="000000000000" w:firstRow="0" w:lastRow="0" w:firstColumn="0" w:lastColumn="0" w:oddVBand="0" w:evenVBand="0" w:oddHBand="0" w:evenHBand="0" w:firstRowFirstColumn="0" w:firstRowLastColumn="0" w:lastRowFirstColumn="0" w:lastRowLastColumn="0"/>
            </w:pPr>
          </w:p>
          <w:p w14:paraId="5446A888" w14:textId="77777777" w:rsidR="006412AA" w:rsidRPr="00286FF8" w:rsidRDefault="006412AA" w:rsidP="00BA2788">
            <w:pPr>
              <w:jc w:val="center"/>
              <w:cnfStyle w:val="000000000000" w:firstRow="0" w:lastRow="0" w:firstColumn="0" w:lastColumn="0" w:oddVBand="0" w:evenVBand="0" w:oddHBand="0" w:evenHBand="0" w:firstRowFirstColumn="0" w:firstRowLastColumn="0" w:lastRowFirstColumn="0" w:lastRowLastColumn="0"/>
            </w:pPr>
            <w:r w:rsidRPr="00F579C9">
              <w:rPr>
                <w:noProof/>
                <w:lang w:val="de-DE" w:eastAsia="de-DE"/>
              </w:rPr>
              <w:drawing>
                <wp:inline distT="0" distB="0" distL="0" distR="0" wp14:anchorId="20C561F1" wp14:editId="4F4B196A">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RPr="00CF4F06" w14:paraId="2176FD4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12303C47" w14:textId="77777777" w:rsidR="00BA2788" w:rsidRPr="00286FF8" w:rsidRDefault="00BA2788" w:rsidP="004E736D">
            <w:pPr>
              <w:spacing w:before="240"/>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t xml:space="preserve"> Transistor SOT23</w:t>
            </w:r>
            <w:r w:rsidR="008565B9" w:rsidRPr="00286FF8">
              <w:t>-3</w:t>
            </w:r>
          </w:p>
          <w:p w14:paraId="5F852CA2" w14:textId="77777777" w:rsidR="00BA2788" w:rsidRPr="00CF4F06" w:rsidRDefault="00BA2788" w:rsidP="00883132">
            <w:pPr>
              <w:pStyle w:val="Listenabsatz"/>
              <w:numPr>
                <w:ilvl w:val="0"/>
                <w:numId w:val="2"/>
              </w:numPr>
              <w:jc w:val="left"/>
              <w:rPr>
                <w:b w:val="0"/>
              </w:rPr>
            </w:pPr>
            <w:r w:rsidRPr="00286FF8">
              <w:rPr>
                <w:b w:val="0"/>
              </w:rPr>
              <w:t>Package: SOT23</w:t>
            </w:r>
            <w:r w:rsidR="008565B9" w:rsidRPr="006B43F4">
              <w:rPr>
                <w:b w:val="0"/>
              </w:rPr>
              <w:t>-3</w:t>
            </w:r>
          </w:p>
          <w:p w14:paraId="130E2F93" w14:textId="77777777" w:rsidR="006412AA" w:rsidRPr="00CF4F06" w:rsidRDefault="000511B6" w:rsidP="00883132">
            <w:pPr>
              <w:pStyle w:val="Listenabsatz"/>
              <w:numPr>
                <w:ilvl w:val="0"/>
                <w:numId w:val="2"/>
              </w:numPr>
              <w:jc w:val="left"/>
              <w:rPr>
                <w:b w:val="0"/>
              </w:rPr>
            </w:pPr>
            <w:r w:rsidRPr="00CF4F06">
              <w:t xml:space="preserve">Dimension: </w:t>
            </w:r>
            <w:r w:rsidR="00191448" w:rsidRPr="00CF4F06">
              <w:t>3.0</w:t>
            </w:r>
            <w:r w:rsidR="00B46E1E" w:rsidRPr="00CF4F06">
              <w:t xml:space="preserve"> </w:t>
            </w:r>
            <w:r w:rsidR="008565B9" w:rsidRPr="00CF4F06">
              <w:t xml:space="preserve">mm x </w:t>
            </w:r>
            <w:r w:rsidR="00191448" w:rsidRPr="00CF4F06">
              <w:t>2.6</w:t>
            </w:r>
            <w:r w:rsidR="00B46E1E" w:rsidRPr="00CF4F06">
              <w:t xml:space="preserve"> </w:t>
            </w:r>
            <w:r w:rsidR="00191448" w:rsidRPr="00CF4F06">
              <w:t>mm</w:t>
            </w:r>
          </w:p>
        </w:tc>
        <w:tc>
          <w:tcPr>
            <w:tcW w:w="3708" w:type="dxa"/>
          </w:tcPr>
          <w:p w14:paraId="2243E362" w14:textId="77777777" w:rsidR="006412AA" w:rsidRPr="00286FF8" w:rsidRDefault="006412AA" w:rsidP="00754D34">
            <w:pPr>
              <w:spacing w:before="240"/>
              <w:jc w:val="center"/>
              <w:cnfStyle w:val="000000100000" w:firstRow="0" w:lastRow="0" w:firstColumn="0" w:lastColumn="0" w:oddVBand="0" w:evenVBand="0" w:oddHBand="1" w:evenHBand="0" w:firstRowFirstColumn="0" w:firstRowLastColumn="0" w:lastRowFirstColumn="0" w:lastRowLastColumn="0"/>
            </w:pPr>
            <w:r w:rsidRPr="00F579C9">
              <w:rPr>
                <w:noProof/>
                <w:lang w:val="de-DE" w:eastAsia="de-DE"/>
              </w:rPr>
              <w:drawing>
                <wp:inline distT="0" distB="0" distL="0" distR="0" wp14:anchorId="0F1AE090" wp14:editId="15259AC1">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RPr="00CF4F06" w14:paraId="3967ACFF"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6CE00627" w14:textId="77777777" w:rsidR="00BA2788" w:rsidRPr="00CF4F06" w:rsidRDefault="00BA2788" w:rsidP="00BA2788">
            <w:pPr>
              <w:spacing w:before="240"/>
              <w:jc w:val="center"/>
            </w:pPr>
            <w:r w:rsidRPr="00CF4F06">
              <w:t>DIP14</w:t>
            </w:r>
          </w:p>
          <w:p w14:paraId="6958F330" w14:textId="77777777" w:rsidR="008565B9" w:rsidRPr="00CF4F06" w:rsidRDefault="008565B9" w:rsidP="00883132">
            <w:pPr>
              <w:pStyle w:val="Listenabsatz"/>
              <w:numPr>
                <w:ilvl w:val="0"/>
                <w:numId w:val="2"/>
              </w:numPr>
              <w:jc w:val="left"/>
              <w:rPr>
                <w:b w:val="0"/>
              </w:rPr>
            </w:pPr>
            <w:r w:rsidRPr="00CF4F06">
              <w:t>Package: DIP14</w:t>
            </w:r>
          </w:p>
          <w:p w14:paraId="14765D5E" w14:textId="77777777" w:rsidR="006412AA" w:rsidRPr="00CF4F06" w:rsidRDefault="000511B6" w:rsidP="00883132">
            <w:pPr>
              <w:pStyle w:val="Listenabsatz"/>
              <w:numPr>
                <w:ilvl w:val="0"/>
                <w:numId w:val="2"/>
              </w:numPr>
              <w:spacing w:before="240"/>
              <w:jc w:val="left"/>
              <w:rPr>
                <w:b w:val="0"/>
              </w:rPr>
            </w:pPr>
            <w:r w:rsidRPr="00CF4F06">
              <w:t xml:space="preserve">Dimension: </w:t>
            </w:r>
            <w:r w:rsidR="006C4057" w:rsidRPr="00CF4F06">
              <w:t>19.5</w:t>
            </w:r>
            <w:r w:rsidR="00B46E1E" w:rsidRPr="00CF4F06">
              <w:t xml:space="preserve"> </w:t>
            </w:r>
            <w:r w:rsidR="006C4057" w:rsidRPr="00CF4F06">
              <w:t>mm x 7.6</w:t>
            </w:r>
            <w:r w:rsidR="00B46E1E" w:rsidRPr="00CF4F06">
              <w:t xml:space="preserve"> </w:t>
            </w:r>
            <w:r w:rsidR="006C4057" w:rsidRPr="00CF4F06">
              <w:t>mm</w:t>
            </w:r>
          </w:p>
        </w:tc>
        <w:tc>
          <w:tcPr>
            <w:tcW w:w="3708" w:type="dxa"/>
          </w:tcPr>
          <w:p w14:paraId="1BE8AC54" w14:textId="77777777" w:rsidR="006412AA" w:rsidRPr="00CF4F06" w:rsidRDefault="006412AA" w:rsidP="00BA2788">
            <w:pPr>
              <w:jc w:val="center"/>
              <w:cnfStyle w:val="000000000000" w:firstRow="0" w:lastRow="0" w:firstColumn="0" w:lastColumn="0" w:oddVBand="0" w:evenVBand="0" w:oddHBand="0" w:evenHBand="0" w:firstRowFirstColumn="0" w:firstRowLastColumn="0" w:lastRowFirstColumn="0" w:lastRowLastColumn="0"/>
            </w:pPr>
          </w:p>
          <w:p w14:paraId="4827C970" w14:textId="77777777" w:rsidR="006412AA" w:rsidRPr="00286FF8" w:rsidRDefault="006412AA" w:rsidP="004E736D">
            <w:pPr>
              <w:jc w:val="center"/>
              <w:cnfStyle w:val="000000000000" w:firstRow="0" w:lastRow="0" w:firstColumn="0" w:lastColumn="0" w:oddVBand="0" w:evenVBand="0" w:oddHBand="0" w:evenHBand="0" w:firstRowFirstColumn="0" w:firstRowLastColumn="0" w:lastRowFirstColumn="0" w:lastRowLastColumn="0"/>
            </w:pPr>
            <w:r w:rsidRPr="00F579C9">
              <w:rPr>
                <w:noProof/>
                <w:lang w:val="de-DE" w:eastAsia="de-DE"/>
              </w:rPr>
              <w:drawing>
                <wp:inline distT="0" distB="0" distL="0" distR="0" wp14:anchorId="5EAE988E" wp14:editId="6B1F737F">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RPr="00CF4F06" w14:paraId="3890582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59648E46" w14:textId="77777777" w:rsidR="00BA2788" w:rsidRPr="00CF4F06" w:rsidRDefault="00BA2788" w:rsidP="00BA2788">
            <w:pPr>
              <w:spacing w:before="240"/>
              <w:jc w:val="center"/>
            </w:pPr>
            <w:r w:rsidRPr="00CF4F06">
              <w:t>DIP16</w:t>
            </w:r>
          </w:p>
          <w:p w14:paraId="01B2F2E4" w14:textId="77777777" w:rsidR="008565B9" w:rsidRPr="00CF4F06" w:rsidRDefault="008565B9" w:rsidP="00883132">
            <w:pPr>
              <w:pStyle w:val="Listenabsatz"/>
              <w:numPr>
                <w:ilvl w:val="0"/>
                <w:numId w:val="2"/>
              </w:numPr>
              <w:jc w:val="left"/>
              <w:rPr>
                <w:b w:val="0"/>
              </w:rPr>
            </w:pPr>
            <w:r w:rsidRPr="00CF4F06">
              <w:t>Package: DIP14</w:t>
            </w:r>
          </w:p>
          <w:p w14:paraId="491CD80A" w14:textId="77777777" w:rsidR="006412AA" w:rsidRPr="00CF4F06" w:rsidRDefault="000511B6" w:rsidP="00883132">
            <w:pPr>
              <w:pStyle w:val="Listenabsatz"/>
              <w:numPr>
                <w:ilvl w:val="0"/>
                <w:numId w:val="2"/>
              </w:numPr>
              <w:spacing w:before="240"/>
              <w:jc w:val="left"/>
              <w:rPr>
                <w:b w:val="0"/>
              </w:rPr>
            </w:pPr>
            <w:r w:rsidRPr="00CF4F06">
              <w:lastRenderedPageBreak/>
              <w:t xml:space="preserve">Dimension: </w:t>
            </w:r>
            <w:r w:rsidR="006C4057" w:rsidRPr="00CF4F06">
              <w:t>19.5</w:t>
            </w:r>
            <w:r w:rsidR="00B46E1E" w:rsidRPr="00CF4F06">
              <w:t xml:space="preserve"> </w:t>
            </w:r>
            <w:r w:rsidR="006C4057" w:rsidRPr="00CF4F06">
              <w:t>mm x 7.6</w:t>
            </w:r>
            <w:r w:rsidR="00B46E1E" w:rsidRPr="00CF4F06">
              <w:t xml:space="preserve"> </w:t>
            </w:r>
            <w:r w:rsidR="006C4057" w:rsidRPr="00CF4F06">
              <w:t>mm</w:t>
            </w:r>
          </w:p>
        </w:tc>
        <w:tc>
          <w:tcPr>
            <w:tcW w:w="3708" w:type="dxa"/>
          </w:tcPr>
          <w:p w14:paraId="7298CED9" w14:textId="77777777" w:rsidR="006412AA" w:rsidRPr="00CF4F06" w:rsidRDefault="006412AA" w:rsidP="00BA2788">
            <w:pPr>
              <w:jc w:val="center"/>
              <w:cnfStyle w:val="000000100000" w:firstRow="0" w:lastRow="0" w:firstColumn="0" w:lastColumn="0" w:oddVBand="0" w:evenVBand="0" w:oddHBand="1" w:evenHBand="0" w:firstRowFirstColumn="0" w:firstRowLastColumn="0" w:lastRowFirstColumn="0" w:lastRowLastColumn="0"/>
            </w:pPr>
          </w:p>
          <w:p w14:paraId="6B445C28" w14:textId="77777777" w:rsidR="008565B9" w:rsidRPr="00286FF8" w:rsidRDefault="006412AA" w:rsidP="004E736D">
            <w:pPr>
              <w:jc w:val="center"/>
              <w:cnfStyle w:val="000000100000" w:firstRow="0" w:lastRow="0" w:firstColumn="0" w:lastColumn="0" w:oddVBand="0" w:evenVBand="0" w:oddHBand="1" w:evenHBand="0" w:firstRowFirstColumn="0" w:firstRowLastColumn="0" w:lastRowFirstColumn="0" w:lastRowLastColumn="0"/>
            </w:pPr>
            <w:r w:rsidRPr="00F579C9">
              <w:rPr>
                <w:noProof/>
                <w:lang w:val="de-DE" w:eastAsia="de-DE"/>
              </w:rPr>
              <w:lastRenderedPageBreak/>
              <w:drawing>
                <wp:inline distT="0" distB="0" distL="0" distR="0" wp14:anchorId="309ECF44" wp14:editId="57822E8E">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RPr="00CF4F06" w14:paraId="589E5134"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1492A01F" w14:textId="77777777" w:rsidR="00BA2788" w:rsidRPr="00286FF8" w:rsidRDefault="00BA2788" w:rsidP="004E736D">
            <w:pPr>
              <w:spacing w:before="240"/>
              <w:jc w:val="center"/>
            </w:pPr>
            <w:r w:rsidRPr="00CF4F06">
              <w:lastRenderedPageBreak/>
              <w:t>SMD</w:t>
            </w:r>
            <w:r w:rsidR="004903B2" w:rsidRPr="00286FF8">
              <w:fldChar w:fldCharType="begin"/>
            </w:r>
            <w:r w:rsidR="004903B2" w:rsidRPr="00286FF8">
              <w:instrText xml:space="preserve"> XE "SMD:Surface-mounted device" </w:instrText>
            </w:r>
            <w:r w:rsidR="004903B2" w:rsidRPr="00286FF8">
              <w:fldChar w:fldCharType="end"/>
            </w:r>
            <w:r w:rsidRPr="00286FF8">
              <w:t xml:space="preserve"> Resistor 1206</w:t>
            </w:r>
          </w:p>
          <w:p w14:paraId="58157178" w14:textId="77777777" w:rsidR="006C4057" w:rsidRPr="00286FF8" w:rsidRDefault="006C4057" w:rsidP="00883132">
            <w:pPr>
              <w:pStyle w:val="Listenabsatz"/>
              <w:numPr>
                <w:ilvl w:val="0"/>
                <w:numId w:val="2"/>
              </w:numPr>
              <w:jc w:val="left"/>
              <w:rPr>
                <w:b w:val="0"/>
              </w:rPr>
            </w:pPr>
            <w:r w:rsidRPr="00286FF8">
              <w:rPr>
                <w:b w:val="0"/>
              </w:rPr>
              <w:t>Imperial code: 1206 (3216 metric)</w:t>
            </w:r>
          </w:p>
          <w:p w14:paraId="49AEE8E0" w14:textId="77777777" w:rsidR="006412AA" w:rsidRPr="00CF4F06" w:rsidRDefault="000511B6" w:rsidP="00883132">
            <w:pPr>
              <w:pStyle w:val="Listenabsatz"/>
              <w:numPr>
                <w:ilvl w:val="0"/>
                <w:numId w:val="2"/>
              </w:numPr>
              <w:spacing w:before="240"/>
              <w:jc w:val="left"/>
              <w:rPr>
                <w:b w:val="0"/>
              </w:rPr>
            </w:pPr>
            <w:r w:rsidRPr="00286FF8">
              <w:rPr>
                <w:b w:val="0"/>
              </w:rPr>
              <w:t xml:space="preserve">Dimension: </w:t>
            </w:r>
            <w:r w:rsidR="006C4057" w:rsidRPr="00286FF8">
              <w:rPr>
                <w:b w:val="0"/>
              </w:rPr>
              <w:t>3.2</w:t>
            </w:r>
            <w:r w:rsidR="00B46E1E" w:rsidRPr="006B43F4">
              <w:rPr>
                <w:b w:val="0"/>
              </w:rPr>
              <w:t xml:space="preserve"> </w:t>
            </w:r>
            <w:r w:rsidR="006C4057" w:rsidRPr="00CF4F06">
              <w:t>mm x 1.6</w:t>
            </w:r>
            <w:r w:rsidR="00B46E1E" w:rsidRPr="00CF4F06">
              <w:t xml:space="preserve"> </w:t>
            </w:r>
            <w:r w:rsidR="006C4057" w:rsidRPr="00CF4F06">
              <w:t>mm</w:t>
            </w:r>
          </w:p>
        </w:tc>
        <w:tc>
          <w:tcPr>
            <w:tcW w:w="3708" w:type="dxa"/>
          </w:tcPr>
          <w:p w14:paraId="5628C2DF" w14:textId="77777777" w:rsidR="006412AA" w:rsidRPr="00286FF8" w:rsidRDefault="00C15BA5" w:rsidP="004E736D">
            <w:pPr>
              <w:spacing w:before="240"/>
              <w:jc w:val="center"/>
              <w:cnfStyle w:val="000000000000" w:firstRow="0" w:lastRow="0" w:firstColumn="0" w:lastColumn="0" w:oddVBand="0" w:evenVBand="0" w:oddHBand="0" w:evenHBand="0" w:firstRowFirstColumn="0" w:firstRowLastColumn="0" w:lastRowFirstColumn="0" w:lastRowLastColumn="0"/>
            </w:pPr>
            <w:r w:rsidRPr="00F579C9">
              <w:rPr>
                <w:noProof/>
                <w:lang w:val="de-DE" w:eastAsia="de-DE"/>
              </w:rPr>
              <w:drawing>
                <wp:inline distT="0" distB="0" distL="0" distR="0" wp14:anchorId="3840E909" wp14:editId="2D38C3E1">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14:paraId="74C8DB9F" w14:textId="77777777" w:rsidR="006412AA" w:rsidRPr="00286FF8" w:rsidRDefault="006412AA" w:rsidP="00BA2788">
            <w:pPr>
              <w:jc w:val="center"/>
              <w:cnfStyle w:val="000000000000" w:firstRow="0" w:lastRow="0" w:firstColumn="0" w:lastColumn="0" w:oddVBand="0" w:evenVBand="0" w:oddHBand="0" w:evenHBand="0" w:firstRowFirstColumn="0" w:firstRowLastColumn="0" w:lastRowFirstColumn="0" w:lastRowLastColumn="0"/>
            </w:pPr>
          </w:p>
        </w:tc>
      </w:tr>
      <w:tr w:rsidR="006412AA" w:rsidRPr="00CF4F06" w14:paraId="3A259575"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4C9E2E34" w14:textId="77777777" w:rsidR="006412AA" w:rsidRPr="00CF4F06" w:rsidRDefault="006C4057" w:rsidP="006C4057">
            <w:pPr>
              <w:spacing w:before="240"/>
              <w:jc w:val="center"/>
            </w:pPr>
            <w:r w:rsidRPr="00CF4F06">
              <w:t>SOIC-8</w:t>
            </w:r>
          </w:p>
          <w:p w14:paraId="6B5F5376" w14:textId="77777777" w:rsidR="006C4057" w:rsidRPr="00CF4F06" w:rsidRDefault="006C4057" w:rsidP="00883132">
            <w:pPr>
              <w:pStyle w:val="Listenabsatz"/>
              <w:numPr>
                <w:ilvl w:val="0"/>
                <w:numId w:val="2"/>
              </w:numPr>
              <w:spacing w:before="240"/>
              <w:jc w:val="left"/>
              <w:rPr>
                <w:b w:val="0"/>
              </w:rPr>
            </w:pPr>
            <w:r w:rsidRPr="00CF4F06">
              <w:t>Package: SOIC8</w:t>
            </w:r>
          </w:p>
          <w:p w14:paraId="4311B626" w14:textId="77777777" w:rsidR="006C4057" w:rsidRPr="00CF4F06" w:rsidRDefault="000511B6" w:rsidP="00883132">
            <w:pPr>
              <w:pStyle w:val="Listenabsatz"/>
              <w:numPr>
                <w:ilvl w:val="0"/>
                <w:numId w:val="2"/>
              </w:numPr>
              <w:spacing w:before="240"/>
              <w:jc w:val="left"/>
              <w:rPr>
                <w:b w:val="0"/>
              </w:rPr>
            </w:pPr>
            <w:r w:rsidRPr="00CF4F06">
              <w:t xml:space="preserve">Dimension: </w:t>
            </w:r>
            <w:r w:rsidR="006C4057" w:rsidRPr="00CF4F06">
              <w:t>5.0</w:t>
            </w:r>
            <w:r w:rsidR="00B46E1E" w:rsidRPr="00CF4F06">
              <w:t xml:space="preserve"> </w:t>
            </w:r>
            <w:r w:rsidR="006C4057" w:rsidRPr="00CF4F06">
              <w:t>mm x 6.2</w:t>
            </w:r>
            <w:r w:rsidR="00B46E1E" w:rsidRPr="00CF4F06">
              <w:t xml:space="preserve"> </w:t>
            </w:r>
            <w:r w:rsidR="006C4057" w:rsidRPr="00CF4F06">
              <w:t>mm</w:t>
            </w:r>
          </w:p>
        </w:tc>
        <w:tc>
          <w:tcPr>
            <w:tcW w:w="3708" w:type="dxa"/>
          </w:tcPr>
          <w:p w14:paraId="1985B962" w14:textId="77777777" w:rsidR="006412AA" w:rsidRPr="00286FF8" w:rsidRDefault="006412AA" w:rsidP="009E6193">
            <w:pPr>
              <w:spacing w:before="240"/>
              <w:jc w:val="center"/>
              <w:cnfStyle w:val="000000100000" w:firstRow="0" w:lastRow="0" w:firstColumn="0" w:lastColumn="0" w:oddVBand="0" w:evenVBand="0" w:oddHBand="1" w:evenHBand="0" w:firstRowFirstColumn="0" w:firstRowLastColumn="0" w:lastRowFirstColumn="0" w:lastRowLastColumn="0"/>
            </w:pPr>
            <w:r w:rsidRPr="00F579C9">
              <w:rPr>
                <w:noProof/>
                <w:lang w:val="de-DE" w:eastAsia="de-DE"/>
              </w:rPr>
              <w:drawing>
                <wp:inline distT="0" distB="0" distL="0" distR="0" wp14:anchorId="75BF5EC2" wp14:editId="49A33861">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tc>
      </w:tr>
      <w:tr w:rsidR="006412AA" w:rsidRPr="00CF4F06" w14:paraId="2E40DE14"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4EE36D77" w14:textId="77777777" w:rsidR="00191448" w:rsidRPr="00CF4F06" w:rsidRDefault="00191448" w:rsidP="00191448">
            <w:pPr>
              <w:spacing w:before="240"/>
              <w:jc w:val="center"/>
            </w:pPr>
            <w:r w:rsidRPr="00CF4F06">
              <w:t>Ceramic capacitor 1210</w:t>
            </w:r>
          </w:p>
          <w:p w14:paraId="05EB3E68" w14:textId="77777777" w:rsidR="00191448" w:rsidRPr="00CF4F06" w:rsidRDefault="00191448" w:rsidP="00883132">
            <w:pPr>
              <w:pStyle w:val="Listenabsatz"/>
              <w:numPr>
                <w:ilvl w:val="0"/>
                <w:numId w:val="2"/>
              </w:numPr>
              <w:spacing w:before="240"/>
              <w:jc w:val="left"/>
              <w:rPr>
                <w:b w:val="0"/>
              </w:rPr>
            </w:pPr>
            <w:r w:rsidRPr="00CF4F06">
              <w:t>Imperial code: 1210 (3225 metric)</w:t>
            </w:r>
          </w:p>
          <w:p w14:paraId="2CC5DCE5" w14:textId="77777777" w:rsidR="00191448" w:rsidRPr="00CF4F06" w:rsidRDefault="000511B6" w:rsidP="00883132">
            <w:pPr>
              <w:pStyle w:val="Listenabsatz"/>
              <w:numPr>
                <w:ilvl w:val="0"/>
                <w:numId w:val="2"/>
              </w:numPr>
              <w:spacing w:before="240"/>
              <w:jc w:val="left"/>
              <w:rPr>
                <w:b w:val="0"/>
              </w:rPr>
            </w:pPr>
            <w:r w:rsidRPr="00CF4F06">
              <w:t xml:space="preserve">Dimension: </w:t>
            </w:r>
            <w:r w:rsidR="00191448" w:rsidRPr="00CF4F06">
              <w:t>3.2</w:t>
            </w:r>
            <w:r w:rsidR="00B46E1E" w:rsidRPr="00CF4F06">
              <w:t xml:space="preserve"> </w:t>
            </w:r>
            <w:r w:rsidR="00191448" w:rsidRPr="00CF4F06">
              <w:t>mm x 2.5</w:t>
            </w:r>
            <w:r w:rsidR="00B46E1E" w:rsidRPr="00CF4F06">
              <w:t xml:space="preserve"> </w:t>
            </w:r>
            <w:r w:rsidR="00191448" w:rsidRPr="00CF4F06">
              <w:t>mm</w:t>
            </w:r>
          </w:p>
          <w:p w14:paraId="3DB8111D" w14:textId="77777777" w:rsidR="006412AA" w:rsidRPr="00CF4F06" w:rsidRDefault="00191448" w:rsidP="00883132">
            <w:pPr>
              <w:pStyle w:val="Listenabsatz"/>
              <w:numPr>
                <w:ilvl w:val="0"/>
                <w:numId w:val="2"/>
              </w:numPr>
              <w:spacing w:before="240"/>
              <w:jc w:val="left"/>
              <w:rPr>
                <w:b w:val="0"/>
              </w:rPr>
            </w:pPr>
            <w:r w:rsidRPr="00CF4F06">
              <w:t>Color: brown/orange</w:t>
            </w:r>
          </w:p>
        </w:tc>
        <w:tc>
          <w:tcPr>
            <w:tcW w:w="3708" w:type="dxa"/>
          </w:tcPr>
          <w:p w14:paraId="597549CB" w14:textId="77777777" w:rsidR="000511B6" w:rsidRPr="00CF4F06" w:rsidRDefault="000511B6" w:rsidP="00191448">
            <w:pPr>
              <w:spacing w:before="240"/>
              <w:jc w:val="center"/>
              <w:cnfStyle w:val="000000000000" w:firstRow="0" w:lastRow="0" w:firstColumn="0" w:lastColumn="0" w:oddVBand="0" w:evenVBand="0" w:oddHBand="0" w:evenHBand="0" w:firstRowFirstColumn="0" w:firstRowLastColumn="0" w:lastRowFirstColumn="0" w:lastRowLastColumn="0"/>
            </w:pPr>
          </w:p>
          <w:p w14:paraId="039CDCCC" w14:textId="77777777" w:rsidR="006412AA" w:rsidRPr="00286FF8" w:rsidRDefault="006412AA" w:rsidP="00191448">
            <w:pPr>
              <w:spacing w:before="240"/>
              <w:jc w:val="center"/>
              <w:cnfStyle w:val="000000000000" w:firstRow="0" w:lastRow="0" w:firstColumn="0" w:lastColumn="0" w:oddVBand="0" w:evenVBand="0" w:oddHBand="0" w:evenHBand="0" w:firstRowFirstColumn="0" w:firstRowLastColumn="0" w:lastRowFirstColumn="0" w:lastRowLastColumn="0"/>
            </w:pPr>
            <w:r w:rsidRPr="00F579C9">
              <w:rPr>
                <w:noProof/>
                <w:lang w:val="de-DE" w:eastAsia="de-DE"/>
              </w:rPr>
              <w:drawing>
                <wp:inline distT="0" distB="0" distL="0" distR="0" wp14:anchorId="15B6BD7A" wp14:editId="1E8FBBCD">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14:paraId="33CF2EBD" w14:textId="77777777" w:rsidR="006412AA" w:rsidRPr="00286FF8" w:rsidRDefault="006412AA" w:rsidP="00B5593D">
            <w:pPr>
              <w:cnfStyle w:val="000000000000" w:firstRow="0" w:lastRow="0" w:firstColumn="0" w:lastColumn="0" w:oddVBand="0" w:evenVBand="0" w:oddHBand="0" w:evenHBand="0" w:firstRowFirstColumn="0" w:firstRowLastColumn="0" w:lastRowFirstColumn="0" w:lastRowLastColumn="0"/>
            </w:pPr>
          </w:p>
        </w:tc>
      </w:tr>
      <w:tr w:rsidR="006412AA" w:rsidRPr="00CF4F06" w14:paraId="19323A0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099481CE" w14:textId="77777777" w:rsidR="00191448" w:rsidRPr="00CF4F06" w:rsidRDefault="00191448" w:rsidP="004E736D">
            <w:pPr>
              <w:spacing w:before="240"/>
              <w:jc w:val="center"/>
            </w:pPr>
            <w:r w:rsidRPr="00CF4F06">
              <w:t>SOT223-3</w:t>
            </w:r>
          </w:p>
          <w:p w14:paraId="21447BD4" w14:textId="77777777" w:rsidR="00191448" w:rsidRPr="00CF4F06" w:rsidRDefault="00191448" w:rsidP="00883132">
            <w:pPr>
              <w:pStyle w:val="Listenabsatz"/>
              <w:numPr>
                <w:ilvl w:val="0"/>
                <w:numId w:val="2"/>
              </w:numPr>
              <w:jc w:val="left"/>
              <w:rPr>
                <w:b w:val="0"/>
              </w:rPr>
            </w:pPr>
            <w:r w:rsidRPr="00CF4F06">
              <w:t>Package: SOT223-3</w:t>
            </w:r>
          </w:p>
          <w:p w14:paraId="5B4F2C23" w14:textId="77777777" w:rsidR="006412AA" w:rsidRPr="00CF4F06" w:rsidRDefault="000511B6" w:rsidP="00883132">
            <w:pPr>
              <w:pStyle w:val="Listenabsatz"/>
              <w:numPr>
                <w:ilvl w:val="0"/>
                <w:numId w:val="2"/>
              </w:numPr>
              <w:jc w:val="left"/>
              <w:rPr>
                <w:b w:val="0"/>
              </w:rPr>
            </w:pPr>
            <w:r w:rsidRPr="00CF4F06">
              <w:t xml:space="preserve">Dimension: </w:t>
            </w:r>
            <w:r w:rsidR="00191448" w:rsidRPr="00CF4F06">
              <w:t>6.5</w:t>
            </w:r>
            <w:r w:rsidR="00B46E1E" w:rsidRPr="00CF4F06">
              <w:t xml:space="preserve"> </w:t>
            </w:r>
            <w:r w:rsidR="00191448" w:rsidRPr="00CF4F06">
              <w:t>mm x 7.0</w:t>
            </w:r>
            <w:r w:rsidR="00B46E1E" w:rsidRPr="00CF4F06">
              <w:t xml:space="preserve"> </w:t>
            </w:r>
            <w:r w:rsidR="00191448" w:rsidRPr="00CF4F06">
              <w:t>mm</w:t>
            </w:r>
          </w:p>
        </w:tc>
        <w:tc>
          <w:tcPr>
            <w:tcW w:w="3708" w:type="dxa"/>
          </w:tcPr>
          <w:p w14:paraId="075D166E" w14:textId="77777777" w:rsidR="006412AA" w:rsidRPr="00286FF8"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sidRPr="00F579C9">
              <w:rPr>
                <w:noProof/>
                <w:lang w:val="de-DE" w:eastAsia="de-DE"/>
              </w:rPr>
              <w:drawing>
                <wp:inline distT="0" distB="0" distL="0" distR="0" wp14:anchorId="0B247015" wp14:editId="0FEC897C">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RPr="00CF4F06" w14:paraId="5F6A2DF9"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36E8DDA2" w14:textId="77777777" w:rsidR="00B46E1E" w:rsidRPr="00286FF8" w:rsidRDefault="00B46E1E" w:rsidP="00B46E1E">
            <w:pPr>
              <w:spacing w:before="240"/>
              <w:jc w:val="center"/>
              <w:rPr>
                <w:b w:val="0"/>
              </w:rPr>
            </w:pPr>
            <w:r w:rsidRPr="00CF4F06">
              <w:t>SMD</w:t>
            </w:r>
            <w:r w:rsidR="004903B2" w:rsidRPr="00286FF8">
              <w:fldChar w:fldCharType="begin"/>
            </w:r>
            <w:r w:rsidR="004903B2" w:rsidRPr="00286FF8">
              <w:rPr>
                <w:b w:val="0"/>
              </w:rPr>
              <w:instrText xml:space="preserve"> XE "SMD:Surface-mounted device" </w:instrText>
            </w:r>
            <w:r w:rsidR="004903B2" w:rsidRPr="00286FF8">
              <w:fldChar w:fldCharType="end"/>
            </w:r>
            <w:r w:rsidRPr="00286FF8">
              <w:rPr>
                <w:b w:val="0"/>
              </w:rPr>
              <w:t xml:space="preserve"> Resistor 0806</w:t>
            </w:r>
          </w:p>
          <w:p w14:paraId="1E8B6772" w14:textId="77777777" w:rsidR="00B46E1E" w:rsidRPr="00286FF8" w:rsidRDefault="00B46E1E" w:rsidP="00883132">
            <w:pPr>
              <w:pStyle w:val="Listenabsatz"/>
              <w:numPr>
                <w:ilvl w:val="0"/>
                <w:numId w:val="2"/>
              </w:numPr>
              <w:jc w:val="left"/>
              <w:rPr>
                <w:b w:val="0"/>
              </w:rPr>
            </w:pPr>
            <w:r w:rsidRPr="00286FF8">
              <w:rPr>
                <w:b w:val="0"/>
              </w:rPr>
              <w:t>Imperial code: 0806 (2012 metric)</w:t>
            </w:r>
          </w:p>
          <w:p w14:paraId="650C40DA" w14:textId="77777777" w:rsidR="00B46E1E" w:rsidRPr="006B43F4" w:rsidRDefault="000511B6" w:rsidP="00883132">
            <w:pPr>
              <w:pStyle w:val="Listenabsatz"/>
              <w:numPr>
                <w:ilvl w:val="0"/>
                <w:numId w:val="2"/>
              </w:numPr>
              <w:jc w:val="left"/>
              <w:rPr>
                <w:b w:val="0"/>
              </w:rPr>
            </w:pPr>
            <w:r w:rsidRPr="00286FF8">
              <w:rPr>
                <w:b w:val="0"/>
              </w:rPr>
              <w:t xml:space="preserve">Dimension: </w:t>
            </w:r>
            <w:r w:rsidR="00B46E1E" w:rsidRPr="006B43F4">
              <w:rPr>
                <w:b w:val="0"/>
              </w:rPr>
              <w:t>2.0 mm x 1.2 mm</w:t>
            </w:r>
          </w:p>
        </w:tc>
        <w:tc>
          <w:tcPr>
            <w:tcW w:w="3708" w:type="dxa"/>
          </w:tcPr>
          <w:p w14:paraId="2220CD21" w14:textId="77777777" w:rsidR="00B46E1E" w:rsidRPr="00286FF8"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sidRPr="00F579C9">
              <w:rPr>
                <w:noProof/>
                <w:lang w:val="de-DE" w:eastAsia="de-DE"/>
              </w:rPr>
              <w:drawing>
                <wp:inline distT="0" distB="0" distL="0" distR="0" wp14:anchorId="006301D7" wp14:editId="714A3386">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RPr="00CF4F06" w14:paraId="178BA6F5"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07729223" w14:textId="77777777" w:rsidR="00B46E1E" w:rsidRPr="00CF4F06" w:rsidRDefault="00B46E1E" w:rsidP="00B46E1E">
            <w:pPr>
              <w:spacing w:before="240"/>
              <w:jc w:val="center"/>
            </w:pPr>
            <w:r w:rsidRPr="00CF4F06">
              <w:t>TO 263</w:t>
            </w:r>
          </w:p>
          <w:p w14:paraId="515CF2AD" w14:textId="77777777" w:rsidR="00B46E1E" w:rsidRPr="00CF4F06" w:rsidRDefault="00B46E1E" w:rsidP="00883132">
            <w:pPr>
              <w:pStyle w:val="Listenabsatz"/>
              <w:numPr>
                <w:ilvl w:val="0"/>
                <w:numId w:val="2"/>
              </w:numPr>
              <w:jc w:val="left"/>
              <w:rPr>
                <w:b w:val="0"/>
              </w:rPr>
            </w:pPr>
            <w:r w:rsidRPr="00CF4F06">
              <w:t>Imperial code: 0806 (2012 metric)</w:t>
            </w:r>
          </w:p>
          <w:p w14:paraId="75D6A5E5" w14:textId="77777777" w:rsidR="002F3CB9" w:rsidRPr="00CF4F06" w:rsidRDefault="000511B6" w:rsidP="00883132">
            <w:pPr>
              <w:pStyle w:val="Listenabsatz"/>
              <w:numPr>
                <w:ilvl w:val="0"/>
                <w:numId w:val="2"/>
              </w:numPr>
              <w:jc w:val="left"/>
              <w:rPr>
                <w:b w:val="0"/>
              </w:rPr>
            </w:pPr>
            <w:r w:rsidRPr="00CF4F06">
              <w:t xml:space="preserve">Dimension: </w:t>
            </w:r>
            <w:r w:rsidR="00C15BA5" w:rsidRPr="00CF4F06">
              <w:t>10.1 mm x 15.0</w:t>
            </w:r>
            <w:r w:rsidR="00B46E1E" w:rsidRPr="00CF4F06">
              <w:t xml:space="preserve"> mm</w:t>
            </w:r>
          </w:p>
        </w:tc>
        <w:tc>
          <w:tcPr>
            <w:tcW w:w="3708" w:type="dxa"/>
          </w:tcPr>
          <w:p w14:paraId="46A7343B" w14:textId="77777777" w:rsidR="00C50797" w:rsidRPr="00286FF8" w:rsidRDefault="00C15BA5" w:rsidP="004E736D">
            <w:pPr>
              <w:spacing w:before="240"/>
              <w:jc w:val="center"/>
              <w:cnfStyle w:val="000000100000" w:firstRow="0" w:lastRow="0" w:firstColumn="0" w:lastColumn="0" w:oddVBand="0" w:evenVBand="0" w:oddHBand="1" w:evenHBand="0" w:firstRowFirstColumn="0" w:firstRowLastColumn="0" w:lastRowFirstColumn="0" w:lastRowLastColumn="0"/>
              <w:rPr>
                <w:noProof/>
              </w:rPr>
            </w:pPr>
            <w:r w:rsidRPr="00F579C9">
              <w:rPr>
                <w:noProof/>
                <w:lang w:val="de-DE" w:eastAsia="de-DE"/>
              </w:rPr>
              <w:drawing>
                <wp:inline distT="0" distB="0" distL="0" distR="0" wp14:anchorId="46A79225" wp14:editId="259E5E0D">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RPr="00CF4F06" w14:paraId="250E3CBB" w14:textId="77777777" w:rsidTr="00DF70C1">
        <w:tc>
          <w:tcPr>
            <w:cnfStyle w:val="001000000000" w:firstRow="0" w:lastRow="0" w:firstColumn="1" w:lastColumn="0" w:oddVBand="0" w:evenVBand="0" w:oddHBand="0" w:evenHBand="0" w:firstRowFirstColumn="0" w:firstRowLastColumn="0" w:lastRowFirstColumn="0" w:lastRowLastColumn="0"/>
            <w:tcW w:w="5868" w:type="dxa"/>
          </w:tcPr>
          <w:p w14:paraId="6390D194" w14:textId="77777777" w:rsidR="00B46E1E" w:rsidRPr="00CF4F06" w:rsidRDefault="00B46E1E" w:rsidP="00B46E1E">
            <w:pPr>
              <w:spacing w:before="240"/>
              <w:jc w:val="center"/>
              <w:rPr>
                <w:b w:val="0"/>
              </w:rPr>
            </w:pPr>
            <w:r w:rsidRPr="00CF4F06">
              <w:lastRenderedPageBreak/>
              <w:t xml:space="preserve">Quartz HC-49/S </w:t>
            </w:r>
          </w:p>
          <w:p w14:paraId="45C50D08" w14:textId="77777777" w:rsidR="00B46E1E" w:rsidRPr="00CF4F06" w:rsidRDefault="00B46E1E" w:rsidP="00883132">
            <w:pPr>
              <w:pStyle w:val="Listenabsatz"/>
              <w:numPr>
                <w:ilvl w:val="0"/>
                <w:numId w:val="2"/>
              </w:numPr>
              <w:jc w:val="left"/>
              <w:rPr>
                <w:b w:val="0"/>
              </w:rPr>
            </w:pPr>
            <w:r w:rsidRPr="00CF4F06">
              <w:t xml:space="preserve">Package: HC-49/S-3 </w:t>
            </w:r>
          </w:p>
          <w:p w14:paraId="3391C5D2" w14:textId="77777777" w:rsidR="00B46E1E" w:rsidRPr="00CF4F06" w:rsidRDefault="000511B6" w:rsidP="00883132">
            <w:pPr>
              <w:pStyle w:val="Listenabsatz"/>
              <w:numPr>
                <w:ilvl w:val="0"/>
                <w:numId w:val="2"/>
              </w:numPr>
              <w:jc w:val="left"/>
              <w:rPr>
                <w:b w:val="0"/>
              </w:rPr>
            </w:pPr>
            <w:r w:rsidRPr="00CF4F06">
              <w:t xml:space="preserve">Dimension: </w:t>
            </w:r>
            <w:r w:rsidR="00B46E1E" w:rsidRPr="00CF4F06">
              <w:t>4.7 mm x 11.0 mm</w:t>
            </w:r>
          </w:p>
        </w:tc>
        <w:tc>
          <w:tcPr>
            <w:tcW w:w="3708" w:type="dxa"/>
          </w:tcPr>
          <w:p w14:paraId="7A5EE1ED" w14:textId="77777777" w:rsidR="00B46E1E" w:rsidRPr="00286FF8"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sidRPr="00F579C9">
              <w:rPr>
                <w:noProof/>
                <w:lang w:val="de-DE" w:eastAsia="de-DE"/>
              </w:rPr>
              <w:drawing>
                <wp:inline distT="0" distB="0" distL="0" distR="0" wp14:anchorId="478ACC93" wp14:editId="32D6F18E">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RPr="00CF4F06" w14:paraId="6521B52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14:paraId="2E3CA0AF" w14:textId="77777777" w:rsidR="002523B5" w:rsidRPr="00CF4F06" w:rsidRDefault="002523B5" w:rsidP="002523B5">
            <w:pPr>
              <w:spacing w:before="240"/>
              <w:jc w:val="center"/>
            </w:pPr>
            <w:r w:rsidRPr="00CF4F06">
              <w:t>PCI</w:t>
            </w:r>
          </w:p>
          <w:p w14:paraId="66ED2FBD" w14:textId="77777777" w:rsidR="002F3CB9" w:rsidRPr="00CF4F06" w:rsidRDefault="002F3CB9" w:rsidP="00883132">
            <w:pPr>
              <w:pStyle w:val="Listenabsatz"/>
              <w:numPr>
                <w:ilvl w:val="0"/>
                <w:numId w:val="2"/>
              </w:numPr>
              <w:jc w:val="left"/>
              <w:rPr>
                <w:b w:val="0"/>
              </w:rPr>
            </w:pPr>
            <w:r w:rsidRPr="00CF4F06">
              <w:t>32-bit PCI slot</w:t>
            </w:r>
          </w:p>
          <w:p w14:paraId="344D6185" w14:textId="77777777" w:rsidR="002523B5" w:rsidRPr="00CF4F06" w:rsidRDefault="000511B6" w:rsidP="00883132">
            <w:pPr>
              <w:pStyle w:val="Listenabsatz"/>
              <w:numPr>
                <w:ilvl w:val="0"/>
                <w:numId w:val="2"/>
              </w:numPr>
              <w:jc w:val="left"/>
              <w:rPr>
                <w:b w:val="0"/>
              </w:rPr>
            </w:pPr>
            <w:r w:rsidRPr="00CF4F06">
              <w:t xml:space="preserve">Dimension: </w:t>
            </w:r>
            <w:r w:rsidR="002F3CB9" w:rsidRPr="00CF4F06">
              <w:t>9.0 mm x 85.0 mm</w:t>
            </w:r>
          </w:p>
        </w:tc>
        <w:tc>
          <w:tcPr>
            <w:tcW w:w="3708" w:type="dxa"/>
          </w:tcPr>
          <w:p w14:paraId="17A2E876" w14:textId="77777777" w:rsidR="001027C6" w:rsidRPr="00CF4F06" w:rsidRDefault="001027C6" w:rsidP="001027C6">
            <w:pPr>
              <w:spacing w:line="240" w:lineRule="auto"/>
              <w:cnfStyle w:val="000000100000" w:firstRow="0" w:lastRow="0" w:firstColumn="0" w:lastColumn="0" w:oddVBand="0" w:evenVBand="0" w:oddHBand="1" w:evenHBand="0" w:firstRowFirstColumn="0" w:firstRowLastColumn="0" w:lastRowFirstColumn="0" w:lastRowLastColumn="0"/>
              <w:rPr>
                <w:noProof/>
              </w:rPr>
            </w:pPr>
          </w:p>
          <w:p w14:paraId="5FBCB2BC" w14:textId="77777777" w:rsidR="002523B5" w:rsidRPr="00286FF8" w:rsidRDefault="00444448" w:rsidP="001027C6">
            <w:pPr>
              <w:spacing w:before="240" w:line="240" w:lineRule="auto"/>
              <w:cnfStyle w:val="000000100000" w:firstRow="0" w:lastRow="0" w:firstColumn="0" w:lastColumn="0" w:oddVBand="0" w:evenVBand="0" w:oddHBand="1" w:evenHBand="0" w:firstRowFirstColumn="0" w:firstRowLastColumn="0" w:lastRowFirstColumn="0" w:lastRowLastColumn="0"/>
              <w:rPr>
                <w:noProof/>
              </w:rPr>
            </w:pPr>
            <w:r w:rsidRPr="00F579C9">
              <w:rPr>
                <w:noProof/>
                <w:lang w:val="de-DE" w:eastAsia="de-DE"/>
              </w:rPr>
              <w:drawing>
                <wp:inline distT="0" distB="0" distL="0" distR="0" wp14:anchorId="7AFD995E" wp14:editId="6DF1A19C">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14:paraId="592F97B8" w14:textId="77777777" w:rsidR="006412AA" w:rsidRPr="00CF4F06" w:rsidRDefault="006412AA" w:rsidP="00B5593D"/>
    <w:p w14:paraId="11DC6608" w14:textId="77777777" w:rsidR="00B46E1E" w:rsidRPr="00CF4F06" w:rsidRDefault="00B46E1E">
      <w:pPr>
        <w:spacing w:line="276" w:lineRule="auto"/>
        <w:jc w:val="left"/>
        <w:rPr>
          <w:rFonts w:asciiTheme="majorHAnsi" w:eastAsiaTheme="majorEastAsia" w:hAnsiTheme="majorHAnsi" w:cstheme="majorBidi"/>
          <w:b/>
          <w:bCs/>
          <w:color w:val="365F91" w:themeColor="accent1" w:themeShade="BF"/>
          <w:sz w:val="28"/>
          <w:szCs w:val="28"/>
        </w:rPr>
      </w:pPr>
      <w:r w:rsidRPr="00CF4F06">
        <w:br w:type="page"/>
      </w:r>
    </w:p>
    <w:p w14:paraId="4F4301DE" w14:textId="77777777" w:rsidR="00F1122C" w:rsidRPr="00CF4F06" w:rsidRDefault="00F1122C" w:rsidP="00883132">
      <w:pPr>
        <w:pStyle w:val="AAppendix"/>
        <w:numPr>
          <w:ilvl w:val="0"/>
          <w:numId w:val="8"/>
        </w:numPr>
      </w:pPr>
      <w:bookmarkStart w:id="1668" w:name="_Ref409188553"/>
      <w:bookmarkStart w:id="1669" w:name="_Toc415436371"/>
      <w:r w:rsidRPr="00CF4F06">
        <w:lastRenderedPageBreak/>
        <w:t>Random forest classification results</w:t>
      </w:r>
      <w:bookmarkEnd w:id="1668"/>
      <w:bookmarkEnd w:id="1669"/>
    </w:p>
    <w:tbl>
      <w:tblPr>
        <w:tblStyle w:val="MittleresRaster3-Akz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296068" w:rsidRPr="00CF4F06" w14:paraId="3ABCB9AB"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14:paraId="58AB8DFE" w14:textId="77777777" w:rsidR="00296068" w:rsidRPr="00CF4F06" w:rsidRDefault="00296068" w:rsidP="00F77B06">
            <w:pPr>
              <w:spacing w:line="240" w:lineRule="auto"/>
              <w:jc w:val="center"/>
            </w:pPr>
          </w:p>
        </w:tc>
        <w:tc>
          <w:tcPr>
            <w:tcW w:w="596" w:type="pct"/>
          </w:tcPr>
          <w:p w14:paraId="48733C23" w14:textId="77777777" w:rsidR="00296068" w:rsidRPr="00CF4F06"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14:paraId="07D6F604" w14:textId="77777777" w:rsidR="00296068" w:rsidRPr="00CF4F06"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Frequency features</w:t>
            </w:r>
          </w:p>
        </w:tc>
        <w:tc>
          <w:tcPr>
            <w:tcW w:w="564" w:type="pct"/>
          </w:tcPr>
          <w:p w14:paraId="5CA8AF20" w14:textId="77777777" w:rsidR="00296068" w:rsidRPr="00CF4F06"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Color features</w:t>
            </w:r>
          </w:p>
        </w:tc>
        <w:tc>
          <w:tcPr>
            <w:tcW w:w="611" w:type="pct"/>
          </w:tcPr>
          <w:p w14:paraId="4E5336E4" w14:textId="77777777" w:rsidR="00296068" w:rsidRPr="00CF4F06"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Segment features</w:t>
            </w:r>
          </w:p>
        </w:tc>
        <w:tc>
          <w:tcPr>
            <w:tcW w:w="894" w:type="pct"/>
          </w:tcPr>
          <w:p w14:paraId="696DA19E" w14:textId="77777777" w:rsidR="00296068" w:rsidRPr="00286FF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PCA</w:t>
            </w:r>
            <w:r w:rsidR="004903B2" w:rsidRPr="00286FF8">
              <w:fldChar w:fldCharType="begin"/>
            </w:r>
            <w:r w:rsidR="004903B2" w:rsidRPr="00286FF8">
              <w:instrText xml:space="preserve"> XE "PCA:Principal component analysis" </w:instrText>
            </w:r>
            <w:r w:rsidR="004903B2" w:rsidRPr="00286FF8">
              <w:fldChar w:fldCharType="end"/>
            </w:r>
            <w:r w:rsidRPr="00286FF8">
              <w:rPr>
                <w:b w:val="0"/>
              </w:rPr>
              <w:t xml:space="preserve"> reconstruction feature</w:t>
            </w:r>
          </w:p>
        </w:tc>
        <w:tc>
          <w:tcPr>
            <w:tcW w:w="807" w:type="pct"/>
          </w:tcPr>
          <w:p w14:paraId="2DDE0D9B" w14:textId="77777777" w:rsidR="00296068" w:rsidRPr="00286FF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286FF8">
              <w:rPr>
                <w:b w:val="0"/>
              </w:rPr>
              <w:t>Features selection from all feature sets</w:t>
            </w:r>
          </w:p>
        </w:tc>
      </w:tr>
      <w:tr w:rsidR="00296068" w:rsidRPr="00CF4F06" w14:paraId="2CE28B6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752B9E19" w14:textId="77777777" w:rsidR="00296068" w:rsidRPr="00CF4F06" w:rsidRDefault="00296068" w:rsidP="00F77B06">
            <w:pPr>
              <w:spacing w:before="240" w:line="240" w:lineRule="auto"/>
              <w:jc w:val="center"/>
            </w:pPr>
            <w:r w:rsidRPr="00CF4F06">
              <w:t>Tantalum capacitor</w:t>
            </w:r>
          </w:p>
        </w:tc>
        <w:tc>
          <w:tcPr>
            <w:tcW w:w="596" w:type="pct"/>
          </w:tcPr>
          <w:p w14:paraId="255D2224"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00F378B4"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14:paraId="176A38A8"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59/59</w:t>
            </w:r>
          </w:p>
          <w:p w14:paraId="610C3F6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564" w:type="pct"/>
          </w:tcPr>
          <w:p w14:paraId="2DE92481"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58/59</w:t>
            </w:r>
          </w:p>
          <w:p w14:paraId="642A2EFF"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(98.3%)</w:t>
            </w:r>
          </w:p>
        </w:tc>
        <w:tc>
          <w:tcPr>
            <w:tcW w:w="611" w:type="pct"/>
          </w:tcPr>
          <w:p w14:paraId="4159C713"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52/52</w:t>
            </w:r>
          </w:p>
          <w:p w14:paraId="2C3706F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894" w:type="pct"/>
          </w:tcPr>
          <w:p w14:paraId="5612C3CA"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45/52</w:t>
            </w:r>
          </w:p>
          <w:p w14:paraId="28EDED9B"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(86.5%)</w:t>
            </w:r>
          </w:p>
        </w:tc>
        <w:tc>
          <w:tcPr>
            <w:tcW w:w="807" w:type="pct"/>
          </w:tcPr>
          <w:p w14:paraId="4AC12940"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59/59</w:t>
            </w:r>
          </w:p>
          <w:p w14:paraId="6F586333"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14:paraId="6DB25EF3"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0A0A82E1" w14:textId="77777777" w:rsidR="00296068" w:rsidRPr="00CF4F06" w:rsidRDefault="00296068" w:rsidP="00475267">
            <w:pPr>
              <w:spacing w:line="240" w:lineRule="auto"/>
              <w:jc w:val="center"/>
            </w:pPr>
          </w:p>
        </w:tc>
        <w:tc>
          <w:tcPr>
            <w:tcW w:w="596" w:type="pct"/>
          </w:tcPr>
          <w:p w14:paraId="504B9567" w14:textId="77777777" w:rsidR="00296068" w:rsidRPr="00CF4F06" w:rsidRDefault="00296068" w:rsidP="00262401">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7EAF7BF0"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57/59</w:t>
            </w:r>
          </w:p>
          <w:p w14:paraId="2D329921" w14:textId="77777777" w:rsidR="00296068" w:rsidRPr="00CF4F06"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(96.6%)</w:t>
            </w:r>
          </w:p>
        </w:tc>
        <w:tc>
          <w:tcPr>
            <w:tcW w:w="564" w:type="pct"/>
          </w:tcPr>
          <w:p w14:paraId="0929530B"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58/59</w:t>
            </w:r>
          </w:p>
          <w:p w14:paraId="11638E7D" w14:textId="77777777" w:rsidR="00296068" w:rsidRPr="00CF4F06"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(98.3%)</w:t>
            </w:r>
          </w:p>
        </w:tc>
        <w:tc>
          <w:tcPr>
            <w:tcW w:w="611" w:type="pct"/>
          </w:tcPr>
          <w:p w14:paraId="335DFB72"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43/47</w:t>
            </w:r>
          </w:p>
          <w:p w14:paraId="37841A6F" w14:textId="77777777" w:rsidR="00296068" w:rsidRPr="00CF4F06"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(89.6%)</w:t>
            </w:r>
          </w:p>
        </w:tc>
        <w:tc>
          <w:tcPr>
            <w:tcW w:w="894" w:type="pct"/>
          </w:tcPr>
          <w:p w14:paraId="61F6DBE1"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45/48</w:t>
            </w:r>
          </w:p>
          <w:p w14:paraId="565E327C" w14:textId="77777777" w:rsidR="00296068" w:rsidRPr="00CF4F06" w:rsidRDefault="00296068" w:rsidP="0047526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(93.8%)</w:t>
            </w:r>
          </w:p>
        </w:tc>
        <w:tc>
          <w:tcPr>
            <w:tcW w:w="807" w:type="pct"/>
          </w:tcPr>
          <w:p w14:paraId="76C3A087"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59/59</w:t>
            </w:r>
          </w:p>
          <w:p w14:paraId="49F240F2" w14:textId="77777777" w:rsidR="00296068" w:rsidRPr="00CF4F06"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296068" w:rsidRPr="00CF4F06" w14:paraId="59724B2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6EF184B7" w14:textId="77777777" w:rsidR="00296068" w:rsidRPr="00286FF8" w:rsidRDefault="00296068" w:rsidP="00F77B06">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Aluminum electrolytic capacitor</w:t>
            </w:r>
          </w:p>
        </w:tc>
        <w:tc>
          <w:tcPr>
            <w:tcW w:w="596" w:type="pct"/>
          </w:tcPr>
          <w:p w14:paraId="427D44CF" w14:textId="77777777" w:rsidR="00296068" w:rsidRPr="00286FF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14:paraId="5AC59B6E" w14:textId="77777777" w:rsidR="00296068" w:rsidRPr="006B43F4"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657" w:type="pct"/>
          </w:tcPr>
          <w:p w14:paraId="69E8A9D1"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108/112</w:t>
            </w:r>
          </w:p>
          <w:p w14:paraId="1DC7B57B"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(96.4%)</w:t>
            </w:r>
          </w:p>
        </w:tc>
        <w:tc>
          <w:tcPr>
            <w:tcW w:w="564" w:type="pct"/>
          </w:tcPr>
          <w:p w14:paraId="118A0182"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108/112</w:t>
            </w:r>
          </w:p>
          <w:p w14:paraId="76689930"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(96.4%)</w:t>
            </w:r>
          </w:p>
        </w:tc>
        <w:tc>
          <w:tcPr>
            <w:tcW w:w="611" w:type="pct"/>
          </w:tcPr>
          <w:p w14:paraId="25C9B2C9"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92/94</w:t>
            </w:r>
          </w:p>
          <w:p w14:paraId="45DC95AC"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(97.9%)</w:t>
            </w:r>
          </w:p>
        </w:tc>
        <w:tc>
          <w:tcPr>
            <w:tcW w:w="894" w:type="pct"/>
          </w:tcPr>
          <w:p w14:paraId="3A66BA5B"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87/94</w:t>
            </w:r>
          </w:p>
          <w:p w14:paraId="12080ADB"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(96.9%)</w:t>
            </w:r>
          </w:p>
        </w:tc>
        <w:tc>
          <w:tcPr>
            <w:tcW w:w="807" w:type="pct"/>
          </w:tcPr>
          <w:p w14:paraId="59952635"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110/112</w:t>
            </w:r>
          </w:p>
          <w:p w14:paraId="49E7B75D"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(98.2%)</w:t>
            </w:r>
          </w:p>
        </w:tc>
      </w:tr>
      <w:tr w:rsidR="00296068" w:rsidRPr="00CF4F06" w14:paraId="1E84FD09"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10B9948C" w14:textId="77777777" w:rsidR="00296068" w:rsidRPr="00CF4F06" w:rsidRDefault="00296068" w:rsidP="000E4B9A">
            <w:pPr>
              <w:spacing w:line="276" w:lineRule="auto"/>
              <w:jc w:val="center"/>
            </w:pPr>
          </w:p>
        </w:tc>
        <w:tc>
          <w:tcPr>
            <w:tcW w:w="596" w:type="pct"/>
          </w:tcPr>
          <w:p w14:paraId="3A848AFD" w14:textId="77777777" w:rsidR="00296068" w:rsidRPr="00CF4F06"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09D4D45F"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109/112</w:t>
            </w:r>
          </w:p>
          <w:p w14:paraId="44E3E66D" w14:textId="77777777" w:rsidR="00296068" w:rsidRPr="00CF4F06"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(97.3%)</w:t>
            </w:r>
          </w:p>
        </w:tc>
        <w:tc>
          <w:tcPr>
            <w:tcW w:w="564" w:type="pct"/>
          </w:tcPr>
          <w:p w14:paraId="760BB9FD"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101/112</w:t>
            </w:r>
          </w:p>
          <w:p w14:paraId="3AEB094F" w14:textId="77777777" w:rsidR="00296068" w:rsidRPr="00CF4F06"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(90.2%)</w:t>
            </w:r>
          </w:p>
        </w:tc>
        <w:tc>
          <w:tcPr>
            <w:tcW w:w="611" w:type="pct"/>
          </w:tcPr>
          <w:p w14:paraId="65D0F2D7"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70/96</w:t>
            </w:r>
          </w:p>
          <w:p w14:paraId="1C010577" w14:textId="77777777" w:rsidR="00296068" w:rsidRPr="00CF4F06"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(72.9%)</w:t>
            </w:r>
          </w:p>
        </w:tc>
        <w:tc>
          <w:tcPr>
            <w:tcW w:w="894" w:type="pct"/>
          </w:tcPr>
          <w:p w14:paraId="6E3B5429"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93/96</w:t>
            </w:r>
          </w:p>
          <w:p w14:paraId="75188FFE" w14:textId="77777777" w:rsidR="00296068" w:rsidRPr="00CF4F06"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(96.9%)</w:t>
            </w:r>
          </w:p>
        </w:tc>
        <w:tc>
          <w:tcPr>
            <w:tcW w:w="807" w:type="pct"/>
          </w:tcPr>
          <w:p w14:paraId="4A590114"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112/112</w:t>
            </w:r>
          </w:p>
          <w:p w14:paraId="538B3534" w14:textId="77777777" w:rsidR="00296068" w:rsidRPr="00CF4F06"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296068" w:rsidRPr="00CF4F06" w14:paraId="1DC01BD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6EEC0062" w14:textId="77777777" w:rsidR="00296068" w:rsidRPr="00CF4F06" w:rsidRDefault="00296068" w:rsidP="00F77B06">
            <w:pPr>
              <w:spacing w:before="240" w:line="240" w:lineRule="auto"/>
              <w:jc w:val="center"/>
            </w:pPr>
            <w:r w:rsidRPr="00CF4F06">
              <w:t>QFP100</w:t>
            </w:r>
          </w:p>
        </w:tc>
        <w:tc>
          <w:tcPr>
            <w:tcW w:w="596" w:type="pct"/>
          </w:tcPr>
          <w:p w14:paraId="6ED79FB1"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61163F50"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14:paraId="2D87BD33"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78/79</w:t>
            </w:r>
          </w:p>
          <w:p w14:paraId="4B721EE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(98.7%)</w:t>
            </w:r>
          </w:p>
        </w:tc>
        <w:tc>
          <w:tcPr>
            <w:tcW w:w="564" w:type="pct"/>
          </w:tcPr>
          <w:p w14:paraId="7418416E"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77/79</w:t>
            </w:r>
          </w:p>
          <w:p w14:paraId="61931E08"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(97.5%)</w:t>
            </w:r>
          </w:p>
        </w:tc>
        <w:tc>
          <w:tcPr>
            <w:tcW w:w="611" w:type="pct"/>
          </w:tcPr>
          <w:p w14:paraId="63F4098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61/65</w:t>
            </w:r>
          </w:p>
          <w:p w14:paraId="241E33BF"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(93.8%)</w:t>
            </w:r>
          </w:p>
        </w:tc>
        <w:tc>
          <w:tcPr>
            <w:tcW w:w="894" w:type="pct"/>
          </w:tcPr>
          <w:p w14:paraId="35B3E69A"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57/65</w:t>
            </w:r>
          </w:p>
          <w:p w14:paraId="51A26EF9"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(87.7%)</w:t>
            </w:r>
          </w:p>
        </w:tc>
        <w:tc>
          <w:tcPr>
            <w:tcW w:w="807" w:type="pct"/>
          </w:tcPr>
          <w:p w14:paraId="5F8815CE"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79/79</w:t>
            </w:r>
          </w:p>
          <w:p w14:paraId="02B96764"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14:paraId="042AF29A"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6DF960B2" w14:textId="77777777" w:rsidR="00296068" w:rsidRPr="00CF4F06" w:rsidRDefault="00296068" w:rsidP="008F5E96">
            <w:pPr>
              <w:spacing w:line="240" w:lineRule="auto"/>
              <w:jc w:val="center"/>
            </w:pPr>
          </w:p>
        </w:tc>
        <w:tc>
          <w:tcPr>
            <w:tcW w:w="596" w:type="pct"/>
          </w:tcPr>
          <w:p w14:paraId="12FF9017" w14:textId="77777777" w:rsidR="00296068" w:rsidRPr="00CF4F06"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71478CE8"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75/79</w:t>
            </w:r>
          </w:p>
          <w:p w14:paraId="60F59637" w14:textId="77777777" w:rsidR="00296068" w:rsidRPr="00CF4F06"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(94.9%)</w:t>
            </w:r>
          </w:p>
        </w:tc>
        <w:tc>
          <w:tcPr>
            <w:tcW w:w="564" w:type="pct"/>
          </w:tcPr>
          <w:p w14:paraId="4890B896"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75/79</w:t>
            </w:r>
          </w:p>
          <w:p w14:paraId="73062EF3" w14:textId="77777777" w:rsidR="00296068" w:rsidRPr="00CF4F06"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(94.9%)</w:t>
            </w:r>
          </w:p>
        </w:tc>
        <w:tc>
          <w:tcPr>
            <w:tcW w:w="611" w:type="pct"/>
          </w:tcPr>
          <w:p w14:paraId="4F442606"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62/69</w:t>
            </w:r>
          </w:p>
          <w:p w14:paraId="047396DD" w14:textId="77777777" w:rsidR="00296068" w:rsidRPr="00CF4F06"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(89.9%)</w:t>
            </w:r>
          </w:p>
        </w:tc>
        <w:tc>
          <w:tcPr>
            <w:tcW w:w="894" w:type="pct"/>
          </w:tcPr>
          <w:p w14:paraId="616F583A"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67/69</w:t>
            </w:r>
          </w:p>
          <w:p w14:paraId="07988EE7" w14:textId="77777777" w:rsidR="00296068" w:rsidRPr="00CF4F06"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(97.1%)</w:t>
            </w:r>
          </w:p>
        </w:tc>
        <w:tc>
          <w:tcPr>
            <w:tcW w:w="807" w:type="pct"/>
          </w:tcPr>
          <w:p w14:paraId="02AEE1A1"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79/79</w:t>
            </w:r>
          </w:p>
          <w:p w14:paraId="0A128953" w14:textId="77777777" w:rsidR="00296068" w:rsidRPr="00CF4F06"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296068" w:rsidRPr="00CF4F06" w14:paraId="45642781"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7EA99FF3" w14:textId="77777777" w:rsidR="00296068" w:rsidRPr="00286FF8" w:rsidRDefault="00296068" w:rsidP="00F77B06">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Resistor Network array 1206, 4 Resistors</w:t>
            </w:r>
          </w:p>
        </w:tc>
        <w:tc>
          <w:tcPr>
            <w:tcW w:w="596" w:type="pct"/>
          </w:tcPr>
          <w:p w14:paraId="4C6A300E" w14:textId="77777777" w:rsidR="00296068" w:rsidRPr="00286FF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14:paraId="20C268EC" w14:textId="77777777" w:rsidR="00296068" w:rsidRPr="006B43F4"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657" w:type="pct"/>
          </w:tcPr>
          <w:p w14:paraId="5D3FE56C"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261/266</w:t>
            </w:r>
          </w:p>
          <w:p w14:paraId="77514935"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(98.1%)</w:t>
            </w:r>
          </w:p>
        </w:tc>
        <w:tc>
          <w:tcPr>
            <w:tcW w:w="564" w:type="pct"/>
          </w:tcPr>
          <w:p w14:paraId="04726274"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258/266</w:t>
            </w:r>
          </w:p>
          <w:p w14:paraId="3337BAB5"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(97.0%)</w:t>
            </w:r>
          </w:p>
        </w:tc>
        <w:tc>
          <w:tcPr>
            <w:tcW w:w="611" w:type="pct"/>
          </w:tcPr>
          <w:p w14:paraId="7C027EED"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225/255</w:t>
            </w:r>
          </w:p>
          <w:p w14:paraId="06CC4DC0"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894" w:type="pct"/>
          </w:tcPr>
          <w:p w14:paraId="66CF77C5"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222/225</w:t>
            </w:r>
          </w:p>
          <w:p w14:paraId="4032A32C"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(98.7%)</w:t>
            </w:r>
          </w:p>
        </w:tc>
        <w:tc>
          <w:tcPr>
            <w:tcW w:w="807" w:type="pct"/>
          </w:tcPr>
          <w:p w14:paraId="71AAAA52"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265/266</w:t>
            </w:r>
          </w:p>
          <w:p w14:paraId="3B54F5BD"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(99.6%)</w:t>
            </w:r>
          </w:p>
        </w:tc>
      </w:tr>
      <w:tr w:rsidR="00296068" w:rsidRPr="00CF4F06" w14:paraId="1307D380"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2E4C6385" w14:textId="77777777" w:rsidR="00296068" w:rsidRPr="00CF4F06" w:rsidRDefault="00296068" w:rsidP="000E4B9A">
            <w:pPr>
              <w:spacing w:line="276" w:lineRule="auto"/>
              <w:jc w:val="center"/>
            </w:pPr>
          </w:p>
        </w:tc>
        <w:tc>
          <w:tcPr>
            <w:tcW w:w="596" w:type="pct"/>
          </w:tcPr>
          <w:p w14:paraId="4392AF1F" w14:textId="77777777" w:rsidR="00296068" w:rsidRPr="00CF4F06"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6D550EE0"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265/266</w:t>
            </w:r>
          </w:p>
          <w:p w14:paraId="7328A6AD" w14:textId="77777777" w:rsidR="00296068" w:rsidRPr="00CF4F06"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(99.6%)</w:t>
            </w:r>
          </w:p>
        </w:tc>
        <w:tc>
          <w:tcPr>
            <w:tcW w:w="564" w:type="pct"/>
          </w:tcPr>
          <w:p w14:paraId="798F2C10"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231/266</w:t>
            </w:r>
          </w:p>
          <w:p w14:paraId="049A4D57" w14:textId="77777777" w:rsidR="00296068" w:rsidRPr="00CF4F06"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(86.8%)</w:t>
            </w:r>
          </w:p>
        </w:tc>
        <w:tc>
          <w:tcPr>
            <w:tcW w:w="611" w:type="pct"/>
          </w:tcPr>
          <w:p w14:paraId="2E95A8E5"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188/227</w:t>
            </w:r>
          </w:p>
          <w:p w14:paraId="3E7D2C10" w14:textId="77777777" w:rsidR="00296068" w:rsidRPr="00CF4F06" w:rsidRDefault="00296068" w:rsidP="003A49C2">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(82.8%)</w:t>
            </w:r>
          </w:p>
        </w:tc>
        <w:tc>
          <w:tcPr>
            <w:tcW w:w="894" w:type="pct"/>
          </w:tcPr>
          <w:p w14:paraId="6310379B"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224/227</w:t>
            </w:r>
          </w:p>
          <w:p w14:paraId="00320E54" w14:textId="77777777" w:rsidR="00296068" w:rsidRPr="00CF4F06"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(98.7%)</w:t>
            </w:r>
          </w:p>
        </w:tc>
        <w:tc>
          <w:tcPr>
            <w:tcW w:w="807" w:type="pct"/>
          </w:tcPr>
          <w:p w14:paraId="1B5C57E7"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264/266</w:t>
            </w:r>
          </w:p>
          <w:p w14:paraId="40A4F2EA" w14:textId="77777777" w:rsidR="00296068" w:rsidRPr="00CF4F06" w:rsidRDefault="00296068" w:rsidP="00D90CB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(99.2%)</w:t>
            </w:r>
          </w:p>
        </w:tc>
      </w:tr>
      <w:tr w:rsidR="00296068" w:rsidRPr="00CF4F06" w14:paraId="11CA7AD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2E499CD5" w14:textId="77777777" w:rsidR="00296068" w:rsidRPr="00286FF8" w:rsidRDefault="00296068" w:rsidP="00F77B06">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Transistor SOT23-3</w:t>
            </w:r>
          </w:p>
        </w:tc>
        <w:tc>
          <w:tcPr>
            <w:tcW w:w="596" w:type="pct"/>
          </w:tcPr>
          <w:p w14:paraId="59126E38" w14:textId="77777777" w:rsidR="00296068" w:rsidRPr="00286FF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14:paraId="331B4831" w14:textId="77777777" w:rsidR="00296068" w:rsidRPr="006B43F4"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657" w:type="pct"/>
          </w:tcPr>
          <w:p w14:paraId="38AD3E38"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258/262</w:t>
            </w:r>
          </w:p>
          <w:p w14:paraId="6938A995"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(98.5%)</w:t>
            </w:r>
          </w:p>
        </w:tc>
        <w:tc>
          <w:tcPr>
            <w:tcW w:w="564" w:type="pct"/>
          </w:tcPr>
          <w:p w14:paraId="3DCE9EA8"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255/262</w:t>
            </w:r>
          </w:p>
          <w:p w14:paraId="3AA97197"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(97.3%)</w:t>
            </w:r>
          </w:p>
        </w:tc>
        <w:tc>
          <w:tcPr>
            <w:tcW w:w="611" w:type="pct"/>
          </w:tcPr>
          <w:p w14:paraId="1177908A"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217/223</w:t>
            </w:r>
          </w:p>
          <w:p w14:paraId="32F0BA14"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(97.7%)</w:t>
            </w:r>
          </w:p>
        </w:tc>
        <w:tc>
          <w:tcPr>
            <w:tcW w:w="894" w:type="pct"/>
          </w:tcPr>
          <w:p w14:paraId="581F50BB"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207/223</w:t>
            </w:r>
          </w:p>
          <w:p w14:paraId="4468EA01"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(93.2%)</w:t>
            </w:r>
          </w:p>
        </w:tc>
        <w:tc>
          <w:tcPr>
            <w:tcW w:w="807" w:type="pct"/>
          </w:tcPr>
          <w:p w14:paraId="07E5FA90"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261/262</w:t>
            </w:r>
          </w:p>
          <w:p w14:paraId="1CCA23C2"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(99.6%)</w:t>
            </w:r>
          </w:p>
        </w:tc>
      </w:tr>
      <w:tr w:rsidR="00296068" w:rsidRPr="00CF4F06" w14:paraId="47DECE1F"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1FD7F1F0" w14:textId="77777777" w:rsidR="00296068" w:rsidRPr="00CF4F06" w:rsidRDefault="00296068" w:rsidP="000E4B9A">
            <w:pPr>
              <w:spacing w:line="276" w:lineRule="auto"/>
              <w:jc w:val="center"/>
            </w:pPr>
          </w:p>
        </w:tc>
        <w:tc>
          <w:tcPr>
            <w:tcW w:w="596" w:type="pct"/>
          </w:tcPr>
          <w:p w14:paraId="3A693784" w14:textId="77777777" w:rsidR="00296068" w:rsidRPr="00CF4F06"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718386B0"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259/262</w:t>
            </w:r>
          </w:p>
          <w:p w14:paraId="5DD2EF91" w14:textId="77777777" w:rsidR="00296068" w:rsidRPr="00CF4F06"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(98.9%)</w:t>
            </w:r>
          </w:p>
        </w:tc>
        <w:tc>
          <w:tcPr>
            <w:tcW w:w="564" w:type="pct"/>
          </w:tcPr>
          <w:p w14:paraId="003D8198"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239/262</w:t>
            </w:r>
          </w:p>
          <w:p w14:paraId="52A1579E" w14:textId="77777777" w:rsidR="00296068" w:rsidRPr="00CF4F06"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(91.2%)</w:t>
            </w:r>
          </w:p>
        </w:tc>
        <w:tc>
          <w:tcPr>
            <w:tcW w:w="611" w:type="pct"/>
          </w:tcPr>
          <w:p w14:paraId="12AB3978"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179/223</w:t>
            </w:r>
          </w:p>
          <w:p w14:paraId="4DC87620" w14:textId="77777777" w:rsidR="00296068" w:rsidRPr="00CF4F06"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(80.3%)</w:t>
            </w:r>
          </w:p>
        </w:tc>
        <w:tc>
          <w:tcPr>
            <w:tcW w:w="894" w:type="pct"/>
          </w:tcPr>
          <w:p w14:paraId="1E68990C"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215/224</w:t>
            </w:r>
          </w:p>
          <w:p w14:paraId="2DC418A8" w14:textId="77777777" w:rsidR="00296068" w:rsidRPr="00CF4F06"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(96.4%)</w:t>
            </w:r>
          </w:p>
        </w:tc>
        <w:tc>
          <w:tcPr>
            <w:tcW w:w="807" w:type="pct"/>
          </w:tcPr>
          <w:p w14:paraId="56F2C0D1"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258/262</w:t>
            </w:r>
          </w:p>
          <w:p w14:paraId="39DBFF52" w14:textId="77777777" w:rsidR="00296068" w:rsidRPr="00CF4F06"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(98.5%)</w:t>
            </w:r>
          </w:p>
        </w:tc>
      </w:tr>
      <w:tr w:rsidR="00296068" w:rsidRPr="00CF4F06" w14:paraId="5100AF2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4996533A" w14:textId="77777777" w:rsidR="00296068" w:rsidRPr="00CF4F06" w:rsidRDefault="00296068" w:rsidP="00F77B06">
            <w:pPr>
              <w:spacing w:before="240" w:line="276" w:lineRule="auto"/>
              <w:jc w:val="center"/>
            </w:pPr>
            <w:r w:rsidRPr="00CF4F06">
              <w:t>DIP14</w:t>
            </w:r>
          </w:p>
        </w:tc>
        <w:tc>
          <w:tcPr>
            <w:tcW w:w="596" w:type="pct"/>
          </w:tcPr>
          <w:p w14:paraId="2703BB5A"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55373905"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14:paraId="4293600A"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111/114</w:t>
            </w:r>
          </w:p>
          <w:p w14:paraId="2AD836B3"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(97.4%)</w:t>
            </w:r>
          </w:p>
        </w:tc>
        <w:tc>
          <w:tcPr>
            <w:tcW w:w="564" w:type="pct"/>
          </w:tcPr>
          <w:p w14:paraId="43B74D6A"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104/114</w:t>
            </w:r>
          </w:p>
          <w:p w14:paraId="6A21B3EC"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(91.2%)</w:t>
            </w:r>
          </w:p>
        </w:tc>
        <w:tc>
          <w:tcPr>
            <w:tcW w:w="611" w:type="pct"/>
          </w:tcPr>
          <w:p w14:paraId="2A004B7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93/99</w:t>
            </w:r>
          </w:p>
          <w:p w14:paraId="685BC8D4"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(93.9%)</w:t>
            </w:r>
          </w:p>
        </w:tc>
        <w:tc>
          <w:tcPr>
            <w:tcW w:w="894" w:type="pct"/>
          </w:tcPr>
          <w:p w14:paraId="24345A7D"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95/99</w:t>
            </w:r>
          </w:p>
          <w:p w14:paraId="07802F5A"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(96.0%)</w:t>
            </w:r>
          </w:p>
        </w:tc>
        <w:tc>
          <w:tcPr>
            <w:tcW w:w="807" w:type="pct"/>
          </w:tcPr>
          <w:p w14:paraId="5BA53D2D"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112/114</w:t>
            </w:r>
          </w:p>
          <w:p w14:paraId="6D28CB00"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(98.2%)</w:t>
            </w:r>
          </w:p>
        </w:tc>
      </w:tr>
      <w:tr w:rsidR="00296068" w:rsidRPr="00CF4F06" w14:paraId="0DAE09EA"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224CDB51" w14:textId="77777777" w:rsidR="00296068" w:rsidRPr="00CF4F06" w:rsidRDefault="00296068" w:rsidP="000E4B9A">
            <w:pPr>
              <w:spacing w:line="276" w:lineRule="auto"/>
              <w:jc w:val="center"/>
            </w:pPr>
          </w:p>
        </w:tc>
        <w:tc>
          <w:tcPr>
            <w:tcW w:w="596" w:type="pct"/>
          </w:tcPr>
          <w:p w14:paraId="79866BF8" w14:textId="77777777" w:rsidR="00296068" w:rsidRPr="00CF4F06"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34E8F61E"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109/114</w:t>
            </w:r>
          </w:p>
          <w:p w14:paraId="68369B76" w14:textId="77777777" w:rsidR="00296068" w:rsidRPr="00CF4F06"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(95.6%)</w:t>
            </w:r>
          </w:p>
        </w:tc>
        <w:tc>
          <w:tcPr>
            <w:tcW w:w="564" w:type="pct"/>
          </w:tcPr>
          <w:p w14:paraId="11F6F169"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98/114</w:t>
            </w:r>
          </w:p>
          <w:p w14:paraId="49980011" w14:textId="77777777" w:rsidR="00296068" w:rsidRPr="00CF4F06"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(86.0%)</w:t>
            </w:r>
          </w:p>
        </w:tc>
        <w:tc>
          <w:tcPr>
            <w:tcW w:w="611" w:type="pct"/>
          </w:tcPr>
          <w:p w14:paraId="67476B7C"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88/95</w:t>
            </w:r>
          </w:p>
          <w:p w14:paraId="39F34FAF" w14:textId="77777777" w:rsidR="00296068" w:rsidRPr="00CF4F06"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(92.6%)</w:t>
            </w:r>
          </w:p>
        </w:tc>
        <w:tc>
          <w:tcPr>
            <w:tcW w:w="894" w:type="pct"/>
          </w:tcPr>
          <w:p w14:paraId="4644CC08"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93/95</w:t>
            </w:r>
          </w:p>
          <w:p w14:paraId="5854387B" w14:textId="77777777" w:rsidR="00296068" w:rsidRPr="00CF4F06"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(97.9%)</w:t>
            </w:r>
          </w:p>
        </w:tc>
        <w:tc>
          <w:tcPr>
            <w:tcW w:w="807" w:type="pct"/>
          </w:tcPr>
          <w:p w14:paraId="32079DE7"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113/114</w:t>
            </w:r>
          </w:p>
          <w:p w14:paraId="69416AE0" w14:textId="77777777" w:rsidR="00296068" w:rsidRPr="00CF4F06" w:rsidRDefault="00296068" w:rsidP="001B1AE0">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(99.1%)</w:t>
            </w:r>
          </w:p>
        </w:tc>
      </w:tr>
      <w:tr w:rsidR="00296068" w:rsidRPr="00CF4F06" w14:paraId="6785BFC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68BF171E" w14:textId="77777777" w:rsidR="00296068" w:rsidRPr="00CF4F06" w:rsidRDefault="00296068" w:rsidP="00F77B06">
            <w:pPr>
              <w:spacing w:before="240" w:line="276" w:lineRule="auto"/>
              <w:jc w:val="center"/>
            </w:pPr>
            <w:r w:rsidRPr="00CF4F06">
              <w:t>DIP16</w:t>
            </w:r>
          </w:p>
        </w:tc>
        <w:tc>
          <w:tcPr>
            <w:tcW w:w="596" w:type="pct"/>
          </w:tcPr>
          <w:p w14:paraId="05E6D42F"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0366D357"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14:paraId="1AC64FEE"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65/72</w:t>
            </w:r>
          </w:p>
          <w:p w14:paraId="44F50E17"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(90.3%)</w:t>
            </w:r>
          </w:p>
        </w:tc>
        <w:tc>
          <w:tcPr>
            <w:tcW w:w="564" w:type="pct"/>
          </w:tcPr>
          <w:p w14:paraId="082A5DC7"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69/72</w:t>
            </w:r>
          </w:p>
          <w:p w14:paraId="5C5C5177"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(95.8%)</w:t>
            </w:r>
          </w:p>
        </w:tc>
        <w:tc>
          <w:tcPr>
            <w:tcW w:w="611" w:type="pct"/>
          </w:tcPr>
          <w:p w14:paraId="5CAE2895"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53/57</w:t>
            </w:r>
          </w:p>
          <w:p w14:paraId="2057BA9E"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(93.0%)</w:t>
            </w:r>
          </w:p>
        </w:tc>
        <w:tc>
          <w:tcPr>
            <w:tcW w:w="894" w:type="pct"/>
          </w:tcPr>
          <w:p w14:paraId="609EF4BF"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47/57</w:t>
            </w:r>
          </w:p>
          <w:p w14:paraId="4D2029D0"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(82.5%)</w:t>
            </w:r>
          </w:p>
        </w:tc>
        <w:tc>
          <w:tcPr>
            <w:tcW w:w="807" w:type="pct"/>
          </w:tcPr>
          <w:p w14:paraId="65F0F603"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71/72</w:t>
            </w:r>
          </w:p>
          <w:p w14:paraId="681ACF0B"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(98.6%)</w:t>
            </w:r>
          </w:p>
        </w:tc>
      </w:tr>
      <w:tr w:rsidR="00296068" w:rsidRPr="00CF4F06" w14:paraId="5EC8B143"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111BD70B" w14:textId="77777777" w:rsidR="00296068" w:rsidRPr="00CF4F06" w:rsidRDefault="00296068" w:rsidP="000E4B9A">
            <w:pPr>
              <w:spacing w:before="240" w:line="276" w:lineRule="auto"/>
              <w:jc w:val="center"/>
            </w:pPr>
          </w:p>
        </w:tc>
        <w:tc>
          <w:tcPr>
            <w:tcW w:w="596" w:type="pct"/>
          </w:tcPr>
          <w:p w14:paraId="741583FB" w14:textId="77777777" w:rsidR="00296068" w:rsidRPr="00CF4F06"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78751CDB"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70/72</w:t>
            </w:r>
          </w:p>
          <w:p w14:paraId="3FE0F452" w14:textId="77777777" w:rsidR="00296068" w:rsidRPr="00CF4F06"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(97.2%)</w:t>
            </w:r>
          </w:p>
        </w:tc>
        <w:tc>
          <w:tcPr>
            <w:tcW w:w="564" w:type="pct"/>
          </w:tcPr>
          <w:p w14:paraId="3409C3E2"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63/72</w:t>
            </w:r>
          </w:p>
          <w:p w14:paraId="75AC83A0" w14:textId="77777777" w:rsidR="00296068" w:rsidRPr="00CF4F06" w:rsidRDefault="00296068" w:rsidP="000C6B54">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(87.5%)</w:t>
            </w:r>
          </w:p>
        </w:tc>
        <w:tc>
          <w:tcPr>
            <w:tcW w:w="611" w:type="pct"/>
          </w:tcPr>
          <w:p w14:paraId="764278BF"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56/65</w:t>
            </w:r>
          </w:p>
          <w:p w14:paraId="6F1F3FAE" w14:textId="77777777" w:rsidR="00296068" w:rsidRPr="00CF4F06"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(86.2%)</w:t>
            </w:r>
          </w:p>
        </w:tc>
        <w:tc>
          <w:tcPr>
            <w:tcW w:w="894" w:type="pct"/>
          </w:tcPr>
          <w:p w14:paraId="1CDADFA3"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61/65</w:t>
            </w:r>
          </w:p>
          <w:p w14:paraId="13C23993" w14:textId="77777777" w:rsidR="00296068" w:rsidRPr="00CF4F06"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(93.8%)</w:t>
            </w:r>
          </w:p>
        </w:tc>
        <w:tc>
          <w:tcPr>
            <w:tcW w:w="807" w:type="pct"/>
          </w:tcPr>
          <w:p w14:paraId="1D276936"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71/72</w:t>
            </w:r>
          </w:p>
          <w:p w14:paraId="0BFC07EC" w14:textId="77777777" w:rsidR="00296068" w:rsidRPr="00CF4F06"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(98.6%)</w:t>
            </w:r>
          </w:p>
        </w:tc>
      </w:tr>
      <w:tr w:rsidR="00296068" w:rsidRPr="00CF4F06" w14:paraId="6FF1F8C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544550F3" w14:textId="77777777" w:rsidR="00296068" w:rsidRPr="00286FF8" w:rsidRDefault="00296068" w:rsidP="00F77B06">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Resistor 1206</w:t>
            </w:r>
          </w:p>
        </w:tc>
        <w:tc>
          <w:tcPr>
            <w:tcW w:w="596" w:type="pct"/>
          </w:tcPr>
          <w:p w14:paraId="023F4C8D" w14:textId="77777777" w:rsidR="00296068" w:rsidRPr="00286FF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14:paraId="516881A2" w14:textId="77777777" w:rsidR="00296068" w:rsidRPr="006B43F4"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657" w:type="pct"/>
          </w:tcPr>
          <w:p w14:paraId="3141F77A"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264/266</w:t>
            </w:r>
          </w:p>
          <w:p w14:paraId="4ABFC2B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(99.2%)</w:t>
            </w:r>
          </w:p>
        </w:tc>
        <w:tc>
          <w:tcPr>
            <w:tcW w:w="564" w:type="pct"/>
          </w:tcPr>
          <w:p w14:paraId="399D8D38"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256/266</w:t>
            </w:r>
          </w:p>
          <w:p w14:paraId="6C3F73A9"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(96.2%)</w:t>
            </w:r>
          </w:p>
        </w:tc>
        <w:tc>
          <w:tcPr>
            <w:tcW w:w="611" w:type="pct"/>
          </w:tcPr>
          <w:p w14:paraId="5944FDD3"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218/226</w:t>
            </w:r>
          </w:p>
          <w:p w14:paraId="46CA62FD"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(96.5%)</w:t>
            </w:r>
          </w:p>
        </w:tc>
        <w:tc>
          <w:tcPr>
            <w:tcW w:w="894" w:type="pct"/>
          </w:tcPr>
          <w:p w14:paraId="5D446DDB"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219/226</w:t>
            </w:r>
          </w:p>
          <w:p w14:paraId="2537649E"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(96.9%)</w:t>
            </w:r>
          </w:p>
        </w:tc>
        <w:tc>
          <w:tcPr>
            <w:tcW w:w="807" w:type="pct"/>
          </w:tcPr>
          <w:p w14:paraId="591BD71D"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265/266</w:t>
            </w:r>
          </w:p>
          <w:p w14:paraId="1C186BF3"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(99.6%)</w:t>
            </w:r>
          </w:p>
        </w:tc>
      </w:tr>
      <w:tr w:rsidR="00296068" w:rsidRPr="00CF4F06" w14:paraId="64B50123"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30E1F0A4" w14:textId="77777777" w:rsidR="00296068" w:rsidRPr="00CF4F06" w:rsidRDefault="00296068" w:rsidP="000E4B9A">
            <w:pPr>
              <w:spacing w:line="276" w:lineRule="auto"/>
              <w:jc w:val="center"/>
            </w:pPr>
          </w:p>
        </w:tc>
        <w:tc>
          <w:tcPr>
            <w:tcW w:w="596" w:type="pct"/>
          </w:tcPr>
          <w:p w14:paraId="66D99147" w14:textId="77777777" w:rsidR="00296068" w:rsidRPr="00CF4F06"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43A7387E"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262/266</w:t>
            </w:r>
          </w:p>
          <w:p w14:paraId="012F229A" w14:textId="77777777" w:rsidR="00296068" w:rsidRPr="00CF4F06"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(98.5%)</w:t>
            </w:r>
          </w:p>
        </w:tc>
        <w:tc>
          <w:tcPr>
            <w:tcW w:w="564" w:type="pct"/>
          </w:tcPr>
          <w:p w14:paraId="084F25D8"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237/266</w:t>
            </w:r>
          </w:p>
          <w:p w14:paraId="5F6B9647" w14:textId="77777777" w:rsidR="00296068" w:rsidRPr="00CF4F06"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(89.1%)</w:t>
            </w:r>
          </w:p>
        </w:tc>
        <w:tc>
          <w:tcPr>
            <w:tcW w:w="611" w:type="pct"/>
          </w:tcPr>
          <w:p w14:paraId="3D70F9B9"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192/226</w:t>
            </w:r>
          </w:p>
          <w:p w14:paraId="3228FAC9" w14:textId="77777777" w:rsidR="00296068" w:rsidRPr="00CF4F06"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(85.0%)</w:t>
            </w:r>
          </w:p>
        </w:tc>
        <w:tc>
          <w:tcPr>
            <w:tcW w:w="894" w:type="pct"/>
          </w:tcPr>
          <w:p w14:paraId="6929BCEB"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223/226</w:t>
            </w:r>
          </w:p>
          <w:p w14:paraId="014183A7" w14:textId="77777777" w:rsidR="00296068" w:rsidRPr="00CF4F06"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(98.7%)</w:t>
            </w:r>
          </w:p>
        </w:tc>
        <w:tc>
          <w:tcPr>
            <w:tcW w:w="807" w:type="pct"/>
          </w:tcPr>
          <w:p w14:paraId="49644FF2"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265/266</w:t>
            </w:r>
          </w:p>
          <w:p w14:paraId="285BCC2F" w14:textId="77777777" w:rsidR="00296068" w:rsidRPr="00CF4F06"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(99.6%)</w:t>
            </w:r>
          </w:p>
        </w:tc>
      </w:tr>
      <w:tr w:rsidR="00296068" w:rsidRPr="00CF4F06" w14:paraId="6129240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0EF9824C" w14:textId="77777777" w:rsidR="00296068" w:rsidRPr="00CF4F06" w:rsidRDefault="00296068" w:rsidP="00F77B06">
            <w:pPr>
              <w:spacing w:before="240" w:line="276" w:lineRule="auto"/>
              <w:jc w:val="center"/>
            </w:pPr>
            <w:r w:rsidRPr="00CF4F06">
              <w:t>SOIC-8</w:t>
            </w:r>
          </w:p>
        </w:tc>
        <w:tc>
          <w:tcPr>
            <w:tcW w:w="596" w:type="pct"/>
          </w:tcPr>
          <w:p w14:paraId="1508444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793000C7"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14:paraId="419AB9D8"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103/106</w:t>
            </w:r>
          </w:p>
          <w:p w14:paraId="67D86E81"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(97.2%)</w:t>
            </w:r>
          </w:p>
        </w:tc>
        <w:tc>
          <w:tcPr>
            <w:tcW w:w="564" w:type="pct"/>
          </w:tcPr>
          <w:p w14:paraId="75143F4D"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102/106</w:t>
            </w:r>
          </w:p>
          <w:p w14:paraId="24CD5127"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(96.2%)</w:t>
            </w:r>
          </w:p>
        </w:tc>
        <w:tc>
          <w:tcPr>
            <w:tcW w:w="611" w:type="pct"/>
          </w:tcPr>
          <w:p w14:paraId="73AF197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82/88</w:t>
            </w:r>
          </w:p>
          <w:p w14:paraId="1F70AAF9"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(93.2%)</w:t>
            </w:r>
          </w:p>
        </w:tc>
        <w:tc>
          <w:tcPr>
            <w:tcW w:w="894" w:type="pct"/>
          </w:tcPr>
          <w:p w14:paraId="405BC389"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86/88</w:t>
            </w:r>
          </w:p>
          <w:p w14:paraId="1B6937A3"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(97.7%)</w:t>
            </w:r>
          </w:p>
        </w:tc>
        <w:tc>
          <w:tcPr>
            <w:tcW w:w="807" w:type="pct"/>
          </w:tcPr>
          <w:p w14:paraId="2E882C07"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103/106</w:t>
            </w:r>
          </w:p>
          <w:p w14:paraId="390DCAC8"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(97.2%)</w:t>
            </w:r>
          </w:p>
        </w:tc>
      </w:tr>
      <w:tr w:rsidR="00296068" w:rsidRPr="00CF4F06" w14:paraId="39179548"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02575A44" w14:textId="77777777" w:rsidR="00296068" w:rsidRPr="00CF4F06" w:rsidRDefault="00296068" w:rsidP="000E4B9A">
            <w:pPr>
              <w:spacing w:before="240" w:line="276" w:lineRule="auto"/>
              <w:jc w:val="center"/>
            </w:pPr>
          </w:p>
        </w:tc>
        <w:tc>
          <w:tcPr>
            <w:tcW w:w="596" w:type="pct"/>
          </w:tcPr>
          <w:p w14:paraId="6C2E87A4"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657" w:type="pct"/>
          </w:tcPr>
          <w:p w14:paraId="50168D79"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101/106</w:t>
            </w:r>
          </w:p>
          <w:p w14:paraId="0C3E4549" w14:textId="77777777" w:rsidR="00296068" w:rsidRPr="00CF4F06"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(95.3%)</w:t>
            </w:r>
          </w:p>
        </w:tc>
        <w:tc>
          <w:tcPr>
            <w:tcW w:w="564" w:type="pct"/>
          </w:tcPr>
          <w:p w14:paraId="4BF4AB54"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93/106</w:t>
            </w:r>
          </w:p>
          <w:p w14:paraId="045D9CFF" w14:textId="77777777" w:rsidR="00296068" w:rsidRPr="00CF4F06"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(87.7%)</w:t>
            </w:r>
          </w:p>
        </w:tc>
        <w:tc>
          <w:tcPr>
            <w:tcW w:w="611" w:type="pct"/>
          </w:tcPr>
          <w:p w14:paraId="165C9032"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78/92</w:t>
            </w:r>
          </w:p>
          <w:p w14:paraId="7814926C" w14:textId="77777777" w:rsidR="00296068" w:rsidRPr="00CF4F06"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(84.8%)</w:t>
            </w:r>
          </w:p>
        </w:tc>
        <w:tc>
          <w:tcPr>
            <w:tcW w:w="894" w:type="pct"/>
          </w:tcPr>
          <w:p w14:paraId="48422548"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92/92</w:t>
            </w:r>
          </w:p>
          <w:p w14:paraId="2C9D124D" w14:textId="77777777" w:rsidR="00296068" w:rsidRPr="00CF4F06"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c>
          <w:tcPr>
            <w:tcW w:w="807" w:type="pct"/>
          </w:tcPr>
          <w:p w14:paraId="20D3D0F7"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104/106</w:t>
            </w:r>
          </w:p>
          <w:p w14:paraId="79046806" w14:textId="77777777" w:rsidR="00296068" w:rsidRPr="00CF4F06"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(98.1%)</w:t>
            </w:r>
          </w:p>
        </w:tc>
      </w:tr>
      <w:tr w:rsidR="00296068" w:rsidRPr="00CF4F06" w14:paraId="3A5E901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58C6C299" w14:textId="77777777" w:rsidR="00296068" w:rsidRPr="00CF4F06" w:rsidRDefault="00296068" w:rsidP="00F77B06">
            <w:pPr>
              <w:spacing w:before="240" w:line="276" w:lineRule="auto"/>
              <w:jc w:val="center"/>
            </w:pPr>
            <w:r w:rsidRPr="00CF4F06">
              <w:t>Ceramic capacitor 1210</w:t>
            </w:r>
          </w:p>
        </w:tc>
        <w:tc>
          <w:tcPr>
            <w:tcW w:w="596" w:type="pct"/>
          </w:tcPr>
          <w:p w14:paraId="5C244072"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75C93F9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14:paraId="44994618"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34/42</w:t>
            </w:r>
          </w:p>
          <w:p w14:paraId="4722D013"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(81.0%)</w:t>
            </w:r>
          </w:p>
        </w:tc>
        <w:tc>
          <w:tcPr>
            <w:tcW w:w="564" w:type="pct"/>
          </w:tcPr>
          <w:p w14:paraId="1D953C13"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42/42</w:t>
            </w:r>
          </w:p>
          <w:p w14:paraId="012E703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611" w:type="pct"/>
          </w:tcPr>
          <w:p w14:paraId="6D9369C8"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35/36</w:t>
            </w:r>
          </w:p>
          <w:p w14:paraId="4B4E1744"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(97.2%)</w:t>
            </w:r>
          </w:p>
        </w:tc>
        <w:tc>
          <w:tcPr>
            <w:tcW w:w="894" w:type="pct"/>
          </w:tcPr>
          <w:p w14:paraId="0DDF6997"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29/38</w:t>
            </w:r>
          </w:p>
          <w:p w14:paraId="4EE2902F"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(80.6%)</w:t>
            </w:r>
          </w:p>
        </w:tc>
        <w:tc>
          <w:tcPr>
            <w:tcW w:w="807" w:type="pct"/>
          </w:tcPr>
          <w:p w14:paraId="64C23C1B"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42/42</w:t>
            </w:r>
          </w:p>
          <w:p w14:paraId="0A88BA45"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14:paraId="66294E8D"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58CB27A3" w14:textId="77777777" w:rsidR="00296068" w:rsidRPr="00CF4F06" w:rsidRDefault="00296068" w:rsidP="000E4B9A">
            <w:pPr>
              <w:spacing w:line="276" w:lineRule="auto"/>
              <w:jc w:val="center"/>
            </w:pPr>
          </w:p>
        </w:tc>
        <w:tc>
          <w:tcPr>
            <w:tcW w:w="596" w:type="pct"/>
          </w:tcPr>
          <w:p w14:paraId="04BC6B2A"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4B67E0A8"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29/42</w:t>
            </w:r>
          </w:p>
          <w:p w14:paraId="6B2261EC" w14:textId="77777777" w:rsidR="00296068" w:rsidRPr="00CF4F06"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(69.0%</w:t>
            </w:r>
          </w:p>
        </w:tc>
        <w:tc>
          <w:tcPr>
            <w:tcW w:w="564" w:type="pct"/>
          </w:tcPr>
          <w:p w14:paraId="21139339"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39/42</w:t>
            </w:r>
          </w:p>
          <w:p w14:paraId="0703A82F" w14:textId="77777777" w:rsidR="00296068" w:rsidRPr="00CF4F06"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(92.9%)</w:t>
            </w:r>
          </w:p>
        </w:tc>
        <w:tc>
          <w:tcPr>
            <w:tcW w:w="611" w:type="pct"/>
          </w:tcPr>
          <w:p w14:paraId="3257C893"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28/35</w:t>
            </w:r>
          </w:p>
          <w:p w14:paraId="6CB67D66" w14:textId="77777777" w:rsidR="00296068" w:rsidRPr="00CF4F06"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(80.0%)</w:t>
            </w:r>
          </w:p>
        </w:tc>
        <w:tc>
          <w:tcPr>
            <w:tcW w:w="894" w:type="pct"/>
          </w:tcPr>
          <w:p w14:paraId="2FF5B5A1"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25/35</w:t>
            </w:r>
          </w:p>
          <w:p w14:paraId="0045B9D5" w14:textId="77777777" w:rsidR="00296068" w:rsidRPr="00CF4F06"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(71.4%)</w:t>
            </w:r>
          </w:p>
        </w:tc>
        <w:tc>
          <w:tcPr>
            <w:tcW w:w="807" w:type="pct"/>
          </w:tcPr>
          <w:p w14:paraId="0DF6D9C7"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39/42</w:t>
            </w:r>
          </w:p>
          <w:p w14:paraId="520D6004" w14:textId="77777777" w:rsidR="00296068" w:rsidRPr="00CF4F06" w:rsidRDefault="00296068" w:rsidP="00FF3D10">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(92.9%)</w:t>
            </w:r>
          </w:p>
        </w:tc>
      </w:tr>
      <w:tr w:rsidR="00296068" w:rsidRPr="00CF4F06" w14:paraId="06D40E3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59B7661E" w14:textId="77777777" w:rsidR="00296068" w:rsidRPr="00CF4F06" w:rsidRDefault="00296068" w:rsidP="00F77B06">
            <w:pPr>
              <w:spacing w:before="240" w:line="276" w:lineRule="auto"/>
              <w:jc w:val="center"/>
            </w:pPr>
            <w:r w:rsidRPr="00CF4F06">
              <w:t>SOT223-3</w:t>
            </w:r>
          </w:p>
        </w:tc>
        <w:tc>
          <w:tcPr>
            <w:tcW w:w="596" w:type="pct"/>
          </w:tcPr>
          <w:p w14:paraId="6BD56024"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73D63DB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14:paraId="7D0A5A09"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126/126</w:t>
            </w:r>
          </w:p>
          <w:p w14:paraId="112D1344"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564" w:type="pct"/>
          </w:tcPr>
          <w:p w14:paraId="0948E542"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116/126</w:t>
            </w:r>
          </w:p>
          <w:p w14:paraId="4C8FC860"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(92.1%)</w:t>
            </w:r>
          </w:p>
        </w:tc>
        <w:tc>
          <w:tcPr>
            <w:tcW w:w="611" w:type="pct"/>
          </w:tcPr>
          <w:p w14:paraId="4306FBF1"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99/105</w:t>
            </w:r>
          </w:p>
          <w:p w14:paraId="7DFC2A0F"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(94.3%)</w:t>
            </w:r>
          </w:p>
        </w:tc>
        <w:tc>
          <w:tcPr>
            <w:tcW w:w="894" w:type="pct"/>
          </w:tcPr>
          <w:p w14:paraId="4DE675AA"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105/105</w:t>
            </w:r>
          </w:p>
          <w:p w14:paraId="1D3CCA1C"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807" w:type="pct"/>
          </w:tcPr>
          <w:p w14:paraId="4022555C"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126/126</w:t>
            </w:r>
          </w:p>
          <w:p w14:paraId="00318550"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14:paraId="6A0CAEC2"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1031A6F4" w14:textId="77777777" w:rsidR="00296068" w:rsidRPr="00CF4F06" w:rsidRDefault="00296068" w:rsidP="000E4B9A">
            <w:pPr>
              <w:spacing w:line="276" w:lineRule="auto"/>
              <w:jc w:val="center"/>
            </w:pPr>
          </w:p>
        </w:tc>
        <w:tc>
          <w:tcPr>
            <w:tcW w:w="596" w:type="pct"/>
          </w:tcPr>
          <w:p w14:paraId="5BDE9A1F"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05CB90C3"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137/137</w:t>
            </w:r>
          </w:p>
          <w:p w14:paraId="6D7D3D70" w14:textId="77777777" w:rsidR="00296068" w:rsidRPr="00CF4F06"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c>
          <w:tcPr>
            <w:tcW w:w="564" w:type="pct"/>
          </w:tcPr>
          <w:p w14:paraId="78AADF28"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107/137</w:t>
            </w:r>
          </w:p>
          <w:p w14:paraId="4E3FE9E8" w14:textId="77777777" w:rsidR="00296068" w:rsidRPr="00CF4F06"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(78.1%)</w:t>
            </w:r>
          </w:p>
        </w:tc>
        <w:tc>
          <w:tcPr>
            <w:tcW w:w="611" w:type="pct"/>
          </w:tcPr>
          <w:p w14:paraId="04FD442C"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84/117</w:t>
            </w:r>
          </w:p>
          <w:p w14:paraId="032D0C21" w14:textId="77777777" w:rsidR="00296068" w:rsidRPr="00CF4F06"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(71.8%)</w:t>
            </w:r>
          </w:p>
        </w:tc>
        <w:tc>
          <w:tcPr>
            <w:tcW w:w="894" w:type="pct"/>
          </w:tcPr>
          <w:p w14:paraId="7236EDAE"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116/117</w:t>
            </w:r>
          </w:p>
          <w:p w14:paraId="4049260C" w14:textId="77777777" w:rsidR="00296068" w:rsidRPr="00CF4F06"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(99.1%)</w:t>
            </w:r>
          </w:p>
        </w:tc>
        <w:tc>
          <w:tcPr>
            <w:tcW w:w="807" w:type="pct"/>
          </w:tcPr>
          <w:p w14:paraId="51457240"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137/137</w:t>
            </w:r>
          </w:p>
          <w:p w14:paraId="703CDD8F" w14:textId="77777777" w:rsidR="00296068" w:rsidRPr="00CF4F06" w:rsidRDefault="00296068" w:rsidP="0082097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296068" w:rsidRPr="00CF4F06" w14:paraId="762820D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03993367" w14:textId="77777777" w:rsidR="00296068" w:rsidRPr="00286FF8" w:rsidRDefault="00296068" w:rsidP="00F77B06">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Resistor 0806 </w:t>
            </w:r>
          </w:p>
        </w:tc>
        <w:tc>
          <w:tcPr>
            <w:tcW w:w="596" w:type="pct"/>
          </w:tcPr>
          <w:p w14:paraId="2755B19D" w14:textId="77777777" w:rsidR="00296068" w:rsidRPr="00286FF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14:paraId="1D8B9A8C" w14:textId="77777777" w:rsidR="00296068" w:rsidRPr="006B43F4"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6B43F4">
              <w:t>positive</w:t>
            </w:r>
          </w:p>
        </w:tc>
        <w:tc>
          <w:tcPr>
            <w:tcW w:w="657" w:type="pct"/>
          </w:tcPr>
          <w:p w14:paraId="0FB49D6B"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289/308</w:t>
            </w:r>
          </w:p>
          <w:p w14:paraId="1F07B9F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(93.8%)</w:t>
            </w:r>
          </w:p>
        </w:tc>
        <w:tc>
          <w:tcPr>
            <w:tcW w:w="564" w:type="pct"/>
          </w:tcPr>
          <w:p w14:paraId="0675CCAA"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296/308</w:t>
            </w:r>
          </w:p>
          <w:p w14:paraId="7039555F"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(96.1%)</w:t>
            </w:r>
          </w:p>
        </w:tc>
        <w:tc>
          <w:tcPr>
            <w:tcW w:w="611" w:type="pct"/>
          </w:tcPr>
          <w:p w14:paraId="628CFF84"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257/258</w:t>
            </w:r>
          </w:p>
          <w:p w14:paraId="56335B45"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(99.6%)</w:t>
            </w:r>
          </w:p>
        </w:tc>
        <w:tc>
          <w:tcPr>
            <w:tcW w:w="894" w:type="pct"/>
          </w:tcPr>
          <w:p w14:paraId="0B414AA0"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241/258</w:t>
            </w:r>
          </w:p>
          <w:p w14:paraId="62D88675"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(93.4%)</w:t>
            </w:r>
          </w:p>
        </w:tc>
        <w:tc>
          <w:tcPr>
            <w:tcW w:w="807" w:type="pct"/>
          </w:tcPr>
          <w:p w14:paraId="27AB286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308/308</w:t>
            </w:r>
          </w:p>
          <w:p w14:paraId="6C398820"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14:paraId="3B145955"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7C81DE8E" w14:textId="77777777" w:rsidR="00296068" w:rsidRPr="00CF4F06" w:rsidRDefault="00296068" w:rsidP="000E4B9A">
            <w:pPr>
              <w:spacing w:line="276" w:lineRule="auto"/>
              <w:jc w:val="center"/>
            </w:pPr>
          </w:p>
        </w:tc>
        <w:tc>
          <w:tcPr>
            <w:tcW w:w="596" w:type="pct"/>
          </w:tcPr>
          <w:p w14:paraId="1D43DBCF"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4F544F2B"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285/308</w:t>
            </w:r>
          </w:p>
          <w:p w14:paraId="706DFC96" w14:textId="77777777" w:rsidR="00296068" w:rsidRPr="00CF4F06"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(92.5%)</w:t>
            </w:r>
          </w:p>
        </w:tc>
        <w:tc>
          <w:tcPr>
            <w:tcW w:w="564" w:type="pct"/>
          </w:tcPr>
          <w:p w14:paraId="467FE9C6"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276/308</w:t>
            </w:r>
          </w:p>
          <w:p w14:paraId="34381E55" w14:textId="77777777" w:rsidR="00296068" w:rsidRPr="00CF4F06"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(89.6%)</w:t>
            </w:r>
          </w:p>
        </w:tc>
        <w:tc>
          <w:tcPr>
            <w:tcW w:w="611" w:type="pct"/>
          </w:tcPr>
          <w:p w14:paraId="67F06EB4"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230/266</w:t>
            </w:r>
          </w:p>
          <w:p w14:paraId="0DD3E8B4" w14:textId="77777777" w:rsidR="00296068" w:rsidRPr="00CF4F06"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(86.6%)</w:t>
            </w:r>
          </w:p>
        </w:tc>
        <w:tc>
          <w:tcPr>
            <w:tcW w:w="894" w:type="pct"/>
          </w:tcPr>
          <w:p w14:paraId="1592F7CB"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255/266</w:t>
            </w:r>
          </w:p>
          <w:p w14:paraId="4238D547" w14:textId="77777777" w:rsidR="00296068" w:rsidRPr="00CF4F06"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(95.9%)</w:t>
            </w:r>
          </w:p>
        </w:tc>
        <w:tc>
          <w:tcPr>
            <w:tcW w:w="807" w:type="pct"/>
          </w:tcPr>
          <w:p w14:paraId="195AD6EB"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299/308</w:t>
            </w:r>
          </w:p>
          <w:p w14:paraId="4CF3ABD8" w14:textId="77777777" w:rsidR="00296068" w:rsidRPr="00CF4F06"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(97.1%)</w:t>
            </w:r>
          </w:p>
        </w:tc>
      </w:tr>
      <w:tr w:rsidR="00296068" w:rsidRPr="00CF4F06" w14:paraId="4263525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16B3DFE2" w14:textId="77777777" w:rsidR="00296068" w:rsidRPr="00CF4F06" w:rsidRDefault="00296068" w:rsidP="00F77B06">
            <w:pPr>
              <w:spacing w:line="276" w:lineRule="auto"/>
              <w:jc w:val="center"/>
            </w:pPr>
            <w:r w:rsidRPr="00CF4F06">
              <w:t xml:space="preserve">TO263 </w:t>
            </w:r>
          </w:p>
        </w:tc>
        <w:tc>
          <w:tcPr>
            <w:tcW w:w="596" w:type="pct"/>
          </w:tcPr>
          <w:p w14:paraId="0DA097F4"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64F21D9E"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14:paraId="37671628"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35/36</w:t>
            </w:r>
          </w:p>
          <w:p w14:paraId="08C9DB9E"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(97.2%)</w:t>
            </w:r>
          </w:p>
        </w:tc>
        <w:tc>
          <w:tcPr>
            <w:tcW w:w="564" w:type="pct"/>
          </w:tcPr>
          <w:p w14:paraId="42FB0322"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31/36</w:t>
            </w:r>
          </w:p>
          <w:p w14:paraId="32B3F4D0"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(86.1%)</w:t>
            </w:r>
          </w:p>
        </w:tc>
        <w:tc>
          <w:tcPr>
            <w:tcW w:w="611" w:type="pct"/>
          </w:tcPr>
          <w:p w14:paraId="3CC391A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25/29</w:t>
            </w:r>
          </w:p>
          <w:p w14:paraId="35B76F1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(86.2%)</w:t>
            </w:r>
          </w:p>
        </w:tc>
        <w:tc>
          <w:tcPr>
            <w:tcW w:w="894" w:type="pct"/>
          </w:tcPr>
          <w:p w14:paraId="592D7A67"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28/29</w:t>
            </w:r>
          </w:p>
          <w:p w14:paraId="40BDB25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(96.6%)</w:t>
            </w:r>
          </w:p>
        </w:tc>
        <w:tc>
          <w:tcPr>
            <w:tcW w:w="807" w:type="pct"/>
          </w:tcPr>
          <w:p w14:paraId="486F5CD1"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34/36</w:t>
            </w:r>
          </w:p>
          <w:p w14:paraId="73489404"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(94.4%)</w:t>
            </w:r>
          </w:p>
        </w:tc>
      </w:tr>
      <w:tr w:rsidR="00296068" w:rsidRPr="00CF4F06" w14:paraId="0A3EE247"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775ABB3A" w14:textId="77777777" w:rsidR="00296068" w:rsidRPr="00CF4F06" w:rsidRDefault="00296068" w:rsidP="00095C29">
            <w:pPr>
              <w:spacing w:line="276" w:lineRule="auto"/>
              <w:jc w:val="center"/>
            </w:pPr>
          </w:p>
        </w:tc>
        <w:tc>
          <w:tcPr>
            <w:tcW w:w="596" w:type="pct"/>
          </w:tcPr>
          <w:p w14:paraId="6ECDA84A"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62BE0169"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36/36</w:t>
            </w:r>
          </w:p>
          <w:p w14:paraId="2E4913F4"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c>
          <w:tcPr>
            <w:tcW w:w="564" w:type="pct"/>
          </w:tcPr>
          <w:p w14:paraId="448F4651"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30/36</w:t>
            </w:r>
          </w:p>
          <w:p w14:paraId="478960A0"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(83.3%)</w:t>
            </w:r>
          </w:p>
        </w:tc>
        <w:tc>
          <w:tcPr>
            <w:tcW w:w="611" w:type="pct"/>
          </w:tcPr>
          <w:p w14:paraId="7C4CB3BC"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28/32</w:t>
            </w:r>
          </w:p>
          <w:p w14:paraId="25983CCB"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(87.5%)</w:t>
            </w:r>
          </w:p>
        </w:tc>
        <w:tc>
          <w:tcPr>
            <w:tcW w:w="894" w:type="pct"/>
          </w:tcPr>
          <w:p w14:paraId="5C60F735"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32/32</w:t>
            </w:r>
          </w:p>
          <w:p w14:paraId="0EF8A6B1"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c>
          <w:tcPr>
            <w:tcW w:w="807" w:type="pct"/>
          </w:tcPr>
          <w:p w14:paraId="741F8022"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36/36</w:t>
            </w:r>
          </w:p>
          <w:p w14:paraId="77837C27" w14:textId="77777777" w:rsidR="00296068" w:rsidRPr="00CF4F06" w:rsidRDefault="00296068" w:rsidP="00DA6AE3">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296068" w:rsidRPr="00CF4F06" w14:paraId="0B3F2E10"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297B65E2" w14:textId="77777777" w:rsidR="00296068" w:rsidRPr="00CF4F06" w:rsidRDefault="00296068" w:rsidP="00F77B06">
            <w:pPr>
              <w:spacing w:before="240" w:line="276" w:lineRule="auto"/>
              <w:jc w:val="center"/>
            </w:pPr>
            <w:r w:rsidRPr="00CF4F06">
              <w:t xml:space="preserve">Quartz HC-49/S </w:t>
            </w:r>
          </w:p>
        </w:tc>
        <w:tc>
          <w:tcPr>
            <w:tcW w:w="596" w:type="pct"/>
          </w:tcPr>
          <w:p w14:paraId="7E004964"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6C0C8DAB"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14:paraId="38A3BB34"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43/46</w:t>
            </w:r>
          </w:p>
          <w:p w14:paraId="7C518AE2"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(93.5%)</w:t>
            </w:r>
          </w:p>
        </w:tc>
        <w:tc>
          <w:tcPr>
            <w:tcW w:w="564" w:type="pct"/>
          </w:tcPr>
          <w:p w14:paraId="5F4A0DDD"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44/46</w:t>
            </w:r>
          </w:p>
          <w:p w14:paraId="3702CA9A"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(95.7%)</w:t>
            </w:r>
          </w:p>
        </w:tc>
        <w:tc>
          <w:tcPr>
            <w:tcW w:w="611" w:type="pct"/>
          </w:tcPr>
          <w:p w14:paraId="01233E55"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32/27</w:t>
            </w:r>
          </w:p>
          <w:p w14:paraId="401AE1D3"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(86.5%)</w:t>
            </w:r>
          </w:p>
        </w:tc>
        <w:tc>
          <w:tcPr>
            <w:tcW w:w="894" w:type="pct"/>
          </w:tcPr>
          <w:p w14:paraId="6256362A"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28/37</w:t>
            </w:r>
          </w:p>
          <w:p w14:paraId="2068DEBF"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(75.7%)</w:t>
            </w:r>
          </w:p>
        </w:tc>
        <w:tc>
          <w:tcPr>
            <w:tcW w:w="807" w:type="pct"/>
          </w:tcPr>
          <w:p w14:paraId="72361808"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46/46</w:t>
            </w:r>
          </w:p>
          <w:p w14:paraId="2044D229"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14:paraId="6EC3A8BE"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11D6D403" w14:textId="77777777" w:rsidR="00296068" w:rsidRPr="00CF4F06" w:rsidRDefault="00296068" w:rsidP="004607D5">
            <w:pPr>
              <w:spacing w:line="276" w:lineRule="auto"/>
              <w:jc w:val="center"/>
            </w:pPr>
          </w:p>
        </w:tc>
        <w:tc>
          <w:tcPr>
            <w:tcW w:w="596" w:type="pct"/>
          </w:tcPr>
          <w:p w14:paraId="79903367"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2C10FF17"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45/46</w:t>
            </w:r>
          </w:p>
          <w:p w14:paraId="2316D4D2" w14:textId="77777777" w:rsidR="00296068" w:rsidRPr="00CF4F06"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(97.8%)</w:t>
            </w:r>
          </w:p>
        </w:tc>
        <w:tc>
          <w:tcPr>
            <w:tcW w:w="564" w:type="pct"/>
          </w:tcPr>
          <w:p w14:paraId="3DEF505C"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42/46</w:t>
            </w:r>
          </w:p>
          <w:p w14:paraId="20EAAB9F" w14:textId="77777777" w:rsidR="00296068" w:rsidRPr="00CF4F06"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(91.3%)</w:t>
            </w:r>
          </w:p>
        </w:tc>
        <w:tc>
          <w:tcPr>
            <w:tcW w:w="611" w:type="pct"/>
          </w:tcPr>
          <w:p w14:paraId="65C6B033"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33/36</w:t>
            </w:r>
          </w:p>
          <w:p w14:paraId="126292A2" w14:textId="77777777" w:rsidR="00296068" w:rsidRPr="00CF4F06"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(91.7%)</w:t>
            </w:r>
          </w:p>
        </w:tc>
        <w:tc>
          <w:tcPr>
            <w:tcW w:w="894" w:type="pct"/>
          </w:tcPr>
          <w:p w14:paraId="6AA01F39"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34/36</w:t>
            </w:r>
          </w:p>
          <w:p w14:paraId="1BDACDC3" w14:textId="77777777" w:rsidR="00296068" w:rsidRPr="00CF4F06"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(94.4%)</w:t>
            </w:r>
          </w:p>
        </w:tc>
        <w:tc>
          <w:tcPr>
            <w:tcW w:w="807" w:type="pct"/>
          </w:tcPr>
          <w:p w14:paraId="34147593"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43/46</w:t>
            </w:r>
          </w:p>
          <w:p w14:paraId="0FEF6A0A" w14:textId="77777777" w:rsidR="00296068" w:rsidRPr="00CF4F06" w:rsidRDefault="00296068" w:rsidP="00CF16C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(93.5%)</w:t>
            </w:r>
          </w:p>
        </w:tc>
      </w:tr>
      <w:tr w:rsidR="00296068" w:rsidRPr="00CF4F06" w14:paraId="46654DE5"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632D7A2E" w14:textId="77777777" w:rsidR="00296068" w:rsidRPr="00CF4F06" w:rsidRDefault="00296068" w:rsidP="00F77B06">
            <w:pPr>
              <w:spacing w:before="240" w:line="276" w:lineRule="auto"/>
              <w:jc w:val="center"/>
            </w:pPr>
            <w:r w:rsidRPr="00CF4F06">
              <w:t xml:space="preserve">32-bit-PCI slot </w:t>
            </w:r>
          </w:p>
        </w:tc>
        <w:tc>
          <w:tcPr>
            <w:tcW w:w="596" w:type="pct"/>
          </w:tcPr>
          <w:p w14:paraId="62B52BF9"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5B64D38F"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14:paraId="46150890"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77/77</w:t>
            </w:r>
          </w:p>
          <w:p w14:paraId="2FF66091"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564" w:type="pct"/>
          </w:tcPr>
          <w:p w14:paraId="19E375DE"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77/77</w:t>
            </w:r>
          </w:p>
          <w:p w14:paraId="462D7B4C"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611" w:type="pct"/>
          </w:tcPr>
          <w:p w14:paraId="59DFEE8C"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60/63</w:t>
            </w:r>
          </w:p>
          <w:p w14:paraId="7ECF45D3"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(95.2%)</w:t>
            </w:r>
          </w:p>
        </w:tc>
        <w:tc>
          <w:tcPr>
            <w:tcW w:w="894" w:type="pct"/>
          </w:tcPr>
          <w:p w14:paraId="70B6AF1A"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63/63</w:t>
            </w:r>
          </w:p>
          <w:p w14:paraId="2B68779A"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807" w:type="pct"/>
          </w:tcPr>
          <w:p w14:paraId="61C10BDC"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77/77</w:t>
            </w:r>
          </w:p>
          <w:p w14:paraId="45F0EA9C"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14:paraId="5B9CACEE"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376A2142" w14:textId="77777777" w:rsidR="00296068" w:rsidRPr="00CF4F06" w:rsidRDefault="00296068" w:rsidP="004607D5">
            <w:pPr>
              <w:spacing w:line="276" w:lineRule="auto"/>
              <w:jc w:val="center"/>
            </w:pPr>
          </w:p>
        </w:tc>
        <w:tc>
          <w:tcPr>
            <w:tcW w:w="596" w:type="pct"/>
          </w:tcPr>
          <w:p w14:paraId="7D8ABD5C"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4E8F7133"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76/7</w:t>
            </w:r>
          </w:p>
          <w:p w14:paraId="6FF69840" w14:textId="77777777" w:rsidR="00296068" w:rsidRPr="00CF4F06" w:rsidRDefault="00296068" w:rsidP="00995ABC">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(98.7%)</w:t>
            </w:r>
          </w:p>
        </w:tc>
        <w:tc>
          <w:tcPr>
            <w:tcW w:w="564" w:type="pct"/>
          </w:tcPr>
          <w:p w14:paraId="623BD093"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71/77</w:t>
            </w:r>
          </w:p>
          <w:p w14:paraId="2BBD8506" w14:textId="77777777" w:rsidR="00296068" w:rsidRPr="00CF4F06"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(92.2%)</w:t>
            </w:r>
          </w:p>
        </w:tc>
        <w:tc>
          <w:tcPr>
            <w:tcW w:w="611" w:type="pct"/>
          </w:tcPr>
          <w:p w14:paraId="20A5070E"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63/68</w:t>
            </w:r>
          </w:p>
          <w:p w14:paraId="760C6FB0" w14:textId="77777777" w:rsidR="00296068" w:rsidRPr="00CF4F06"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(92.6%)</w:t>
            </w:r>
          </w:p>
        </w:tc>
        <w:tc>
          <w:tcPr>
            <w:tcW w:w="894" w:type="pct"/>
          </w:tcPr>
          <w:p w14:paraId="56259757"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66/68</w:t>
            </w:r>
          </w:p>
          <w:p w14:paraId="7B2BCDBA" w14:textId="77777777" w:rsidR="00296068" w:rsidRPr="00CF4F06"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(97.1%)</w:t>
            </w:r>
          </w:p>
        </w:tc>
        <w:tc>
          <w:tcPr>
            <w:tcW w:w="807" w:type="pct"/>
          </w:tcPr>
          <w:p w14:paraId="5A8052B4"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76/77</w:t>
            </w:r>
          </w:p>
          <w:p w14:paraId="07F1A03B" w14:textId="77777777" w:rsidR="00296068" w:rsidRPr="00CF4F06" w:rsidRDefault="00296068" w:rsidP="00594CC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(98.7%)</w:t>
            </w:r>
          </w:p>
        </w:tc>
      </w:tr>
    </w:tbl>
    <w:p w14:paraId="24A31AD4" w14:textId="77777777" w:rsidR="00AA6867" w:rsidRPr="00CF4F06" w:rsidRDefault="00AA6867">
      <w:pPr>
        <w:spacing w:line="276" w:lineRule="auto"/>
        <w:jc w:val="left"/>
      </w:pPr>
    </w:p>
    <w:p w14:paraId="2048EDDE" w14:textId="77777777" w:rsidR="00843B85" w:rsidRPr="00CF4F06" w:rsidRDefault="00843B85">
      <w:pPr>
        <w:spacing w:line="276" w:lineRule="auto"/>
        <w:jc w:val="left"/>
        <w:rPr>
          <w:b/>
          <w:bCs/>
          <w:color w:val="4F81BD" w:themeColor="accent1"/>
          <w:sz w:val="18"/>
          <w:szCs w:val="18"/>
        </w:rPr>
      </w:pPr>
      <w:r w:rsidRPr="00CF4F06">
        <w:rPr>
          <w:b/>
          <w:bCs/>
          <w:color w:val="4F81BD" w:themeColor="accent1"/>
          <w:sz w:val="18"/>
          <w:szCs w:val="18"/>
        </w:rPr>
        <w:br w:type="page"/>
      </w:r>
    </w:p>
    <w:p w14:paraId="28DA0FA1" w14:textId="77777777" w:rsidR="00843B85" w:rsidRPr="00CF4F06" w:rsidRDefault="00682DCE" w:rsidP="00883132">
      <w:pPr>
        <w:pStyle w:val="AAppendix"/>
        <w:numPr>
          <w:ilvl w:val="0"/>
          <w:numId w:val="8"/>
        </w:numPr>
      </w:pPr>
      <w:bookmarkStart w:id="1670" w:name="_Ref411857358"/>
      <w:bookmarkStart w:id="1671" w:name="_Toc415436372"/>
      <w:r w:rsidRPr="00CF4F06">
        <w:lastRenderedPageBreak/>
        <w:t>Linear-</w:t>
      </w:r>
      <w:r w:rsidR="00843B85" w:rsidRPr="00CF4F06">
        <w:t>SVM</w:t>
      </w:r>
      <w:r w:rsidR="00011E7C" w:rsidRPr="00F579C9">
        <w:fldChar w:fldCharType="begin"/>
      </w:r>
      <w:r w:rsidR="00011E7C" w:rsidRPr="00CF4F06">
        <w:instrText xml:space="preserve"> XE "SVM:Support vector machine" </w:instrText>
      </w:r>
      <w:r w:rsidR="00011E7C" w:rsidRPr="00F579C9">
        <w:fldChar w:fldCharType="end"/>
      </w:r>
      <w:r w:rsidR="00843B85" w:rsidRPr="00CF4F06">
        <w:t xml:space="preserve"> classification results</w:t>
      </w:r>
      <w:bookmarkEnd w:id="1670"/>
      <w:bookmarkEnd w:id="1671"/>
    </w:p>
    <w:tbl>
      <w:tblPr>
        <w:tblStyle w:val="MittleresRaster3-Akzent1"/>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296068" w:rsidRPr="00CF4F06" w14:paraId="0A837578"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tcPr>
          <w:p w14:paraId="50964CE2" w14:textId="77777777" w:rsidR="00296068" w:rsidRPr="00CF4F06" w:rsidRDefault="00296068" w:rsidP="00F77B06">
            <w:pPr>
              <w:spacing w:line="240" w:lineRule="auto"/>
              <w:jc w:val="center"/>
            </w:pPr>
          </w:p>
        </w:tc>
        <w:tc>
          <w:tcPr>
            <w:tcW w:w="586" w:type="pct"/>
          </w:tcPr>
          <w:p w14:paraId="31105930" w14:textId="77777777" w:rsidR="00296068" w:rsidRPr="00CF4F06"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587" w:type="pct"/>
          </w:tcPr>
          <w:p w14:paraId="5B3A4D2B" w14:textId="77777777" w:rsidR="00296068" w:rsidRPr="00CF4F06"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Frequency features</w:t>
            </w:r>
          </w:p>
        </w:tc>
        <w:tc>
          <w:tcPr>
            <w:tcW w:w="564" w:type="pct"/>
          </w:tcPr>
          <w:p w14:paraId="66AF5671" w14:textId="77777777" w:rsidR="00296068" w:rsidRPr="00CF4F06"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Color features</w:t>
            </w:r>
          </w:p>
        </w:tc>
        <w:tc>
          <w:tcPr>
            <w:tcW w:w="611" w:type="pct"/>
          </w:tcPr>
          <w:p w14:paraId="6F941580" w14:textId="77777777" w:rsidR="00296068" w:rsidRPr="00CF4F06"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Segment features</w:t>
            </w:r>
          </w:p>
        </w:tc>
        <w:tc>
          <w:tcPr>
            <w:tcW w:w="894" w:type="pct"/>
          </w:tcPr>
          <w:p w14:paraId="1F09B149" w14:textId="77777777" w:rsidR="00296068" w:rsidRPr="00286FF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PCA</w:t>
            </w:r>
            <w:r w:rsidR="004903B2" w:rsidRPr="00286FF8">
              <w:fldChar w:fldCharType="begin"/>
            </w:r>
            <w:r w:rsidR="004903B2" w:rsidRPr="00286FF8">
              <w:instrText xml:space="preserve"> XE "PCA:Principal component analysis" </w:instrText>
            </w:r>
            <w:r w:rsidR="004903B2" w:rsidRPr="00286FF8">
              <w:fldChar w:fldCharType="end"/>
            </w:r>
            <w:r w:rsidRPr="00286FF8">
              <w:rPr>
                <w:b w:val="0"/>
              </w:rPr>
              <w:t xml:space="preserve"> reconstruction feature</w:t>
            </w:r>
          </w:p>
        </w:tc>
        <w:tc>
          <w:tcPr>
            <w:tcW w:w="807" w:type="pct"/>
          </w:tcPr>
          <w:p w14:paraId="51E2F2A5" w14:textId="77777777" w:rsidR="00296068" w:rsidRPr="00286FF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286FF8">
              <w:rPr>
                <w:b w:val="0"/>
              </w:rPr>
              <w:t>Features selection from all feature sets</w:t>
            </w:r>
          </w:p>
        </w:tc>
      </w:tr>
      <w:tr w:rsidR="00296068" w:rsidRPr="00CF4F06" w14:paraId="484B217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703E21AE" w14:textId="77777777" w:rsidR="00296068" w:rsidRPr="00CF4F06" w:rsidRDefault="00296068" w:rsidP="00F77B06">
            <w:pPr>
              <w:spacing w:before="240" w:line="240" w:lineRule="auto"/>
              <w:jc w:val="center"/>
            </w:pPr>
            <w:r w:rsidRPr="00CF4F06">
              <w:t>Tantalum capacitor</w:t>
            </w:r>
          </w:p>
        </w:tc>
        <w:tc>
          <w:tcPr>
            <w:tcW w:w="586" w:type="pct"/>
          </w:tcPr>
          <w:p w14:paraId="1A9F0D0B"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62C42A2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587" w:type="pct"/>
          </w:tcPr>
          <w:p w14:paraId="1A91D4C4"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59/59</w:t>
            </w:r>
          </w:p>
          <w:p w14:paraId="679C1853"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564" w:type="pct"/>
          </w:tcPr>
          <w:p w14:paraId="6A5E2009"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59/59</w:t>
            </w:r>
          </w:p>
          <w:p w14:paraId="37FFEB1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611" w:type="pct"/>
          </w:tcPr>
          <w:p w14:paraId="6FEA8175"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52/52</w:t>
            </w:r>
          </w:p>
          <w:p w14:paraId="127556E0"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894" w:type="pct"/>
          </w:tcPr>
          <w:p w14:paraId="3A927C1C"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48/52</w:t>
            </w:r>
          </w:p>
          <w:p w14:paraId="20B00282"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(92.3%)</w:t>
            </w:r>
          </w:p>
        </w:tc>
        <w:tc>
          <w:tcPr>
            <w:tcW w:w="807" w:type="pct"/>
          </w:tcPr>
          <w:p w14:paraId="1B5D01E1"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59/59</w:t>
            </w:r>
          </w:p>
          <w:p w14:paraId="5A1DE79C"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14:paraId="03E3C6A1"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054FAB40" w14:textId="77777777" w:rsidR="00296068" w:rsidRPr="00CF4F06" w:rsidRDefault="00296068" w:rsidP="00847546">
            <w:pPr>
              <w:spacing w:line="240" w:lineRule="auto"/>
              <w:jc w:val="center"/>
            </w:pPr>
          </w:p>
        </w:tc>
        <w:tc>
          <w:tcPr>
            <w:tcW w:w="586" w:type="pct"/>
          </w:tcPr>
          <w:p w14:paraId="5C6961A2"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14:paraId="51D36435"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58/59</w:t>
            </w:r>
          </w:p>
          <w:p w14:paraId="35B835B9"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(98.3%)</w:t>
            </w:r>
          </w:p>
        </w:tc>
        <w:tc>
          <w:tcPr>
            <w:tcW w:w="564" w:type="pct"/>
          </w:tcPr>
          <w:p w14:paraId="76F1C655"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58/59</w:t>
            </w:r>
          </w:p>
          <w:p w14:paraId="345299B3"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(98.3%)</w:t>
            </w:r>
          </w:p>
        </w:tc>
        <w:tc>
          <w:tcPr>
            <w:tcW w:w="611" w:type="pct"/>
          </w:tcPr>
          <w:p w14:paraId="5FDF3461"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42/48</w:t>
            </w:r>
          </w:p>
          <w:p w14:paraId="10E94A9A"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(87.5%)</w:t>
            </w:r>
          </w:p>
        </w:tc>
        <w:tc>
          <w:tcPr>
            <w:tcW w:w="894" w:type="pct"/>
          </w:tcPr>
          <w:p w14:paraId="60DFB5DC"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44/48</w:t>
            </w:r>
          </w:p>
          <w:p w14:paraId="01509071"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(91.7%)</w:t>
            </w:r>
          </w:p>
        </w:tc>
        <w:tc>
          <w:tcPr>
            <w:tcW w:w="807" w:type="pct"/>
          </w:tcPr>
          <w:p w14:paraId="0AC1F886"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59/59</w:t>
            </w:r>
          </w:p>
          <w:p w14:paraId="4E67EC5F" w14:textId="77777777" w:rsidR="00296068" w:rsidRPr="00CF4F06" w:rsidRDefault="00296068" w:rsidP="00B56DB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296068" w:rsidRPr="00CF4F06" w14:paraId="585AA69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5447BCA5" w14:textId="77777777" w:rsidR="00296068" w:rsidRPr="00286FF8" w:rsidRDefault="00296068" w:rsidP="00F77B06">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Aluminum electrolytic capacitor</w:t>
            </w:r>
          </w:p>
        </w:tc>
        <w:tc>
          <w:tcPr>
            <w:tcW w:w="586" w:type="pct"/>
          </w:tcPr>
          <w:p w14:paraId="5F1CDB95" w14:textId="77777777" w:rsidR="00296068" w:rsidRPr="00286FF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14:paraId="7120D491" w14:textId="77777777" w:rsidR="00296068" w:rsidRPr="006B43F4"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587" w:type="pct"/>
          </w:tcPr>
          <w:p w14:paraId="1387BF08"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106/112</w:t>
            </w:r>
          </w:p>
          <w:p w14:paraId="59B84F3A"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(94.6%)</w:t>
            </w:r>
          </w:p>
        </w:tc>
        <w:tc>
          <w:tcPr>
            <w:tcW w:w="564" w:type="pct"/>
          </w:tcPr>
          <w:p w14:paraId="0EC43C30"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107/112</w:t>
            </w:r>
          </w:p>
          <w:p w14:paraId="1945C84B"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(95.5%)</w:t>
            </w:r>
          </w:p>
        </w:tc>
        <w:tc>
          <w:tcPr>
            <w:tcW w:w="611" w:type="pct"/>
          </w:tcPr>
          <w:p w14:paraId="2521AA55"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91/94</w:t>
            </w:r>
          </w:p>
          <w:p w14:paraId="1790447D"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(96.8%)</w:t>
            </w:r>
          </w:p>
        </w:tc>
        <w:tc>
          <w:tcPr>
            <w:tcW w:w="894" w:type="pct"/>
          </w:tcPr>
          <w:p w14:paraId="14A03F70"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89/94</w:t>
            </w:r>
          </w:p>
          <w:p w14:paraId="62AE5EDD"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(94.7%)</w:t>
            </w:r>
          </w:p>
        </w:tc>
        <w:tc>
          <w:tcPr>
            <w:tcW w:w="807" w:type="pct"/>
          </w:tcPr>
          <w:p w14:paraId="567A2072"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110/112</w:t>
            </w:r>
          </w:p>
          <w:p w14:paraId="263B9F4A"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(98.2%)</w:t>
            </w:r>
          </w:p>
        </w:tc>
      </w:tr>
      <w:tr w:rsidR="00296068" w:rsidRPr="00CF4F06" w14:paraId="2F9ECEF1"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28B68883" w14:textId="77777777" w:rsidR="00296068" w:rsidRPr="00CF4F06" w:rsidRDefault="00296068" w:rsidP="00847546">
            <w:pPr>
              <w:spacing w:line="276" w:lineRule="auto"/>
              <w:jc w:val="center"/>
            </w:pPr>
          </w:p>
        </w:tc>
        <w:tc>
          <w:tcPr>
            <w:tcW w:w="586" w:type="pct"/>
          </w:tcPr>
          <w:p w14:paraId="7D9FDB42"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14:paraId="78AB72BA"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107/112</w:t>
            </w:r>
          </w:p>
          <w:p w14:paraId="645D3E3B"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(95.5%)</w:t>
            </w:r>
          </w:p>
        </w:tc>
        <w:tc>
          <w:tcPr>
            <w:tcW w:w="564" w:type="pct"/>
          </w:tcPr>
          <w:p w14:paraId="68295697"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98/112</w:t>
            </w:r>
          </w:p>
          <w:p w14:paraId="14EBD40C"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(87.5%)</w:t>
            </w:r>
          </w:p>
        </w:tc>
        <w:tc>
          <w:tcPr>
            <w:tcW w:w="611" w:type="pct"/>
          </w:tcPr>
          <w:p w14:paraId="36328722"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68/96</w:t>
            </w:r>
          </w:p>
          <w:p w14:paraId="4B76F4B9"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(70.8%)</w:t>
            </w:r>
          </w:p>
        </w:tc>
        <w:tc>
          <w:tcPr>
            <w:tcW w:w="894" w:type="pct"/>
          </w:tcPr>
          <w:p w14:paraId="2D974117"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94/96</w:t>
            </w:r>
          </w:p>
          <w:p w14:paraId="1EA8C7B4"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(97.9%)</w:t>
            </w:r>
          </w:p>
        </w:tc>
        <w:tc>
          <w:tcPr>
            <w:tcW w:w="807" w:type="pct"/>
          </w:tcPr>
          <w:p w14:paraId="4C020EA5"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109/112</w:t>
            </w:r>
          </w:p>
          <w:p w14:paraId="05F8AA02"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(97.3%)</w:t>
            </w:r>
          </w:p>
        </w:tc>
      </w:tr>
      <w:tr w:rsidR="00296068" w:rsidRPr="00CF4F06" w14:paraId="7CD31D71"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7A75C093" w14:textId="77777777" w:rsidR="00296068" w:rsidRPr="00CF4F06" w:rsidRDefault="00296068" w:rsidP="00F77B06">
            <w:pPr>
              <w:spacing w:before="240" w:line="240" w:lineRule="auto"/>
              <w:jc w:val="center"/>
            </w:pPr>
            <w:r w:rsidRPr="00CF4F06">
              <w:t>QFP100</w:t>
            </w:r>
          </w:p>
        </w:tc>
        <w:tc>
          <w:tcPr>
            <w:tcW w:w="586" w:type="pct"/>
          </w:tcPr>
          <w:p w14:paraId="1269BD1E"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7D88E928"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587" w:type="pct"/>
          </w:tcPr>
          <w:p w14:paraId="0865ABC1"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79/79</w:t>
            </w:r>
          </w:p>
          <w:p w14:paraId="3F7AC748"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564" w:type="pct"/>
          </w:tcPr>
          <w:p w14:paraId="643BE98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71/79</w:t>
            </w:r>
          </w:p>
          <w:p w14:paraId="697AA7BF"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(89.9%)</w:t>
            </w:r>
          </w:p>
        </w:tc>
        <w:tc>
          <w:tcPr>
            <w:tcW w:w="611" w:type="pct"/>
          </w:tcPr>
          <w:p w14:paraId="21824413"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64/65</w:t>
            </w:r>
          </w:p>
          <w:p w14:paraId="1D7A3FC8"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(98.5%)</w:t>
            </w:r>
          </w:p>
        </w:tc>
        <w:tc>
          <w:tcPr>
            <w:tcW w:w="894" w:type="pct"/>
          </w:tcPr>
          <w:p w14:paraId="75ED9BF1"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58/66</w:t>
            </w:r>
          </w:p>
          <w:p w14:paraId="378466E9"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(89.2%)</w:t>
            </w:r>
          </w:p>
        </w:tc>
        <w:tc>
          <w:tcPr>
            <w:tcW w:w="807" w:type="pct"/>
          </w:tcPr>
          <w:p w14:paraId="6D6CC3F2"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79/79</w:t>
            </w:r>
          </w:p>
          <w:p w14:paraId="00A609D0"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14:paraId="59DB6AC4"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4A1D70B0" w14:textId="77777777" w:rsidR="00296068" w:rsidRPr="00CF4F06" w:rsidRDefault="00296068" w:rsidP="00847546">
            <w:pPr>
              <w:spacing w:line="240" w:lineRule="auto"/>
              <w:jc w:val="center"/>
            </w:pPr>
          </w:p>
        </w:tc>
        <w:tc>
          <w:tcPr>
            <w:tcW w:w="586" w:type="pct"/>
          </w:tcPr>
          <w:p w14:paraId="6678DFE2"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14:paraId="4631DA09"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77/79</w:t>
            </w:r>
          </w:p>
          <w:p w14:paraId="01866B8E"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(97.5%)</w:t>
            </w:r>
          </w:p>
        </w:tc>
        <w:tc>
          <w:tcPr>
            <w:tcW w:w="564" w:type="pct"/>
          </w:tcPr>
          <w:p w14:paraId="1CD8E9B9"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74/79</w:t>
            </w:r>
          </w:p>
          <w:p w14:paraId="488B2E75"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(93.7%)</w:t>
            </w:r>
          </w:p>
        </w:tc>
        <w:tc>
          <w:tcPr>
            <w:tcW w:w="611" w:type="pct"/>
          </w:tcPr>
          <w:p w14:paraId="1E821217"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66/69</w:t>
            </w:r>
          </w:p>
          <w:p w14:paraId="7EFCB466"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(95.7%)</w:t>
            </w:r>
          </w:p>
        </w:tc>
        <w:tc>
          <w:tcPr>
            <w:tcW w:w="894" w:type="pct"/>
          </w:tcPr>
          <w:p w14:paraId="3FA1A82A"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67/69</w:t>
            </w:r>
          </w:p>
          <w:p w14:paraId="37BD1785"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(97.1%)</w:t>
            </w:r>
          </w:p>
        </w:tc>
        <w:tc>
          <w:tcPr>
            <w:tcW w:w="807" w:type="pct"/>
          </w:tcPr>
          <w:p w14:paraId="6C3C0EFF"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78/79</w:t>
            </w:r>
          </w:p>
          <w:p w14:paraId="571849FE" w14:textId="77777777" w:rsidR="00296068" w:rsidRPr="00CF4F06" w:rsidRDefault="00296068" w:rsidP="00FF5222">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(98.7%)</w:t>
            </w:r>
          </w:p>
        </w:tc>
      </w:tr>
      <w:tr w:rsidR="00296068" w:rsidRPr="00CF4F06" w14:paraId="198E28EB"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519BC4B5" w14:textId="77777777" w:rsidR="00296068" w:rsidRPr="00286FF8" w:rsidRDefault="00296068" w:rsidP="00F77B06">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Resistor Network array 1206, 4 Resistors</w:t>
            </w:r>
          </w:p>
        </w:tc>
        <w:tc>
          <w:tcPr>
            <w:tcW w:w="586" w:type="pct"/>
          </w:tcPr>
          <w:p w14:paraId="5FD635FC" w14:textId="77777777" w:rsidR="00296068" w:rsidRPr="00286FF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14:paraId="37E1E368" w14:textId="77777777" w:rsidR="00296068" w:rsidRPr="006B43F4"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587" w:type="pct"/>
          </w:tcPr>
          <w:p w14:paraId="6FDDE4F8"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207/266</w:t>
            </w:r>
          </w:p>
          <w:p w14:paraId="2EA5F648"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(77.8%)</w:t>
            </w:r>
          </w:p>
        </w:tc>
        <w:tc>
          <w:tcPr>
            <w:tcW w:w="564" w:type="pct"/>
          </w:tcPr>
          <w:p w14:paraId="2FE5E91F"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239/266</w:t>
            </w:r>
          </w:p>
          <w:p w14:paraId="222D103F"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(89.8%)</w:t>
            </w:r>
          </w:p>
        </w:tc>
        <w:tc>
          <w:tcPr>
            <w:tcW w:w="611" w:type="pct"/>
          </w:tcPr>
          <w:p w14:paraId="35D50D64"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221/233</w:t>
            </w:r>
          </w:p>
          <w:p w14:paraId="496F7A43"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(94.8%)</w:t>
            </w:r>
          </w:p>
        </w:tc>
        <w:tc>
          <w:tcPr>
            <w:tcW w:w="894" w:type="pct"/>
          </w:tcPr>
          <w:p w14:paraId="54B23A60"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215/233</w:t>
            </w:r>
          </w:p>
          <w:p w14:paraId="54764D24"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(92.3%)</w:t>
            </w:r>
          </w:p>
        </w:tc>
        <w:tc>
          <w:tcPr>
            <w:tcW w:w="807" w:type="pct"/>
          </w:tcPr>
          <w:p w14:paraId="597A36DE"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222/266</w:t>
            </w:r>
          </w:p>
          <w:p w14:paraId="4097C5DB"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(83.5%)</w:t>
            </w:r>
          </w:p>
        </w:tc>
      </w:tr>
      <w:tr w:rsidR="00296068" w:rsidRPr="00CF4F06" w14:paraId="7B14464E"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7DC48859" w14:textId="77777777" w:rsidR="00296068" w:rsidRPr="00CF4F06" w:rsidRDefault="00296068" w:rsidP="00847546">
            <w:pPr>
              <w:spacing w:line="276" w:lineRule="auto"/>
              <w:jc w:val="center"/>
            </w:pPr>
          </w:p>
        </w:tc>
        <w:tc>
          <w:tcPr>
            <w:tcW w:w="586" w:type="pct"/>
          </w:tcPr>
          <w:p w14:paraId="77AFBB62"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14:paraId="2BB4A4F3"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204/266</w:t>
            </w:r>
          </w:p>
          <w:p w14:paraId="4C28CBFA"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(76.7%)</w:t>
            </w:r>
          </w:p>
        </w:tc>
        <w:tc>
          <w:tcPr>
            <w:tcW w:w="564" w:type="pct"/>
          </w:tcPr>
          <w:p w14:paraId="54261D85"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177/266</w:t>
            </w:r>
          </w:p>
          <w:p w14:paraId="55476024"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(66.5%)</w:t>
            </w:r>
          </w:p>
        </w:tc>
        <w:tc>
          <w:tcPr>
            <w:tcW w:w="611" w:type="pct"/>
          </w:tcPr>
          <w:p w14:paraId="2E402357"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156/219</w:t>
            </w:r>
          </w:p>
          <w:p w14:paraId="6D988769"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(71.2)</w:t>
            </w:r>
          </w:p>
        </w:tc>
        <w:tc>
          <w:tcPr>
            <w:tcW w:w="894" w:type="pct"/>
          </w:tcPr>
          <w:p w14:paraId="0F8FB9F0"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179/219</w:t>
            </w:r>
          </w:p>
          <w:p w14:paraId="17DCEA28"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(81.7%)</w:t>
            </w:r>
          </w:p>
        </w:tc>
        <w:tc>
          <w:tcPr>
            <w:tcW w:w="807" w:type="pct"/>
          </w:tcPr>
          <w:p w14:paraId="110FBC54"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218/266</w:t>
            </w:r>
          </w:p>
          <w:p w14:paraId="23B8940C"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(82.0%)</w:t>
            </w:r>
          </w:p>
        </w:tc>
      </w:tr>
      <w:tr w:rsidR="00296068" w:rsidRPr="00CF4F06" w14:paraId="51FEAE5D"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53DA1625" w14:textId="77777777" w:rsidR="00296068" w:rsidRPr="00286FF8" w:rsidRDefault="00296068" w:rsidP="00F77B06">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Transistor SOT23-3</w:t>
            </w:r>
          </w:p>
        </w:tc>
        <w:tc>
          <w:tcPr>
            <w:tcW w:w="586" w:type="pct"/>
          </w:tcPr>
          <w:p w14:paraId="7090745D" w14:textId="77777777" w:rsidR="00296068" w:rsidRPr="00286FF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14:paraId="70CCF557" w14:textId="77777777" w:rsidR="00296068" w:rsidRPr="006B43F4"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587" w:type="pct"/>
          </w:tcPr>
          <w:p w14:paraId="01ECF7A1"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257/262</w:t>
            </w:r>
          </w:p>
          <w:p w14:paraId="7AE49A0D"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(98.1%)</w:t>
            </w:r>
          </w:p>
        </w:tc>
        <w:tc>
          <w:tcPr>
            <w:tcW w:w="564" w:type="pct"/>
          </w:tcPr>
          <w:p w14:paraId="2EF6D844"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254/262</w:t>
            </w:r>
          </w:p>
          <w:p w14:paraId="4ED376B4"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(96.9%)</w:t>
            </w:r>
          </w:p>
        </w:tc>
        <w:tc>
          <w:tcPr>
            <w:tcW w:w="611" w:type="pct"/>
          </w:tcPr>
          <w:p w14:paraId="217DB49B"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215/222</w:t>
            </w:r>
          </w:p>
          <w:p w14:paraId="6E865049"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(96.8%)</w:t>
            </w:r>
          </w:p>
        </w:tc>
        <w:tc>
          <w:tcPr>
            <w:tcW w:w="894" w:type="pct"/>
          </w:tcPr>
          <w:p w14:paraId="31C2E047"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209/222</w:t>
            </w:r>
          </w:p>
          <w:p w14:paraId="1C22E308"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(94.1%)</w:t>
            </w:r>
          </w:p>
        </w:tc>
        <w:tc>
          <w:tcPr>
            <w:tcW w:w="807" w:type="pct"/>
          </w:tcPr>
          <w:p w14:paraId="016C5837"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259/262</w:t>
            </w:r>
          </w:p>
          <w:p w14:paraId="3480F333"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(98.9%)</w:t>
            </w:r>
          </w:p>
        </w:tc>
      </w:tr>
      <w:tr w:rsidR="00296068" w:rsidRPr="00CF4F06" w14:paraId="059F179C"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32740C07" w14:textId="77777777" w:rsidR="00296068" w:rsidRPr="00CF4F06" w:rsidRDefault="00296068" w:rsidP="00847546">
            <w:pPr>
              <w:spacing w:line="276" w:lineRule="auto"/>
              <w:jc w:val="center"/>
            </w:pPr>
          </w:p>
        </w:tc>
        <w:tc>
          <w:tcPr>
            <w:tcW w:w="586" w:type="pct"/>
          </w:tcPr>
          <w:p w14:paraId="28FE296F"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14:paraId="39884657"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258/262</w:t>
            </w:r>
          </w:p>
          <w:p w14:paraId="3BFF483B"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(98.5%)</w:t>
            </w:r>
          </w:p>
        </w:tc>
        <w:tc>
          <w:tcPr>
            <w:tcW w:w="564" w:type="pct"/>
          </w:tcPr>
          <w:p w14:paraId="4B82C3FE"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233/268</w:t>
            </w:r>
          </w:p>
          <w:p w14:paraId="72A5C8D4"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(88.9%)</w:t>
            </w:r>
          </w:p>
        </w:tc>
        <w:tc>
          <w:tcPr>
            <w:tcW w:w="611" w:type="pct"/>
          </w:tcPr>
          <w:p w14:paraId="5D1659E3"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189/223</w:t>
            </w:r>
          </w:p>
          <w:p w14:paraId="3D833075"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(84.8%)</w:t>
            </w:r>
          </w:p>
        </w:tc>
        <w:tc>
          <w:tcPr>
            <w:tcW w:w="894" w:type="pct"/>
          </w:tcPr>
          <w:p w14:paraId="6CE6CDEB"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214/223</w:t>
            </w:r>
          </w:p>
          <w:p w14:paraId="6D76B345"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(96.0%)</w:t>
            </w:r>
          </w:p>
        </w:tc>
        <w:tc>
          <w:tcPr>
            <w:tcW w:w="807" w:type="pct"/>
          </w:tcPr>
          <w:p w14:paraId="7DC8447D"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260/262</w:t>
            </w:r>
          </w:p>
          <w:p w14:paraId="06F87B4E"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(99.2%)</w:t>
            </w:r>
          </w:p>
        </w:tc>
      </w:tr>
      <w:tr w:rsidR="00296068" w:rsidRPr="00CF4F06" w14:paraId="1D740025"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43597EF5" w14:textId="77777777" w:rsidR="00296068" w:rsidRPr="00CF4F06" w:rsidRDefault="00296068" w:rsidP="00F77B06">
            <w:pPr>
              <w:spacing w:before="240" w:line="276" w:lineRule="auto"/>
              <w:jc w:val="center"/>
            </w:pPr>
            <w:r w:rsidRPr="00CF4F06">
              <w:t>DIP14</w:t>
            </w:r>
          </w:p>
        </w:tc>
        <w:tc>
          <w:tcPr>
            <w:tcW w:w="586" w:type="pct"/>
          </w:tcPr>
          <w:p w14:paraId="5B685B30"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4D7F26A4"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587" w:type="pct"/>
          </w:tcPr>
          <w:p w14:paraId="21FA3221"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109/114</w:t>
            </w:r>
          </w:p>
          <w:p w14:paraId="1661D995"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(95.6%)</w:t>
            </w:r>
          </w:p>
        </w:tc>
        <w:tc>
          <w:tcPr>
            <w:tcW w:w="564" w:type="pct"/>
          </w:tcPr>
          <w:p w14:paraId="42E4E872"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106/114</w:t>
            </w:r>
          </w:p>
          <w:p w14:paraId="62B6238C"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(93.0%)</w:t>
            </w:r>
          </w:p>
        </w:tc>
        <w:tc>
          <w:tcPr>
            <w:tcW w:w="611" w:type="pct"/>
          </w:tcPr>
          <w:p w14:paraId="007E8C4D"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89/99</w:t>
            </w:r>
          </w:p>
          <w:p w14:paraId="11D922AB"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(90.0%)</w:t>
            </w:r>
          </w:p>
        </w:tc>
        <w:tc>
          <w:tcPr>
            <w:tcW w:w="894" w:type="pct"/>
          </w:tcPr>
          <w:p w14:paraId="5213B28B"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96/99</w:t>
            </w:r>
          </w:p>
          <w:p w14:paraId="58B55B38"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(97.0%)</w:t>
            </w:r>
          </w:p>
        </w:tc>
        <w:tc>
          <w:tcPr>
            <w:tcW w:w="807" w:type="pct"/>
          </w:tcPr>
          <w:p w14:paraId="407957E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110/114</w:t>
            </w:r>
          </w:p>
          <w:p w14:paraId="0A2DE342"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(96.5%)</w:t>
            </w:r>
          </w:p>
        </w:tc>
      </w:tr>
      <w:tr w:rsidR="00296068" w:rsidRPr="00CF4F06" w14:paraId="091A2A8B"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06364284" w14:textId="77777777" w:rsidR="00296068" w:rsidRPr="00CF4F06" w:rsidRDefault="00296068" w:rsidP="00847546">
            <w:pPr>
              <w:spacing w:line="276" w:lineRule="auto"/>
              <w:jc w:val="center"/>
            </w:pPr>
          </w:p>
        </w:tc>
        <w:tc>
          <w:tcPr>
            <w:tcW w:w="586" w:type="pct"/>
          </w:tcPr>
          <w:p w14:paraId="6AA288D5"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14:paraId="78684D22"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111/114</w:t>
            </w:r>
          </w:p>
          <w:p w14:paraId="546417EC"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(97.4%)</w:t>
            </w:r>
          </w:p>
        </w:tc>
        <w:tc>
          <w:tcPr>
            <w:tcW w:w="564" w:type="pct"/>
          </w:tcPr>
          <w:p w14:paraId="1EF69B44"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104/114</w:t>
            </w:r>
          </w:p>
          <w:p w14:paraId="75AF5412"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(91.2%)</w:t>
            </w:r>
          </w:p>
        </w:tc>
        <w:tc>
          <w:tcPr>
            <w:tcW w:w="611" w:type="pct"/>
          </w:tcPr>
          <w:p w14:paraId="6239249B"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85/95</w:t>
            </w:r>
          </w:p>
          <w:p w14:paraId="453E4811"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(89.5%)</w:t>
            </w:r>
          </w:p>
        </w:tc>
        <w:tc>
          <w:tcPr>
            <w:tcW w:w="894" w:type="pct"/>
          </w:tcPr>
          <w:p w14:paraId="015F9463"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93/95</w:t>
            </w:r>
          </w:p>
          <w:p w14:paraId="4ACC5622"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(97.9%)</w:t>
            </w:r>
          </w:p>
        </w:tc>
        <w:tc>
          <w:tcPr>
            <w:tcW w:w="807" w:type="pct"/>
          </w:tcPr>
          <w:p w14:paraId="1C112AB9"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113/114</w:t>
            </w:r>
          </w:p>
          <w:p w14:paraId="59A0CE60"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(99.1%)</w:t>
            </w:r>
          </w:p>
        </w:tc>
      </w:tr>
      <w:tr w:rsidR="00296068" w:rsidRPr="00CF4F06" w14:paraId="4799C0E8"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4BDEDF07" w14:textId="77777777" w:rsidR="00296068" w:rsidRPr="00CF4F06" w:rsidRDefault="00296068" w:rsidP="00F77B06">
            <w:pPr>
              <w:spacing w:before="240" w:line="276" w:lineRule="auto"/>
              <w:jc w:val="center"/>
            </w:pPr>
            <w:r w:rsidRPr="00CF4F06">
              <w:t>DIP16</w:t>
            </w:r>
          </w:p>
        </w:tc>
        <w:tc>
          <w:tcPr>
            <w:tcW w:w="586" w:type="pct"/>
          </w:tcPr>
          <w:p w14:paraId="401EE2CA"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7BEF31A7"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587" w:type="pct"/>
          </w:tcPr>
          <w:p w14:paraId="2250BE71"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63/72</w:t>
            </w:r>
          </w:p>
          <w:p w14:paraId="0EA6C8C0"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(87.5%)</w:t>
            </w:r>
          </w:p>
        </w:tc>
        <w:tc>
          <w:tcPr>
            <w:tcW w:w="564" w:type="pct"/>
          </w:tcPr>
          <w:p w14:paraId="2F701D1B"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68/72</w:t>
            </w:r>
          </w:p>
          <w:p w14:paraId="7B1966DA"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(94.4%)</w:t>
            </w:r>
          </w:p>
        </w:tc>
        <w:tc>
          <w:tcPr>
            <w:tcW w:w="611" w:type="pct"/>
          </w:tcPr>
          <w:p w14:paraId="188BB56E"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48/57</w:t>
            </w:r>
          </w:p>
          <w:p w14:paraId="42BBF6BB"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(84.2%)</w:t>
            </w:r>
          </w:p>
        </w:tc>
        <w:tc>
          <w:tcPr>
            <w:tcW w:w="894" w:type="pct"/>
          </w:tcPr>
          <w:p w14:paraId="3FF53F7F"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50/57</w:t>
            </w:r>
          </w:p>
          <w:p w14:paraId="3E91C3A1"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(87.7%)</w:t>
            </w:r>
          </w:p>
        </w:tc>
        <w:tc>
          <w:tcPr>
            <w:tcW w:w="807" w:type="pct"/>
          </w:tcPr>
          <w:p w14:paraId="790ABED1"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69/72</w:t>
            </w:r>
          </w:p>
          <w:p w14:paraId="2C475522"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(95.8%)</w:t>
            </w:r>
          </w:p>
        </w:tc>
      </w:tr>
      <w:tr w:rsidR="00296068" w:rsidRPr="00CF4F06" w14:paraId="1DCAF4E2"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708A7007" w14:textId="77777777" w:rsidR="00296068" w:rsidRPr="00CF4F06" w:rsidRDefault="00296068" w:rsidP="00847546">
            <w:pPr>
              <w:spacing w:before="240" w:line="276" w:lineRule="auto"/>
              <w:jc w:val="center"/>
            </w:pPr>
          </w:p>
        </w:tc>
        <w:tc>
          <w:tcPr>
            <w:tcW w:w="586" w:type="pct"/>
          </w:tcPr>
          <w:p w14:paraId="09F89E07"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14:paraId="21D33229"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69/72</w:t>
            </w:r>
          </w:p>
          <w:p w14:paraId="3E380A8A"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(95.8%)</w:t>
            </w:r>
          </w:p>
        </w:tc>
        <w:tc>
          <w:tcPr>
            <w:tcW w:w="564" w:type="pct"/>
          </w:tcPr>
          <w:p w14:paraId="06F91A17"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67/72</w:t>
            </w:r>
          </w:p>
          <w:p w14:paraId="1D6AA28C"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(93.0%)</w:t>
            </w:r>
          </w:p>
        </w:tc>
        <w:tc>
          <w:tcPr>
            <w:tcW w:w="611" w:type="pct"/>
          </w:tcPr>
          <w:p w14:paraId="1EEAA58F"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58/65</w:t>
            </w:r>
          </w:p>
          <w:p w14:paraId="2ADE2A7B"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(89.2%)</w:t>
            </w:r>
          </w:p>
        </w:tc>
        <w:tc>
          <w:tcPr>
            <w:tcW w:w="894" w:type="pct"/>
          </w:tcPr>
          <w:p w14:paraId="281067C2"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61/65</w:t>
            </w:r>
          </w:p>
          <w:p w14:paraId="1869445D"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(93.8%)</w:t>
            </w:r>
          </w:p>
        </w:tc>
        <w:tc>
          <w:tcPr>
            <w:tcW w:w="807" w:type="pct"/>
          </w:tcPr>
          <w:p w14:paraId="197050D2"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71/72</w:t>
            </w:r>
          </w:p>
          <w:p w14:paraId="04D94223" w14:textId="77777777" w:rsidR="00296068" w:rsidRPr="00CF4F06" w:rsidRDefault="00296068" w:rsidP="007A164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(98.6%)</w:t>
            </w:r>
          </w:p>
        </w:tc>
      </w:tr>
      <w:tr w:rsidR="00296068" w:rsidRPr="00CF4F06" w14:paraId="47A54D9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0E215679" w14:textId="77777777" w:rsidR="00296068" w:rsidRPr="00286FF8" w:rsidRDefault="00296068" w:rsidP="00F77B06">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Resistor 1206</w:t>
            </w:r>
          </w:p>
        </w:tc>
        <w:tc>
          <w:tcPr>
            <w:tcW w:w="586" w:type="pct"/>
          </w:tcPr>
          <w:p w14:paraId="2FFF27AA" w14:textId="77777777" w:rsidR="00296068" w:rsidRPr="00286FF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14:paraId="6AA17813" w14:textId="77777777" w:rsidR="00296068" w:rsidRPr="006B43F4"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587" w:type="pct"/>
          </w:tcPr>
          <w:p w14:paraId="4F887081"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261/266</w:t>
            </w:r>
          </w:p>
          <w:p w14:paraId="4050EB84"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(98.2%)</w:t>
            </w:r>
          </w:p>
        </w:tc>
        <w:tc>
          <w:tcPr>
            <w:tcW w:w="564" w:type="pct"/>
          </w:tcPr>
          <w:p w14:paraId="7B67FAF2"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251/266</w:t>
            </w:r>
          </w:p>
          <w:p w14:paraId="5F130781"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(94.4%)</w:t>
            </w:r>
          </w:p>
        </w:tc>
        <w:tc>
          <w:tcPr>
            <w:tcW w:w="611" w:type="pct"/>
          </w:tcPr>
          <w:p w14:paraId="7813C7C9"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212/226</w:t>
            </w:r>
          </w:p>
          <w:p w14:paraId="29E467C0"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(93.8%)</w:t>
            </w:r>
          </w:p>
        </w:tc>
        <w:tc>
          <w:tcPr>
            <w:tcW w:w="894" w:type="pct"/>
          </w:tcPr>
          <w:p w14:paraId="3A6D02CC"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220/226</w:t>
            </w:r>
          </w:p>
          <w:p w14:paraId="031121FB"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(97.3%)</w:t>
            </w:r>
          </w:p>
        </w:tc>
        <w:tc>
          <w:tcPr>
            <w:tcW w:w="807" w:type="pct"/>
          </w:tcPr>
          <w:p w14:paraId="435153CE"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265/266</w:t>
            </w:r>
          </w:p>
          <w:p w14:paraId="2208D377"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(99.6%)</w:t>
            </w:r>
          </w:p>
        </w:tc>
      </w:tr>
      <w:tr w:rsidR="00296068" w:rsidRPr="00CF4F06" w14:paraId="37378D2F"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2B9EF0D4" w14:textId="77777777" w:rsidR="00296068" w:rsidRPr="00CF4F06" w:rsidRDefault="00296068" w:rsidP="00847546">
            <w:pPr>
              <w:spacing w:line="276" w:lineRule="auto"/>
              <w:jc w:val="center"/>
            </w:pPr>
          </w:p>
        </w:tc>
        <w:tc>
          <w:tcPr>
            <w:tcW w:w="586" w:type="pct"/>
          </w:tcPr>
          <w:p w14:paraId="0B89AD5D"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14:paraId="3BCC930A"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260/266</w:t>
            </w:r>
          </w:p>
          <w:p w14:paraId="3231C0B3"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(97.7%)</w:t>
            </w:r>
          </w:p>
        </w:tc>
        <w:tc>
          <w:tcPr>
            <w:tcW w:w="564" w:type="pct"/>
          </w:tcPr>
          <w:p w14:paraId="39BA533E"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242/266</w:t>
            </w:r>
          </w:p>
          <w:p w14:paraId="3C183E8D"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(91.0%)</w:t>
            </w:r>
          </w:p>
        </w:tc>
        <w:tc>
          <w:tcPr>
            <w:tcW w:w="611" w:type="pct"/>
          </w:tcPr>
          <w:p w14:paraId="09247693"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197/226</w:t>
            </w:r>
          </w:p>
          <w:p w14:paraId="56E5A697"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(87.2%)</w:t>
            </w:r>
          </w:p>
        </w:tc>
        <w:tc>
          <w:tcPr>
            <w:tcW w:w="894" w:type="pct"/>
          </w:tcPr>
          <w:p w14:paraId="4334C9BE"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223/226</w:t>
            </w:r>
          </w:p>
          <w:p w14:paraId="5B2C6486"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(98.7%)</w:t>
            </w:r>
          </w:p>
        </w:tc>
        <w:tc>
          <w:tcPr>
            <w:tcW w:w="807" w:type="pct"/>
          </w:tcPr>
          <w:p w14:paraId="5119551A"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266/266</w:t>
            </w:r>
          </w:p>
          <w:p w14:paraId="53E299EA" w14:textId="77777777" w:rsidR="00296068" w:rsidRPr="00CF4F06" w:rsidRDefault="00296068" w:rsidP="00EC403E">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296068" w:rsidRPr="00CF4F06" w14:paraId="7C915C59"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6930227B" w14:textId="77777777" w:rsidR="00296068" w:rsidRPr="00CF4F06" w:rsidRDefault="00296068" w:rsidP="00F77B06">
            <w:pPr>
              <w:spacing w:before="240" w:line="276" w:lineRule="auto"/>
              <w:jc w:val="center"/>
            </w:pPr>
            <w:r w:rsidRPr="00CF4F06">
              <w:t>SOIC-8</w:t>
            </w:r>
          </w:p>
        </w:tc>
        <w:tc>
          <w:tcPr>
            <w:tcW w:w="586" w:type="pct"/>
          </w:tcPr>
          <w:p w14:paraId="76A7C3CA"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1D0F06EF"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587" w:type="pct"/>
          </w:tcPr>
          <w:p w14:paraId="6489BDB0"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103/106</w:t>
            </w:r>
          </w:p>
          <w:p w14:paraId="133EF1FD"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(97.2%)</w:t>
            </w:r>
          </w:p>
        </w:tc>
        <w:tc>
          <w:tcPr>
            <w:tcW w:w="564" w:type="pct"/>
          </w:tcPr>
          <w:p w14:paraId="70D643B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103/106</w:t>
            </w:r>
          </w:p>
          <w:p w14:paraId="66F07DEC"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(97.2%)</w:t>
            </w:r>
          </w:p>
        </w:tc>
        <w:tc>
          <w:tcPr>
            <w:tcW w:w="611" w:type="pct"/>
          </w:tcPr>
          <w:p w14:paraId="331BBAA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76/88</w:t>
            </w:r>
          </w:p>
          <w:p w14:paraId="49D44C12"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(86.4%)</w:t>
            </w:r>
          </w:p>
        </w:tc>
        <w:tc>
          <w:tcPr>
            <w:tcW w:w="894" w:type="pct"/>
          </w:tcPr>
          <w:p w14:paraId="7077193D"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86/88</w:t>
            </w:r>
          </w:p>
          <w:p w14:paraId="24103D09"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(97.7%)</w:t>
            </w:r>
          </w:p>
        </w:tc>
        <w:tc>
          <w:tcPr>
            <w:tcW w:w="807" w:type="pct"/>
          </w:tcPr>
          <w:p w14:paraId="1E02501F"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106/106</w:t>
            </w:r>
          </w:p>
          <w:p w14:paraId="59C88489"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14:paraId="7ED46308"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6F90C7B4" w14:textId="77777777" w:rsidR="00296068" w:rsidRPr="00CF4F06" w:rsidRDefault="00296068" w:rsidP="00847546">
            <w:pPr>
              <w:spacing w:before="240" w:line="276" w:lineRule="auto"/>
              <w:jc w:val="center"/>
            </w:pPr>
          </w:p>
        </w:tc>
        <w:tc>
          <w:tcPr>
            <w:tcW w:w="586" w:type="pct"/>
          </w:tcPr>
          <w:p w14:paraId="204A2A85"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 xml:space="preserve">True </w:t>
            </w:r>
            <w:r w:rsidRPr="00CF4F06">
              <w:lastRenderedPageBreak/>
              <w:t>negative</w:t>
            </w:r>
          </w:p>
        </w:tc>
        <w:tc>
          <w:tcPr>
            <w:tcW w:w="587" w:type="pct"/>
          </w:tcPr>
          <w:p w14:paraId="584DF9F8"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lastRenderedPageBreak/>
              <w:t>103/106</w:t>
            </w:r>
          </w:p>
          <w:p w14:paraId="427B8E23"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lastRenderedPageBreak/>
              <w:t>(97.2%)</w:t>
            </w:r>
          </w:p>
        </w:tc>
        <w:tc>
          <w:tcPr>
            <w:tcW w:w="564" w:type="pct"/>
          </w:tcPr>
          <w:p w14:paraId="1908B5E6"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lastRenderedPageBreak/>
              <w:t>90/106</w:t>
            </w:r>
          </w:p>
          <w:p w14:paraId="7E370295"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lastRenderedPageBreak/>
              <w:t>(84.9%)</w:t>
            </w:r>
          </w:p>
        </w:tc>
        <w:tc>
          <w:tcPr>
            <w:tcW w:w="611" w:type="pct"/>
          </w:tcPr>
          <w:p w14:paraId="1F6AF9A7"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lastRenderedPageBreak/>
              <w:t>74/96</w:t>
            </w:r>
          </w:p>
          <w:p w14:paraId="65F84851"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lastRenderedPageBreak/>
              <w:t>(80.4%)</w:t>
            </w:r>
          </w:p>
        </w:tc>
        <w:tc>
          <w:tcPr>
            <w:tcW w:w="894" w:type="pct"/>
          </w:tcPr>
          <w:p w14:paraId="00FB44AA"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lastRenderedPageBreak/>
              <w:t>92/92</w:t>
            </w:r>
          </w:p>
          <w:p w14:paraId="4285DD30"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lastRenderedPageBreak/>
              <w:t>(100%)</w:t>
            </w:r>
          </w:p>
        </w:tc>
        <w:tc>
          <w:tcPr>
            <w:tcW w:w="807" w:type="pct"/>
          </w:tcPr>
          <w:p w14:paraId="24835375"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lastRenderedPageBreak/>
              <w:t>1037106</w:t>
            </w:r>
          </w:p>
          <w:p w14:paraId="5D25665A"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lastRenderedPageBreak/>
              <w:t>(97.2%)</w:t>
            </w:r>
          </w:p>
        </w:tc>
      </w:tr>
      <w:tr w:rsidR="00296068" w:rsidRPr="00CF4F06" w14:paraId="4756496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34E83007" w14:textId="77777777" w:rsidR="00296068" w:rsidRPr="00CF4F06" w:rsidRDefault="00296068" w:rsidP="00F77B06">
            <w:pPr>
              <w:spacing w:before="240" w:line="276" w:lineRule="auto"/>
              <w:jc w:val="center"/>
            </w:pPr>
            <w:r w:rsidRPr="00CF4F06">
              <w:lastRenderedPageBreak/>
              <w:t>Ceramic capacitor 1210</w:t>
            </w:r>
          </w:p>
        </w:tc>
        <w:tc>
          <w:tcPr>
            <w:tcW w:w="586" w:type="pct"/>
          </w:tcPr>
          <w:p w14:paraId="4A875BC7"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45D8B5F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587" w:type="pct"/>
          </w:tcPr>
          <w:p w14:paraId="25C981F3"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30/42</w:t>
            </w:r>
          </w:p>
          <w:p w14:paraId="3E8B0A1D"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(71.4%)</w:t>
            </w:r>
          </w:p>
        </w:tc>
        <w:tc>
          <w:tcPr>
            <w:tcW w:w="564" w:type="pct"/>
          </w:tcPr>
          <w:p w14:paraId="770FD545"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41/42</w:t>
            </w:r>
          </w:p>
          <w:p w14:paraId="3575B6FF"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(97.6%)</w:t>
            </w:r>
          </w:p>
        </w:tc>
        <w:tc>
          <w:tcPr>
            <w:tcW w:w="611" w:type="pct"/>
          </w:tcPr>
          <w:p w14:paraId="7FFA2315"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35/36</w:t>
            </w:r>
          </w:p>
          <w:p w14:paraId="3A20E3A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(97.2%)</w:t>
            </w:r>
          </w:p>
        </w:tc>
        <w:tc>
          <w:tcPr>
            <w:tcW w:w="894" w:type="pct"/>
          </w:tcPr>
          <w:p w14:paraId="1ACA3D6F"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25/36</w:t>
            </w:r>
          </w:p>
          <w:p w14:paraId="5BA394E7"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(69.4%)</w:t>
            </w:r>
          </w:p>
        </w:tc>
        <w:tc>
          <w:tcPr>
            <w:tcW w:w="807" w:type="pct"/>
          </w:tcPr>
          <w:p w14:paraId="2D9449FF"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42/42</w:t>
            </w:r>
          </w:p>
          <w:p w14:paraId="2CE77A94"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14:paraId="37BA6CF6"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544B7CEA" w14:textId="77777777" w:rsidR="00296068" w:rsidRPr="00CF4F06" w:rsidRDefault="00296068" w:rsidP="00847546">
            <w:pPr>
              <w:spacing w:line="276" w:lineRule="auto"/>
              <w:jc w:val="center"/>
            </w:pPr>
          </w:p>
        </w:tc>
        <w:tc>
          <w:tcPr>
            <w:tcW w:w="586" w:type="pct"/>
          </w:tcPr>
          <w:p w14:paraId="6F03FE30"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14:paraId="073B67D5"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36/42</w:t>
            </w:r>
          </w:p>
          <w:p w14:paraId="0D0B1B8B"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(85.7%)</w:t>
            </w:r>
          </w:p>
        </w:tc>
        <w:tc>
          <w:tcPr>
            <w:tcW w:w="564" w:type="pct"/>
          </w:tcPr>
          <w:p w14:paraId="7E2C49B5"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35/42</w:t>
            </w:r>
          </w:p>
          <w:p w14:paraId="04149706"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(83.3%)</w:t>
            </w:r>
          </w:p>
        </w:tc>
        <w:tc>
          <w:tcPr>
            <w:tcW w:w="611" w:type="pct"/>
          </w:tcPr>
          <w:p w14:paraId="24F274CF"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30/35</w:t>
            </w:r>
          </w:p>
          <w:p w14:paraId="0477E273"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(85.7%)</w:t>
            </w:r>
          </w:p>
        </w:tc>
        <w:tc>
          <w:tcPr>
            <w:tcW w:w="894" w:type="pct"/>
          </w:tcPr>
          <w:p w14:paraId="06370091"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28/35</w:t>
            </w:r>
          </w:p>
          <w:p w14:paraId="071D634A"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(80.0%)</w:t>
            </w:r>
          </w:p>
        </w:tc>
        <w:tc>
          <w:tcPr>
            <w:tcW w:w="807" w:type="pct"/>
          </w:tcPr>
          <w:p w14:paraId="0D76D298"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40/42</w:t>
            </w:r>
          </w:p>
          <w:p w14:paraId="2279DA5A"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(95.2%)</w:t>
            </w:r>
          </w:p>
        </w:tc>
      </w:tr>
      <w:tr w:rsidR="00296068" w:rsidRPr="00CF4F06" w14:paraId="690A246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05F2F10A" w14:textId="77777777" w:rsidR="00296068" w:rsidRPr="00CF4F06" w:rsidRDefault="00296068" w:rsidP="00F77B06">
            <w:pPr>
              <w:spacing w:before="240" w:line="276" w:lineRule="auto"/>
              <w:jc w:val="center"/>
            </w:pPr>
            <w:r w:rsidRPr="00CF4F06">
              <w:t>SOT223-3</w:t>
            </w:r>
          </w:p>
        </w:tc>
        <w:tc>
          <w:tcPr>
            <w:tcW w:w="586" w:type="pct"/>
          </w:tcPr>
          <w:p w14:paraId="5415ADAD"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5EB4A3A8"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587" w:type="pct"/>
          </w:tcPr>
          <w:p w14:paraId="52F74DC1"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126/126</w:t>
            </w:r>
          </w:p>
          <w:p w14:paraId="746ECA43"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564" w:type="pct"/>
          </w:tcPr>
          <w:p w14:paraId="595274C8"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113/126</w:t>
            </w:r>
          </w:p>
          <w:p w14:paraId="4B571404"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(89.7%)</w:t>
            </w:r>
          </w:p>
        </w:tc>
        <w:tc>
          <w:tcPr>
            <w:tcW w:w="611" w:type="pct"/>
          </w:tcPr>
          <w:p w14:paraId="66A7C4DA"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97/105</w:t>
            </w:r>
          </w:p>
          <w:p w14:paraId="4D37D282"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(92.4%)</w:t>
            </w:r>
          </w:p>
        </w:tc>
        <w:tc>
          <w:tcPr>
            <w:tcW w:w="894" w:type="pct"/>
          </w:tcPr>
          <w:p w14:paraId="7193B3F8"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105/105</w:t>
            </w:r>
          </w:p>
          <w:p w14:paraId="4A6C1CC4"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807" w:type="pct"/>
          </w:tcPr>
          <w:p w14:paraId="309865CB"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126/126</w:t>
            </w:r>
          </w:p>
          <w:p w14:paraId="6185E75F"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14:paraId="7CB61172"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4523EED8" w14:textId="77777777" w:rsidR="00296068" w:rsidRPr="00CF4F06" w:rsidRDefault="00296068" w:rsidP="00847546">
            <w:pPr>
              <w:spacing w:line="276" w:lineRule="auto"/>
              <w:jc w:val="center"/>
            </w:pPr>
          </w:p>
        </w:tc>
        <w:tc>
          <w:tcPr>
            <w:tcW w:w="586" w:type="pct"/>
          </w:tcPr>
          <w:p w14:paraId="0E8EA35F"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14:paraId="111E3141"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137/137</w:t>
            </w:r>
          </w:p>
          <w:p w14:paraId="4E5457DD" w14:textId="77777777" w:rsidR="00296068" w:rsidRPr="00CF4F06"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c>
          <w:tcPr>
            <w:tcW w:w="564" w:type="pct"/>
          </w:tcPr>
          <w:p w14:paraId="14BB9D8B"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113/137</w:t>
            </w:r>
          </w:p>
          <w:p w14:paraId="7C979251" w14:textId="77777777" w:rsidR="00296068" w:rsidRPr="00CF4F06"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(82.5%)</w:t>
            </w:r>
          </w:p>
        </w:tc>
        <w:tc>
          <w:tcPr>
            <w:tcW w:w="611" w:type="pct"/>
          </w:tcPr>
          <w:p w14:paraId="5DD52FCD"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91/117</w:t>
            </w:r>
          </w:p>
          <w:p w14:paraId="5697A769" w14:textId="77777777" w:rsidR="00296068" w:rsidRPr="00CF4F06"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(77.8%)</w:t>
            </w:r>
          </w:p>
        </w:tc>
        <w:tc>
          <w:tcPr>
            <w:tcW w:w="894" w:type="pct"/>
          </w:tcPr>
          <w:p w14:paraId="12FE3C1E"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116/117</w:t>
            </w:r>
          </w:p>
          <w:p w14:paraId="3E54FDA0" w14:textId="77777777" w:rsidR="00296068" w:rsidRPr="00CF4F06"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(99.1%)</w:t>
            </w:r>
          </w:p>
        </w:tc>
        <w:tc>
          <w:tcPr>
            <w:tcW w:w="807" w:type="pct"/>
          </w:tcPr>
          <w:p w14:paraId="5D92BBD7"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137/137</w:t>
            </w:r>
          </w:p>
          <w:p w14:paraId="613D0357" w14:textId="77777777" w:rsidR="00296068" w:rsidRPr="00CF4F06"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296068" w:rsidRPr="00CF4F06" w14:paraId="57419E6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6FC83161" w14:textId="77777777" w:rsidR="00296068" w:rsidRPr="00286FF8" w:rsidRDefault="00296068" w:rsidP="00F77B06">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Resistor 0806 </w:t>
            </w:r>
          </w:p>
        </w:tc>
        <w:tc>
          <w:tcPr>
            <w:tcW w:w="586" w:type="pct"/>
          </w:tcPr>
          <w:p w14:paraId="6E1B56E3" w14:textId="77777777" w:rsidR="00296068" w:rsidRPr="00286FF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14:paraId="29E13E06" w14:textId="77777777" w:rsidR="00296068" w:rsidRPr="006B43F4"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587" w:type="pct"/>
          </w:tcPr>
          <w:p w14:paraId="411533E3"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283/308</w:t>
            </w:r>
          </w:p>
          <w:p w14:paraId="65745EC8"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(91.9%)</w:t>
            </w:r>
          </w:p>
        </w:tc>
        <w:tc>
          <w:tcPr>
            <w:tcW w:w="564" w:type="pct"/>
          </w:tcPr>
          <w:p w14:paraId="3C651E42"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290/308</w:t>
            </w:r>
          </w:p>
          <w:p w14:paraId="0E46B0A2"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(94.2%)</w:t>
            </w:r>
          </w:p>
        </w:tc>
        <w:tc>
          <w:tcPr>
            <w:tcW w:w="611" w:type="pct"/>
          </w:tcPr>
          <w:p w14:paraId="48F2E47C"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252/258</w:t>
            </w:r>
          </w:p>
          <w:p w14:paraId="29343447"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(97.7%)</w:t>
            </w:r>
          </w:p>
        </w:tc>
        <w:tc>
          <w:tcPr>
            <w:tcW w:w="894" w:type="pct"/>
          </w:tcPr>
          <w:p w14:paraId="52C6495B"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244/258</w:t>
            </w:r>
          </w:p>
          <w:p w14:paraId="1BF8FF6D"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(94.6%)</w:t>
            </w:r>
          </w:p>
        </w:tc>
        <w:tc>
          <w:tcPr>
            <w:tcW w:w="807" w:type="pct"/>
          </w:tcPr>
          <w:p w14:paraId="3A6BCA7F"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304/308</w:t>
            </w:r>
          </w:p>
          <w:p w14:paraId="54443211"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(98.7%)</w:t>
            </w:r>
          </w:p>
        </w:tc>
      </w:tr>
      <w:tr w:rsidR="00296068" w:rsidRPr="00CF4F06" w14:paraId="79B592E5"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0B66A24C" w14:textId="77777777" w:rsidR="00296068" w:rsidRPr="00CF4F06" w:rsidRDefault="00296068" w:rsidP="00847546">
            <w:pPr>
              <w:spacing w:line="276" w:lineRule="auto"/>
              <w:jc w:val="center"/>
            </w:pPr>
          </w:p>
        </w:tc>
        <w:tc>
          <w:tcPr>
            <w:tcW w:w="586" w:type="pct"/>
          </w:tcPr>
          <w:p w14:paraId="7B6CFF05"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14:paraId="1F80529D"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293/308</w:t>
            </w:r>
          </w:p>
          <w:p w14:paraId="18EE04D0"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(95.1%)</w:t>
            </w:r>
          </w:p>
        </w:tc>
        <w:tc>
          <w:tcPr>
            <w:tcW w:w="564" w:type="pct"/>
          </w:tcPr>
          <w:p w14:paraId="7E3B66BE"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269/308</w:t>
            </w:r>
          </w:p>
          <w:p w14:paraId="47E1764B"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(87.3%)</w:t>
            </w:r>
          </w:p>
        </w:tc>
        <w:tc>
          <w:tcPr>
            <w:tcW w:w="611" w:type="pct"/>
          </w:tcPr>
          <w:p w14:paraId="2F83EB0C"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242/266</w:t>
            </w:r>
          </w:p>
          <w:p w14:paraId="72DCEFFE"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(91.0%)</w:t>
            </w:r>
          </w:p>
        </w:tc>
        <w:tc>
          <w:tcPr>
            <w:tcW w:w="894" w:type="pct"/>
          </w:tcPr>
          <w:p w14:paraId="20EFCBCD"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253/266</w:t>
            </w:r>
          </w:p>
          <w:p w14:paraId="2A6A39F0"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(95.1%)</w:t>
            </w:r>
          </w:p>
        </w:tc>
        <w:tc>
          <w:tcPr>
            <w:tcW w:w="807" w:type="pct"/>
          </w:tcPr>
          <w:p w14:paraId="483D6415"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296/308</w:t>
            </w:r>
          </w:p>
          <w:p w14:paraId="763566CC"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(96.1%)</w:t>
            </w:r>
          </w:p>
        </w:tc>
      </w:tr>
      <w:tr w:rsidR="00296068" w:rsidRPr="00CF4F06" w14:paraId="7EF0AD3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45D165E2" w14:textId="77777777" w:rsidR="00296068" w:rsidRPr="00CF4F06" w:rsidRDefault="00296068" w:rsidP="00F77B06">
            <w:pPr>
              <w:spacing w:before="240" w:line="276" w:lineRule="auto"/>
              <w:jc w:val="center"/>
            </w:pPr>
            <w:r w:rsidRPr="00CF4F06">
              <w:t xml:space="preserve">TO263 </w:t>
            </w:r>
          </w:p>
        </w:tc>
        <w:tc>
          <w:tcPr>
            <w:tcW w:w="586" w:type="pct"/>
          </w:tcPr>
          <w:p w14:paraId="0D3E715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2F8EA8BD"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587" w:type="pct"/>
          </w:tcPr>
          <w:p w14:paraId="0EEC32DB"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35/36</w:t>
            </w:r>
          </w:p>
          <w:p w14:paraId="1667A705"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564" w:type="pct"/>
          </w:tcPr>
          <w:p w14:paraId="217F2BC8"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33/36</w:t>
            </w:r>
          </w:p>
          <w:p w14:paraId="26BF5DA4"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(91.7%)</w:t>
            </w:r>
          </w:p>
        </w:tc>
        <w:tc>
          <w:tcPr>
            <w:tcW w:w="611" w:type="pct"/>
          </w:tcPr>
          <w:p w14:paraId="16782915"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26/29</w:t>
            </w:r>
          </w:p>
          <w:p w14:paraId="1ACCCF91"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(89.7%)</w:t>
            </w:r>
          </w:p>
        </w:tc>
        <w:tc>
          <w:tcPr>
            <w:tcW w:w="894" w:type="pct"/>
          </w:tcPr>
          <w:p w14:paraId="3E43A559"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28/29</w:t>
            </w:r>
          </w:p>
          <w:p w14:paraId="442B1F99"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(96.55%)</w:t>
            </w:r>
          </w:p>
        </w:tc>
        <w:tc>
          <w:tcPr>
            <w:tcW w:w="807" w:type="pct"/>
          </w:tcPr>
          <w:p w14:paraId="4568095F"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34/36</w:t>
            </w:r>
          </w:p>
          <w:p w14:paraId="433C64B8"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(94.4%)</w:t>
            </w:r>
          </w:p>
        </w:tc>
      </w:tr>
      <w:tr w:rsidR="00296068" w:rsidRPr="00CF4F06" w14:paraId="54C8ADED"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72316CDE" w14:textId="77777777" w:rsidR="00296068" w:rsidRPr="00CF4F06" w:rsidRDefault="00296068" w:rsidP="005D7A9D">
            <w:pPr>
              <w:spacing w:line="276" w:lineRule="auto"/>
              <w:jc w:val="center"/>
            </w:pPr>
          </w:p>
        </w:tc>
        <w:tc>
          <w:tcPr>
            <w:tcW w:w="586" w:type="pct"/>
          </w:tcPr>
          <w:p w14:paraId="6D2A7DDA" w14:textId="77777777" w:rsidR="00296068" w:rsidRPr="00CF4F06"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14:paraId="122B021E"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36/36</w:t>
            </w:r>
          </w:p>
          <w:p w14:paraId="16FCFE5C" w14:textId="77777777" w:rsidR="00296068" w:rsidRPr="00CF4F06"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(97.2%)</w:t>
            </w:r>
          </w:p>
        </w:tc>
        <w:tc>
          <w:tcPr>
            <w:tcW w:w="564" w:type="pct"/>
          </w:tcPr>
          <w:p w14:paraId="02B6D183"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30/36</w:t>
            </w:r>
          </w:p>
          <w:p w14:paraId="3A904A02" w14:textId="77777777" w:rsidR="00296068" w:rsidRPr="00CF4F06"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(83.3%)</w:t>
            </w:r>
          </w:p>
        </w:tc>
        <w:tc>
          <w:tcPr>
            <w:tcW w:w="611" w:type="pct"/>
          </w:tcPr>
          <w:p w14:paraId="4C740A24"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26/32</w:t>
            </w:r>
          </w:p>
          <w:p w14:paraId="1AB5E8A3" w14:textId="77777777" w:rsidR="00296068" w:rsidRPr="00CF4F06"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(81.2%)</w:t>
            </w:r>
          </w:p>
        </w:tc>
        <w:tc>
          <w:tcPr>
            <w:tcW w:w="894" w:type="pct"/>
          </w:tcPr>
          <w:p w14:paraId="4FAA7BB9"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32/32</w:t>
            </w:r>
          </w:p>
          <w:p w14:paraId="5A593F1F" w14:textId="77777777" w:rsidR="00296068" w:rsidRPr="00CF4F06"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c>
          <w:tcPr>
            <w:tcW w:w="807" w:type="pct"/>
          </w:tcPr>
          <w:p w14:paraId="2CD77D14"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36/36</w:t>
            </w:r>
          </w:p>
          <w:p w14:paraId="61E6228F" w14:textId="77777777" w:rsidR="00296068" w:rsidRPr="00CF4F06"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296068" w:rsidRPr="00CF4F06" w14:paraId="0A07E9C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31C53F1B" w14:textId="77777777" w:rsidR="00296068" w:rsidRPr="00CF4F06" w:rsidRDefault="00296068" w:rsidP="00F77B06">
            <w:pPr>
              <w:spacing w:before="240" w:line="276" w:lineRule="auto"/>
              <w:jc w:val="center"/>
            </w:pPr>
            <w:r w:rsidRPr="00CF4F06">
              <w:t xml:space="preserve">Quartz HC-49/S </w:t>
            </w:r>
          </w:p>
        </w:tc>
        <w:tc>
          <w:tcPr>
            <w:tcW w:w="586" w:type="pct"/>
          </w:tcPr>
          <w:p w14:paraId="7712B8C3"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2446F565"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587" w:type="pct"/>
          </w:tcPr>
          <w:p w14:paraId="5140F48A"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42/46</w:t>
            </w:r>
          </w:p>
          <w:p w14:paraId="43F22B99"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(91.3%)</w:t>
            </w:r>
          </w:p>
        </w:tc>
        <w:tc>
          <w:tcPr>
            <w:tcW w:w="564" w:type="pct"/>
          </w:tcPr>
          <w:p w14:paraId="3C7F61C7"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46/46</w:t>
            </w:r>
          </w:p>
          <w:p w14:paraId="7DD6D6EC"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611" w:type="pct"/>
          </w:tcPr>
          <w:p w14:paraId="36000E73"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30/37</w:t>
            </w:r>
          </w:p>
          <w:p w14:paraId="3B372F37"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(81.1%)</w:t>
            </w:r>
          </w:p>
        </w:tc>
        <w:tc>
          <w:tcPr>
            <w:tcW w:w="894" w:type="pct"/>
          </w:tcPr>
          <w:p w14:paraId="4F1B17DD"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29/38</w:t>
            </w:r>
          </w:p>
          <w:p w14:paraId="5D6F4CAE"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(78.4%)</w:t>
            </w:r>
          </w:p>
        </w:tc>
        <w:tc>
          <w:tcPr>
            <w:tcW w:w="807" w:type="pct"/>
          </w:tcPr>
          <w:p w14:paraId="11DD8F6C"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46/46</w:t>
            </w:r>
          </w:p>
          <w:p w14:paraId="7BD3DE6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14:paraId="3A305EFE"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6CA0B23D" w14:textId="77777777" w:rsidR="00296068" w:rsidRPr="00CF4F06" w:rsidRDefault="00296068" w:rsidP="00847546">
            <w:pPr>
              <w:spacing w:line="276" w:lineRule="auto"/>
              <w:jc w:val="center"/>
            </w:pPr>
          </w:p>
        </w:tc>
        <w:tc>
          <w:tcPr>
            <w:tcW w:w="586" w:type="pct"/>
          </w:tcPr>
          <w:p w14:paraId="6BE2AF6A"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14:paraId="72706D04"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45/46</w:t>
            </w:r>
          </w:p>
          <w:p w14:paraId="5E1327DD"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(97.8%)</w:t>
            </w:r>
          </w:p>
        </w:tc>
        <w:tc>
          <w:tcPr>
            <w:tcW w:w="564" w:type="pct"/>
          </w:tcPr>
          <w:p w14:paraId="1FED3B67"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42/46</w:t>
            </w:r>
          </w:p>
          <w:p w14:paraId="6B0CAA65"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(91.3%)</w:t>
            </w:r>
          </w:p>
        </w:tc>
        <w:tc>
          <w:tcPr>
            <w:tcW w:w="611" w:type="pct"/>
          </w:tcPr>
          <w:p w14:paraId="5FF1C592"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35/36</w:t>
            </w:r>
          </w:p>
          <w:p w14:paraId="59356CFF"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(97.2%)</w:t>
            </w:r>
          </w:p>
        </w:tc>
        <w:tc>
          <w:tcPr>
            <w:tcW w:w="894" w:type="pct"/>
          </w:tcPr>
          <w:p w14:paraId="71A34F3F"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33/36</w:t>
            </w:r>
          </w:p>
          <w:p w14:paraId="21241136"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(91.7%)</w:t>
            </w:r>
          </w:p>
        </w:tc>
        <w:tc>
          <w:tcPr>
            <w:tcW w:w="807" w:type="pct"/>
          </w:tcPr>
          <w:p w14:paraId="7FB4F8B0"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46/46</w:t>
            </w:r>
          </w:p>
          <w:p w14:paraId="5CB5815B"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296068" w:rsidRPr="00CF4F06" w14:paraId="2FD497D5"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14:paraId="6CB9156E" w14:textId="77777777" w:rsidR="00296068" w:rsidRPr="00CF4F06" w:rsidRDefault="00296068" w:rsidP="00F77B06">
            <w:pPr>
              <w:spacing w:before="240" w:line="276" w:lineRule="auto"/>
              <w:jc w:val="center"/>
            </w:pPr>
            <w:r w:rsidRPr="00CF4F06">
              <w:t xml:space="preserve">32-bit-PCI slot </w:t>
            </w:r>
          </w:p>
        </w:tc>
        <w:tc>
          <w:tcPr>
            <w:tcW w:w="586" w:type="pct"/>
          </w:tcPr>
          <w:p w14:paraId="13781107"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0031FAF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587" w:type="pct"/>
          </w:tcPr>
          <w:p w14:paraId="18755270"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77/77</w:t>
            </w:r>
          </w:p>
          <w:p w14:paraId="67E84676"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564" w:type="pct"/>
          </w:tcPr>
          <w:p w14:paraId="54E418C7"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77/77</w:t>
            </w:r>
          </w:p>
          <w:p w14:paraId="4D977CA2"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611" w:type="pct"/>
          </w:tcPr>
          <w:p w14:paraId="479533BC"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61/62</w:t>
            </w:r>
          </w:p>
          <w:p w14:paraId="41EE87D1"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(96.8%)</w:t>
            </w:r>
          </w:p>
        </w:tc>
        <w:tc>
          <w:tcPr>
            <w:tcW w:w="894" w:type="pct"/>
          </w:tcPr>
          <w:p w14:paraId="76DD3291"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62/63</w:t>
            </w:r>
          </w:p>
          <w:p w14:paraId="1EE9D61F"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(98.4%)</w:t>
            </w:r>
          </w:p>
        </w:tc>
        <w:tc>
          <w:tcPr>
            <w:tcW w:w="807" w:type="pct"/>
          </w:tcPr>
          <w:p w14:paraId="0BC8170A"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77/77</w:t>
            </w:r>
          </w:p>
          <w:p w14:paraId="1628A1D1" w14:textId="77777777" w:rsidR="00296068" w:rsidRPr="00CF4F06"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96068" w:rsidRPr="00CF4F06" w14:paraId="6A0ABD0C" w14:textId="77777777" w:rsidTr="00DF70C1">
        <w:tc>
          <w:tcPr>
            <w:cnfStyle w:val="001000000000" w:firstRow="0" w:lastRow="0" w:firstColumn="1" w:lastColumn="0" w:oddVBand="0" w:evenVBand="0" w:oddHBand="0" w:evenHBand="0" w:firstRowFirstColumn="0" w:firstRowLastColumn="0" w:lastRowFirstColumn="0" w:lastRowLastColumn="0"/>
            <w:tcW w:w="950" w:type="pct"/>
            <w:vMerge/>
          </w:tcPr>
          <w:p w14:paraId="09D1961B" w14:textId="77777777" w:rsidR="00296068" w:rsidRPr="00CF4F06" w:rsidRDefault="00296068" w:rsidP="00847546">
            <w:pPr>
              <w:spacing w:line="276" w:lineRule="auto"/>
              <w:jc w:val="center"/>
            </w:pPr>
          </w:p>
        </w:tc>
        <w:tc>
          <w:tcPr>
            <w:tcW w:w="586" w:type="pct"/>
          </w:tcPr>
          <w:p w14:paraId="48784779"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587" w:type="pct"/>
          </w:tcPr>
          <w:p w14:paraId="495AD99A"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77/77</w:t>
            </w:r>
          </w:p>
          <w:p w14:paraId="3D5AD152"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c>
          <w:tcPr>
            <w:tcW w:w="564" w:type="pct"/>
          </w:tcPr>
          <w:p w14:paraId="601D119A"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73/77</w:t>
            </w:r>
          </w:p>
          <w:p w14:paraId="5639207A"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(94.8%)</w:t>
            </w:r>
          </w:p>
        </w:tc>
        <w:tc>
          <w:tcPr>
            <w:tcW w:w="611" w:type="pct"/>
          </w:tcPr>
          <w:p w14:paraId="689FD8DC"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60/68</w:t>
            </w:r>
          </w:p>
          <w:p w14:paraId="574F6961"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(88.2%)</w:t>
            </w:r>
          </w:p>
        </w:tc>
        <w:tc>
          <w:tcPr>
            <w:tcW w:w="894" w:type="pct"/>
          </w:tcPr>
          <w:p w14:paraId="1C8A98F0"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66/68</w:t>
            </w:r>
          </w:p>
          <w:p w14:paraId="0C19FBD8"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(97.1%)</w:t>
            </w:r>
          </w:p>
        </w:tc>
        <w:tc>
          <w:tcPr>
            <w:tcW w:w="807" w:type="pct"/>
          </w:tcPr>
          <w:p w14:paraId="5BDF39FA" w14:textId="77777777" w:rsidR="00296068" w:rsidRPr="00CF4F06"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77/77</w:t>
            </w:r>
          </w:p>
          <w:p w14:paraId="1DC0019E" w14:textId="77777777" w:rsidR="00296068" w:rsidRPr="00CF4F06"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bl>
    <w:p w14:paraId="39036D78" w14:textId="77777777" w:rsidR="00843B85" w:rsidRPr="00CF4F06" w:rsidRDefault="00843B85" w:rsidP="00843B85">
      <w:pPr>
        <w:spacing w:line="276" w:lineRule="auto"/>
        <w:jc w:val="left"/>
      </w:pPr>
    </w:p>
    <w:p w14:paraId="538B74F3" w14:textId="77777777" w:rsidR="00682DCE" w:rsidRPr="00CF4F06" w:rsidRDefault="00682DCE">
      <w:pPr>
        <w:spacing w:line="276" w:lineRule="auto"/>
        <w:jc w:val="left"/>
      </w:pPr>
    </w:p>
    <w:p w14:paraId="28127EBF" w14:textId="77777777" w:rsidR="00296068" w:rsidRPr="00CF4F06" w:rsidRDefault="00296068">
      <w:pPr>
        <w:spacing w:line="276" w:lineRule="auto"/>
        <w:jc w:val="left"/>
        <w:rPr>
          <w:rFonts w:asciiTheme="majorHAnsi" w:eastAsiaTheme="majorEastAsia" w:hAnsiTheme="majorHAnsi" w:cstheme="majorBidi"/>
          <w:b/>
          <w:bCs/>
          <w:color w:val="365F91" w:themeColor="accent1" w:themeShade="BF"/>
          <w:sz w:val="28"/>
          <w:szCs w:val="28"/>
        </w:rPr>
      </w:pPr>
      <w:bookmarkStart w:id="1672" w:name="_Ref411075237"/>
      <w:r w:rsidRPr="00CF4F06">
        <w:br w:type="page"/>
      </w:r>
    </w:p>
    <w:p w14:paraId="68953183" w14:textId="77777777" w:rsidR="00682DCE" w:rsidRPr="00CF4F06" w:rsidRDefault="00682DCE" w:rsidP="00883132">
      <w:pPr>
        <w:pStyle w:val="AAppendix"/>
        <w:numPr>
          <w:ilvl w:val="0"/>
          <w:numId w:val="8"/>
        </w:numPr>
      </w:pPr>
      <w:bookmarkStart w:id="1673" w:name="_Ref413418923"/>
      <w:bookmarkStart w:id="1674" w:name="_Ref413418928"/>
      <w:bookmarkStart w:id="1675" w:name="_Toc415436373"/>
      <w:r w:rsidRPr="00CF4F06">
        <w:lastRenderedPageBreak/>
        <w:t>RBF</w:t>
      </w:r>
      <w:r w:rsidR="00011E7C" w:rsidRPr="00F579C9">
        <w:fldChar w:fldCharType="begin"/>
      </w:r>
      <w:r w:rsidR="00011E7C" w:rsidRPr="00CF4F06">
        <w:instrText xml:space="preserve"> XE "RBF:Radial basis function" </w:instrText>
      </w:r>
      <w:r w:rsidR="00011E7C" w:rsidRPr="00F579C9">
        <w:fldChar w:fldCharType="end"/>
      </w:r>
      <w:r w:rsidRPr="00CF4F06">
        <w:t>-SVM</w:t>
      </w:r>
      <w:r w:rsidR="00011E7C" w:rsidRPr="00F579C9">
        <w:fldChar w:fldCharType="begin"/>
      </w:r>
      <w:r w:rsidR="00011E7C" w:rsidRPr="00CF4F06">
        <w:instrText xml:space="preserve"> XE "SVM:Support vector machine" </w:instrText>
      </w:r>
      <w:r w:rsidR="00011E7C" w:rsidRPr="00F579C9">
        <w:fldChar w:fldCharType="end"/>
      </w:r>
      <w:r w:rsidRPr="00CF4F06">
        <w:t xml:space="preserve"> classification results</w:t>
      </w:r>
      <w:bookmarkEnd w:id="1672"/>
      <w:bookmarkEnd w:id="1673"/>
      <w:bookmarkEnd w:id="1674"/>
      <w:bookmarkEnd w:id="1675"/>
    </w:p>
    <w:tbl>
      <w:tblPr>
        <w:tblStyle w:val="MittleresRaster3-Akz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rsidRPr="00CF4F06" w14:paraId="380232E6"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14:paraId="3E995D69" w14:textId="77777777" w:rsidR="00682DCE" w:rsidRPr="00CF4F06" w:rsidRDefault="00682DCE" w:rsidP="0079623A">
            <w:pPr>
              <w:spacing w:line="240" w:lineRule="auto"/>
              <w:jc w:val="center"/>
            </w:pPr>
          </w:p>
        </w:tc>
        <w:tc>
          <w:tcPr>
            <w:tcW w:w="596" w:type="pct"/>
          </w:tcPr>
          <w:p w14:paraId="1CA1516D" w14:textId="77777777" w:rsidR="00682DCE" w:rsidRPr="00CF4F06"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14:paraId="73BD72A0" w14:textId="77777777" w:rsidR="00682DCE" w:rsidRPr="00CF4F06"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Frequency features</w:t>
            </w:r>
          </w:p>
        </w:tc>
        <w:tc>
          <w:tcPr>
            <w:tcW w:w="564" w:type="pct"/>
          </w:tcPr>
          <w:p w14:paraId="45E34E86" w14:textId="77777777" w:rsidR="00682DCE" w:rsidRPr="00CF4F06"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Color features</w:t>
            </w:r>
          </w:p>
        </w:tc>
        <w:tc>
          <w:tcPr>
            <w:tcW w:w="611" w:type="pct"/>
          </w:tcPr>
          <w:p w14:paraId="3C4841D2" w14:textId="77777777" w:rsidR="00682DCE" w:rsidRPr="00CF4F06"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Segment features</w:t>
            </w:r>
          </w:p>
        </w:tc>
        <w:tc>
          <w:tcPr>
            <w:tcW w:w="894" w:type="pct"/>
          </w:tcPr>
          <w:p w14:paraId="3B11F8A5" w14:textId="77777777" w:rsidR="00682DCE" w:rsidRPr="00286FF8"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CF4F06">
              <w:t>PCA</w:t>
            </w:r>
            <w:r w:rsidR="004903B2" w:rsidRPr="00286FF8">
              <w:fldChar w:fldCharType="begin"/>
            </w:r>
            <w:r w:rsidR="004903B2" w:rsidRPr="00286FF8">
              <w:instrText xml:space="preserve"> XE "PCA:Principal component analysis" </w:instrText>
            </w:r>
            <w:r w:rsidR="004903B2" w:rsidRPr="00286FF8">
              <w:fldChar w:fldCharType="end"/>
            </w:r>
            <w:r w:rsidRPr="00286FF8">
              <w:rPr>
                <w:b w:val="0"/>
              </w:rPr>
              <w:t xml:space="preserve"> reconstruction feature</w:t>
            </w:r>
          </w:p>
        </w:tc>
        <w:tc>
          <w:tcPr>
            <w:tcW w:w="807" w:type="pct"/>
          </w:tcPr>
          <w:p w14:paraId="3B7CA63D" w14:textId="77777777" w:rsidR="00682DCE" w:rsidRPr="00286FF8"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286FF8">
              <w:rPr>
                <w:b w:val="0"/>
              </w:rPr>
              <w:t>Features selection from all features sets</w:t>
            </w:r>
          </w:p>
        </w:tc>
      </w:tr>
      <w:tr w:rsidR="00253183" w:rsidRPr="00CF4F06" w14:paraId="3E5C862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476778FF" w14:textId="77777777" w:rsidR="00253183" w:rsidRPr="00CF4F06" w:rsidRDefault="00253183" w:rsidP="0079623A">
            <w:pPr>
              <w:spacing w:before="240" w:line="240" w:lineRule="auto"/>
              <w:jc w:val="center"/>
            </w:pPr>
            <w:r w:rsidRPr="00CF4F06">
              <w:t>Tantalum capacitor</w:t>
            </w:r>
          </w:p>
        </w:tc>
        <w:tc>
          <w:tcPr>
            <w:tcW w:w="596" w:type="pct"/>
          </w:tcPr>
          <w:p w14:paraId="6799A780"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0CBBC3AD"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14:paraId="1A4E8616"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59/59</w:t>
            </w:r>
          </w:p>
          <w:p w14:paraId="517AC359"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564" w:type="pct"/>
          </w:tcPr>
          <w:p w14:paraId="6DA50080"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59/59</w:t>
            </w:r>
          </w:p>
          <w:p w14:paraId="6E11202A"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611" w:type="pct"/>
          </w:tcPr>
          <w:p w14:paraId="220BDA3B"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52/52</w:t>
            </w:r>
          </w:p>
          <w:p w14:paraId="3BBFBD5C"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894" w:type="pct"/>
          </w:tcPr>
          <w:p w14:paraId="45D0478A"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47/52</w:t>
            </w:r>
          </w:p>
          <w:p w14:paraId="62556028"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(90.4%)</w:t>
            </w:r>
          </w:p>
        </w:tc>
        <w:tc>
          <w:tcPr>
            <w:tcW w:w="807" w:type="pct"/>
          </w:tcPr>
          <w:p w14:paraId="0056D55F"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59/59</w:t>
            </w:r>
          </w:p>
          <w:p w14:paraId="1E445423"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53183" w:rsidRPr="00CF4F06" w14:paraId="7CAA2103"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7E935A4F" w14:textId="77777777" w:rsidR="00253183" w:rsidRPr="00CF4F06" w:rsidRDefault="00253183" w:rsidP="0079623A">
            <w:pPr>
              <w:spacing w:line="240" w:lineRule="auto"/>
              <w:jc w:val="center"/>
            </w:pPr>
          </w:p>
        </w:tc>
        <w:tc>
          <w:tcPr>
            <w:tcW w:w="596" w:type="pct"/>
          </w:tcPr>
          <w:p w14:paraId="75FC8839" w14:textId="77777777" w:rsidR="00253183"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7402F8E7" w14:textId="77777777" w:rsidR="00253183" w:rsidRPr="00CF4F06"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59/59</w:t>
            </w:r>
          </w:p>
          <w:p w14:paraId="31139C0C" w14:textId="77777777" w:rsidR="00253183" w:rsidRPr="00CF4F06"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c>
          <w:tcPr>
            <w:tcW w:w="564" w:type="pct"/>
          </w:tcPr>
          <w:p w14:paraId="58564203"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59/59</w:t>
            </w:r>
          </w:p>
          <w:p w14:paraId="002F5C23"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c>
          <w:tcPr>
            <w:tcW w:w="611" w:type="pct"/>
          </w:tcPr>
          <w:p w14:paraId="33EE6589"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47/48</w:t>
            </w:r>
          </w:p>
          <w:p w14:paraId="5BBA02CC"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(97.9%)</w:t>
            </w:r>
          </w:p>
        </w:tc>
        <w:tc>
          <w:tcPr>
            <w:tcW w:w="894" w:type="pct"/>
          </w:tcPr>
          <w:p w14:paraId="0A0A4605"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41/48</w:t>
            </w:r>
          </w:p>
          <w:p w14:paraId="472CF599"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(85.4%)</w:t>
            </w:r>
          </w:p>
        </w:tc>
        <w:tc>
          <w:tcPr>
            <w:tcW w:w="807" w:type="pct"/>
          </w:tcPr>
          <w:p w14:paraId="22D6C8DF"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59/59</w:t>
            </w:r>
          </w:p>
          <w:p w14:paraId="24E4E822"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253183" w:rsidRPr="00CF4F06" w14:paraId="4E81415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25C166EE" w14:textId="77777777" w:rsidR="00253183" w:rsidRPr="00286FF8" w:rsidRDefault="00253183" w:rsidP="0079623A">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Aluminum electrolytic capacitor</w:t>
            </w:r>
          </w:p>
        </w:tc>
        <w:tc>
          <w:tcPr>
            <w:tcW w:w="596" w:type="pct"/>
          </w:tcPr>
          <w:p w14:paraId="07966F3D" w14:textId="77777777" w:rsidR="00253183" w:rsidRPr="00286FF8"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14:paraId="3136222C" w14:textId="77777777" w:rsidR="00253183" w:rsidRPr="006B43F4"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657" w:type="pct"/>
          </w:tcPr>
          <w:p w14:paraId="04C9AF81"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107/112</w:t>
            </w:r>
          </w:p>
          <w:p w14:paraId="485EA036"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(95.5%)</w:t>
            </w:r>
          </w:p>
        </w:tc>
        <w:tc>
          <w:tcPr>
            <w:tcW w:w="564" w:type="pct"/>
          </w:tcPr>
          <w:p w14:paraId="713501DE"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107/112</w:t>
            </w:r>
          </w:p>
          <w:p w14:paraId="1995A214"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(95.5%)</w:t>
            </w:r>
          </w:p>
        </w:tc>
        <w:tc>
          <w:tcPr>
            <w:tcW w:w="611" w:type="pct"/>
          </w:tcPr>
          <w:p w14:paraId="1C7799A2"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88/94</w:t>
            </w:r>
          </w:p>
          <w:p w14:paraId="334D9074"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(93.6%)</w:t>
            </w:r>
          </w:p>
        </w:tc>
        <w:tc>
          <w:tcPr>
            <w:tcW w:w="894" w:type="pct"/>
          </w:tcPr>
          <w:p w14:paraId="41AB793F" w14:textId="77777777" w:rsidR="00253183" w:rsidRPr="00CF4F06"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88/94</w:t>
            </w:r>
          </w:p>
          <w:p w14:paraId="6A574E2F" w14:textId="77777777" w:rsidR="00253183" w:rsidRPr="00CF4F06"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(93.6%)</w:t>
            </w:r>
          </w:p>
        </w:tc>
        <w:tc>
          <w:tcPr>
            <w:tcW w:w="807" w:type="pct"/>
          </w:tcPr>
          <w:p w14:paraId="325F5B49"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110/112</w:t>
            </w:r>
          </w:p>
          <w:p w14:paraId="0F3DBCD0"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(98.2%)</w:t>
            </w:r>
          </w:p>
        </w:tc>
      </w:tr>
      <w:tr w:rsidR="00253183" w:rsidRPr="00CF4F06" w14:paraId="0BE7F061"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4FB589C4" w14:textId="77777777" w:rsidR="00253183" w:rsidRPr="00CF4F06" w:rsidRDefault="00253183" w:rsidP="0079623A">
            <w:pPr>
              <w:spacing w:line="276" w:lineRule="auto"/>
              <w:jc w:val="center"/>
            </w:pPr>
          </w:p>
        </w:tc>
        <w:tc>
          <w:tcPr>
            <w:tcW w:w="596" w:type="pct"/>
          </w:tcPr>
          <w:p w14:paraId="0272FD26" w14:textId="77777777" w:rsidR="00253183"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10663F39"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111/112</w:t>
            </w:r>
          </w:p>
          <w:p w14:paraId="3D942BD3"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(99.1%)</w:t>
            </w:r>
          </w:p>
        </w:tc>
        <w:tc>
          <w:tcPr>
            <w:tcW w:w="564" w:type="pct"/>
          </w:tcPr>
          <w:p w14:paraId="78621E62"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106/112</w:t>
            </w:r>
          </w:p>
          <w:p w14:paraId="6734828C"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(94.6%)</w:t>
            </w:r>
          </w:p>
        </w:tc>
        <w:tc>
          <w:tcPr>
            <w:tcW w:w="611" w:type="pct"/>
          </w:tcPr>
          <w:p w14:paraId="648112E4"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83/96</w:t>
            </w:r>
          </w:p>
          <w:p w14:paraId="46BEB375"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(86.5%)</w:t>
            </w:r>
          </w:p>
        </w:tc>
        <w:tc>
          <w:tcPr>
            <w:tcW w:w="894" w:type="pct"/>
          </w:tcPr>
          <w:p w14:paraId="1CF7684C"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90/96</w:t>
            </w:r>
          </w:p>
          <w:p w14:paraId="5A68E873"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(93.8%)</w:t>
            </w:r>
          </w:p>
        </w:tc>
        <w:tc>
          <w:tcPr>
            <w:tcW w:w="807" w:type="pct"/>
          </w:tcPr>
          <w:p w14:paraId="05AA7081"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111/112</w:t>
            </w:r>
          </w:p>
          <w:p w14:paraId="76AAA77A"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(99.1%)</w:t>
            </w:r>
          </w:p>
        </w:tc>
      </w:tr>
      <w:tr w:rsidR="00253183" w:rsidRPr="00CF4F06" w14:paraId="06A41AB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5BFD72DB" w14:textId="77777777" w:rsidR="00253183" w:rsidRPr="00CF4F06" w:rsidRDefault="00253183" w:rsidP="0079623A">
            <w:pPr>
              <w:spacing w:before="240" w:line="240" w:lineRule="auto"/>
              <w:jc w:val="center"/>
            </w:pPr>
            <w:r w:rsidRPr="00CF4F06">
              <w:t>QFP100</w:t>
            </w:r>
          </w:p>
        </w:tc>
        <w:tc>
          <w:tcPr>
            <w:tcW w:w="596" w:type="pct"/>
          </w:tcPr>
          <w:p w14:paraId="252C2F8D"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2B28EE98"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14:paraId="5C5603CD" w14:textId="77777777" w:rsidR="00253183" w:rsidRPr="00CF4F06"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75/79</w:t>
            </w:r>
          </w:p>
          <w:p w14:paraId="6ADCAD5B" w14:textId="77777777" w:rsidR="004C6F8B" w:rsidRPr="00CF4F06"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(94.9%)</w:t>
            </w:r>
          </w:p>
        </w:tc>
        <w:tc>
          <w:tcPr>
            <w:tcW w:w="564" w:type="pct"/>
          </w:tcPr>
          <w:p w14:paraId="2EF36CC1" w14:textId="77777777" w:rsidR="00253183" w:rsidRPr="00CF4F06"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76/79</w:t>
            </w:r>
          </w:p>
          <w:p w14:paraId="4B9FE2C8" w14:textId="77777777" w:rsidR="004C6F8B" w:rsidRPr="00CF4F06"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(96.2%)</w:t>
            </w:r>
          </w:p>
        </w:tc>
        <w:tc>
          <w:tcPr>
            <w:tcW w:w="611" w:type="pct"/>
          </w:tcPr>
          <w:p w14:paraId="4FCBF51D" w14:textId="77777777" w:rsidR="00253183" w:rsidRPr="00CF4F06"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62/65</w:t>
            </w:r>
          </w:p>
          <w:p w14:paraId="5E8726EF" w14:textId="77777777" w:rsidR="004C6F8B" w:rsidRPr="00CF4F06"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(95.4%)</w:t>
            </w:r>
          </w:p>
        </w:tc>
        <w:tc>
          <w:tcPr>
            <w:tcW w:w="894" w:type="pct"/>
          </w:tcPr>
          <w:p w14:paraId="01ED9105" w14:textId="77777777" w:rsidR="00253183" w:rsidRPr="00CF4F06"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59/65</w:t>
            </w:r>
          </w:p>
          <w:p w14:paraId="11E11967" w14:textId="77777777" w:rsidR="004C6F8B" w:rsidRPr="00CF4F06"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(90.8%)</w:t>
            </w:r>
          </w:p>
        </w:tc>
        <w:tc>
          <w:tcPr>
            <w:tcW w:w="807" w:type="pct"/>
          </w:tcPr>
          <w:p w14:paraId="03983AD3" w14:textId="77777777" w:rsidR="00253183" w:rsidRPr="00CF4F06"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79/79</w:t>
            </w:r>
          </w:p>
          <w:p w14:paraId="02154FD4" w14:textId="77777777" w:rsidR="004C6F8B" w:rsidRPr="00CF4F06"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53183" w:rsidRPr="00CF4F06" w14:paraId="4DC876BA"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60A16F6A" w14:textId="77777777" w:rsidR="00253183" w:rsidRPr="00CF4F06" w:rsidRDefault="00253183" w:rsidP="0079623A">
            <w:pPr>
              <w:spacing w:line="240" w:lineRule="auto"/>
              <w:jc w:val="center"/>
            </w:pPr>
          </w:p>
        </w:tc>
        <w:tc>
          <w:tcPr>
            <w:tcW w:w="596" w:type="pct"/>
          </w:tcPr>
          <w:p w14:paraId="2C3C284A" w14:textId="77777777" w:rsidR="00253183"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1AE273EE" w14:textId="77777777" w:rsidR="00253183" w:rsidRPr="00CF4F06"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77/79</w:t>
            </w:r>
          </w:p>
          <w:p w14:paraId="7C862B27" w14:textId="77777777" w:rsidR="004C6F8B" w:rsidRPr="00CF4F06"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(97.5%)</w:t>
            </w:r>
          </w:p>
        </w:tc>
        <w:tc>
          <w:tcPr>
            <w:tcW w:w="564" w:type="pct"/>
          </w:tcPr>
          <w:p w14:paraId="42327220" w14:textId="77777777" w:rsidR="00253183" w:rsidRPr="00CF4F06"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75/79</w:t>
            </w:r>
          </w:p>
          <w:p w14:paraId="24511250" w14:textId="77777777" w:rsidR="004C6F8B" w:rsidRPr="00CF4F06"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(94.9%)</w:t>
            </w:r>
          </w:p>
        </w:tc>
        <w:tc>
          <w:tcPr>
            <w:tcW w:w="611" w:type="pct"/>
          </w:tcPr>
          <w:p w14:paraId="553854FD" w14:textId="77777777" w:rsidR="00253183" w:rsidRPr="00CF4F06"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65/69</w:t>
            </w:r>
          </w:p>
          <w:p w14:paraId="6D214426" w14:textId="77777777" w:rsidR="004C6F8B" w:rsidRPr="00CF4F06"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(94.2%)</w:t>
            </w:r>
          </w:p>
        </w:tc>
        <w:tc>
          <w:tcPr>
            <w:tcW w:w="894" w:type="pct"/>
          </w:tcPr>
          <w:p w14:paraId="304068A1" w14:textId="77777777" w:rsidR="00253183" w:rsidRPr="00CF4F06"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59/69</w:t>
            </w:r>
          </w:p>
          <w:p w14:paraId="31FAC806" w14:textId="77777777" w:rsidR="004C6F8B" w:rsidRPr="00CF4F06"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(85.5%)</w:t>
            </w:r>
          </w:p>
        </w:tc>
        <w:tc>
          <w:tcPr>
            <w:tcW w:w="807" w:type="pct"/>
          </w:tcPr>
          <w:p w14:paraId="7CD8585B" w14:textId="77777777" w:rsidR="00253183" w:rsidRPr="00CF4F06"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77/79</w:t>
            </w:r>
          </w:p>
          <w:p w14:paraId="12C29485" w14:textId="77777777" w:rsidR="004C6F8B" w:rsidRPr="00CF4F06"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(97.5%)</w:t>
            </w:r>
          </w:p>
        </w:tc>
      </w:tr>
      <w:tr w:rsidR="00253183" w:rsidRPr="00CF4F06" w14:paraId="32509F1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1E7F9131" w14:textId="77777777" w:rsidR="00253183" w:rsidRPr="00286FF8" w:rsidRDefault="00253183" w:rsidP="0079623A">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Resistor Network array 1206, 4 Resistors</w:t>
            </w:r>
          </w:p>
        </w:tc>
        <w:tc>
          <w:tcPr>
            <w:tcW w:w="596" w:type="pct"/>
          </w:tcPr>
          <w:p w14:paraId="1EF1D38E" w14:textId="77777777" w:rsidR="00253183" w:rsidRPr="00286FF8"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14:paraId="3E4D9E64" w14:textId="77777777" w:rsidR="00253183" w:rsidRPr="006B43F4"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657" w:type="pct"/>
          </w:tcPr>
          <w:p w14:paraId="42C237D2"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264/266</w:t>
            </w:r>
          </w:p>
          <w:p w14:paraId="2FE456CC"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(99.2%)</w:t>
            </w:r>
          </w:p>
        </w:tc>
        <w:tc>
          <w:tcPr>
            <w:tcW w:w="564" w:type="pct"/>
          </w:tcPr>
          <w:p w14:paraId="65E28BFA"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260/266</w:t>
            </w:r>
          </w:p>
          <w:p w14:paraId="3F20D4AE"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(97.7%)</w:t>
            </w:r>
          </w:p>
        </w:tc>
        <w:tc>
          <w:tcPr>
            <w:tcW w:w="611" w:type="pct"/>
          </w:tcPr>
          <w:p w14:paraId="698BEF66"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211/225</w:t>
            </w:r>
          </w:p>
          <w:p w14:paraId="386C143E"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(93.8%)</w:t>
            </w:r>
          </w:p>
        </w:tc>
        <w:tc>
          <w:tcPr>
            <w:tcW w:w="894" w:type="pct"/>
          </w:tcPr>
          <w:p w14:paraId="25514F7D"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219/225</w:t>
            </w:r>
          </w:p>
          <w:p w14:paraId="3B633465"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(97.3%)</w:t>
            </w:r>
          </w:p>
        </w:tc>
        <w:tc>
          <w:tcPr>
            <w:tcW w:w="807" w:type="pct"/>
          </w:tcPr>
          <w:p w14:paraId="67DDD331"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265/266</w:t>
            </w:r>
          </w:p>
          <w:p w14:paraId="43FBEA19"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(99.6%)</w:t>
            </w:r>
          </w:p>
        </w:tc>
      </w:tr>
      <w:tr w:rsidR="00253183" w:rsidRPr="00CF4F06" w14:paraId="13970286"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59F51A2A" w14:textId="77777777" w:rsidR="00253183" w:rsidRPr="00CF4F06" w:rsidRDefault="00253183" w:rsidP="0079623A">
            <w:pPr>
              <w:spacing w:line="276" w:lineRule="auto"/>
              <w:jc w:val="center"/>
            </w:pPr>
          </w:p>
        </w:tc>
        <w:tc>
          <w:tcPr>
            <w:tcW w:w="596" w:type="pct"/>
          </w:tcPr>
          <w:p w14:paraId="2AF9960D" w14:textId="77777777" w:rsidR="00253183"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43FE2D91"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266/266</w:t>
            </w:r>
          </w:p>
          <w:p w14:paraId="0926DA0A"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8100%)</w:t>
            </w:r>
          </w:p>
        </w:tc>
        <w:tc>
          <w:tcPr>
            <w:tcW w:w="564" w:type="pct"/>
          </w:tcPr>
          <w:p w14:paraId="32875440"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255/266</w:t>
            </w:r>
          </w:p>
          <w:p w14:paraId="0CB7F1F2"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(95.9%)</w:t>
            </w:r>
          </w:p>
        </w:tc>
        <w:tc>
          <w:tcPr>
            <w:tcW w:w="611" w:type="pct"/>
          </w:tcPr>
          <w:p w14:paraId="07C98A76"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204/227</w:t>
            </w:r>
          </w:p>
          <w:p w14:paraId="59D19786"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(89.9%)</w:t>
            </w:r>
          </w:p>
        </w:tc>
        <w:tc>
          <w:tcPr>
            <w:tcW w:w="894" w:type="pct"/>
          </w:tcPr>
          <w:p w14:paraId="58AED488"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223/227</w:t>
            </w:r>
          </w:p>
          <w:p w14:paraId="461C51FA"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(98.2%)</w:t>
            </w:r>
          </w:p>
        </w:tc>
        <w:tc>
          <w:tcPr>
            <w:tcW w:w="807" w:type="pct"/>
          </w:tcPr>
          <w:p w14:paraId="4781C53A" w14:textId="77777777" w:rsidR="00253183" w:rsidRPr="00CF4F06"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265/266</w:t>
            </w:r>
          </w:p>
          <w:p w14:paraId="58782101" w14:textId="77777777" w:rsidR="00253183" w:rsidRPr="00CF4F06"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(99.6%)</w:t>
            </w:r>
          </w:p>
        </w:tc>
      </w:tr>
      <w:tr w:rsidR="00253183" w:rsidRPr="00CF4F06" w14:paraId="0B1C01D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23489C62" w14:textId="77777777" w:rsidR="00253183" w:rsidRPr="00286FF8" w:rsidRDefault="00253183" w:rsidP="0079623A">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Transistor SOT23-3</w:t>
            </w:r>
          </w:p>
        </w:tc>
        <w:tc>
          <w:tcPr>
            <w:tcW w:w="596" w:type="pct"/>
          </w:tcPr>
          <w:p w14:paraId="33A41CF1" w14:textId="77777777" w:rsidR="00253183" w:rsidRPr="00286FF8"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14:paraId="39F70C03" w14:textId="77777777" w:rsidR="00253183" w:rsidRPr="006B43F4"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657" w:type="pct"/>
          </w:tcPr>
          <w:p w14:paraId="5594AD59"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257/262</w:t>
            </w:r>
          </w:p>
          <w:p w14:paraId="43CB1C81"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(98.1%)</w:t>
            </w:r>
          </w:p>
        </w:tc>
        <w:tc>
          <w:tcPr>
            <w:tcW w:w="564" w:type="pct"/>
          </w:tcPr>
          <w:p w14:paraId="62114D4A"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257/262</w:t>
            </w:r>
          </w:p>
          <w:p w14:paraId="4CCEF436"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(98.1%)</w:t>
            </w:r>
          </w:p>
        </w:tc>
        <w:tc>
          <w:tcPr>
            <w:tcW w:w="611" w:type="pct"/>
          </w:tcPr>
          <w:p w14:paraId="3A7B9DC6"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212/222</w:t>
            </w:r>
          </w:p>
          <w:p w14:paraId="33608CD2"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(95.5%)</w:t>
            </w:r>
          </w:p>
        </w:tc>
        <w:tc>
          <w:tcPr>
            <w:tcW w:w="894" w:type="pct"/>
          </w:tcPr>
          <w:p w14:paraId="1A07309A"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205/222</w:t>
            </w:r>
          </w:p>
          <w:p w14:paraId="20E05565"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(92.3%)</w:t>
            </w:r>
          </w:p>
        </w:tc>
        <w:tc>
          <w:tcPr>
            <w:tcW w:w="807" w:type="pct"/>
          </w:tcPr>
          <w:p w14:paraId="5938C82D"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262/262</w:t>
            </w:r>
          </w:p>
          <w:p w14:paraId="726440EF"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253183" w:rsidRPr="00CF4F06" w14:paraId="4FC01414"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4C7E8578" w14:textId="77777777" w:rsidR="00253183" w:rsidRPr="00CF4F06" w:rsidRDefault="00253183" w:rsidP="0079623A">
            <w:pPr>
              <w:spacing w:line="276" w:lineRule="auto"/>
              <w:jc w:val="center"/>
            </w:pPr>
          </w:p>
        </w:tc>
        <w:tc>
          <w:tcPr>
            <w:tcW w:w="596" w:type="pct"/>
          </w:tcPr>
          <w:p w14:paraId="2CD31E91" w14:textId="77777777" w:rsidR="00253183"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3A486F93"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258/262</w:t>
            </w:r>
          </w:p>
          <w:p w14:paraId="07ED3E83"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(98.5%)</w:t>
            </w:r>
          </w:p>
        </w:tc>
        <w:tc>
          <w:tcPr>
            <w:tcW w:w="564" w:type="pct"/>
          </w:tcPr>
          <w:p w14:paraId="3383CE7B"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250/262</w:t>
            </w:r>
          </w:p>
          <w:p w14:paraId="62950293"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(95.4%)</w:t>
            </w:r>
          </w:p>
        </w:tc>
        <w:tc>
          <w:tcPr>
            <w:tcW w:w="611" w:type="pct"/>
          </w:tcPr>
          <w:p w14:paraId="09909C98"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201/223</w:t>
            </w:r>
          </w:p>
          <w:p w14:paraId="0BD428DF"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(90.1%)</w:t>
            </w:r>
          </w:p>
        </w:tc>
        <w:tc>
          <w:tcPr>
            <w:tcW w:w="894" w:type="pct"/>
          </w:tcPr>
          <w:p w14:paraId="6530A895"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207/223</w:t>
            </w:r>
          </w:p>
          <w:p w14:paraId="16C05777" w14:textId="77777777" w:rsidR="00253183" w:rsidRPr="00CF4F06"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(92.8%)</w:t>
            </w:r>
          </w:p>
        </w:tc>
        <w:tc>
          <w:tcPr>
            <w:tcW w:w="807" w:type="pct"/>
          </w:tcPr>
          <w:p w14:paraId="6BE822F4" w14:textId="77777777" w:rsidR="00253183" w:rsidRPr="00CF4F06"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262/262</w:t>
            </w:r>
          </w:p>
          <w:p w14:paraId="4391E9B8" w14:textId="77777777" w:rsidR="00253183" w:rsidRPr="00CF4F06"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253183" w:rsidRPr="00CF4F06" w14:paraId="29ADEED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16CF341C" w14:textId="77777777" w:rsidR="00253183" w:rsidRPr="00CF4F06" w:rsidRDefault="00253183" w:rsidP="0079623A">
            <w:pPr>
              <w:spacing w:before="240" w:line="276" w:lineRule="auto"/>
              <w:jc w:val="center"/>
            </w:pPr>
            <w:r w:rsidRPr="00CF4F06">
              <w:t>DIP14</w:t>
            </w:r>
          </w:p>
        </w:tc>
        <w:tc>
          <w:tcPr>
            <w:tcW w:w="596" w:type="pct"/>
          </w:tcPr>
          <w:p w14:paraId="260EDEC8"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23855282" w14:textId="77777777" w:rsidR="00253183" w:rsidRPr="00CF4F06"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14:paraId="4CBB1360" w14:textId="77777777" w:rsidR="00253183" w:rsidRPr="00CF4F06"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111/114</w:t>
            </w:r>
          </w:p>
          <w:p w14:paraId="3FE33506" w14:textId="77777777" w:rsidR="007853B5" w:rsidRPr="00CF4F06"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(97.4%)</w:t>
            </w:r>
          </w:p>
        </w:tc>
        <w:tc>
          <w:tcPr>
            <w:tcW w:w="564" w:type="pct"/>
          </w:tcPr>
          <w:p w14:paraId="0A75F748" w14:textId="77777777" w:rsidR="00253183" w:rsidRPr="00CF4F06"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104/114</w:t>
            </w:r>
          </w:p>
          <w:p w14:paraId="6A9C3F4C" w14:textId="77777777" w:rsidR="007853B5" w:rsidRPr="00CF4F06"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(91.1%)</w:t>
            </w:r>
          </w:p>
        </w:tc>
        <w:tc>
          <w:tcPr>
            <w:tcW w:w="611" w:type="pct"/>
          </w:tcPr>
          <w:p w14:paraId="07354504" w14:textId="77777777" w:rsidR="00253183" w:rsidRPr="00CF4F06"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91/99</w:t>
            </w:r>
          </w:p>
          <w:p w14:paraId="21A56E57" w14:textId="77777777" w:rsidR="007853B5" w:rsidRPr="00CF4F06"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(91.9%)</w:t>
            </w:r>
          </w:p>
        </w:tc>
        <w:tc>
          <w:tcPr>
            <w:tcW w:w="894" w:type="pct"/>
          </w:tcPr>
          <w:p w14:paraId="6286C8CF" w14:textId="77777777" w:rsidR="00253183" w:rsidRPr="00CF4F06"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95/99</w:t>
            </w:r>
          </w:p>
          <w:p w14:paraId="67D298CB" w14:textId="77777777" w:rsidR="007853B5" w:rsidRPr="00CF4F06"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(96.0%)</w:t>
            </w:r>
          </w:p>
        </w:tc>
        <w:tc>
          <w:tcPr>
            <w:tcW w:w="807" w:type="pct"/>
          </w:tcPr>
          <w:p w14:paraId="153C9DA8" w14:textId="77777777" w:rsidR="00253183" w:rsidRPr="00CF4F06"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112/114</w:t>
            </w:r>
          </w:p>
          <w:p w14:paraId="5178FDD0" w14:textId="77777777" w:rsidR="007853B5" w:rsidRPr="00CF4F06"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(98.2%)</w:t>
            </w:r>
          </w:p>
        </w:tc>
      </w:tr>
      <w:tr w:rsidR="00253183" w:rsidRPr="00CF4F06" w14:paraId="347B00FE"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10B0F651" w14:textId="77777777" w:rsidR="00253183" w:rsidRPr="00CF4F06" w:rsidRDefault="00253183" w:rsidP="0079623A">
            <w:pPr>
              <w:spacing w:line="276" w:lineRule="auto"/>
              <w:jc w:val="center"/>
            </w:pPr>
          </w:p>
        </w:tc>
        <w:tc>
          <w:tcPr>
            <w:tcW w:w="596" w:type="pct"/>
          </w:tcPr>
          <w:p w14:paraId="6FE64216" w14:textId="77777777" w:rsidR="00253183"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6F823CD3" w14:textId="77777777" w:rsidR="00253183" w:rsidRPr="00CF4F06"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112/114</w:t>
            </w:r>
          </w:p>
          <w:p w14:paraId="72646E26" w14:textId="77777777" w:rsidR="007853B5" w:rsidRPr="00CF4F06"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(98.2%)</w:t>
            </w:r>
          </w:p>
        </w:tc>
        <w:tc>
          <w:tcPr>
            <w:tcW w:w="564" w:type="pct"/>
          </w:tcPr>
          <w:p w14:paraId="11E29F9E" w14:textId="77777777" w:rsidR="00253183" w:rsidRPr="00CF4F06"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105/114</w:t>
            </w:r>
          </w:p>
          <w:p w14:paraId="3E1234F5" w14:textId="77777777" w:rsidR="007853B5" w:rsidRPr="00CF4F06"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(89.5%)</w:t>
            </w:r>
          </w:p>
        </w:tc>
        <w:tc>
          <w:tcPr>
            <w:tcW w:w="611" w:type="pct"/>
          </w:tcPr>
          <w:p w14:paraId="5B867C8F" w14:textId="77777777" w:rsidR="00253183" w:rsidRPr="00CF4F06"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85/95</w:t>
            </w:r>
          </w:p>
          <w:p w14:paraId="516566D2" w14:textId="77777777" w:rsidR="007853B5" w:rsidRPr="00CF4F06"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(89.5%)</w:t>
            </w:r>
          </w:p>
        </w:tc>
        <w:tc>
          <w:tcPr>
            <w:tcW w:w="894" w:type="pct"/>
          </w:tcPr>
          <w:p w14:paraId="3A265D35" w14:textId="77777777" w:rsidR="00253183" w:rsidRPr="00CF4F06"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91/95</w:t>
            </w:r>
          </w:p>
          <w:p w14:paraId="6CD288B4" w14:textId="77777777" w:rsidR="007853B5" w:rsidRPr="00CF4F06"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(95.8%)</w:t>
            </w:r>
          </w:p>
        </w:tc>
        <w:tc>
          <w:tcPr>
            <w:tcW w:w="807" w:type="pct"/>
          </w:tcPr>
          <w:p w14:paraId="63D3420C" w14:textId="77777777" w:rsidR="007853B5" w:rsidRPr="00CF4F06"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112/114</w:t>
            </w:r>
          </w:p>
          <w:p w14:paraId="3A99AC7D" w14:textId="77777777" w:rsidR="00253183" w:rsidRPr="00CF4F06"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(98.2%)</w:t>
            </w:r>
          </w:p>
        </w:tc>
      </w:tr>
      <w:tr w:rsidR="009B12CD" w:rsidRPr="00CF4F06" w14:paraId="4C160413"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6DE1D1FC" w14:textId="77777777" w:rsidR="009B12CD" w:rsidRPr="00CF4F06" w:rsidRDefault="009B12CD" w:rsidP="0079623A">
            <w:pPr>
              <w:spacing w:before="240" w:line="276" w:lineRule="auto"/>
              <w:jc w:val="center"/>
            </w:pPr>
            <w:r w:rsidRPr="00CF4F06">
              <w:t>DIP16</w:t>
            </w:r>
          </w:p>
        </w:tc>
        <w:tc>
          <w:tcPr>
            <w:tcW w:w="596" w:type="pct"/>
          </w:tcPr>
          <w:p w14:paraId="0B4195DA"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6E1E95D9"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14:paraId="266794E1"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69/72</w:t>
            </w:r>
          </w:p>
          <w:p w14:paraId="6EC736B4"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(95.8%)</w:t>
            </w:r>
          </w:p>
        </w:tc>
        <w:tc>
          <w:tcPr>
            <w:tcW w:w="564" w:type="pct"/>
          </w:tcPr>
          <w:p w14:paraId="6B8A95B8"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67/72</w:t>
            </w:r>
          </w:p>
          <w:p w14:paraId="3E9E9746"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(93.0%)</w:t>
            </w:r>
          </w:p>
        </w:tc>
        <w:tc>
          <w:tcPr>
            <w:tcW w:w="611" w:type="pct"/>
          </w:tcPr>
          <w:p w14:paraId="651E33C4"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51/57</w:t>
            </w:r>
          </w:p>
          <w:p w14:paraId="52B4D027"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(89.5)</w:t>
            </w:r>
          </w:p>
        </w:tc>
        <w:tc>
          <w:tcPr>
            <w:tcW w:w="894" w:type="pct"/>
          </w:tcPr>
          <w:p w14:paraId="7DA23BDC"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50/57</w:t>
            </w:r>
          </w:p>
          <w:p w14:paraId="53DF6301"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(87.7%)</w:t>
            </w:r>
          </w:p>
        </w:tc>
        <w:tc>
          <w:tcPr>
            <w:tcW w:w="807" w:type="pct"/>
          </w:tcPr>
          <w:p w14:paraId="3BE5EF69"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71/72</w:t>
            </w:r>
          </w:p>
          <w:p w14:paraId="7F1E6502"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(98.6%)</w:t>
            </w:r>
          </w:p>
        </w:tc>
      </w:tr>
      <w:tr w:rsidR="009B12CD" w:rsidRPr="00CF4F06" w14:paraId="5F45D5B1"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03A71A9B" w14:textId="77777777" w:rsidR="009B12CD" w:rsidRPr="00CF4F06" w:rsidRDefault="009B12CD" w:rsidP="0079623A">
            <w:pPr>
              <w:spacing w:before="240" w:line="276" w:lineRule="auto"/>
              <w:jc w:val="center"/>
            </w:pPr>
          </w:p>
        </w:tc>
        <w:tc>
          <w:tcPr>
            <w:tcW w:w="596" w:type="pct"/>
          </w:tcPr>
          <w:p w14:paraId="3CB46DA6" w14:textId="77777777" w:rsidR="009B12CD"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70DF3BC3"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70/72</w:t>
            </w:r>
          </w:p>
          <w:p w14:paraId="3F04AC77"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(97.2%)</w:t>
            </w:r>
          </w:p>
        </w:tc>
        <w:tc>
          <w:tcPr>
            <w:tcW w:w="564" w:type="pct"/>
          </w:tcPr>
          <w:p w14:paraId="31591830"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67/72</w:t>
            </w:r>
          </w:p>
          <w:p w14:paraId="4201C3CD"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(93.0%)</w:t>
            </w:r>
          </w:p>
        </w:tc>
        <w:tc>
          <w:tcPr>
            <w:tcW w:w="611" w:type="pct"/>
          </w:tcPr>
          <w:p w14:paraId="58C16B8F"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59/65</w:t>
            </w:r>
          </w:p>
          <w:p w14:paraId="0F482FDC"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(90.8%)</w:t>
            </w:r>
          </w:p>
        </w:tc>
        <w:tc>
          <w:tcPr>
            <w:tcW w:w="894" w:type="pct"/>
          </w:tcPr>
          <w:p w14:paraId="5F60B568"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52/65</w:t>
            </w:r>
          </w:p>
          <w:p w14:paraId="1C1C3040"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(80.0%)</w:t>
            </w:r>
          </w:p>
        </w:tc>
        <w:tc>
          <w:tcPr>
            <w:tcW w:w="807" w:type="pct"/>
          </w:tcPr>
          <w:p w14:paraId="0073B616"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72/72</w:t>
            </w:r>
          </w:p>
          <w:p w14:paraId="721D0B42"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9B12CD" w:rsidRPr="00CF4F06" w14:paraId="1FD4CCD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1523D047" w14:textId="77777777" w:rsidR="009B12CD" w:rsidRPr="00286FF8" w:rsidRDefault="009B12CD" w:rsidP="0079623A">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Resistor 1206</w:t>
            </w:r>
          </w:p>
        </w:tc>
        <w:tc>
          <w:tcPr>
            <w:tcW w:w="596" w:type="pct"/>
          </w:tcPr>
          <w:p w14:paraId="19F9F9A1" w14:textId="77777777" w:rsidR="009B12CD" w:rsidRPr="00286FF8"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14:paraId="25EA540E" w14:textId="77777777" w:rsidR="009B12CD" w:rsidRPr="006B43F4"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657" w:type="pct"/>
          </w:tcPr>
          <w:p w14:paraId="29A76A44"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260/266</w:t>
            </w:r>
          </w:p>
          <w:p w14:paraId="16A469A1"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(97.7%)</w:t>
            </w:r>
          </w:p>
        </w:tc>
        <w:tc>
          <w:tcPr>
            <w:tcW w:w="564" w:type="pct"/>
          </w:tcPr>
          <w:p w14:paraId="3C74FE6F" w14:textId="77777777" w:rsidR="009B12CD" w:rsidRPr="00CF4F06"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260/266</w:t>
            </w:r>
          </w:p>
          <w:p w14:paraId="6F51C3F5" w14:textId="77777777" w:rsidR="009B12CD" w:rsidRPr="00CF4F06"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(97.7%)</w:t>
            </w:r>
          </w:p>
        </w:tc>
        <w:tc>
          <w:tcPr>
            <w:tcW w:w="611" w:type="pct"/>
          </w:tcPr>
          <w:p w14:paraId="2ED793D4"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215/226</w:t>
            </w:r>
          </w:p>
          <w:p w14:paraId="1F4EEF61"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(95.1%)</w:t>
            </w:r>
          </w:p>
        </w:tc>
        <w:tc>
          <w:tcPr>
            <w:tcW w:w="894" w:type="pct"/>
          </w:tcPr>
          <w:p w14:paraId="32421B08"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222/226</w:t>
            </w:r>
          </w:p>
          <w:p w14:paraId="2D13BDA0"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(98.2%)</w:t>
            </w:r>
          </w:p>
        </w:tc>
        <w:tc>
          <w:tcPr>
            <w:tcW w:w="807" w:type="pct"/>
          </w:tcPr>
          <w:p w14:paraId="695E740C"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261/266</w:t>
            </w:r>
          </w:p>
          <w:p w14:paraId="6796D0CA"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(98.1%)</w:t>
            </w:r>
          </w:p>
        </w:tc>
      </w:tr>
      <w:tr w:rsidR="009B12CD" w:rsidRPr="00CF4F06" w14:paraId="59E18749"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41C25C4C" w14:textId="77777777" w:rsidR="009B12CD" w:rsidRPr="00CF4F06" w:rsidRDefault="009B12CD" w:rsidP="0079623A">
            <w:pPr>
              <w:spacing w:line="276" w:lineRule="auto"/>
              <w:jc w:val="center"/>
            </w:pPr>
          </w:p>
        </w:tc>
        <w:tc>
          <w:tcPr>
            <w:tcW w:w="596" w:type="pct"/>
          </w:tcPr>
          <w:p w14:paraId="585B9870" w14:textId="77777777" w:rsidR="009B12CD"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4CF3EFCE"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266/266</w:t>
            </w:r>
          </w:p>
          <w:p w14:paraId="454399FC"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c>
          <w:tcPr>
            <w:tcW w:w="564" w:type="pct"/>
          </w:tcPr>
          <w:p w14:paraId="4D7744D1"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258/266</w:t>
            </w:r>
          </w:p>
          <w:p w14:paraId="7397F1D2"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(97.0%)</w:t>
            </w:r>
          </w:p>
        </w:tc>
        <w:tc>
          <w:tcPr>
            <w:tcW w:w="611" w:type="pct"/>
          </w:tcPr>
          <w:p w14:paraId="2724F4B6"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208/226</w:t>
            </w:r>
          </w:p>
          <w:p w14:paraId="4FCCA17D"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(92.0%)</w:t>
            </w:r>
          </w:p>
        </w:tc>
        <w:tc>
          <w:tcPr>
            <w:tcW w:w="894" w:type="pct"/>
          </w:tcPr>
          <w:p w14:paraId="785C1B2A"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220/226</w:t>
            </w:r>
          </w:p>
          <w:p w14:paraId="008B0389"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(97.3%)</w:t>
            </w:r>
          </w:p>
        </w:tc>
        <w:tc>
          <w:tcPr>
            <w:tcW w:w="807" w:type="pct"/>
          </w:tcPr>
          <w:p w14:paraId="70135A2F"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266/266</w:t>
            </w:r>
          </w:p>
          <w:p w14:paraId="3177BEDA"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9B12CD" w:rsidRPr="00CF4F06" w14:paraId="1FFBEC48"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3C0FF069" w14:textId="77777777" w:rsidR="009B12CD" w:rsidRPr="00CF4F06" w:rsidRDefault="009B12CD" w:rsidP="0079623A">
            <w:pPr>
              <w:spacing w:before="240" w:line="276" w:lineRule="auto"/>
              <w:jc w:val="center"/>
            </w:pPr>
            <w:r w:rsidRPr="00CF4F06">
              <w:t>SOIC-8</w:t>
            </w:r>
          </w:p>
        </w:tc>
        <w:tc>
          <w:tcPr>
            <w:tcW w:w="596" w:type="pct"/>
          </w:tcPr>
          <w:p w14:paraId="4A86AD68"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2BB750A4"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14:paraId="329D5F99"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104/106</w:t>
            </w:r>
          </w:p>
          <w:p w14:paraId="5A693703"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(98.1%)</w:t>
            </w:r>
          </w:p>
        </w:tc>
        <w:tc>
          <w:tcPr>
            <w:tcW w:w="564" w:type="pct"/>
          </w:tcPr>
          <w:p w14:paraId="11706468"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105/106</w:t>
            </w:r>
          </w:p>
          <w:p w14:paraId="1FC895FE"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(99.1%)</w:t>
            </w:r>
          </w:p>
        </w:tc>
        <w:tc>
          <w:tcPr>
            <w:tcW w:w="611" w:type="pct"/>
          </w:tcPr>
          <w:p w14:paraId="6D2EEB31"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83/88</w:t>
            </w:r>
          </w:p>
          <w:p w14:paraId="3C01A04D"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(94.3%)</w:t>
            </w:r>
          </w:p>
        </w:tc>
        <w:tc>
          <w:tcPr>
            <w:tcW w:w="894" w:type="pct"/>
          </w:tcPr>
          <w:p w14:paraId="256F7A39"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87/88</w:t>
            </w:r>
          </w:p>
          <w:p w14:paraId="40B0A4CA"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(98.9%)</w:t>
            </w:r>
          </w:p>
        </w:tc>
        <w:tc>
          <w:tcPr>
            <w:tcW w:w="807" w:type="pct"/>
          </w:tcPr>
          <w:p w14:paraId="53AEA92E"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104/106</w:t>
            </w:r>
          </w:p>
          <w:p w14:paraId="6E9D34B5"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(98.1%)</w:t>
            </w:r>
          </w:p>
        </w:tc>
      </w:tr>
      <w:tr w:rsidR="009B12CD" w:rsidRPr="00CF4F06" w14:paraId="147BF5EE"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1EA4489F" w14:textId="77777777" w:rsidR="009B12CD" w:rsidRPr="00CF4F06" w:rsidRDefault="009B12CD" w:rsidP="0079623A">
            <w:pPr>
              <w:spacing w:before="240" w:line="276" w:lineRule="auto"/>
              <w:jc w:val="center"/>
            </w:pPr>
          </w:p>
        </w:tc>
        <w:tc>
          <w:tcPr>
            <w:tcW w:w="596" w:type="pct"/>
          </w:tcPr>
          <w:p w14:paraId="1F82B3A9" w14:textId="77777777" w:rsidR="009B12CD" w:rsidRPr="00CF4F06" w:rsidRDefault="00BE67C4" w:rsidP="00C77A2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74332133"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105/106</w:t>
            </w:r>
          </w:p>
          <w:p w14:paraId="688D9451"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(99.1%)</w:t>
            </w:r>
          </w:p>
        </w:tc>
        <w:tc>
          <w:tcPr>
            <w:tcW w:w="564" w:type="pct"/>
          </w:tcPr>
          <w:p w14:paraId="1A7FCBC2"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96/106</w:t>
            </w:r>
          </w:p>
          <w:p w14:paraId="33B88D45"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(90.6%)</w:t>
            </w:r>
          </w:p>
        </w:tc>
        <w:tc>
          <w:tcPr>
            <w:tcW w:w="611" w:type="pct"/>
          </w:tcPr>
          <w:p w14:paraId="4A1067F5"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76/92</w:t>
            </w:r>
          </w:p>
          <w:p w14:paraId="7270FE50"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(82.6%)</w:t>
            </w:r>
          </w:p>
        </w:tc>
        <w:tc>
          <w:tcPr>
            <w:tcW w:w="894" w:type="pct"/>
          </w:tcPr>
          <w:p w14:paraId="73D93ADF"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92/92</w:t>
            </w:r>
          </w:p>
          <w:p w14:paraId="6FB467EF"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c>
          <w:tcPr>
            <w:tcW w:w="807" w:type="pct"/>
          </w:tcPr>
          <w:p w14:paraId="77041D74"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106/106</w:t>
            </w:r>
          </w:p>
          <w:p w14:paraId="73EADF0D"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9B12CD" w:rsidRPr="00CF4F06" w14:paraId="6907DB8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729656D7" w14:textId="77777777" w:rsidR="009B12CD" w:rsidRPr="00CF4F06" w:rsidRDefault="009B12CD" w:rsidP="0079623A">
            <w:pPr>
              <w:spacing w:before="240" w:line="276" w:lineRule="auto"/>
              <w:jc w:val="center"/>
            </w:pPr>
            <w:r w:rsidRPr="00CF4F06">
              <w:t>Ceramic capacitor 1210</w:t>
            </w:r>
          </w:p>
        </w:tc>
        <w:tc>
          <w:tcPr>
            <w:tcW w:w="596" w:type="pct"/>
          </w:tcPr>
          <w:p w14:paraId="0C8E7CD4"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51579B45"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14:paraId="28EC8022"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36/42</w:t>
            </w:r>
          </w:p>
          <w:p w14:paraId="13FC5891"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(85.7%)</w:t>
            </w:r>
          </w:p>
        </w:tc>
        <w:tc>
          <w:tcPr>
            <w:tcW w:w="564" w:type="pct"/>
          </w:tcPr>
          <w:p w14:paraId="52DE7FB4"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41/42</w:t>
            </w:r>
          </w:p>
          <w:p w14:paraId="3CD5EBBD"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(97.6%)</w:t>
            </w:r>
          </w:p>
        </w:tc>
        <w:tc>
          <w:tcPr>
            <w:tcW w:w="611" w:type="pct"/>
          </w:tcPr>
          <w:p w14:paraId="75C19935"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35/36</w:t>
            </w:r>
          </w:p>
          <w:p w14:paraId="1F1F8782"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(97.2%)</w:t>
            </w:r>
          </w:p>
        </w:tc>
        <w:tc>
          <w:tcPr>
            <w:tcW w:w="894" w:type="pct"/>
          </w:tcPr>
          <w:p w14:paraId="179E4671"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24/36</w:t>
            </w:r>
          </w:p>
          <w:p w14:paraId="2E012A14"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(66.6%)</w:t>
            </w:r>
          </w:p>
        </w:tc>
        <w:tc>
          <w:tcPr>
            <w:tcW w:w="807" w:type="pct"/>
          </w:tcPr>
          <w:p w14:paraId="7DB8109C"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41/42</w:t>
            </w:r>
          </w:p>
          <w:p w14:paraId="19623E97"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(97.6%)</w:t>
            </w:r>
          </w:p>
        </w:tc>
      </w:tr>
      <w:tr w:rsidR="009B12CD" w:rsidRPr="00CF4F06" w14:paraId="73666D81"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6D7DBE7B" w14:textId="77777777" w:rsidR="009B12CD" w:rsidRPr="00CF4F06" w:rsidRDefault="009B12CD" w:rsidP="0079623A">
            <w:pPr>
              <w:spacing w:line="276" w:lineRule="auto"/>
              <w:jc w:val="center"/>
            </w:pPr>
          </w:p>
        </w:tc>
        <w:tc>
          <w:tcPr>
            <w:tcW w:w="596" w:type="pct"/>
          </w:tcPr>
          <w:p w14:paraId="0C0158DE" w14:textId="77777777" w:rsidR="009B12CD"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2ABAEA95"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34/42</w:t>
            </w:r>
          </w:p>
          <w:p w14:paraId="5FC616DE"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(81.0%)</w:t>
            </w:r>
          </w:p>
        </w:tc>
        <w:tc>
          <w:tcPr>
            <w:tcW w:w="564" w:type="pct"/>
          </w:tcPr>
          <w:p w14:paraId="4D681A17"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38/42</w:t>
            </w:r>
          </w:p>
          <w:p w14:paraId="2DBDBD39"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(90.5%)</w:t>
            </w:r>
          </w:p>
        </w:tc>
        <w:tc>
          <w:tcPr>
            <w:tcW w:w="611" w:type="pct"/>
          </w:tcPr>
          <w:p w14:paraId="6310F784"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34/35</w:t>
            </w:r>
          </w:p>
          <w:p w14:paraId="1CF46B8E"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(97.1%)</w:t>
            </w:r>
          </w:p>
        </w:tc>
        <w:tc>
          <w:tcPr>
            <w:tcW w:w="894" w:type="pct"/>
          </w:tcPr>
          <w:p w14:paraId="67CEEFF0"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24/35</w:t>
            </w:r>
          </w:p>
          <w:p w14:paraId="08D7C3BA"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(68.6%)</w:t>
            </w:r>
          </w:p>
        </w:tc>
        <w:tc>
          <w:tcPr>
            <w:tcW w:w="807" w:type="pct"/>
          </w:tcPr>
          <w:p w14:paraId="587C5B82" w14:textId="77777777" w:rsidR="009B12CD" w:rsidRPr="00CF4F06"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41/42</w:t>
            </w:r>
          </w:p>
          <w:p w14:paraId="35CF791F" w14:textId="77777777" w:rsidR="009B12CD" w:rsidRPr="00CF4F06"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(97.6%)</w:t>
            </w:r>
          </w:p>
        </w:tc>
      </w:tr>
      <w:tr w:rsidR="009B12CD" w:rsidRPr="00CF4F06" w14:paraId="102D923D"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3B83E680" w14:textId="77777777" w:rsidR="009B12CD" w:rsidRPr="00CF4F06" w:rsidRDefault="009B12CD" w:rsidP="0079623A">
            <w:pPr>
              <w:spacing w:before="240" w:line="276" w:lineRule="auto"/>
              <w:jc w:val="center"/>
            </w:pPr>
            <w:r w:rsidRPr="00CF4F06">
              <w:t>SOT223-3</w:t>
            </w:r>
          </w:p>
        </w:tc>
        <w:tc>
          <w:tcPr>
            <w:tcW w:w="596" w:type="pct"/>
          </w:tcPr>
          <w:p w14:paraId="4E2E810F"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6919FE01"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14:paraId="2532593C" w14:textId="77777777" w:rsidR="009B12CD" w:rsidRPr="00CF4F06"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125/126</w:t>
            </w:r>
          </w:p>
          <w:p w14:paraId="179629B7" w14:textId="77777777" w:rsidR="00623CBD" w:rsidRPr="00CF4F06" w:rsidRDefault="00623CBD" w:rsidP="00623CBD">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(99.2%)</w:t>
            </w:r>
          </w:p>
        </w:tc>
        <w:tc>
          <w:tcPr>
            <w:tcW w:w="564" w:type="pct"/>
          </w:tcPr>
          <w:p w14:paraId="76CB1FED" w14:textId="77777777" w:rsidR="009B12CD" w:rsidRPr="00CF4F06"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126/126</w:t>
            </w:r>
          </w:p>
          <w:p w14:paraId="6994CE1E" w14:textId="77777777" w:rsidR="00623CBD" w:rsidRPr="00CF4F06"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611" w:type="pct"/>
          </w:tcPr>
          <w:p w14:paraId="0CB43B07" w14:textId="77777777" w:rsidR="009B12CD" w:rsidRPr="00CF4F06"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99/105</w:t>
            </w:r>
          </w:p>
          <w:p w14:paraId="7949451F" w14:textId="77777777" w:rsidR="00623CBD" w:rsidRPr="00CF4F06"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(94.3%)</w:t>
            </w:r>
          </w:p>
        </w:tc>
        <w:tc>
          <w:tcPr>
            <w:tcW w:w="894" w:type="pct"/>
          </w:tcPr>
          <w:p w14:paraId="0AED9E57" w14:textId="77777777" w:rsidR="009B12CD" w:rsidRPr="00CF4F06"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105/105</w:t>
            </w:r>
          </w:p>
          <w:p w14:paraId="58E02E9E" w14:textId="77777777" w:rsidR="00623CBD" w:rsidRPr="00CF4F06"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807" w:type="pct"/>
          </w:tcPr>
          <w:p w14:paraId="2B695A63" w14:textId="77777777" w:rsidR="009B12CD" w:rsidRPr="00CF4F06"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126/126</w:t>
            </w:r>
          </w:p>
          <w:p w14:paraId="03BD4C87" w14:textId="77777777" w:rsidR="00623CBD" w:rsidRPr="00CF4F06"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9B12CD" w:rsidRPr="00CF4F06" w14:paraId="39AE98CE"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3F4FF4AB" w14:textId="77777777" w:rsidR="009B12CD" w:rsidRPr="00CF4F06" w:rsidRDefault="009B12CD" w:rsidP="0079623A">
            <w:pPr>
              <w:spacing w:line="276" w:lineRule="auto"/>
              <w:jc w:val="center"/>
            </w:pPr>
          </w:p>
        </w:tc>
        <w:tc>
          <w:tcPr>
            <w:tcW w:w="596" w:type="pct"/>
          </w:tcPr>
          <w:p w14:paraId="796A1B09" w14:textId="77777777" w:rsidR="009B12CD"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769C1D14" w14:textId="77777777" w:rsidR="009B12CD" w:rsidRPr="00CF4F06"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137/137</w:t>
            </w:r>
          </w:p>
          <w:p w14:paraId="5E148F5C" w14:textId="77777777" w:rsidR="00623CBD" w:rsidRPr="00CF4F06"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c>
          <w:tcPr>
            <w:tcW w:w="564" w:type="pct"/>
          </w:tcPr>
          <w:p w14:paraId="55CCA971" w14:textId="77777777" w:rsidR="009B12CD" w:rsidRPr="00CF4F06"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127/137</w:t>
            </w:r>
          </w:p>
          <w:p w14:paraId="278D38E8" w14:textId="77777777" w:rsidR="00623CBD" w:rsidRPr="00CF4F06"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(92.7%)</w:t>
            </w:r>
          </w:p>
        </w:tc>
        <w:tc>
          <w:tcPr>
            <w:tcW w:w="611" w:type="pct"/>
          </w:tcPr>
          <w:p w14:paraId="6FCCE27D" w14:textId="77777777" w:rsidR="009B12CD" w:rsidRPr="00CF4F06"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110/117</w:t>
            </w:r>
          </w:p>
          <w:p w14:paraId="2219B6D2" w14:textId="77777777" w:rsidR="00623CBD" w:rsidRPr="00CF4F06"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(94.0%)</w:t>
            </w:r>
          </w:p>
        </w:tc>
        <w:tc>
          <w:tcPr>
            <w:tcW w:w="894" w:type="pct"/>
          </w:tcPr>
          <w:p w14:paraId="4F874EDC" w14:textId="77777777" w:rsidR="009B12CD" w:rsidRPr="00CF4F06"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116/117</w:t>
            </w:r>
          </w:p>
          <w:p w14:paraId="14E92D15" w14:textId="77777777" w:rsidR="00623CBD" w:rsidRPr="00CF4F06"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(99.1%)</w:t>
            </w:r>
          </w:p>
        </w:tc>
        <w:tc>
          <w:tcPr>
            <w:tcW w:w="807" w:type="pct"/>
          </w:tcPr>
          <w:p w14:paraId="50734C54" w14:textId="77777777" w:rsidR="009B12CD" w:rsidRPr="00CF4F06"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137/137</w:t>
            </w:r>
          </w:p>
          <w:p w14:paraId="72441A37" w14:textId="77777777" w:rsidR="00623CBD" w:rsidRPr="00CF4F06"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r>
      <w:tr w:rsidR="009B12CD" w:rsidRPr="00CF4F06" w14:paraId="103FCAD8"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7A28F52B" w14:textId="77777777" w:rsidR="009B12CD" w:rsidRPr="00286FF8" w:rsidRDefault="009B12CD" w:rsidP="0079623A">
            <w:pPr>
              <w:spacing w:before="240" w:line="276" w:lineRule="auto"/>
              <w:jc w:val="center"/>
            </w:pPr>
            <w:r w:rsidRPr="00CF4F06">
              <w:t>SMD</w:t>
            </w:r>
            <w:r w:rsidR="004903B2" w:rsidRPr="00286FF8">
              <w:fldChar w:fldCharType="begin"/>
            </w:r>
            <w:r w:rsidR="004903B2" w:rsidRPr="00286FF8">
              <w:instrText xml:space="preserve"> XE "SMD:Surface-mounted device" </w:instrText>
            </w:r>
            <w:r w:rsidR="004903B2" w:rsidRPr="00286FF8">
              <w:fldChar w:fldCharType="end"/>
            </w:r>
            <w:r w:rsidRPr="00286FF8">
              <w:rPr>
                <w:b w:val="0"/>
              </w:rPr>
              <w:t xml:space="preserve"> Resistor 0806 </w:t>
            </w:r>
          </w:p>
        </w:tc>
        <w:tc>
          <w:tcPr>
            <w:tcW w:w="596" w:type="pct"/>
          </w:tcPr>
          <w:p w14:paraId="105266C3" w14:textId="77777777" w:rsidR="009B12CD" w:rsidRPr="00286FF8"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 xml:space="preserve">True </w:t>
            </w:r>
          </w:p>
          <w:p w14:paraId="443D0F4C" w14:textId="77777777" w:rsidR="009B12CD" w:rsidRPr="006B43F4"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positive</w:t>
            </w:r>
          </w:p>
        </w:tc>
        <w:tc>
          <w:tcPr>
            <w:tcW w:w="657" w:type="pct"/>
          </w:tcPr>
          <w:p w14:paraId="7580A2E2" w14:textId="77777777" w:rsidR="009B12CD" w:rsidRPr="00CF4F06"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294/308</w:t>
            </w:r>
          </w:p>
          <w:p w14:paraId="62F5B4DB" w14:textId="77777777" w:rsidR="009C40FD" w:rsidRPr="00CF4F06"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(95.4%)</w:t>
            </w:r>
          </w:p>
        </w:tc>
        <w:tc>
          <w:tcPr>
            <w:tcW w:w="564" w:type="pct"/>
          </w:tcPr>
          <w:p w14:paraId="07282009" w14:textId="77777777" w:rsidR="009B12CD" w:rsidRPr="00CF4F06"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302/308</w:t>
            </w:r>
          </w:p>
          <w:p w14:paraId="2961B105" w14:textId="77777777" w:rsidR="009C40FD" w:rsidRPr="00CF4F06"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(98.0)</w:t>
            </w:r>
          </w:p>
        </w:tc>
        <w:tc>
          <w:tcPr>
            <w:tcW w:w="611" w:type="pct"/>
          </w:tcPr>
          <w:p w14:paraId="23D0C5B0" w14:textId="77777777" w:rsidR="009B12CD" w:rsidRPr="00CF4F06"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249/258</w:t>
            </w:r>
          </w:p>
          <w:p w14:paraId="1B3CC59C" w14:textId="77777777" w:rsidR="009C40FD" w:rsidRPr="00CF4F06"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(96.5%)</w:t>
            </w:r>
          </w:p>
        </w:tc>
        <w:tc>
          <w:tcPr>
            <w:tcW w:w="894" w:type="pct"/>
          </w:tcPr>
          <w:p w14:paraId="0575AEE4" w14:textId="77777777" w:rsidR="009B12CD" w:rsidRPr="00CF4F06"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242/258</w:t>
            </w:r>
          </w:p>
          <w:p w14:paraId="0EC323AB" w14:textId="77777777" w:rsidR="009C40FD" w:rsidRPr="00CF4F06"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(93.8%)</w:t>
            </w:r>
          </w:p>
        </w:tc>
        <w:tc>
          <w:tcPr>
            <w:tcW w:w="807" w:type="pct"/>
          </w:tcPr>
          <w:p w14:paraId="6F3C0B7E" w14:textId="77777777" w:rsidR="009B12CD" w:rsidRPr="00CF4F06"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306/308</w:t>
            </w:r>
          </w:p>
          <w:p w14:paraId="6D91DFB3" w14:textId="77777777" w:rsidR="009C40FD" w:rsidRPr="00CF4F06"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(99.4%)</w:t>
            </w:r>
          </w:p>
        </w:tc>
      </w:tr>
      <w:tr w:rsidR="009B12CD" w:rsidRPr="00CF4F06" w14:paraId="3961CAAC"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7A557AD6" w14:textId="77777777" w:rsidR="009B12CD" w:rsidRPr="00CF4F06" w:rsidRDefault="009B12CD" w:rsidP="0079623A">
            <w:pPr>
              <w:spacing w:line="276" w:lineRule="auto"/>
              <w:jc w:val="center"/>
            </w:pPr>
          </w:p>
        </w:tc>
        <w:tc>
          <w:tcPr>
            <w:tcW w:w="596" w:type="pct"/>
          </w:tcPr>
          <w:p w14:paraId="3C5650B0" w14:textId="77777777" w:rsidR="009B12CD"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56624DF9" w14:textId="77777777" w:rsidR="009B12CD" w:rsidRPr="00CF4F06"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306/308</w:t>
            </w:r>
          </w:p>
          <w:p w14:paraId="145621BA" w14:textId="77777777" w:rsidR="009C40FD" w:rsidRPr="00CF4F06"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(99.3%)</w:t>
            </w:r>
          </w:p>
        </w:tc>
        <w:tc>
          <w:tcPr>
            <w:tcW w:w="564" w:type="pct"/>
          </w:tcPr>
          <w:p w14:paraId="47588EFF" w14:textId="77777777" w:rsidR="009B12CD" w:rsidRPr="00CF4F06"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290/308</w:t>
            </w:r>
          </w:p>
          <w:p w14:paraId="2B72AFD8" w14:textId="77777777" w:rsidR="009C40FD" w:rsidRPr="00CF4F06"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(94.2%)</w:t>
            </w:r>
          </w:p>
        </w:tc>
        <w:tc>
          <w:tcPr>
            <w:tcW w:w="611" w:type="pct"/>
          </w:tcPr>
          <w:p w14:paraId="69D0B7D3" w14:textId="77777777" w:rsidR="009B12CD" w:rsidRPr="00CF4F06"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252/266</w:t>
            </w:r>
          </w:p>
          <w:p w14:paraId="07290900" w14:textId="77777777" w:rsidR="009C40FD" w:rsidRPr="00CF4F06"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(94.7%)</w:t>
            </w:r>
          </w:p>
        </w:tc>
        <w:tc>
          <w:tcPr>
            <w:tcW w:w="894" w:type="pct"/>
          </w:tcPr>
          <w:p w14:paraId="4C4AF554" w14:textId="77777777" w:rsidR="009B12CD" w:rsidRPr="00CF4F06"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247/266</w:t>
            </w:r>
          </w:p>
          <w:p w14:paraId="72B2776C" w14:textId="77777777" w:rsidR="009C40FD" w:rsidRPr="00CF4F06"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(92.9%)</w:t>
            </w:r>
          </w:p>
        </w:tc>
        <w:tc>
          <w:tcPr>
            <w:tcW w:w="807" w:type="pct"/>
          </w:tcPr>
          <w:p w14:paraId="439C5741" w14:textId="77777777" w:rsidR="009B12CD" w:rsidRPr="00CF4F06"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303/308</w:t>
            </w:r>
          </w:p>
          <w:p w14:paraId="5FCC3D8A" w14:textId="77777777" w:rsidR="009C40FD" w:rsidRPr="00CF4F06"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(98.4%)</w:t>
            </w:r>
          </w:p>
        </w:tc>
      </w:tr>
      <w:tr w:rsidR="009B12CD" w:rsidRPr="00CF4F06" w14:paraId="750ABC11"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77A905C4" w14:textId="77777777" w:rsidR="009B12CD" w:rsidRPr="00CF4F06" w:rsidRDefault="009B12CD" w:rsidP="0079623A">
            <w:pPr>
              <w:spacing w:before="240" w:line="276" w:lineRule="auto"/>
              <w:jc w:val="center"/>
            </w:pPr>
            <w:r w:rsidRPr="00CF4F06">
              <w:t xml:space="preserve">TO263 </w:t>
            </w:r>
          </w:p>
        </w:tc>
        <w:tc>
          <w:tcPr>
            <w:tcW w:w="596" w:type="pct"/>
          </w:tcPr>
          <w:p w14:paraId="2A4F35E0"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3BD2AE03"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14:paraId="1C6A888D"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36/36</w:t>
            </w:r>
          </w:p>
          <w:p w14:paraId="3E054C6F"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564" w:type="pct"/>
          </w:tcPr>
          <w:p w14:paraId="6C52158A"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32/36</w:t>
            </w:r>
          </w:p>
          <w:p w14:paraId="24113975"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(88.9%)</w:t>
            </w:r>
          </w:p>
        </w:tc>
        <w:tc>
          <w:tcPr>
            <w:tcW w:w="611" w:type="pct"/>
          </w:tcPr>
          <w:p w14:paraId="43D60DC1"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26/29</w:t>
            </w:r>
          </w:p>
          <w:p w14:paraId="05DA6D33"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(88.9%)</w:t>
            </w:r>
          </w:p>
        </w:tc>
        <w:tc>
          <w:tcPr>
            <w:tcW w:w="894" w:type="pct"/>
          </w:tcPr>
          <w:p w14:paraId="279BE6F7"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28/29</w:t>
            </w:r>
          </w:p>
          <w:p w14:paraId="22F8565E"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(96.6%)</w:t>
            </w:r>
          </w:p>
        </w:tc>
        <w:tc>
          <w:tcPr>
            <w:tcW w:w="807" w:type="pct"/>
          </w:tcPr>
          <w:p w14:paraId="2C161650"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34/36</w:t>
            </w:r>
          </w:p>
          <w:p w14:paraId="6662BD72"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(94.4%)</w:t>
            </w:r>
          </w:p>
        </w:tc>
      </w:tr>
      <w:tr w:rsidR="009B12CD" w:rsidRPr="00CF4F06" w14:paraId="6E41C5D4"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37DDC978" w14:textId="77777777" w:rsidR="009B12CD" w:rsidRPr="00CF4F06" w:rsidRDefault="009B12CD" w:rsidP="0079623A">
            <w:pPr>
              <w:spacing w:line="276" w:lineRule="auto"/>
              <w:jc w:val="center"/>
            </w:pPr>
          </w:p>
        </w:tc>
        <w:tc>
          <w:tcPr>
            <w:tcW w:w="596" w:type="pct"/>
          </w:tcPr>
          <w:p w14:paraId="5286CCA5" w14:textId="77777777" w:rsidR="009B12CD"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1865BDCB" w14:textId="77777777" w:rsidR="009B12CD" w:rsidRPr="00CF4F06"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36/36</w:t>
            </w:r>
          </w:p>
          <w:p w14:paraId="122EE526" w14:textId="77777777" w:rsidR="009B12CD" w:rsidRPr="00CF4F06"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(100%)</w:t>
            </w:r>
          </w:p>
        </w:tc>
        <w:tc>
          <w:tcPr>
            <w:tcW w:w="564" w:type="pct"/>
          </w:tcPr>
          <w:p w14:paraId="2C199276"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30/36</w:t>
            </w:r>
          </w:p>
          <w:p w14:paraId="6C14806C"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(83.3)</w:t>
            </w:r>
          </w:p>
        </w:tc>
        <w:tc>
          <w:tcPr>
            <w:tcW w:w="611" w:type="pct"/>
          </w:tcPr>
          <w:p w14:paraId="698F9AFB"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29/32</w:t>
            </w:r>
          </w:p>
          <w:p w14:paraId="453970D1"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(90.6%)</w:t>
            </w:r>
          </w:p>
        </w:tc>
        <w:tc>
          <w:tcPr>
            <w:tcW w:w="894" w:type="pct"/>
          </w:tcPr>
          <w:p w14:paraId="47A9CF67"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31/32</w:t>
            </w:r>
          </w:p>
          <w:p w14:paraId="58867536"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(96.9%)</w:t>
            </w:r>
          </w:p>
        </w:tc>
        <w:tc>
          <w:tcPr>
            <w:tcW w:w="807" w:type="pct"/>
          </w:tcPr>
          <w:p w14:paraId="394B8DCE"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35/36</w:t>
            </w:r>
          </w:p>
          <w:p w14:paraId="228BF4F9"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(97.2%)</w:t>
            </w:r>
          </w:p>
        </w:tc>
      </w:tr>
      <w:tr w:rsidR="009B12CD" w:rsidRPr="00CF4F06" w14:paraId="3A28CE80"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6C4F39E5" w14:textId="77777777" w:rsidR="009B12CD" w:rsidRPr="00CF4F06" w:rsidRDefault="009B12CD" w:rsidP="0079623A">
            <w:pPr>
              <w:spacing w:before="240" w:line="276" w:lineRule="auto"/>
              <w:jc w:val="center"/>
            </w:pPr>
            <w:r w:rsidRPr="00CF4F06">
              <w:t xml:space="preserve">Quartz HC-49/S </w:t>
            </w:r>
          </w:p>
        </w:tc>
        <w:tc>
          <w:tcPr>
            <w:tcW w:w="596" w:type="pct"/>
          </w:tcPr>
          <w:p w14:paraId="366CE4FA"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0A991C1F"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14:paraId="2ED887D0"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36/46</w:t>
            </w:r>
          </w:p>
          <w:p w14:paraId="43DEF308"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(78.3%)</w:t>
            </w:r>
          </w:p>
        </w:tc>
        <w:tc>
          <w:tcPr>
            <w:tcW w:w="564" w:type="pct"/>
          </w:tcPr>
          <w:p w14:paraId="5B1E43C9"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46/46</w:t>
            </w:r>
          </w:p>
          <w:p w14:paraId="331B539B"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c>
          <w:tcPr>
            <w:tcW w:w="611" w:type="pct"/>
          </w:tcPr>
          <w:p w14:paraId="3A633621"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31/37</w:t>
            </w:r>
          </w:p>
          <w:p w14:paraId="0B205B25"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(83.8%)</w:t>
            </w:r>
          </w:p>
        </w:tc>
        <w:tc>
          <w:tcPr>
            <w:tcW w:w="894" w:type="pct"/>
          </w:tcPr>
          <w:p w14:paraId="73555508"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27/37</w:t>
            </w:r>
          </w:p>
          <w:p w14:paraId="2BAC15C2"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(73.0%)</w:t>
            </w:r>
          </w:p>
        </w:tc>
        <w:tc>
          <w:tcPr>
            <w:tcW w:w="807" w:type="pct"/>
          </w:tcPr>
          <w:p w14:paraId="03CB8514"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46/46</w:t>
            </w:r>
          </w:p>
          <w:p w14:paraId="31BCFC53"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9B12CD" w:rsidRPr="00CF4F06" w14:paraId="66C41260"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4A86CFE1" w14:textId="77777777" w:rsidR="009B12CD" w:rsidRPr="00CF4F06" w:rsidRDefault="009B12CD" w:rsidP="0079623A">
            <w:pPr>
              <w:spacing w:line="276" w:lineRule="auto"/>
              <w:jc w:val="center"/>
            </w:pPr>
          </w:p>
        </w:tc>
        <w:tc>
          <w:tcPr>
            <w:tcW w:w="596" w:type="pct"/>
          </w:tcPr>
          <w:p w14:paraId="30E1BA3D" w14:textId="77777777" w:rsidR="009B12CD"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5EB28548"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43/46</w:t>
            </w:r>
          </w:p>
          <w:p w14:paraId="01B0142B"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(93.5%)</w:t>
            </w:r>
          </w:p>
        </w:tc>
        <w:tc>
          <w:tcPr>
            <w:tcW w:w="564" w:type="pct"/>
          </w:tcPr>
          <w:p w14:paraId="5B027682"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45/46</w:t>
            </w:r>
          </w:p>
          <w:p w14:paraId="08893E9C"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(97.8%)</w:t>
            </w:r>
          </w:p>
        </w:tc>
        <w:tc>
          <w:tcPr>
            <w:tcW w:w="611" w:type="pct"/>
          </w:tcPr>
          <w:p w14:paraId="1433A7F0"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35/36</w:t>
            </w:r>
          </w:p>
          <w:p w14:paraId="1CBE5DAF"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(97.2%)</w:t>
            </w:r>
          </w:p>
        </w:tc>
        <w:tc>
          <w:tcPr>
            <w:tcW w:w="894" w:type="pct"/>
          </w:tcPr>
          <w:p w14:paraId="4E1CBE97"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29/36</w:t>
            </w:r>
          </w:p>
          <w:p w14:paraId="3FC893A7"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(80.6%)</w:t>
            </w:r>
          </w:p>
        </w:tc>
        <w:tc>
          <w:tcPr>
            <w:tcW w:w="807" w:type="pct"/>
          </w:tcPr>
          <w:p w14:paraId="0CD53D9F"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45/46</w:t>
            </w:r>
          </w:p>
          <w:p w14:paraId="6BA9A8F8" w14:textId="77777777" w:rsidR="009B12CD" w:rsidRPr="00CF4F06"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(97.8%)</w:t>
            </w:r>
          </w:p>
        </w:tc>
      </w:tr>
      <w:tr w:rsidR="009B12CD" w:rsidRPr="00CF4F06" w14:paraId="08BEF19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14:paraId="0B01D674" w14:textId="77777777" w:rsidR="009B12CD" w:rsidRPr="00CF4F06" w:rsidRDefault="009B12CD" w:rsidP="0079623A">
            <w:pPr>
              <w:spacing w:before="240" w:line="276" w:lineRule="auto"/>
              <w:jc w:val="center"/>
            </w:pPr>
            <w:r w:rsidRPr="00CF4F06">
              <w:t xml:space="preserve">32-bit-PCI slot </w:t>
            </w:r>
          </w:p>
        </w:tc>
        <w:tc>
          <w:tcPr>
            <w:tcW w:w="596" w:type="pct"/>
          </w:tcPr>
          <w:p w14:paraId="608CD0FE"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 xml:space="preserve">True </w:t>
            </w:r>
          </w:p>
          <w:p w14:paraId="153A8A9A" w14:textId="77777777" w:rsidR="009B12CD" w:rsidRPr="00CF4F06"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positive</w:t>
            </w:r>
          </w:p>
        </w:tc>
        <w:tc>
          <w:tcPr>
            <w:tcW w:w="657" w:type="pct"/>
          </w:tcPr>
          <w:p w14:paraId="01E3DFC2" w14:textId="77777777" w:rsidR="009B12CD" w:rsidRPr="00CF4F06"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76/77</w:t>
            </w:r>
          </w:p>
          <w:p w14:paraId="1E0BD697" w14:textId="77777777" w:rsidR="00291F28" w:rsidRPr="00CF4F06"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(98.7%)</w:t>
            </w:r>
          </w:p>
        </w:tc>
        <w:tc>
          <w:tcPr>
            <w:tcW w:w="564" w:type="pct"/>
          </w:tcPr>
          <w:p w14:paraId="473432C7" w14:textId="77777777" w:rsidR="009B12CD" w:rsidRPr="00CF4F06"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76/77</w:t>
            </w:r>
          </w:p>
          <w:p w14:paraId="388CD78E" w14:textId="77777777" w:rsidR="00291F28" w:rsidRPr="00CF4F06"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(98.7%)</w:t>
            </w:r>
          </w:p>
        </w:tc>
        <w:tc>
          <w:tcPr>
            <w:tcW w:w="611" w:type="pct"/>
          </w:tcPr>
          <w:p w14:paraId="0E364592" w14:textId="77777777" w:rsidR="009B12CD" w:rsidRPr="00CF4F06"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60/63</w:t>
            </w:r>
          </w:p>
          <w:p w14:paraId="5317A37E" w14:textId="77777777" w:rsidR="00291F28" w:rsidRPr="00CF4F06"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(95.2%)</w:t>
            </w:r>
          </w:p>
        </w:tc>
        <w:tc>
          <w:tcPr>
            <w:tcW w:w="894" w:type="pct"/>
          </w:tcPr>
          <w:p w14:paraId="4CE7EE1E" w14:textId="77777777" w:rsidR="009B12CD" w:rsidRPr="00CF4F06"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62/63</w:t>
            </w:r>
          </w:p>
          <w:p w14:paraId="78A6CA77" w14:textId="77777777" w:rsidR="00291F28" w:rsidRPr="00CF4F06"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(98.4%)</w:t>
            </w:r>
          </w:p>
        </w:tc>
        <w:tc>
          <w:tcPr>
            <w:tcW w:w="807" w:type="pct"/>
          </w:tcPr>
          <w:p w14:paraId="31B221B4" w14:textId="77777777" w:rsidR="009B12CD" w:rsidRPr="00CF4F06"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77/77</w:t>
            </w:r>
          </w:p>
          <w:p w14:paraId="19C3D494" w14:textId="77777777" w:rsidR="00291F28" w:rsidRPr="00CF4F06"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t>(100%)</w:t>
            </w:r>
          </w:p>
        </w:tc>
      </w:tr>
      <w:tr w:rsidR="009B12CD" w:rsidRPr="00CF4F06" w14:paraId="08CB07FA" w14:textId="77777777" w:rsidTr="00DF70C1">
        <w:tc>
          <w:tcPr>
            <w:cnfStyle w:val="001000000000" w:firstRow="0" w:lastRow="0" w:firstColumn="1" w:lastColumn="0" w:oddVBand="0" w:evenVBand="0" w:oddHBand="0" w:evenHBand="0" w:firstRowFirstColumn="0" w:firstRowLastColumn="0" w:lastRowFirstColumn="0" w:lastRowLastColumn="0"/>
            <w:tcW w:w="871" w:type="pct"/>
            <w:vMerge/>
          </w:tcPr>
          <w:p w14:paraId="204797DC" w14:textId="77777777" w:rsidR="009B12CD" w:rsidRPr="00CF4F06" w:rsidRDefault="009B12CD" w:rsidP="0079623A">
            <w:pPr>
              <w:spacing w:line="276" w:lineRule="auto"/>
              <w:jc w:val="center"/>
            </w:pPr>
          </w:p>
        </w:tc>
        <w:tc>
          <w:tcPr>
            <w:tcW w:w="596" w:type="pct"/>
          </w:tcPr>
          <w:p w14:paraId="75999083" w14:textId="77777777" w:rsidR="009B12CD" w:rsidRPr="00CF4F06"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True negative</w:t>
            </w:r>
          </w:p>
        </w:tc>
        <w:tc>
          <w:tcPr>
            <w:tcW w:w="657" w:type="pct"/>
          </w:tcPr>
          <w:p w14:paraId="1F49D745" w14:textId="77777777" w:rsidR="00291F28" w:rsidRPr="00CF4F06"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76/77</w:t>
            </w:r>
          </w:p>
          <w:p w14:paraId="6ED43846" w14:textId="77777777" w:rsidR="009B12CD" w:rsidRPr="00CF4F06"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(98.7%)</w:t>
            </w:r>
          </w:p>
        </w:tc>
        <w:tc>
          <w:tcPr>
            <w:tcW w:w="564" w:type="pct"/>
          </w:tcPr>
          <w:p w14:paraId="5E7FB6D6" w14:textId="77777777" w:rsidR="009B12CD" w:rsidRPr="00CF4F06"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71/77</w:t>
            </w:r>
          </w:p>
          <w:p w14:paraId="64960EAD" w14:textId="77777777" w:rsidR="00291F28" w:rsidRPr="00CF4F06"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(92.2%)</w:t>
            </w:r>
          </w:p>
        </w:tc>
        <w:tc>
          <w:tcPr>
            <w:tcW w:w="611" w:type="pct"/>
          </w:tcPr>
          <w:p w14:paraId="6BBDE201" w14:textId="77777777" w:rsidR="009B12CD" w:rsidRPr="00CF4F06"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63/68</w:t>
            </w:r>
          </w:p>
          <w:p w14:paraId="6E94346D" w14:textId="77777777" w:rsidR="00291F28" w:rsidRPr="00CF4F06"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(92.6%)</w:t>
            </w:r>
          </w:p>
        </w:tc>
        <w:tc>
          <w:tcPr>
            <w:tcW w:w="894" w:type="pct"/>
          </w:tcPr>
          <w:p w14:paraId="46AC2160" w14:textId="77777777" w:rsidR="009B12CD" w:rsidRPr="00CF4F06"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67/68</w:t>
            </w:r>
          </w:p>
          <w:p w14:paraId="54892961" w14:textId="77777777" w:rsidR="00291F28" w:rsidRPr="00CF4F06"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(98.5%)</w:t>
            </w:r>
          </w:p>
        </w:tc>
        <w:tc>
          <w:tcPr>
            <w:tcW w:w="807" w:type="pct"/>
          </w:tcPr>
          <w:p w14:paraId="2D054F59" w14:textId="77777777" w:rsidR="009B12CD" w:rsidRPr="00CF4F06"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76/77</w:t>
            </w:r>
          </w:p>
          <w:p w14:paraId="3FC1CC65" w14:textId="77777777" w:rsidR="00291F28" w:rsidRPr="00CF4F06"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(98.7%)</w:t>
            </w:r>
          </w:p>
        </w:tc>
      </w:tr>
    </w:tbl>
    <w:p w14:paraId="6FFDA7A8" w14:textId="77777777" w:rsidR="00682DCE" w:rsidRPr="00CF4F06" w:rsidRDefault="00682DCE" w:rsidP="00682DCE">
      <w:pPr>
        <w:spacing w:line="276" w:lineRule="auto"/>
        <w:jc w:val="left"/>
      </w:pPr>
    </w:p>
    <w:p w14:paraId="7115CDD1" w14:textId="77777777" w:rsidR="00343E36" w:rsidRPr="00CF4F06" w:rsidRDefault="00343E36">
      <w:pPr>
        <w:spacing w:line="276" w:lineRule="auto"/>
        <w:jc w:val="left"/>
      </w:pPr>
    </w:p>
    <w:p w14:paraId="6C85B971" w14:textId="77777777" w:rsidR="00682DCE" w:rsidRPr="00CF4F06" w:rsidRDefault="00682DCE" w:rsidP="00682DCE">
      <w:pPr>
        <w:spacing w:line="276" w:lineRule="auto"/>
        <w:jc w:val="left"/>
        <w:rPr>
          <w:b/>
          <w:bCs/>
          <w:color w:val="4F81BD" w:themeColor="accent1"/>
          <w:sz w:val="18"/>
          <w:szCs w:val="18"/>
        </w:rPr>
      </w:pPr>
    </w:p>
    <w:p w14:paraId="61282141" w14:textId="77777777" w:rsidR="00843B85" w:rsidRPr="00CF4F06" w:rsidRDefault="00843B85" w:rsidP="00843B85">
      <w:pPr>
        <w:spacing w:line="276" w:lineRule="auto"/>
        <w:jc w:val="left"/>
        <w:rPr>
          <w:b/>
          <w:bCs/>
          <w:color w:val="4F81BD" w:themeColor="accent1"/>
          <w:sz w:val="18"/>
          <w:szCs w:val="18"/>
        </w:rPr>
      </w:pPr>
    </w:p>
    <w:p w14:paraId="5B90A888" w14:textId="77777777" w:rsidR="00343E36" w:rsidRPr="00CF4F06" w:rsidRDefault="00343E36">
      <w:pPr>
        <w:spacing w:line="276" w:lineRule="auto"/>
        <w:jc w:val="left"/>
      </w:pPr>
    </w:p>
    <w:p w14:paraId="579E5527" w14:textId="77777777" w:rsidR="00343E36" w:rsidRPr="00CF4F06" w:rsidRDefault="00343E36">
      <w:pPr>
        <w:spacing w:line="276" w:lineRule="auto"/>
        <w:jc w:val="left"/>
      </w:pPr>
    </w:p>
    <w:p w14:paraId="70359AA6" w14:textId="77777777" w:rsidR="00343E36" w:rsidRPr="00CF4F06" w:rsidRDefault="00343E36">
      <w:pPr>
        <w:spacing w:line="276" w:lineRule="auto"/>
        <w:jc w:val="left"/>
      </w:pPr>
    </w:p>
    <w:p w14:paraId="537AB835" w14:textId="77777777" w:rsidR="00343E36" w:rsidRPr="00CF4F06" w:rsidRDefault="00343E36">
      <w:pPr>
        <w:spacing w:line="276" w:lineRule="auto"/>
        <w:jc w:val="left"/>
      </w:pPr>
    </w:p>
    <w:p w14:paraId="25F9A44B" w14:textId="77777777" w:rsidR="00343E36" w:rsidRPr="00CF4F06" w:rsidRDefault="00343E36">
      <w:pPr>
        <w:spacing w:line="276" w:lineRule="auto"/>
        <w:jc w:val="left"/>
      </w:pPr>
    </w:p>
    <w:p w14:paraId="75209F52" w14:textId="77777777" w:rsidR="00FF586B" w:rsidRPr="00CF4F06" w:rsidRDefault="000832EB" w:rsidP="00883132">
      <w:pPr>
        <w:pStyle w:val="AAppendix"/>
        <w:numPr>
          <w:ilvl w:val="0"/>
          <w:numId w:val="8"/>
        </w:numPr>
      </w:pPr>
      <w:bookmarkStart w:id="1676" w:name="_Ref411860582"/>
      <w:bookmarkStart w:id="1677" w:name="_Toc415436374"/>
      <w:r w:rsidRPr="00CF4F06">
        <w:lastRenderedPageBreak/>
        <w:t>Decision-</w:t>
      </w:r>
      <w:r w:rsidR="00FF586B" w:rsidRPr="00CF4F06">
        <w:t>level fusion results</w:t>
      </w:r>
      <w:bookmarkEnd w:id="1676"/>
      <w:bookmarkEnd w:id="1677"/>
    </w:p>
    <w:tbl>
      <w:tblPr>
        <w:tblStyle w:val="MittleresRaster1-Akzent1"/>
        <w:tblW w:w="9918" w:type="dxa"/>
        <w:tblLook w:val="04A0" w:firstRow="1" w:lastRow="0" w:firstColumn="1" w:lastColumn="0" w:noHBand="0" w:noVBand="1"/>
      </w:tblPr>
      <w:tblGrid>
        <w:gridCol w:w="2708"/>
        <w:gridCol w:w="460"/>
        <w:gridCol w:w="500"/>
        <w:gridCol w:w="460"/>
        <w:gridCol w:w="460"/>
        <w:gridCol w:w="460"/>
        <w:gridCol w:w="460"/>
        <w:gridCol w:w="340"/>
        <w:gridCol w:w="460"/>
        <w:gridCol w:w="460"/>
        <w:gridCol w:w="350"/>
        <w:gridCol w:w="460"/>
        <w:gridCol w:w="500"/>
        <w:gridCol w:w="460"/>
        <w:gridCol w:w="460"/>
        <w:gridCol w:w="460"/>
        <w:gridCol w:w="460"/>
      </w:tblGrid>
      <w:tr w:rsidR="004B3E6D" w:rsidRPr="00CF4F06" w14:paraId="589E1C29" w14:textId="77777777" w:rsidTr="000B6B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gridSpan w:val="2"/>
            <w:tcBorders>
              <w:bottom w:val="single" w:sz="8" w:space="0" w:color="7BA0CD" w:themeColor="accent1" w:themeTint="BF"/>
            </w:tcBorders>
          </w:tcPr>
          <w:p w14:paraId="7F8CF0F7" w14:textId="77777777" w:rsidR="004B3E6D" w:rsidRPr="00CF4F06" w:rsidRDefault="004B3E6D" w:rsidP="000B6B78">
            <w:pPr>
              <w:spacing w:line="276" w:lineRule="auto"/>
              <w:jc w:val="left"/>
            </w:pPr>
            <w:r w:rsidRPr="00CF4F06">
              <w:t>True class/</w:t>
            </w:r>
          </w:p>
          <w:p w14:paraId="5D052E63" w14:textId="77777777" w:rsidR="004B3E6D" w:rsidRPr="00CF4F06" w:rsidRDefault="004B3E6D" w:rsidP="000B6B78">
            <w:pPr>
              <w:spacing w:line="276" w:lineRule="auto"/>
              <w:jc w:val="left"/>
            </w:pPr>
            <w:r w:rsidRPr="00CF4F06">
              <w:t>Predicted class</w:t>
            </w:r>
          </w:p>
        </w:tc>
        <w:tc>
          <w:tcPr>
            <w:tcW w:w="500" w:type="dxa"/>
            <w:tcBorders>
              <w:bottom w:val="single" w:sz="4" w:space="0" w:color="auto"/>
            </w:tcBorders>
          </w:tcPr>
          <w:p w14:paraId="2AD17325" w14:textId="77777777"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1</w:t>
            </w:r>
          </w:p>
        </w:tc>
        <w:tc>
          <w:tcPr>
            <w:tcW w:w="460" w:type="dxa"/>
            <w:tcBorders>
              <w:bottom w:val="single" w:sz="4" w:space="0" w:color="auto"/>
            </w:tcBorders>
          </w:tcPr>
          <w:p w14:paraId="403B0A7D" w14:textId="77777777"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2</w:t>
            </w:r>
          </w:p>
        </w:tc>
        <w:tc>
          <w:tcPr>
            <w:tcW w:w="460" w:type="dxa"/>
            <w:tcBorders>
              <w:bottom w:val="single" w:sz="4" w:space="0" w:color="auto"/>
            </w:tcBorders>
          </w:tcPr>
          <w:p w14:paraId="340E3228" w14:textId="77777777"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3</w:t>
            </w:r>
          </w:p>
        </w:tc>
        <w:tc>
          <w:tcPr>
            <w:tcW w:w="460" w:type="dxa"/>
            <w:tcBorders>
              <w:bottom w:val="single" w:sz="4" w:space="0" w:color="auto"/>
            </w:tcBorders>
          </w:tcPr>
          <w:p w14:paraId="1FA6ECB8" w14:textId="77777777"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4</w:t>
            </w:r>
          </w:p>
        </w:tc>
        <w:tc>
          <w:tcPr>
            <w:tcW w:w="460" w:type="dxa"/>
            <w:tcBorders>
              <w:bottom w:val="single" w:sz="4" w:space="0" w:color="auto"/>
            </w:tcBorders>
          </w:tcPr>
          <w:p w14:paraId="61D40D8F" w14:textId="77777777"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5</w:t>
            </w:r>
          </w:p>
        </w:tc>
        <w:tc>
          <w:tcPr>
            <w:tcW w:w="340" w:type="dxa"/>
            <w:tcBorders>
              <w:bottom w:val="single" w:sz="4" w:space="0" w:color="auto"/>
            </w:tcBorders>
          </w:tcPr>
          <w:p w14:paraId="1F190210" w14:textId="77777777"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6</w:t>
            </w:r>
          </w:p>
        </w:tc>
        <w:tc>
          <w:tcPr>
            <w:tcW w:w="460" w:type="dxa"/>
            <w:tcBorders>
              <w:bottom w:val="single" w:sz="4" w:space="0" w:color="auto"/>
            </w:tcBorders>
          </w:tcPr>
          <w:p w14:paraId="1D70F4DC" w14:textId="77777777"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7</w:t>
            </w:r>
          </w:p>
        </w:tc>
        <w:tc>
          <w:tcPr>
            <w:tcW w:w="460" w:type="dxa"/>
            <w:tcBorders>
              <w:bottom w:val="single" w:sz="4" w:space="0" w:color="auto"/>
            </w:tcBorders>
          </w:tcPr>
          <w:p w14:paraId="116E559F" w14:textId="77777777"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8</w:t>
            </w:r>
          </w:p>
        </w:tc>
        <w:tc>
          <w:tcPr>
            <w:tcW w:w="350" w:type="dxa"/>
            <w:tcBorders>
              <w:bottom w:val="single" w:sz="4" w:space="0" w:color="auto"/>
            </w:tcBorders>
          </w:tcPr>
          <w:p w14:paraId="50D762FE" w14:textId="77777777"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9</w:t>
            </w:r>
          </w:p>
        </w:tc>
        <w:tc>
          <w:tcPr>
            <w:tcW w:w="460" w:type="dxa"/>
            <w:tcBorders>
              <w:bottom w:val="single" w:sz="4" w:space="0" w:color="auto"/>
            </w:tcBorders>
          </w:tcPr>
          <w:p w14:paraId="71FD86E2" w14:textId="77777777"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10</w:t>
            </w:r>
          </w:p>
        </w:tc>
        <w:tc>
          <w:tcPr>
            <w:tcW w:w="500" w:type="dxa"/>
            <w:tcBorders>
              <w:bottom w:val="single" w:sz="4" w:space="0" w:color="auto"/>
            </w:tcBorders>
          </w:tcPr>
          <w:p w14:paraId="262C796D" w14:textId="77777777"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11</w:t>
            </w:r>
          </w:p>
        </w:tc>
        <w:tc>
          <w:tcPr>
            <w:tcW w:w="460" w:type="dxa"/>
            <w:tcBorders>
              <w:bottom w:val="single" w:sz="4" w:space="0" w:color="auto"/>
            </w:tcBorders>
          </w:tcPr>
          <w:p w14:paraId="133AFEAD" w14:textId="77777777"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12</w:t>
            </w:r>
          </w:p>
        </w:tc>
        <w:tc>
          <w:tcPr>
            <w:tcW w:w="460" w:type="dxa"/>
            <w:tcBorders>
              <w:bottom w:val="single" w:sz="4" w:space="0" w:color="auto"/>
            </w:tcBorders>
          </w:tcPr>
          <w:p w14:paraId="5948EF8A" w14:textId="77777777"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13</w:t>
            </w:r>
          </w:p>
        </w:tc>
        <w:tc>
          <w:tcPr>
            <w:tcW w:w="460" w:type="dxa"/>
            <w:tcBorders>
              <w:bottom w:val="single" w:sz="4" w:space="0" w:color="auto"/>
            </w:tcBorders>
          </w:tcPr>
          <w:p w14:paraId="5E1A5FEA" w14:textId="77777777"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14</w:t>
            </w:r>
          </w:p>
        </w:tc>
        <w:tc>
          <w:tcPr>
            <w:tcW w:w="460" w:type="dxa"/>
            <w:tcBorders>
              <w:bottom w:val="single" w:sz="4" w:space="0" w:color="auto"/>
            </w:tcBorders>
          </w:tcPr>
          <w:p w14:paraId="34DE8B98" w14:textId="77777777" w:rsidR="004B3E6D" w:rsidRPr="00CF4F06"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CF4F06">
              <w:t>15</w:t>
            </w:r>
          </w:p>
        </w:tc>
      </w:tr>
      <w:tr w:rsidR="004B3E6D" w:rsidRPr="00CF4F06" w14:paraId="5E3D74A8" w14:textId="77777777"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44AB37D9" w14:textId="77777777" w:rsidR="004B3E6D" w:rsidRPr="00CF4F06" w:rsidRDefault="004B3E6D" w:rsidP="000B6B78">
            <w:pPr>
              <w:spacing w:line="276" w:lineRule="auto"/>
              <w:jc w:val="left"/>
            </w:pPr>
            <w:r w:rsidRPr="00CF4F06">
              <w:t xml:space="preserve">SMD Resistor  0806 </w:t>
            </w:r>
          </w:p>
        </w:tc>
        <w:tc>
          <w:tcPr>
            <w:tcW w:w="460" w:type="dxa"/>
            <w:tcBorders>
              <w:right w:val="single" w:sz="4" w:space="0" w:color="auto"/>
            </w:tcBorders>
          </w:tcPr>
          <w:p w14:paraId="778A4955" w14:textId="77777777" w:rsidR="004B3E6D" w:rsidRPr="00CF4F06"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CF4F06">
              <w:rPr>
                <w:b/>
              </w:rPr>
              <w:t>1</w:t>
            </w:r>
          </w:p>
        </w:tc>
        <w:tc>
          <w:tcPr>
            <w:tcW w:w="500" w:type="dxa"/>
            <w:tcBorders>
              <w:top w:val="single" w:sz="4" w:space="0" w:color="auto"/>
              <w:left w:val="single" w:sz="4" w:space="0" w:color="auto"/>
            </w:tcBorders>
          </w:tcPr>
          <w:p w14:paraId="0F2C495A"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CF4F06">
              <w:rPr>
                <w:b/>
              </w:rPr>
              <w:t>39</w:t>
            </w:r>
          </w:p>
        </w:tc>
        <w:tc>
          <w:tcPr>
            <w:tcW w:w="460" w:type="dxa"/>
            <w:tcBorders>
              <w:top w:val="single" w:sz="4" w:space="0" w:color="auto"/>
            </w:tcBorders>
          </w:tcPr>
          <w:p w14:paraId="3106C4C2"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Borders>
              <w:top w:val="single" w:sz="4" w:space="0" w:color="auto"/>
            </w:tcBorders>
          </w:tcPr>
          <w:p w14:paraId="6BB70FC1"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Borders>
              <w:top w:val="single" w:sz="4" w:space="0" w:color="auto"/>
            </w:tcBorders>
          </w:tcPr>
          <w:p w14:paraId="68E451AD"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Borders>
              <w:top w:val="single" w:sz="4" w:space="0" w:color="auto"/>
            </w:tcBorders>
          </w:tcPr>
          <w:p w14:paraId="1A1E4FB6"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40" w:type="dxa"/>
            <w:tcBorders>
              <w:top w:val="single" w:sz="4" w:space="0" w:color="auto"/>
            </w:tcBorders>
          </w:tcPr>
          <w:p w14:paraId="17E4C83F"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Borders>
              <w:top w:val="single" w:sz="4" w:space="0" w:color="auto"/>
            </w:tcBorders>
          </w:tcPr>
          <w:p w14:paraId="3EE2C52B"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Borders>
              <w:top w:val="single" w:sz="4" w:space="0" w:color="auto"/>
            </w:tcBorders>
          </w:tcPr>
          <w:p w14:paraId="1CB2E9E0"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50" w:type="dxa"/>
            <w:tcBorders>
              <w:top w:val="single" w:sz="4" w:space="0" w:color="auto"/>
            </w:tcBorders>
          </w:tcPr>
          <w:p w14:paraId="16C2F564"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Borders>
              <w:top w:val="single" w:sz="4" w:space="0" w:color="auto"/>
            </w:tcBorders>
          </w:tcPr>
          <w:p w14:paraId="504CCDF3"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500" w:type="dxa"/>
            <w:tcBorders>
              <w:top w:val="single" w:sz="4" w:space="0" w:color="auto"/>
            </w:tcBorders>
          </w:tcPr>
          <w:p w14:paraId="2D85CE34"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Borders>
              <w:top w:val="single" w:sz="4" w:space="0" w:color="auto"/>
            </w:tcBorders>
          </w:tcPr>
          <w:p w14:paraId="01445C17"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Borders>
              <w:top w:val="single" w:sz="4" w:space="0" w:color="auto"/>
            </w:tcBorders>
          </w:tcPr>
          <w:p w14:paraId="368D7E80"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Borders>
              <w:top w:val="single" w:sz="4" w:space="0" w:color="auto"/>
            </w:tcBorders>
          </w:tcPr>
          <w:p w14:paraId="6D3ACB6A"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Borders>
              <w:top w:val="single" w:sz="4" w:space="0" w:color="auto"/>
            </w:tcBorders>
          </w:tcPr>
          <w:p w14:paraId="039AA1CA"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2</w:t>
            </w:r>
          </w:p>
        </w:tc>
      </w:tr>
      <w:tr w:rsidR="004B3E6D" w:rsidRPr="00CF4F06" w14:paraId="6F473605" w14:textId="77777777" w:rsidTr="000B6B78">
        <w:tc>
          <w:tcPr>
            <w:cnfStyle w:val="001000000000" w:firstRow="0" w:lastRow="0" w:firstColumn="1" w:lastColumn="0" w:oddVBand="0" w:evenVBand="0" w:oddHBand="0" w:evenHBand="0" w:firstRowFirstColumn="0" w:firstRowLastColumn="0" w:lastRowFirstColumn="0" w:lastRowLastColumn="0"/>
            <w:tcW w:w="2708" w:type="dxa"/>
          </w:tcPr>
          <w:p w14:paraId="76B14CA9" w14:textId="77777777" w:rsidR="004B3E6D" w:rsidRPr="00CF4F06" w:rsidRDefault="004B3E6D" w:rsidP="000B6B78">
            <w:pPr>
              <w:spacing w:line="276" w:lineRule="auto"/>
              <w:jc w:val="left"/>
            </w:pPr>
            <w:r w:rsidRPr="00CF4F06">
              <w:t>Resistor Network array 1206</w:t>
            </w:r>
          </w:p>
        </w:tc>
        <w:tc>
          <w:tcPr>
            <w:tcW w:w="460" w:type="dxa"/>
            <w:tcBorders>
              <w:right w:val="single" w:sz="4" w:space="0" w:color="auto"/>
            </w:tcBorders>
          </w:tcPr>
          <w:p w14:paraId="0AD6E45C" w14:textId="77777777" w:rsidR="004B3E6D" w:rsidRPr="00CF4F06"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CF4F06">
              <w:rPr>
                <w:b/>
              </w:rPr>
              <w:t>2</w:t>
            </w:r>
          </w:p>
        </w:tc>
        <w:tc>
          <w:tcPr>
            <w:tcW w:w="500" w:type="dxa"/>
            <w:tcBorders>
              <w:left w:val="single" w:sz="4" w:space="0" w:color="auto"/>
            </w:tcBorders>
          </w:tcPr>
          <w:p w14:paraId="710365BA"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2A627547"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CF4F06">
              <w:rPr>
                <w:b/>
              </w:rPr>
              <w:t>65</w:t>
            </w:r>
          </w:p>
        </w:tc>
        <w:tc>
          <w:tcPr>
            <w:tcW w:w="460" w:type="dxa"/>
          </w:tcPr>
          <w:p w14:paraId="1E39DD11"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1</w:t>
            </w:r>
          </w:p>
        </w:tc>
        <w:tc>
          <w:tcPr>
            <w:tcW w:w="460" w:type="dxa"/>
          </w:tcPr>
          <w:p w14:paraId="2CE29876"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0BFFC50E"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340" w:type="dxa"/>
          </w:tcPr>
          <w:p w14:paraId="6E3769EC"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5EE779A5"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713292F8"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350" w:type="dxa"/>
          </w:tcPr>
          <w:p w14:paraId="3C3D20BE"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101DDB30"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500" w:type="dxa"/>
          </w:tcPr>
          <w:p w14:paraId="646E82D2"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7E9DAFF1"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0273A1D9"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2914A786"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186B812C"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1</w:t>
            </w:r>
          </w:p>
        </w:tc>
      </w:tr>
      <w:tr w:rsidR="004B3E6D" w:rsidRPr="00CF4F06" w14:paraId="68CBC3DF" w14:textId="77777777"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19F05122" w14:textId="77777777" w:rsidR="004B3E6D" w:rsidRPr="00CF4F06" w:rsidRDefault="004B3E6D" w:rsidP="000B6B78">
            <w:pPr>
              <w:spacing w:line="276" w:lineRule="auto"/>
              <w:jc w:val="left"/>
            </w:pPr>
            <w:r w:rsidRPr="00CF4F06">
              <w:t>Resistor 1206</w:t>
            </w:r>
          </w:p>
        </w:tc>
        <w:tc>
          <w:tcPr>
            <w:tcW w:w="460" w:type="dxa"/>
            <w:tcBorders>
              <w:right w:val="single" w:sz="4" w:space="0" w:color="auto"/>
            </w:tcBorders>
          </w:tcPr>
          <w:p w14:paraId="33654DCF" w14:textId="77777777" w:rsidR="004B3E6D" w:rsidRPr="00CF4F06"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CF4F06">
              <w:rPr>
                <w:b/>
              </w:rPr>
              <w:t>3</w:t>
            </w:r>
          </w:p>
        </w:tc>
        <w:tc>
          <w:tcPr>
            <w:tcW w:w="500" w:type="dxa"/>
            <w:tcBorders>
              <w:left w:val="single" w:sz="4" w:space="0" w:color="auto"/>
            </w:tcBorders>
          </w:tcPr>
          <w:p w14:paraId="5066CA7A"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1</w:t>
            </w:r>
          </w:p>
        </w:tc>
        <w:tc>
          <w:tcPr>
            <w:tcW w:w="460" w:type="dxa"/>
          </w:tcPr>
          <w:p w14:paraId="127280B7"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4DC0B084"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CF4F06">
              <w:rPr>
                <w:b/>
              </w:rPr>
              <w:t>20</w:t>
            </w:r>
          </w:p>
        </w:tc>
        <w:tc>
          <w:tcPr>
            <w:tcW w:w="460" w:type="dxa"/>
          </w:tcPr>
          <w:p w14:paraId="74408F18"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6BBE6F12"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40" w:type="dxa"/>
          </w:tcPr>
          <w:p w14:paraId="03B8005A"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44F22515"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18856CCD"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50" w:type="dxa"/>
          </w:tcPr>
          <w:p w14:paraId="51ABA39A"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40B02E73"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500" w:type="dxa"/>
          </w:tcPr>
          <w:p w14:paraId="41F2D402"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1BBC2F97"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1D7A65AF"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7B9BBC65"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20975605"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r>
      <w:tr w:rsidR="004B3E6D" w:rsidRPr="00CF4F06" w14:paraId="4BE2CCBC" w14:textId="77777777" w:rsidTr="000B6B78">
        <w:tc>
          <w:tcPr>
            <w:cnfStyle w:val="001000000000" w:firstRow="0" w:lastRow="0" w:firstColumn="1" w:lastColumn="0" w:oddVBand="0" w:evenVBand="0" w:oddHBand="0" w:evenHBand="0" w:firstRowFirstColumn="0" w:firstRowLastColumn="0" w:lastRowFirstColumn="0" w:lastRowLastColumn="0"/>
            <w:tcW w:w="2708" w:type="dxa"/>
          </w:tcPr>
          <w:p w14:paraId="6C263BD8" w14:textId="77777777" w:rsidR="004B3E6D" w:rsidRPr="00CF4F06" w:rsidRDefault="004B3E6D" w:rsidP="000B6B78">
            <w:pPr>
              <w:spacing w:line="276" w:lineRule="auto"/>
              <w:jc w:val="left"/>
            </w:pPr>
            <w:r w:rsidRPr="00CF4F06">
              <w:t>Transistor SOT23-3</w:t>
            </w:r>
          </w:p>
        </w:tc>
        <w:tc>
          <w:tcPr>
            <w:tcW w:w="460" w:type="dxa"/>
            <w:tcBorders>
              <w:right w:val="single" w:sz="4" w:space="0" w:color="auto"/>
            </w:tcBorders>
          </w:tcPr>
          <w:p w14:paraId="11D2B4A6" w14:textId="77777777" w:rsidR="004B3E6D" w:rsidRPr="00CF4F06"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CF4F06">
              <w:rPr>
                <w:b/>
              </w:rPr>
              <w:t>4</w:t>
            </w:r>
          </w:p>
        </w:tc>
        <w:tc>
          <w:tcPr>
            <w:tcW w:w="500" w:type="dxa"/>
            <w:tcBorders>
              <w:left w:val="single" w:sz="4" w:space="0" w:color="auto"/>
            </w:tcBorders>
          </w:tcPr>
          <w:p w14:paraId="5B68FC6D"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65A8BD4F"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15736621"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2</w:t>
            </w:r>
          </w:p>
        </w:tc>
        <w:tc>
          <w:tcPr>
            <w:tcW w:w="460" w:type="dxa"/>
          </w:tcPr>
          <w:p w14:paraId="0721BF15"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CF4F06">
              <w:rPr>
                <w:b/>
              </w:rPr>
              <w:t>53</w:t>
            </w:r>
          </w:p>
        </w:tc>
        <w:tc>
          <w:tcPr>
            <w:tcW w:w="460" w:type="dxa"/>
          </w:tcPr>
          <w:p w14:paraId="34AC39DC"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340" w:type="dxa"/>
          </w:tcPr>
          <w:p w14:paraId="4E346D5C"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4C54445A"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57CF1A0B"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350" w:type="dxa"/>
          </w:tcPr>
          <w:p w14:paraId="3F2700AC"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565196CE"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500" w:type="dxa"/>
          </w:tcPr>
          <w:p w14:paraId="13135240"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67472CED"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30936B79"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228EBF99"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595924BA"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1</w:t>
            </w:r>
          </w:p>
        </w:tc>
      </w:tr>
      <w:tr w:rsidR="004B3E6D" w:rsidRPr="00CF4F06" w14:paraId="5DC9BF12" w14:textId="77777777"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56D527FB" w14:textId="77777777" w:rsidR="004B3E6D" w:rsidRPr="00CF4F06" w:rsidRDefault="004B3E6D" w:rsidP="000B6B78">
            <w:pPr>
              <w:spacing w:line="276" w:lineRule="auto"/>
              <w:jc w:val="left"/>
            </w:pPr>
            <w:r w:rsidRPr="00CF4F06">
              <w:t>Ceramic capacitor 1206</w:t>
            </w:r>
          </w:p>
        </w:tc>
        <w:tc>
          <w:tcPr>
            <w:tcW w:w="460" w:type="dxa"/>
            <w:tcBorders>
              <w:right w:val="single" w:sz="4" w:space="0" w:color="auto"/>
            </w:tcBorders>
          </w:tcPr>
          <w:p w14:paraId="4A6BA04D" w14:textId="77777777" w:rsidR="004B3E6D" w:rsidRPr="00CF4F06"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CF4F06">
              <w:rPr>
                <w:b/>
              </w:rPr>
              <w:t>5</w:t>
            </w:r>
          </w:p>
        </w:tc>
        <w:tc>
          <w:tcPr>
            <w:tcW w:w="500" w:type="dxa"/>
            <w:tcBorders>
              <w:left w:val="single" w:sz="4" w:space="0" w:color="auto"/>
            </w:tcBorders>
          </w:tcPr>
          <w:p w14:paraId="1DF174D4"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531BAE19"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67F2E10D"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6BB0A61B"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72E159B5"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CF4F06">
              <w:rPr>
                <w:b/>
              </w:rPr>
              <w:t>11</w:t>
            </w:r>
          </w:p>
        </w:tc>
        <w:tc>
          <w:tcPr>
            <w:tcW w:w="340" w:type="dxa"/>
          </w:tcPr>
          <w:p w14:paraId="4A3B775B"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665EA89C"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58775E9C"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50" w:type="dxa"/>
          </w:tcPr>
          <w:p w14:paraId="76755CC3"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0F7499BB"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500" w:type="dxa"/>
          </w:tcPr>
          <w:p w14:paraId="073A5C33"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64EFCC05"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5E72BE32"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72F770F5"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19B55D51"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r>
      <w:tr w:rsidR="004B3E6D" w:rsidRPr="00CF4F06" w14:paraId="52606BAC" w14:textId="77777777" w:rsidTr="000B6B78">
        <w:tc>
          <w:tcPr>
            <w:cnfStyle w:val="001000000000" w:firstRow="0" w:lastRow="0" w:firstColumn="1" w:lastColumn="0" w:oddVBand="0" w:evenVBand="0" w:oddHBand="0" w:evenHBand="0" w:firstRowFirstColumn="0" w:firstRowLastColumn="0" w:lastRowFirstColumn="0" w:lastRowLastColumn="0"/>
            <w:tcW w:w="2708" w:type="dxa"/>
          </w:tcPr>
          <w:p w14:paraId="1FB3FCCB" w14:textId="77777777" w:rsidR="004B3E6D" w:rsidRPr="00CF4F06" w:rsidRDefault="004B3E6D" w:rsidP="000B6B78">
            <w:pPr>
              <w:spacing w:line="276" w:lineRule="auto"/>
              <w:jc w:val="left"/>
            </w:pPr>
            <w:r w:rsidRPr="00CF4F06">
              <w:t>Tantalum capacitor</w:t>
            </w:r>
          </w:p>
        </w:tc>
        <w:tc>
          <w:tcPr>
            <w:tcW w:w="460" w:type="dxa"/>
            <w:tcBorders>
              <w:right w:val="single" w:sz="4" w:space="0" w:color="auto"/>
            </w:tcBorders>
          </w:tcPr>
          <w:p w14:paraId="56F5B6C2" w14:textId="77777777" w:rsidR="004B3E6D" w:rsidRPr="00CF4F06"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CF4F06">
              <w:rPr>
                <w:b/>
              </w:rPr>
              <w:t>6</w:t>
            </w:r>
          </w:p>
        </w:tc>
        <w:tc>
          <w:tcPr>
            <w:tcW w:w="500" w:type="dxa"/>
            <w:tcBorders>
              <w:left w:val="single" w:sz="4" w:space="0" w:color="auto"/>
            </w:tcBorders>
          </w:tcPr>
          <w:p w14:paraId="2B712777"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2F03C4CB"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3EA15AF1"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4F2A960F"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2FCB945E"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340" w:type="dxa"/>
          </w:tcPr>
          <w:p w14:paraId="3007A89A"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CF4F06">
              <w:rPr>
                <w:b/>
              </w:rPr>
              <w:t>9</w:t>
            </w:r>
          </w:p>
        </w:tc>
        <w:tc>
          <w:tcPr>
            <w:tcW w:w="460" w:type="dxa"/>
          </w:tcPr>
          <w:p w14:paraId="30DBD63E"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7CB6C822"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350" w:type="dxa"/>
          </w:tcPr>
          <w:p w14:paraId="0B28C8B9"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36A92B2A"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500" w:type="dxa"/>
          </w:tcPr>
          <w:p w14:paraId="12E9A874"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28F0147A"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1D4E57DA"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618CFD44"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78DD06F2"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r>
      <w:tr w:rsidR="004B3E6D" w:rsidRPr="00CF4F06" w14:paraId="359143AF" w14:textId="77777777"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580F85C4" w14:textId="77777777" w:rsidR="004B3E6D" w:rsidRPr="00CF4F06" w:rsidRDefault="004B3E6D" w:rsidP="000B6B78">
            <w:pPr>
              <w:spacing w:line="276" w:lineRule="auto"/>
              <w:jc w:val="left"/>
            </w:pPr>
            <w:r w:rsidRPr="00CF4F06">
              <w:t>SOIC-8</w:t>
            </w:r>
          </w:p>
        </w:tc>
        <w:tc>
          <w:tcPr>
            <w:tcW w:w="460" w:type="dxa"/>
            <w:tcBorders>
              <w:right w:val="single" w:sz="4" w:space="0" w:color="auto"/>
            </w:tcBorders>
          </w:tcPr>
          <w:p w14:paraId="668B99B3" w14:textId="77777777" w:rsidR="004B3E6D" w:rsidRPr="00CF4F06"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CF4F06">
              <w:rPr>
                <w:b/>
              </w:rPr>
              <w:t>7</w:t>
            </w:r>
          </w:p>
        </w:tc>
        <w:tc>
          <w:tcPr>
            <w:tcW w:w="500" w:type="dxa"/>
            <w:tcBorders>
              <w:left w:val="single" w:sz="4" w:space="0" w:color="auto"/>
            </w:tcBorders>
          </w:tcPr>
          <w:p w14:paraId="14945EA4"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1AFF81A9"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571E0031"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34FA42CD"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7FE174A1"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40" w:type="dxa"/>
          </w:tcPr>
          <w:p w14:paraId="0744539B"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63481263"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CF4F06">
              <w:rPr>
                <w:b/>
              </w:rPr>
              <w:t>11</w:t>
            </w:r>
          </w:p>
        </w:tc>
        <w:tc>
          <w:tcPr>
            <w:tcW w:w="460" w:type="dxa"/>
          </w:tcPr>
          <w:p w14:paraId="5EF638D4"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50" w:type="dxa"/>
          </w:tcPr>
          <w:p w14:paraId="26EF0731"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3AF3A50A"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500" w:type="dxa"/>
          </w:tcPr>
          <w:p w14:paraId="300F39FD"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53307214"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04955AF0"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70CE4B5A"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352DB54E"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r>
      <w:tr w:rsidR="004B3E6D" w:rsidRPr="00CF4F06" w14:paraId="10ACFB0F" w14:textId="77777777" w:rsidTr="000B6B78">
        <w:tc>
          <w:tcPr>
            <w:cnfStyle w:val="001000000000" w:firstRow="0" w:lastRow="0" w:firstColumn="1" w:lastColumn="0" w:oddVBand="0" w:evenVBand="0" w:oddHBand="0" w:evenHBand="0" w:firstRowFirstColumn="0" w:firstRowLastColumn="0" w:lastRowFirstColumn="0" w:lastRowLastColumn="0"/>
            <w:tcW w:w="2708" w:type="dxa"/>
          </w:tcPr>
          <w:p w14:paraId="20DE5BF4" w14:textId="77777777" w:rsidR="004B3E6D" w:rsidRPr="00CF4F06" w:rsidRDefault="004B3E6D" w:rsidP="000B6B78">
            <w:pPr>
              <w:spacing w:line="276" w:lineRule="auto"/>
              <w:jc w:val="left"/>
            </w:pPr>
            <w:r w:rsidRPr="00CF4F06">
              <w:t>Aluminum electrolytic capacitor</w:t>
            </w:r>
          </w:p>
        </w:tc>
        <w:tc>
          <w:tcPr>
            <w:tcW w:w="460" w:type="dxa"/>
            <w:tcBorders>
              <w:right w:val="single" w:sz="4" w:space="0" w:color="auto"/>
            </w:tcBorders>
          </w:tcPr>
          <w:p w14:paraId="0D7A6F25" w14:textId="77777777" w:rsidR="004B3E6D" w:rsidRPr="00CF4F06"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CF4F06">
              <w:rPr>
                <w:b/>
              </w:rPr>
              <w:t>8</w:t>
            </w:r>
          </w:p>
        </w:tc>
        <w:tc>
          <w:tcPr>
            <w:tcW w:w="500" w:type="dxa"/>
            <w:tcBorders>
              <w:left w:val="single" w:sz="4" w:space="0" w:color="auto"/>
            </w:tcBorders>
          </w:tcPr>
          <w:p w14:paraId="2D068734"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6E7DA889"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65B77705"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4A5DE058"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0E746E88"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340" w:type="dxa"/>
          </w:tcPr>
          <w:p w14:paraId="23C113BA"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411E8283"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4A81C16B"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CF4F06">
              <w:rPr>
                <w:b/>
              </w:rPr>
              <w:t>15</w:t>
            </w:r>
          </w:p>
        </w:tc>
        <w:tc>
          <w:tcPr>
            <w:tcW w:w="350" w:type="dxa"/>
          </w:tcPr>
          <w:p w14:paraId="6EE5F9F0"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07B264C0"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500" w:type="dxa"/>
          </w:tcPr>
          <w:p w14:paraId="61CFD744"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7D822A69"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05A1EEC4"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305188FB"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4300CC5E"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r>
      <w:tr w:rsidR="004B3E6D" w:rsidRPr="00CF4F06" w14:paraId="1E445F6B" w14:textId="77777777"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572817CF" w14:textId="77777777" w:rsidR="004B3E6D" w:rsidRPr="00CF4F06" w:rsidRDefault="004B3E6D" w:rsidP="000B6B78">
            <w:pPr>
              <w:spacing w:line="276" w:lineRule="auto"/>
              <w:jc w:val="left"/>
            </w:pPr>
            <w:r w:rsidRPr="00CF4F06">
              <w:t>Quartz HC-49/S</w:t>
            </w:r>
          </w:p>
        </w:tc>
        <w:tc>
          <w:tcPr>
            <w:tcW w:w="460" w:type="dxa"/>
            <w:tcBorders>
              <w:right w:val="single" w:sz="4" w:space="0" w:color="auto"/>
            </w:tcBorders>
          </w:tcPr>
          <w:p w14:paraId="3826443B" w14:textId="77777777" w:rsidR="004B3E6D" w:rsidRPr="00CF4F06"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CF4F06">
              <w:rPr>
                <w:b/>
              </w:rPr>
              <w:t>9</w:t>
            </w:r>
          </w:p>
        </w:tc>
        <w:tc>
          <w:tcPr>
            <w:tcW w:w="500" w:type="dxa"/>
            <w:tcBorders>
              <w:left w:val="single" w:sz="4" w:space="0" w:color="auto"/>
            </w:tcBorders>
          </w:tcPr>
          <w:p w14:paraId="2F1451B8"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398FC1DB"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5B0CC95F"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1496210C"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5E7E9389"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1</w:t>
            </w:r>
          </w:p>
        </w:tc>
        <w:tc>
          <w:tcPr>
            <w:tcW w:w="340" w:type="dxa"/>
          </w:tcPr>
          <w:p w14:paraId="38EEE83B"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404FE3C5"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53E1C938"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50" w:type="dxa"/>
          </w:tcPr>
          <w:p w14:paraId="17F13C38"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CF4F06">
              <w:rPr>
                <w:b/>
              </w:rPr>
              <w:t>6</w:t>
            </w:r>
          </w:p>
        </w:tc>
        <w:tc>
          <w:tcPr>
            <w:tcW w:w="460" w:type="dxa"/>
          </w:tcPr>
          <w:p w14:paraId="1C9FDFC7"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500" w:type="dxa"/>
          </w:tcPr>
          <w:p w14:paraId="3C5887F2"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2B6420AA"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3B45D3C1"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00D95D39"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2DD9F979"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r>
      <w:tr w:rsidR="004B3E6D" w:rsidRPr="00CF4F06" w14:paraId="1579BD40" w14:textId="77777777" w:rsidTr="000B6B78">
        <w:tc>
          <w:tcPr>
            <w:cnfStyle w:val="001000000000" w:firstRow="0" w:lastRow="0" w:firstColumn="1" w:lastColumn="0" w:oddVBand="0" w:evenVBand="0" w:oddHBand="0" w:evenHBand="0" w:firstRowFirstColumn="0" w:firstRowLastColumn="0" w:lastRowFirstColumn="0" w:lastRowLastColumn="0"/>
            <w:tcW w:w="2708" w:type="dxa"/>
          </w:tcPr>
          <w:p w14:paraId="400D3D49" w14:textId="77777777" w:rsidR="004B3E6D" w:rsidRPr="00CF4F06" w:rsidRDefault="004B3E6D" w:rsidP="000B6B78">
            <w:pPr>
              <w:spacing w:line="276" w:lineRule="auto"/>
              <w:jc w:val="left"/>
            </w:pPr>
            <w:r w:rsidRPr="00CF4F06">
              <w:t>SOT223-3</w:t>
            </w:r>
          </w:p>
        </w:tc>
        <w:tc>
          <w:tcPr>
            <w:tcW w:w="460" w:type="dxa"/>
            <w:tcBorders>
              <w:right w:val="single" w:sz="4" w:space="0" w:color="auto"/>
            </w:tcBorders>
          </w:tcPr>
          <w:p w14:paraId="56F4FE8F" w14:textId="77777777" w:rsidR="004B3E6D" w:rsidRPr="00CF4F06"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CF4F06">
              <w:rPr>
                <w:b/>
              </w:rPr>
              <w:t>10</w:t>
            </w:r>
          </w:p>
        </w:tc>
        <w:tc>
          <w:tcPr>
            <w:tcW w:w="500" w:type="dxa"/>
            <w:tcBorders>
              <w:left w:val="single" w:sz="4" w:space="0" w:color="auto"/>
            </w:tcBorders>
          </w:tcPr>
          <w:p w14:paraId="0FD69ECD"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3796D2B3"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301DE7A8"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064CEE94"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50694F60"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3</w:t>
            </w:r>
          </w:p>
        </w:tc>
        <w:tc>
          <w:tcPr>
            <w:tcW w:w="340" w:type="dxa"/>
          </w:tcPr>
          <w:p w14:paraId="7316E4C6"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50536409"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2A317A86"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350" w:type="dxa"/>
          </w:tcPr>
          <w:p w14:paraId="47362492"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0325D03B"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CF4F06">
              <w:rPr>
                <w:b/>
              </w:rPr>
              <w:t>23</w:t>
            </w:r>
          </w:p>
        </w:tc>
        <w:tc>
          <w:tcPr>
            <w:tcW w:w="500" w:type="dxa"/>
          </w:tcPr>
          <w:p w14:paraId="5CB21D15"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38128A92"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3A5AC8A6"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47D05854"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1ED9680F"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2</w:t>
            </w:r>
          </w:p>
        </w:tc>
      </w:tr>
      <w:tr w:rsidR="004B3E6D" w:rsidRPr="00CF4F06" w14:paraId="387F9529" w14:textId="77777777"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7A5E03C2" w14:textId="77777777" w:rsidR="004B3E6D" w:rsidRPr="00CF4F06" w:rsidRDefault="004B3E6D" w:rsidP="000B6B78">
            <w:pPr>
              <w:spacing w:line="276" w:lineRule="auto"/>
              <w:jc w:val="left"/>
            </w:pPr>
            <w:r w:rsidRPr="00CF4F06">
              <w:t>TO263</w:t>
            </w:r>
          </w:p>
        </w:tc>
        <w:tc>
          <w:tcPr>
            <w:tcW w:w="460" w:type="dxa"/>
            <w:tcBorders>
              <w:right w:val="single" w:sz="4" w:space="0" w:color="auto"/>
            </w:tcBorders>
          </w:tcPr>
          <w:p w14:paraId="03C31C92" w14:textId="77777777" w:rsidR="004B3E6D" w:rsidRPr="00CF4F06"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CF4F06">
              <w:rPr>
                <w:b/>
              </w:rPr>
              <w:t>11</w:t>
            </w:r>
          </w:p>
        </w:tc>
        <w:tc>
          <w:tcPr>
            <w:tcW w:w="500" w:type="dxa"/>
            <w:tcBorders>
              <w:left w:val="single" w:sz="4" w:space="0" w:color="auto"/>
            </w:tcBorders>
          </w:tcPr>
          <w:p w14:paraId="6F2BC083"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7C85599F"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22CC28AB"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0D40DDFF"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0C914A1E"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40" w:type="dxa"/>
          </w:tcPr>
          <w:p w14:paraId="3CD52981"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58A61413"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765D116A"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50" w:type="dxa"/>
          </w:tcPr>
          <w:p w14:paraId="6B71FAA7"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0EA9CF48"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500" w:type="dxa"/>
          </w:tcPr>
          <w:p w14:paraId="2381C550"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CF4F06">
              <w:rPr>
                <w:b/>
              </w:rPr>
              <w:t>77</w:t>
            </w:r>
          </w:p>
        </w:tc>
        <w:tc>
          <w:tcPr>
            <w:tcW w:w="460" w:type="dxa"/>
          </w:tcPr>
          <w:p w14:paraId="447B64D4"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4CD7FFE4"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1580B6BB"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05EEE2CD"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r>
      <w:tr w:rsidR="004B3E6D" w:rsidRPr="00CF4F06" w14:paraId="0CFB22B2" w14:textId="77777777" w:rsidTr="000B6B78">
        <w:tc>
          <w:tcPr>
            <w:cnfStyle w:val="001000000000" w:firstRow="0" w:lastRow="0" w:firstColumn="1" w:lastColumn="0" w:oddVBand="0" w:evenVBand="0" w:oddHBand="0" w:evenHBand="0" w:firstRowFirstColumn="0" w:firstRowLastColumn="0" w:lastRowFirstColumn="0" w:lastRowLastColumn="0"/>
            <w:tcW w:w="2708" w:type="dxa"/>
          </w:tcPr>
          <w:p w14:paraId="118A12B3" w14:textId="77777777" w:rsidR="004B3E6D" w:rsidRPr="00CF4F06" w:rsidRDefault="004B3E6D" w:rsidP="000B6B78">
            <w:pPr>
              <w:spacing w:line="276" w:lineRule="auto"/>
              <w:jc w:val="left"/>
            </w:pPr>
            <w:r w:rsidRPr="00CF4F06">
              <w:t>DIP16</w:t>
            </w:r>
          </w:p>
        </w:tc>
        <w:tc>
          <w:tcPr>
            <w:tcW w:w="460" w:type="dxa"/>
            <w:tcBorders>
              <w:right w:val="single" w:sz="4" w:space="0" w:color="auto"/>
            </w:tcBorders>
          </w:tcPr>
          <w:p w14:paraId="78FC1778" w14:textId="77777777" w:rsidR="004B3E6D" w:rsidRPr="00CF4F06"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CF4F06">
              <w:rPr>
                <w:b/>
              </w:rPr>
              <w:t>12</w:t>
            </w:r>
          </w:p>
        </w:tc>
        <w:tc>
          <w:tcPr>
            <w:tcW w:w="500" w:type="dxa"/>
            <w:tcBorders>
              <w:left w:val="single" w:sz="4" w:space="0" w:color="auto"/>
            </w:tcBorders>
          </w:tcPr>
          <w:p w14:paraId="7A1D4A81"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50C03711"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790D58EB"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10193618"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323D00F9"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340" w:type="dxa"/>
          </w:tcPr>
          <w:p w14:paraId="695B2A85"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697B16E4"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322A1C38"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350" w:type="dxa"/>
          </w:tcPr>
          <w:p w14:paraId="14895FB2"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7528F0D9"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500" w:type="dxa"/>
          </w:tcPr>
          <w:p w14:paraId="3EACB615"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02D22A36"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CF4F06">
              <w:rPr>
                <w:b/>
              </w:rPr>
              <w:t>13</w:t>
            </w:r>
          </w:p>
        </w:tc>
        <w:tc>
          <w:tcPr>
            <w:tcW w:w="460" w:type="dxa"/>
          </w:tcPr>
          <w:p w14:paraId="53AA0048"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3BD99982"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25E2E86B"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4</w:t>
            </w:r>
          </w:p>
        </w:tc>
      </w:tr>
      <w:tr w:rsidR="004B3E6D" w:rsidRPr="00CF4F06" w14:paraId="61A031DF" w14:textId="77777777"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196EC7A1" w14:textId="77777777" w:rsidR="004B3E6D" w:rsidRPr="00CF4F06" w:rsidRDefault="004B3E6D" w:rsidP="000B6B78">
            <w:pPr>
              <w:spacing w:line="276" w:lineRule="auto"/>
              <w:jc w:val="left"/>
            </w:pPr>
            <w:r w:rsidRPr="00CF4F06">
              <w:t>DIP14</w:t>
            </w:r>
          </w:p>
        </w:tc>
        <w:tc>
          <w:tcPr>
            <w:tcW w:w="460" w:type="dxa"/>
            <w:tcBorders>
              <w:right w:val="single" w:sz="4" w:space="0" w:color="auto"/>
            </w:tcBorders>
          </w:tcPr>
          <w:p w14:paraId="49ED3179" w14:textId="77777777" w:rsidR="004B3E6D" w:rsidRPr="00CF4F06"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CF4F06">
              <w:rPr>
                <w:b/>
              </w:rPr>
              <w:t>13</w:t>
            </w:r>
          </w:p>
        </w:tc>
        <w:tc>
          <w:tcPr>
            <w:tcW w:w="500" w:type="dxa"/>
            <w:tcBorders>
              <w:left w:val="single" w:sz="4" w:space="0" w:color="auto"/>
            </w:tcBorders>
          </w:tcPr>
          <w:p w14:paraId="2B8FBB76"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441762CD"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50363082"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49EFC37E"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0E2B9191"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40" w:type="dxa"/>
          </w:tcPr>
          <w:p w14:paraId="387C2485"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0D91C8AD"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2CCC5DD4"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50" w:type="dxa"/>
          </w:tcPr>
          <w:p w14:paraId="373864B5"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097C53AA"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500" w:type="dxa"/>
          </w:tcPr>
          <w:p w14:paraId="01A2676B"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4E66325C"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41A6DFFF"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CF4F06">
              <w:rPr>
                <w:b/>
              </w:rPr>
              <w:t>8</w:t>
            </w:r>
          </w:p>
        </w:tc>
        <w:tc>
          <w:tcPr>
            <w:tcW w:w="460" w:type="dxa"/>
          </w:tcPr>
          <w:p w14:paraId="39EC0025"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2DCE625C"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r>
      <w:tr w:rsidR="004B3E6D" w:rsidRPr="00CF4F06" w14:paraId="586179EC" w14:textId="77777777" w:rsidTr="000B6B78">
        <w:tc>
          <w:tcPr>
            <w:cnfStyle w:val="001000000000" w:firstRow="0" w:lastRow="0" w:firstColumn="1" w:lastColumn="0" w:oddVBand="0" w:evenVBand="0" w:oddHBand="0" w:evenHBand="0" w:firstRowFirstColumn="0" w:firstRowLastColumn="0" w:lastRowFirstColumn="0" w:lastRowLastColumn="0"/>
            <w:tcW w:w="2708" w:type="dxa"/>
          </w:tcPr>
          <w:p w14:paraId="59A618AB" w14:textId="77777777" w:rsidR="004B3E6D" w:rsidRPr="00CF4F06" w:rsidRDefault="004B3E6D" w:rsidP="000B6B78">
            <w:pPr>
              <w:spacing w:line="276" w:lineRule="auto"/>
              <w:jc w:val="left"/>
            </w:pPr>
            <w:r w:rsidRPr="00CF4F06">
              <w:t>QFP100</w:t>
            </w:r>
          </w:p>
        </w:tc>
        <w:tc>
          <w:tcPr>
            <w:tcW w:w="460" w:type="dxa"/>
            <w:tcBorders>
              <w:right w:val="single" w:sz="4" w:space="0" w:color="auto"/>
            </w:tcBorders>
          </w:tcPr>
          <w:p w14:paraId="540D3E19" w14:textId="77777777" w:rsidR="004B3E6D" w:rsidRPr="00CF4F06"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CF4F06">
              <w:rPr>
                <w:b/>
              </w:rPr>
              <w:t>14</w:t>
            </w:r>
          </w:p>
        </w:tc>
        <w:tc>
          <w:tcPr>
            <w:tcW w:w="500" w:type="dxa"/>
            <w:tcBorders>
              <w:left w:val="single" w:sz="4" w:space="0" w:color="auto"/>
            </w:tcBorders>
          </w:tcPr>
          <w:p w14:paraId="1B142717"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6F2C674F"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15842642"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09BC5C77"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1A33F456"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340" w:type="dxa"/>
          </w:tcPr>
          <w:p w14:paraId="56313612"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38F43E89"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0D0FDA20"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350" w:type="dxa"/>
          </w:tcPr>
          <w:p w14:paraId="342FB4A0"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25311E0A"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500" w:type="dxa"/>
          </w:tcPr>
          <w:p w14:paraId="685A3D26"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68E8BAA3"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434CE544"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0</w:t>
            </w:r>
          </w:p>
        </w:tc>
        <w:tc>
          <w:tcPr>
            <w:tcW w:w="460" w:type="dxa"/>
          </w:tcPr>
          <w:p w14:paraId="78044AAD"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CF4F06">
              <w:rPr>
                <w:b/>
              </w:rPr>
              <w:t>16</w:t>
            </w:r>
          </w:p>
        </w:tc>
        <w:tc>
          <w:tcPr>
            <w:tcW w:w="460" w:type="dxa"/>
          </w:tcPr>
          <w:p w14:paraId="57B1BB0B" w14:textId="77777777" w:rsidR="004B3E6D" w:rsidRPr="00CF4F06"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rsidRPr="00CF4F06">
              <w:t>1</w:t>
            </w:r>
          </w:p>
        </w:tc>
      </w:tr>
      <w:tr w:rsidR="004B3E6D" w:rsidRPr="00CF4F06" w14:paraId="368E5B98" w14:textId="77777777"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2E8F4646" w14:textId="77777777" w:rsidR="004B3E6D" w:rsidRPr="00CF4F06" w:rsidRDefault="004B3E6D" w:rsidP="000B6B78">
            <w:pPr>
              <w:spacing w:line="276" w:lineRule="auto"/>
              <w:jc w:val="left"/>
            </w:pPr>
            <w:r w:rsidRPr="00CF4F06">
              <w:t>Unknown</w:t>
            </w:r>
          </w:p>
        </w:tc>
        <w:tc>
          <w:tcPr>
            <w:tcW w:w="460" w:type="dxa"/>
            <w:tcBorders>
              <w:right w:val="single" w:sz="4" w:space="0" w:color="auto"/>
            </w:tcBorders>
          </w:tcPr>
          <w:p w14:paraId="4987C8B7" w14:textId="77777777" w:rsidR="004B3E6D" w:rsidRPr="00CF4F06"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CF4F06">
              <w:rPr>
                <w:b/>
              </w:rPr>
              <w:t>15</w:t>
            </w:r>
          </w:p>
        </w:tc>
        <w:tc>
          <w:tcPr>
            <w:tcW w:w="500" w:type="dxa"/>
            <w:tcBorders>
              <w:left w:val="single" w:sz="4" w:space="0" w:color="auto"/>
            </w:tcBorders>
          </w:tcPr>
          <w:p w14:paraId="792BF3C9"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26346806"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4387675A"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3C94B1E0"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2F78B179"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40" w:type="dxa"/>
          </w:tcPr>
          <w:p w14:paraId="443D334B"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7AE590E5"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53F49A6D"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350" w:type="dxa"/>
          </w:tcPr>
          <w:p w14:paraId="69D51D8A"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2FDB1E16"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500" w:type="dxa"/>
          </w:tcPr>
          <w:p w14:paraId="041DFB80"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0D46183F"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551CEBF2"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5194928E"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rsidRPr="00CF4F06">
              <w:t>0</w:t>
            </w:r>
          </w:p>
        </w:tc>
        <w:tc>
          <w:tcPr>
            <w:tcW w:w="460" w:type="dxa"/>
          </w:tcPr>
          <w:p w14:paraId="4BC74427" w14:textId="77777777" w:rsidR="004B3E6D" w:rsidRPr="00CF4F06"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CF4F06">
              <w:rPr>
                <w:b/>
              </w:rPr>
              <w:t>67</w:t>
            </w:r>
          </w:p>
        </w:tc>
      </w:tr>
    </w:tbl>
    <w:p w14:paraId="0E5C9E61" w14:textId="77777777" w:rsidR="00786026" w:rsidRPr="00CF4F06" w:rsidRDefault="00786026" w:rsidP="00FF586B">
      <w:pPr>
        <w:spacing w:line="276" w:lineRule="auto"/>
        <w:jc w:val="center"/>
      </w:pPr>
    </w:p>
    <w:p w14:paraId="12349FA5" w14:textId="77777777" w:rsidR="0041327D" w:rsidRPr="00CF4F06" w:rsidRDefault="0041327D">
      <w:pPr>
        <w:spacing w:line="276" w:lineRule="auto"/>
        <w:jc w:val="left"/>
      </w:pPr>
      <w:r w:rsidRPr="00CF4F06">
        <w:br w:type="page"/>
      </w:r>
    </w:p>
    <w:p w14:paraId="07DD3D75" w14:textId="77777777" w:rsidR="00786026" w:rsidRPr="00CF4F06" w:rsidRDefault="00786026" w:rsidP="00883132">
      <w:pPr>
        <w:pStyle w:val="AAppendix"/>
        <w:numPr>
          <w:ilvl w:val="0"/>
          <w:numId w:val="8"/>
        </w:numPr>
      </w:pPr>
      <w:bookmarkStart w:id="1678" w:name="_Ref411172521"/>
      <w:bookmarkStart w:id="1679" w:name="_Toc415436375"/>
      <w:r w:rsidRPr="00CF4F06">
        <w:lastRenderedPageBreak/>
        <w:t>Basis weight determination (PCB mounted)</w:t>
      </w:r>
      <w:bookmarkEnd w:id="1678"/>
      <w:bookmarkEnd w:id="1679"/>
    </w:p>
    <w:tbl>
      <w:tblPr>
        <w:tblStyle w:val="MittleresRaster1-Akzent1"/>
        <w:tblW w:w="9375" w:type="dxa"/>
        <w:tblLook w:val="04A0" w:firstRow="1" w:lastRow="0" w:firstColumn="1" w:lastColumn="0" w:noHBand="0" w:noVBand="1"/>
      </w:tblPr>
      <w:tblGrid>
        <w:gridCol w:w="2085"/>
        <w:gridCol w:w="1620"/>
        <w:gridCol w:w="1530"/>
        <w:gridCol w:w="1620"/>
        <w:gridCol w:w="2520"/>
      </w:tblGrid>
      <w:tr w:rsidR="004241B6" w:rsidRPr="00CF4F06" w14:paraId="1805013A" w14:textId="77777777" w:rsidTr="00381D01">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085" w:type="dxa"/>
            <w:noWrap/>
            <w:hideMark/>
          </w:tcPr>
          <w:p w14:paraId="4D8B740A" w14:textId="77777777" w:rsidR="004241B6" w:rsidRPr="00CF4F06" w:rsidRDefault="004241B6" w:rsidP="008816BA">
            <w:pPr>
              <w:spacing w:line="240" w:lineRule="auto"/>
              <w:jc w:val="center"/>
              <w:rPr>
                <w:rFonts w:ascii="Calibri" w:hAnsi="Calibri" w:cs="Calibri"/>
                <w:b w:val="0"/>
                <w:color w:val="000000"/>
              </w:rPr>
            </w:pPr>
            <w:r w:rsidRPr="00CF4F06">
              <w:rPr>
                <w:rFonts w:ascii="Calibri" w:hAnsi="Calibri" w:cs="Calibri"/>
                <w:color w:val="000000"/>
              </w:rPr>
              <w:t>Length</w:t>
            </w:r>
            <w:r w:rsidR="008816BA" w:rsidRPr="00CF4F06">
              <w:rPr>
                <w:rFonts w:ascii="Calibri" w:hAnsi="Calibri" w:cs="Calibri"/>
                <w:color w:val="000000"/>
              </w:rPr>
              <w:t xml:space="preserve"> </w:t>
            </w:r>
            <m:oMath>
              <m:r>
                <m:rPr>
                  <m:sty m:val="bi"/>
                </m:rPr>
                <w:rPr>
                  <w:rFonts w:ascii="Cambria Math" w:hAnsi="Cambria Math" w:cs="Calibri"/>
                  <w:color w:val="000000"/>
                </w:rPr>
                <m:t>[cm]</m:t>
              </m:r>
            </m:oMath>
          </w:p>
        </w:tc>
        <w:tc>
          <w:tcPr>
            <w:tcW w:w="1620" w:type="dxa"/>
            <w:noWrap/>
            <w:hideMark/>
          </w:tcPr>
          <w:p w14:paraId="79EF88DC" w14:textId="77777777" w:rsidR="004241B6" w:rsidRPr="00CF4F06"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CF4F06">
              <w:rPr>
                <w:rFonts w:ascii="Calibri" w:hAnsi="Calibri" w:cs="Calibri"/>
                <w:color w:val="000000"/>
              </w:rPr>
              <w:t>Width</w:t>
            </w:r>
            <w:r w:rsidR="008816BA" w:rsidRPr="00CF4F06">
              <w:rPr>
                <w:rFonts w:ascii="Calibri" w:hAnsi="Calibri" w:cs="Calibri"/>
                <w:color w:val="000000"/>
              </w:rPr>
              <w:t xml:space="preserve"> </w:t>
            </w:r>
            <m:oMath>
              <m:r>
                <m:rPr>
                  <m:sty m:val="bi"/>
                </m:rPr>
                <w:rPr>
                  <w:rFonts w:ascii="Cambria Math" w:hAnsi="Cambria Math" w:cs="Calibri"/>
                  <w:color w:val="000000"/>
                </w:rPr>
                <m:t>[cm]</m:t>
              </m:r>
            </m:oMath>
          </w:p>
        </w:tc>
        <w:tc>
          <w:tcPr>
            <w:tcW w:w="1530" w:type="dxa"/>
            <w:noWrap/>
            <w:hideMark/>
          </w:tcPr>
          <w:p w14:paraId="756248F8" w14:textId="77777777" w:rsidR="004241B6" w:rsidRPr="00CF4F06"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CF4F06">
              <w:rPr>
                <w:rFonts w:ascii="Calibri" w:hAnsi="Calibri" w:cs="Calibri"/>
                <w:color w:val="000000"/>
              </w:rPr>
              <w:t xml:space="preserve">Weight </w:t>
            </w:r>
            <m:oMath>
              <m:r>
                <m:rPr>
                  <m:sty m:val="bi"/>
                </m:rPr>
                <w:rPr>
                  <w:rFonts w:ascii="Cambria Math" w:hAnsi="Cambria Math" w:cs="Calibri"/>
                  <w:color w:val="000000"/>
                </w:rPr>
                <m:t>[g]</m:t>
              </m:r>
            </m:oMath>
          </w:p>
        </w:tc>
        <w:tc>
          <w:tcPr>
            <w:tcW w:w="1620" w:type="dxa"/>
            <w:noWrap/>
            <w:hideMark/>
          </w:tcPr>
          <w:p w14:paraId="56964568" w14:textId="77777777" w:rsidR="004241B6" w:rsidRPr="00286FF8"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CF4F06">
              <w:rPr>
                <w:rFonts w:ascii="Calibri" w:hAnsi="Calibri" w:cs="Calibri"/>
                <w:color w:val="000000"/>
              </w:rPr>
              <w:t>Area</w:t>
            </w:r>
            <w:r w:rsidR="008816BA" w:rsidRPr="00CF4F06">
              <w:rPr>
                <w:rFonts w:ascii="Calibri" w:hAnsi="Calibri" w:cs="Calibri"/>
                <w:color w:val="000000"/>
              </w:rPr>
              <w:t xml:space="preserve"> </w:t>
            </w:r>
            <m:oMath>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noWrap/>
            <w:hideMark/>
          </w:tcPr>
          <w:p w14:paraId="5DF19599" w14:textId="77777777" w:rsidR="004241B6" w:rsidRPr="00286FF8"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286FF8">
              <w:rPr>
                <w:rFonts w:ascii="Calibri" w:hAnsi="Calibri" w:cs="Calibri"/>
                <w:b w:val="0"/>
                <w:color w:val="000000"/>
              </w:rPr>
              <w:t>Basis weight</w:t>
            </w:r>
            <w:r w:rsidR="002243E8" w:rsidRPr="00286FF8">
              <w:rPr>
                <w:rFonts w:ascii="Calibri" w:hAnsi="Calibri" w:cs="Calibri"/>
                <w:b w:val="0"/>
                <w:color w:val="000000"/>
              </w:rPr>
              <w:t xml:space="preserve"> </w:t>
            </w:r>
            <m:oMath>
              <m:r>
                <m:rPr>
                  <m:sty m:val="bi"/>
                </m:rPr>
                <w:rPr>
                  <w:rFonts w:ascii="Cambria Math" w:hAnsi="Cambria Math" w:cs="Calibri"/>
                  <w:color w:val="000000"/>
                </w:rPr>
                <m:t>[</m:t>
              </m:r>
              <m:f>
                <m:fPr>
                  <m:ctrlPr>
                    <w:rPr>
                      <w:rFonts w:ascii="Cambria Math" w:hAnsi="Cambria Math" w:cs="Calibri"/>
                      <w:b w:val="0"/>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RPr="00CF4F06" w14:paraId="635C57CE"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130CBE1A" w14:textId="77777777"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26</w:t>
            </w:r>
          </w:p>
        </w:tc>
        <w:tc>
          <w:tcPr>
            <w:tcW w:w="1620" w:type="dxa"/>
            <w:noWrap/>
            <w:hideMark/>
          </w:tcPr>
          <w:p w14:paraId="6AE5AF7A"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23</w:t>
            </w:r>
          </w:p>
        </w:tc>
        <w:tc>
          <w:tcPr>
            <w:tcW w:w="1530" w:type="dxa"/>
            <w:noWrap/>
            <w:hideMark/>
          </w:tcPr>
          <w:p w14:paraId="0889D8D4"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450</w:t>
            </w:r>
          </w:p>
        </w:tc>
        <w:tc>
          <w:tcPr>
            <w:tcW w:w="1620" w:type="dxa"/>
            <w:noWrap/>
            <w:hideMark/>
          </w:tcPr>
          <w:p w14:paraId="2B4FFA15"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598</w:t>
            </w:r>
          </w:p>
        </w:tc>
        <w:tc>
          <w:tcPr>
            <w:tcW w:w="2520" w:type="dxa"/>
            <w:noWrap/>
            <w:hideMark/>
          </w:tcPr>
          <w:p w14:paraId="3639D2E4"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0.752508361</w:t>
            </w:r>
          </w:p>
        </w:tc>
      </w:tr>
      <w:tr w:rsidR="004241B6" w:rsidRPr="00CF4F06" w14:paraId="2A7C39CA"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68A17803" w14:textId="77777777"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17</w:t>
            </w:r>
          </w:p>
        </w:tc>
        <w:tc>
          <w:tcPr>
            <w:tcW w:w="1620" w:type="dxa"/>
            <w:noWrap/>
            <w:hideMark/>
          </w:tcPr>
          <w:p w14:paraId="158606CD"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5.5</w:t>
            </w:r>
          </w:p>
        </w:tc>
        <w:tc>
          <w:tcPr>
            <w:tcW w:w="1530" w:type="dxa"/>
            <w:noWrap/>
            <w:hideMark/>
          </w:tcPr>
          <w:p w14:paraId="51BF95AD"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110</w:t>
            </w:r>
          </w:p>
        </w:tc>
        <w:tc>
          <w:tcPr>
            <w:tcW w:w="1620" w:type="dxa"/>
            <w:noWrap/>
            <w:hideMark/>
          </w:tcPr>
          <w:p w14:paraId="3DDDF852"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93.5</w:t>
            </w:r>
          </w:p>
        </w:tc>
        <w:tc>
          <w:tcPr>
            <w:tcW w:w="2520" w:type="dxa"/>
            <w:noWrap/>
            <w:hideMark/>
          </w:tcPr>
          <w:p w14:paraId="078C3FE7"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1.176470588</w:t>
            </w:r>
          </w:p>
        </w:tc>
      </w:tr>
      <w:tr w:rsidR="004241B6" w:rsidRPr="00CF4F06" w14:paraId="0067FB54"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7AC1CF0C" w14:textId="77777777"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31</w:t>
            </w:r>
          </w:p>
        </w:tc>
        <w:tc>
          <w:tcPr>
            <w:tcW w:w="1620" w:type="dxa"/>
            <w:noWrap/>
            <w:hideMark/>
          </w:tcPr>
          <w:p w14:paraId="7831094D"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24</w:t>
            </w:r>
          </w:p>
        </w:tc>
        <w:tc>
          <w:tcPr>
            <w:tcW w:w="1530" w:type="dxa"/>
            <w:noWrap/>
            <w:hideMark/>
          </w:tcPr>
          <w:p w14:paraId="0C3EB840"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670</w:t>
            </w:r>
          </w:p>
        </w:tc>
        <w:tc>
          <w:tcPr>
            <w:tcW w:w="1620" w:type="dxa"/>
            <w:noWrap/>
            <w:hideMark/>
          </w:tcPr>
          <w:p w14:paraId="5D2F2AAB"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744</w:t>
            </w:r>
          </w:p>
        </w:tc>
        <w:tc>
          <w:tcPr>
            <w:tcW w:w="2520" w:type="dxa"/>
            <w:noWrap/>
            <w:hideMark/>
          </w:tcPr>
          <w:p w14:paraId="7584BD88"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0.900537634</w:t>
            </w:r>
          </w:p>
        </w:tc>
      </w:tr>
      <w:tr w:rsidR="004241B6" w:rsidRPr="00CF4F06" w14:paraId="3EC01BCF"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30216ECD" w14:textId="77777777"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14</w:t>
            </w:r>
          </w:p>
        </w:tc>
        <w:tc>
          <w:tcPr>
            <w:tcW w:w="1620" w:type="dxa"/>
            <w:noWrap/>
            <w:hideMark/>
          </w:tcPr>
          <w:p w14:paraId="0DA48B8A"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19</w:t>
            </w:r>
          </w:p>
        </w:tc>
        <w:tc>
          <w:tcPr>
            <w:tcW w:w="1530" w:type="dxa"/>
            <w:noWrap/>
            <w:hideMark/>
          </w:tcPr>
          <w:p w14:paraId="7C89DF8E"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110</w:t>
            </w:r>
          </w:p>
        </w:tc>
        <w:tc>
          <w:tcPr>
            <w:tcW w:w="1620" w:type="dxa"/>
            <w:noWrap/>
            <w:hideMark/>
          </w:tcPr>
          <w:p w14:paraId="50525427"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266</w:t>
            </w:r>
          </w:p>
        </w:tc>
        <w:tc>
          <w:tcPr>
            <w:tcW w:w="2520" w:type="dxa"/>
            <w:noWrap/>
            <w:hideMark/>
          </w:tcPr>
          <w:p w14:paraId="017348E5"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0.413533835</w:t>
            </w:r>
          </w:p>
        </w:tc>
      </w:tr>
      <w:tr w:rsidR="004241B6" w:rsidRPr="00CF4F06" w14:paraId="35E979DA"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6AF7AAE4" w14:textId="77777777"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23</w:t>
            </w:r>
          </w:p>
        </w:tc>
        <w:tc>
          <w:tcPr>
            <w:tcW w:w="1620" w:type="dxa"/>
            <w:noWrap/>
            <w:hideMark/>
          </w:tcPr>
          <w:p w14:paraId="3A63D833"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10</w:t>
            </w:r>
          </w:p>
        </w:tc>
        <w:tc>
          <w:tcPr>
            <w:tcW w:w="1530" w:type="dxa"/>
            <w:noWrap/>
            <w:hideMark/>
          </w:tcPr>
          <w:p w14:paraId="236A019C"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160</w:t>
            </w:r>
          </w:p>
        </w:tc>
        <w:tc>
          <w:tcPr>
            <w:tcW w:w="1620" w:type="dxa"/>
            <w:noWrap/>
            <w:hideMark/>
          </w:tcPr>
          <w:p w14:paraId="34CC726C"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230</w:t>
            </w:r>
          </w:p>
        </w:tc>
        <w:tc>
          <w:tcPr>
            <w:tcW w:w="2520" w:type="dxa"/>
            <w:noWrap/>
            <w:hideMark/>
          </w:tcPr>
          <w:p w14:paraId="224E6E48"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0.695652174</w:t>
            </w:r>
          </w:p>
        </w:tc>
      </w:tr>
      <w:tr w:rsidR="004241B6" w:rsidRPr="00CF4F06" w14:paraId="30773FE3"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58F474CA" w14:textId="77777777"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19</w:t>
            </w:r>
          </w:p>
        </w:tc>
        <w:tc>
          <w:tcPr>
            <w:tcW w:w="1620" w:type="dxa"/>
            <w:noWrap/>
            <w:hideMark/>
          </w:tcPr>
          <w:p w14:paraId="353145FF"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14</w:t>
            </w:r>
          </w:p>
        </w:tc>
        <w:tc>
          <w:tcPr>
            <w:tcW w:w="1530" w:type="dxa"/>
            <w:noWrap/>
            <w:hideMark/>
          </w:tcPr>
          <w:p w14:paraId="3E570E98"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110</w:t>
            </w:r>
          </w:p>
        </w:tc>
        <w:tc>
          <w:tcPr>
            <w:tcW w:w="1620" w:type="dxa"/>
            <w:noWrap/>
            <w:hideMark/>
          </w:tcPr>
          <w:p w14:paraId="2CD7B795"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266</w:t>
            </w:r>
          </w:p>
        </w:tc>
        <w:tc>
          <w:tcPr>
            <w:tcW w:w="2520" w:type="dxa"/>
            <w:noWrap/>
            <w:hideMark/>
          </w:tcPr>
          <w:p w14:paraId="6AAAAB37"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0.413533835</w:t>
            </w:r>
          </w:p>
        </w:tc>
      </w:tr>
      <w:tr w:rsidR="004241B6" w:rsidRPr="00CF4F06" w14:paraId="43EAE0E8"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69DAB84F" w14:textId="77777777"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11</w:t>
            </w:r>
          </w:p>
        </w:tc>
        <w:tc>
          <w:tcPr>
            <w:tcW w:w="1620" w:type="dxa"/>
            <w:noWrap/>
            <w:hideMark/>
          </w:tcPr>
          <w:p w14:paraId="06DDAE88"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25</w:t>
            </w:r>
          </w:p>
        </w:tc>
        <w:tc>
          <w:tcPr>
            <w:tcW w:w="1530" w:type="dxa"/>
            <w:noWrap/>
            <w:hideMark/>
          </w:tcPr>
          <w:p w14:paraId="017D463E"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170</w:t>
            </w:r>
          </w:p>
        </w:tc>
        <w:tc>
          <w:tcPr>
            <w:tcW w:w="1620" w:type="dxa"/>
            <w:noWrap/>
            <w:hideMark/>
          </w:tcPr>
          <w:p w14:paraId="3DFC59CB"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275</w:t>
            </w:r>
          </w:p>
        </w:tc>
        <w:tc>
          <w:tcPr>
            <w:tcW w:w="2520" w:type="dxa"/>
            <w:noWrap/>
            <w:hideMark/>
          </w:tcPr>
          <w:p w14:paraId="150D8D1A"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0.618181818</w:t>
            </w:r>
          </w:p>
        </w:tc>
      </w:tr>
      <w:tr w:rsidR="004241B6" w:rsidRPr="00CF4F06" w14:paraId="6023672F"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24C3028B" w14:textId="77777777"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31</w:t>
            </w:r>
          </w:p>
        </w:tc>
        <w:tc>
          <w:tcPr>
            <w:tcW w:w="1620" w:type="dxa"/>
            <w:noWrap/>
            <w:hideMark/>
          </w:tcPr>
          <w:p w14:paraId="6845554D"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24</w:t>
            </w:r>
          </w:p>
        </w:tc>
        <w:tc>
          <w:tcPr>
            <w:tcW w:w="1530" w:type="dxa"/>
            <w:noWrap/>
            <w:hideMark/>
          </w:tcPr>
          <w:p w14:paraId="46E65DC3"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620</w:t>
            </w:r>
          </w:p>
        </w:tc>
        <w:tc>
          <w:tcPr>
            <w:tcW w:w="1620" w:type="dxa"/>
            <w:noWrap/>
            <w:hideMark/>
          </w:tcPr>
          <w:p w14:paraId="0EA7E62C"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744</w:t>
            </w:r>
          </w:p>
        </w:tc>
        <w:tc>
          <w:tcPr>
            <w:tcW w:w="2520" w:type="dxa"/>
            <w:noWrap/>
            <w:hideMark/>
          </w:tcPr>
          <w:p w14:paraId="5A35E1C7"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0.833333333</w:t>
            </w:r>
          </w:p>
        </w:tc>
      </w:tr>
      <w:tr w:rsidR="004241B6" w:rsidRPr="00CF4F06" w14:paraId="0B42688E"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493A5263" w14:textId="77777777"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24</w:t>
            </w:r>
          </w:p>
        </w:tc>
        <w:tc>
          <w:tcPr>
            <w:tcW w:w="1620" w:type="dxa"/>
            <w:noWrap/>
            <w:hideMark/>
          </w:tcPr>
          <w:p w14:paraId="5D777169"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24</w:t>
            </w:r>
          </w:p>
        </w:tc>
        <w:tc>
          <w:tcPr>
            <w:tcW w:w="1530" w:type="dxa"/>
            <w:noWrap/>
            <w:hideMark/>
          </w:tcPr>
          <w:p w14:paraId="4A46B3FE"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400</w:t>
            </w:r>
          </w:p>
        </w:tc>
        <w:tc>
          <w:tcPr>
            <w:tcW w:w="1620" w:type="dxa"/>
            <w:noWrap/>
            <w:hideMark/>
          </w:tcPr>
          <w:p w14:paraId="1573F1DD"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576</w:t>
            </w:r>
          </w:p>
        </w:tc>
        <w:tc>
          <w:tcPr>
            <w:tcW w:w="2520" w:type="dxa"/>
            <w:noWrap/>
            <w:hideMark/>
          </w:tcPr>
          <w:p w14:paraId="1C1275EB"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0.694444444</w:t>
            </w:r>
          </w:p>
        </w:tc>
      </w:tr>
      <w:tr w:rsidR="004241B6" w:rsidRPr="00CF4F06" w14:paraId="091EB984"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0DB1BB33" w14:textId="77777777"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24</w:t>
            </w:r>
          </w:p>
        </w:tc>
        <w:tc>
          <w:tcPr>
            <w:tcW w:w="1620" w:type="dxa"/>
            <w:noWrap/>
            <w:hideMark/>
          </w:tcPr>
          <w:p w14:paraId="76673C10"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16</w:t>
            </w:r>
          </w:p>
        </w:tc>
        <w:tc>
          <w:tcPr>
            <w:tcW w:w="1530" w:type="dxa"/>
            <w:noWrap/>
            <w:hideMark/>
          </w:tcPr>
          <w:p w14:paraId="717815EA"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250</w:t>
            </w:r>
          </w:p>
        </w:tc>
        <w:tc>
          <w:tcPr>
            <w:tcW w:w="1620" w:type="dxa"/>
            <w:noWrap/>
            <w:hideMark/>
          </w:tcPr>
          <w:p w14:paraId="26EDA5A0"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384</w:t>
            </w:r>
          </w:p>
        </w:tc>
        <w:tc>
          <w:tcPr>
            <w:tcW w:w="2520" w:type="dxa"/>
            <w:noWrap/>
            <w:hideMark/>
          </w:tcPr>
          <w:p w14:paraId="05F7A918"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0.651041667</w:t>
            </w:r>
          </w:p>
        </w:tc>
      </w:tr>
      <w:tr w:rsidR="004241B6" w:rsidRPr="00CF4F06" w14:paraId="44C44746"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7ABFAE7A" w14:textId="77777777"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20</w:t>
            </w:r>
          </w:p>
        </w:tc>
        <w:tc>
          <w:tcPr>
            <w:tcW w:w="1620" w:type="dxa"/>
            <w:noWrap/>
            <w:hideMark/>
          </w:tcPr>
          <w:p w14:paraId="269580FF"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14</w:t>
            </w:r>
          </w:p>
        </w:tc>
        <w:tc>
          <w:tcPr>
            <w:tcW w:w="1530" w:type="dxa"/>
            <w:noWrap/>
            <w:hideMark/>
          </w:tcPr>
          <w:p w14:paraId="50828815"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145</w:t>
            </w:r>
          </w:p>
        </w:tc>
        <w:tc>
          <w:tcPr>
            <w:tcW w:w="1620" w:type="dxa"/>
            <w:noWrap/>
            <w:hideMark/>
          </w:tcPr>
          <w:p w14:paraId="3AAB787A"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280</w:t>
            </w:r>
          </w:p>
        </w:tc>
        <w:tc>
          <w:tcPr>
            <w:tcW w:w="2520" w:type="dxa"/>
            <w:noWrap/>
            <w:hideMark/>
          </w:tcPr>
          <w:p w14:paraId="5F39BAE8"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0.517857143</w:t>
            </w:r>
          </w:p>
        </w:tc>
      </w:tr>
      <w:tr w:rsidR="004241B6" w:rsidRPr="00CF4F06" w14:paraId="0E3BDB01"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38EF1EF9" w14:textId="77777777"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24</w:t>
            </w:r>
          </w:p>
        </w:tc>
        <w:tc>
          <w:tcPr>
            <w:tcW w:w="1620" w:type="dxa"/>
            <w:noWrap/>
            <w:hideMark/>
          </w:tcPr>
          <w:p w14:paraId="4884086E"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19</w:t>
            </w:r>
          </w:p>
        </w:tc>
        <w:tc>
          <w:tcPr>
            <w:tcW w:w="1530" w:type="dxa"/>
            <w:noWrap/>
            <w:hideMark/>
          </w:tcPr>
          <w:p w14:paraId="0C4432DD"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440</w:t>
            </w:r>
          </w:p>
        </w:tc>
        <w:tc>
          <w:tcPr>
            <w:tcW w:w="1620" w:type="dxa"/>
            <w:noWrap/>
            <w:hideMark/>
          </w:tcPr>
          <w:p w14:paraId="2F600607"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456</w:t>
            </w:r>
          </w:p>
        </w:tc>
        <w:tc>
          <w:tcPr>
            <w:tcW w:w="2520" w:type="dxa"/>
            <w:noWrap/>
            <w:hideMark/>
          </w:tcPr>
          <w:p w14:paraId="11D407CC"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0.964912281</w:t>
            </w:r>
          </w:p>
        </w:tc>
      </w:tr>
      <w:tr w:rsidR="004241B6" w:rsidRPr="00CF4F06" w14:paraId="63569C5D"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294D6A30" w14:textId="77777777"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19</w:t>
            </w:r>
          </w:p>
        </w:tc>
        <w:tc>
          <w:tcPr>
            <w:tcW w:w="1620" w:type="dxa"/>
            <w:noWrap/>
            <w:hideMark/>
          </w:tcPr>
          <w:p w14:paraId="19EF8F74"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14</w:t>
            </w:r>
          </w:p>
        </w:tc>
        <w:tc>
          <w:tcPr>
            <w:tcW w:w="1530" w:type="dxa"/>
            <w:noWrap/>
            <w:hideMark/>
          </w:tcPr>
          <w:p w14:paraId="165F0AB8"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200</w:t>
            </w:r>
          </w:p>
        </w:tc>
        <w:tc>
          <w:tcPr>
            <w:tcW w:w="1620" w:type="dxa"/>
            <w:noWrap/>
            <w:hideMark/>
          </w:tcPr>
          <w:p w14:paraId="572AE373"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266</w:t>
            </w:r>
          </w:p>
        </w:tc>
        <w:tc>
          <w:tcPr>
            <w:tcW w:w="2520" w:type="dxa"/>
            <w:noWrap/>
            <w:hideMark/>
          </w:tcPr>
          <w:p w14:paraId="23648BDF"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0.751879699</w:t>
            </w:r>
          </w:p>
        </w:tc>
      </w:tr>
      <w:tr w:rsidR="004241B6" w:rsidRPr="00CF4F06" w14:paraId="76F7B722"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0CB97806" w14:textId="77777777"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27</w:t>
            </w:r>
          </w:p>
        </w:tc>
        <w:tc>
          <w:tcPr>
            <w:tcW w:w="1620" w:type="dxa"/>
            <w:noWrap/>
            <w:hideMark/>
          </w:tcPr>
          <w:p w14:paraId="423E48A9"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15</w:t>
            </w:r>
          </w:p>
        </w:tc>
        <w:tc>
          <w:tcPr>
            <w:tcW w:w="1530" w:type="dxa"/>
            <w:noWrap/>
            <w:hideMark/>
          </w:tcPr>
          <w:p w14:paraId="6A7643FF"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275</w:t>
            </w:r>
          </w:p>
        </w:tc>
        <w:tc>
          <w:tcPr>
            <w:tcW w:w="1620" w:type="dxa"/>
            <w:noWrap/>
            <w:hideMark/>
          </w:tcPr>
          <w:p w14:paraId="561B8E36"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405</w:t>
            </w:r>
          </w:p>
        </w:tc>
        <w:tc>
          <w:tcPr>
            <w:tcW w:w="2520" w:type="dxa"/>
            <w:noWrap/>
            <w:hideMark/>
          </w:tcPr>
          <w:p w14:paraId="7A2BA221"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0.679012346</w:t>
            </w:r>
          </w:p>
        </w:tc>
      </w:tr>
      <w:tr w:rsidR="004241B6" w:rsidRPr="00CF4F06" w14:paraId="1B960E98"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183989F7" w14:textId="77777777"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17</w:t>
            </w:r>
          </w:p>
        </w:tc>
        <w:tc>
          <w:tcPr>
            <w:tcW w:w="1620" w:type="dxa"/>
            <w:noWrap/>
            <w:hideMark/>
          </w:tcPr>
          <w:p w14:paraId="726E90E2"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8.5</w:t>
            </w:r>
          </w:p>
        </w:tc>
        <w:tc>
          <w:tcPr>
            <w:tcW w:w="1530" w:type="dxa"/>
            <w:noWrap/>
            <w:hideMark/>
          </w:tcPr>
          <w:p w14:paraId="16B92B3C"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120</w:t>
            </w:r>
          </w:p>
        </w:tc>
        <w:tc>
          <w:tcPr>
            <w:tcW w:w="1620" w:type="dxa"/>
            <w:noWrap/>
            <w:hideMark/>
          </w:tcPr>
          <w:p w14:paraId="58BC5D75"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144.5</w:t>
            </w:r>
          </w:p>
        </w:tc>
        <w:tc>
          <w:tcPr>
            <w:tcW w:w="2520" w:type="dxa"/>
            <w:noWrap/>
            <w:hideMark/>
          </w:tcPr>
          <w:p w14:paraId="4D5A4857"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0.830449827</w:t>
            </w:r>
          </w:p>
        </w:tc>
      </w:tr>
      <w:tr w:rsidR="004241B6" w:rsidRPr="00CF4F06" w14:paraId="42684CDE"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66BAA0A7" w14:textId="77777777"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13</w:t>
            </w:r>
          </w:p>
        </w:tc>
        <w:tc>
          <w:tcPr>
            <w:tcW w:w="1620" w:type="dxa"/>
            <w:noWrap/>
            <w:hideMark/>
          </w:tcPr>
          <w:p w14:paraId="20B212CB"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10</w:t>
            </w:r>
          </w:p>
        </w:tc>
        <w:tc>
          <w:tcPr>
            <w:tcW w:w="1530" w:type="dxa"/>
            <w:noWrap/>
            <w:hideMark/>
          </w:tcPr>
          <w:p w14:paraId="6A87AD57"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90</w:t>
            </w:r>
          </w:p>
        </w:tc>
        <w:tc>
          <w:tcPr>
            <w:tcW w:w="1620" w:type="dxa"/>
            <w:noWrap/>
            <w:hideMark/>
          </w:tcPr>
          <w:p w14:paraId="7211DA43"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130</w:t>
            </w:r>
          </w:p>
        </w:tc>
        <w:tc>
          <w:tcPr>
            <w:tcW w:w="2520" w:type="dxa"/>
            <w:noWrap/>
            <w:hideMark/>
          </w:tcPr>
          <w:p w14:paraId="31EF3F9E"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0.692307692</w:t>
            </w:r>
          </w:p>
        </w:tc>
      </w:tr>
      <w:tr w:rsidR="004241B6" w:rsidRPr="00CF4F06" w14:paraId="5441BBA8"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3659AA87" w14:textId="77777777"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30.5</w:t>
            </w:r>
          </w:p>
        </w:tc>
        <w:tc>
          <w:tcPr>
            <w:tcW w:w="1620" w:type="dxa"/>
            <w:noWrap/>
            <w:hideMark/>
          </w:tcPr>
          <w:p w14:paraId="28EFDAA1"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22</w:t>
            </w:r>
          </w:p>
        </w:tc>
        <w:tc>
          <w:tcPr>
            <w:tcW w:w="1530" w:type="dxa"/>
            <w:noWrap/>
            <w:hideMark/>
          </w:tcPr>
          <w:p w14:paraId="14A3274F"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600</w:t>
            </w:r>
          </w:p>
        </w:tc>
        <w:tc>
          <w:tcPr>
            <w:tcW w:w="1620" w:type="dxa"/>
            <w:noWrap/>
            <w:hideMark/>
          </w:tcPr>
          <w:p w14:paraId="5227CCDA"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671</w:t>
            </w:r>
          </w:p>
        </w:tc>
        <w:tc>
          <w:tcPr>
            <w:tcW w:w="2520" w:type="dxa"/>
            <w:noWrap/>
            <w:hideMark/>
          </w:tcPr>
          <w:p w14:paraId="5BEAA827"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0.894187779</w:t>
            </w:r>
          </w:p>
        </w:tc>
      </w:tr>
      <w:tr w:rsidR="004241B6" w:rsidRPr="00CF4F06" w14:paraId="1F7EA60B"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78C8ED8D" w14:textId="77777777"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16</w:t>
            </w:r>
          </w:p>
        </w:tc>
        <w:tc>
          <w:tcPr>
            <w:tcW w:w="1620" w:type="dxa"/>
            <w:noWrap/>
            <w:hideMark/>
          </w:tcPr>
          <w:p w14:paraId="4F4E2C0A"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16</w:t>
            </w:r>
          </w:p>
        </w:tc>
        <w:tc>
          <w:tcPr>
            <w:tcW w:w="1530" w:type="dxa"/>
            <w:noWrap/>
            <w:hideMark/>
          </w:tcPr>
          <w:p w14:paraId="04FC522E"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150</w:t>
            </w:r>
          </w:p>
        </w:tc>
        <w:tc>
          <w:tcPr>
            <w:tcW w:w="1620" w:type="dxa"/>
            <w:noWrap/>
            <w:hideMark/>
          </w:tcPr>
          <w:p w14:paraId="5EE95A51"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256</w:t>
            </w:r>
          </w:p>
        </w:tc>
        <w:tc>
          <w:tcPr>
            <w:tcW w:w="2520" w:type="dxa"/>
            <w:noWrap/>
            <w:hideMark/>
          </w:tcPr>
          <w:p w14:paraId="393ACAB0"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0.5859375</w:t>
            </w:r>
          </w:p>
        </w:tc>
      </w:tr>
      <w:tr w:rsidR="004241B6" w:rsidRPr="00CF4F06" w14:paraId="7E3FC3D6"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58B4C13F" w14:textId="77777777"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8.5</w:t>
            </w:r>
          </w:p>
        </w:tc>
        <w:tc>
          <w:tcPr>
            <w:tcW w:w="1620" w:type="dxa"/>
            <w:noWrap/>
            <w:hideMark/>
          </w:tcPr>
          <w:p w14:paraId="29667224"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5.5</w:t>
            </w:r>
          </w:p>
        </w:tc>
        <w:tc>
          <w:tcPr>
            <w:tcW w:w="1530" w:type="dxa"/>
            <w:noWrap/>
            <w:hideMark/>
          </w:tcPr>
          <w:p w14:paraId="5A35AA44"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35</w:t>
            </w:r>
          </w:p>
        </w:tc>
        <w:tc>
          <w:tcPr>
            <w:tcW w:w="1620" w:type="dxa"/>
            <w:noWrap/>
            <w:hideMark/>
          </w:tcPr>
          <w:p w14:paraId="57D1CEB7"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46.75</w:t>
            </w:r>
          </w:p>
        </w:tc>
        <w:tc>
          <w:tcPr>
            <w:tcW w:w="2520" w:type="dxa"/>
            <w:noWrap/>
            <w:hideMark/>
          </w:tcPr>
          <w:p w14:paraId="26F41E6B"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0.748663102</w:t>
            </w:r>
          </w:p>
        </w:tc>
      </w:tr>
      <w:tr w:rsidR="004241B6" w:rsidRPr="00CF4F06" w14:paraId="6B57DF8C"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6F48E831" w14:textId="77777777"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14</w:t>
            </w:r>
          </w:p>
        </w:tc>
        <w:tc>
          <w:tcPr>
            <w:tcW w:w="1620" w:type="dxa"/>
            <w:noWrap/>
            <w:hideMark/>
          </w:tcPr>
          <w:p w14:paraId="5B009EF4"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5.5</w:t>
            </w:r>
          </w:p>
        </w:tc>
        <w:tc>
          <w:tcPr>
            <w:tcW w:w="1530" w:type="dxa"/>
            <w:noWrap/>
            <w:hideMark/>
          </w:tcPr>
          <w:p w14:paraId="41DED9EC"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70</w:t>
            </w:r>
          </w:p>
        </w:tc>
        <w:tc>
          <w:tcPr>
            <w:tcW w:w="1620" w:type="dxa"/>
            <w:noWrap/>
            <w:hideMark/>
          </w:tcPr>
          <w:p w14:paraId="1D5B0010"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77</w:t>
            </w:r>
          </w:p>
        </w:tc>
        <w:tc>
          <w:tcPr>
            <w:tcW w:w="2520" w:type="dxa"/>
            <w:noWrap/>
            <w:hideMark/>
          </w:tcPr>
          <w:p w14:paraId="471E2AAC"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0.909090909</w:t>
            </w:r>
          </w:p>
        </w:tc>
      </w:tr>
      <w:tr w:rsidR="004241B6" w:rsidRPr="00CF4F06" w14:paraId="050BA402"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2528009C" w14:textId="77777777"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12</w:t>
            </w:r>
          </w:p>
        </w:tc>
        <w:tc>
          <w:tcPr>
            <w:tcW w:w="1620" w:type="dxa"/>
            <w:noWrap/>
            <w:hideMark/>
          </w:tcPr>
          <w:p w14:paraId="0AAC392A"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7</w:t>
            </w:r>
          </w:p>
        </w:tc>
        <w:tc>
          <w:tcPr>
            <w:tcW w:w="1530" w:type="dxa"/>
            <w:noWrap/>
            <w:hideMark/>
          </w:tcPr>
          <w:p w14:paraId="0C19C798"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70</w:t>
            </w:r>
          </w:p>
        </w:tc>
        <w:tc>
          <w:tcPr>
            <w:tcW w:w="1620" w:type="dxa"/>
            <w:noWrap/>
            <w:hideMark/>
          </w:tcPr>
          <w:p w14:paraId="540AC2B2"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84</w:t>
            </w:r>
          </w:p>
        </w:tc>
        <w:tc>
          <w:tcPr>
            <w:tcW w:w="2520" w:type="dxa"/>
            <w:noWrap/>
            <w:hideMark/>
          </w:tcPr>
          <w:p w14:paraId="3BDC1482"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0.833333333</w:t>
            </w:r>
          </w:p>
        </w:tc>
      </w:tr>
      <w:tr w:rsidR="004241B6" w:rsidRPr="00CF4F06" w14:paraId="59FD6175"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2A9F9FF8" w14:textId="77777777"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19</w:t>
            </w:r>
          </w:p>
        </w:tc>
        <w:tc>
          <w:tcPr>
            <w:tcW w:w="1620" w:type="dxa"/>
            <w:noWrap/>
            <w:hideMark/>
          </w:tcPr>
          <w:p w14:paraId="48C8AC42"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14</w:t>
            </w:r>
          </w:p>
        </w:tc>
        <w:tc>
          <w:tcPr>
            <w:tcW w:w="1530" w:type="dxa"/>
            <w:noWrap/>
            <w:hideMark/>
          </w:tcPr>
          <w:p w14:paraId="55853E89"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105</w:t>
            </w:r>
          </w:p>
        </w:tc>
        <w:tc>
          <w:tcPr>
            <w:tcW w:w="1620" w:type="dxa"/>
            <w:noWrap/>
            <w:hideMark/>
          </w:tcPr>
          <w:p w14:paraId="73BCF072"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266</w:t>
            </w:r>
          </w:p>
        </w:tc>
        <w:tc>
          <w:tcPr>
            <w:tcW w:w="2520" w:type="dxa"/>
            <w:noWrap/>
            <w:hideMark/>
          </w:tcPr>
          <w:p w14:paraId="32614E16"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0.394736842</w:t>
            </w:r>
          </w:p>
        </w:tc>
      </w:tr>
      <w:tr w:rsidR="004241B6" w:rsidRPr="00CF4F06" w14:paraId="3F51F9AE"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68909992" w14:textId="77777777"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18</w:t>
            </w:r>
          </w:p>
        </w:tc>
        <w:tc>
          <w:tcPr>
            <w:tcW w:w="1620" w:type="dxa"/>
            <w:noWrap/>
            <w:hideMark/>
          </w:tcPr>
          <w:p w14:paraId="0E606E9A"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10</w:t>
            </w:r>
          </w:p>
        </w:tc>
        <w:tc>
          <w:tcPr>
            <w:tcW w:w="1530" w:type="dxa"/>
            <w:noWrap/>
            <w:hideMark/>
          </w:tcPr>
          <w:p w14:paraId="247FC763"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150</w:t>
            </w:r>
          </w:p>
        </w:tc>
        <w:tc>
          <w:tcPr>
            <w:tcW w:w="1620" w:type="dxa"/>
            <w:noWrap/>
            <w:hideMark/>
          </w:tcPr>
          <w:p w14:paraId="5510F8B4"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180</w:t>
            </w:r>
          </w:p>
        </w:tc>
        <w:tc>
          <w:tcPr>
            <w:tcW w:w="2520" w:type="dxa"/>
            <w:noWrap/>
            <w:hideMark/>
          </w:tcPr>
          <w:p w14:paraId="07220622"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CF4F06">
              <w:rPr>
                <w:rFonts w:ascii="Calibri" w:hAnsi="Calibri" w:cs="Calibri"/>
                <w:color w:val="000000"/>
              </w:rPr>
              <w:t>0.833333333</w:t>
            </w:r>
          </w:p>
        </w:tc>
      </w:tr>
      <w:tr w:rsidR="004241B6" w:rsidRPr="00CF4F06" w14:paraId="3ACE0D83" w14:textId="77777777"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46E44BF2" w14:textId="77777777" w:rsidR="004241B6" w:rsidRPr="00CF4F06" w:rsidRDefault="004241B6" w:rsidP="008816BA">
            <w:pPr>
              <w:spacing w:line="240" w:lineRule="auto"/>
              <w:jc w:val="center"/>
              <w:rPr>
                <w:rFonts w:ascii="Calibri" w:hAnsi="Calibri" w:cs="Calibri"/>
                <w:color w:val="000000"/>
              </w:rPr>
            </w:pPr>
            <w:r w:rsidRPr="00CF4F06">
              <w:rPr>
                <w:rFonts w:ascii="Calibri" w:hAnsi="Calibri" w:cs="Calibri"/>
                <w:color w:val="000000"/>
              </w:rPr>
              <w:t>17</w:t>
            </w:r>
          </w:p>
        </w:tc>
        <w:tc>
          <w:tcPr>
            <w:tcW w:w="1620" w:type="dxa"/>
            <w:noWrap/>
            <w:hideMark/>
          </w:tcPr>
          <w:p w14:paraId="3F42648C"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10</w:t>
            </w:r>
          </w:p>
        </w:tc>
        <w:tc>
          <w:tcPr>
            <w:tcW w:w="1530" w:type="dxa"/>
            <w:noWrap/>
            <w:hideMark/>
          </w:tcPr>
          <w:p w14:paraId="71181C55"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200</w:t>
            </w:r>
          </w:p>
        </w:tc>
        <w:tc>
          <w:tcPr>
            <w:tcW w:w="1620" w:type="dxa"/>
            <w:noWrap/>
            <w:hideMark/>
          </w:tcPr>
          <w:p w14:paraId="4503E20A"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170</w:t>
            </w:r>
          </w:p>
        </w:tc>
        <w:tc>
          <w:tcPr>
            <w:tcW w:w="2520" w:type="dxa"/>
            <w:noWrap/>
            <w:hideMark/>
          </w:tcPr>
          <w:p w14:paraId="41036888" w14:textId="77777777" w:rsidR="004241B6" w:rsidRPr="00CF4F06"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CF4F06">
              <w:rPr>
                <w:rFonts w:ascii="Calibri" w:hAnsi="Calibri" w:cs="Calibri"/>
                <w:color w:val="000000"/>
              </w:rPr>
              <w:t>1.176470588</w:t>
            </w:r>
          </w:p>
        </w:tc>
      </w:tr>
      <w:tr w:rsidR="004241B6" w:rsidRPr="00CF4F06" w14:paraId="0E6A5E90" w14:textId="77777777"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14:paraId="0DE927D8" w14:textId="77777777" w:rsidR="004241B6" w:rsidRPr="00CF4F06" w:rsidRDefault="004241B6" w:rsidP="004241B6">
            <w:pPr>
              <w:spacing w:line="240" w:lineRule="auto"/>
              <w:rPr>
                <w:rFonts w:ascii="Calibri" w:hAnsi="Calibri" w:cs="Calibri"/>
                <w:color w:val="000000"/>
              </w:rPr>
            </w:pPr>
            <w:r w:rsidRPr="00CF4F06">
              <w:rPr>
                <w:rFonts w:ascii="Calibri" w:hAnsi="Calibri" w:cs="Calibri"/>
                <w:color w:val="000000"/>
              </w:rPr>
              <w:t> </w:t>
            </w:r>
          </w:p>
        </w:tc>
        <w:tc>
          <w:tcPr>
            <w:tcW w:w="1620" w:type="dxa"/>
            <w:noWrap/>
            <w:hideMark/>
          </w:tcPr>
          <w:p w14:paraId="44AA475C"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1530" w:type="dxa"/>
            <w:noWrap/>
            <w:hideMark/>
          </w:tcPr>
          <w:p w14:paraId="53806F9C"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CF4F06">
              <w:rPr>
                <w:rFonts w:ascii="Calibri" w:hAnsi="Calibri" w:cs="Calibri"/>
                <w:b/>
                <w:bCs/>
                <w:color w:val="000000"/>
              </w:rPr>
              <w:t>5700</w:t>
            </w:r>
          </w:p>
        </w:tc>
        <w:tc>
          <w:tcPr>
            <w:tcW w:w="1620" w:type="dxa"/>
            <w:noWrap/>
            <w:hideMark/>
          </w:tcPr>
          <w:p w14:paraId="01468FB0"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CF4F06">
              <w:rPr>
                <w:rFonts w:ascii="Calibri" w:hAnsi="Calibri" w:cs="Calibri"/>
                <w:b/>
                <w:bCs/>
                <w:color w:val="000000"/>
              </w:rPr>
              <w:t>7608.75</w:t>
            </w:r>
          </w:p>
        </w:tc>
        <w:tc>
          <w:tcPr>
            <w:tcW w:w="2520" w:type="dxa"/>
            <w:noWrap/>
            <w:hideMark/>
          </w:tcPr>
          <w:p w14:paraId="0B030884" w14:textId="77777777" w:rsidR="004241B6" w:rsidRPr="00CF4F06"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CF4F06">
              <w:rPr>
                <w:rFonts w:ascii="Calibri" w:hAnsi="Calibri" w:cs="Calibri"/>
                <w:b/>
                <w:bCs/>
                <w:color w:val="000000"/>
              </w:rPr>
              <w:t>0.749137506</w:t>
            </w:r>
          </w:p>
        </w:tc>
      </w:tr>
    </w:tbl>
    <w:p w14:paraId="21BA788B" w14:textId="77777777" w:rsidR="004241B6" w:rsidRPr="00CF4F06" w:rsidRDefault="004241B6" w:rsidP="00B5593D"/>
    <w:p w14:paraId="09AF2D80" w14:textId="77777777" w:rsidR="0071198C" w:rsidRPr="00CF4F06" w:rsidRDefault="0071198C">
      <w:pPr>
        <w:spacing w:line="276" w:lineRule="auto"/>
        <w:jc w:val="left"/>
      </w:pPr>
      <w:r w:rsidRPr="00CF4F06">
        <w:br w:type="page"/>
      </w:r>
    </w:p>
    <w:p w14:paraId="20713DCA" w14:textId="77777777" w:rsidR="00F1122C" w:rsidRPr="00CF4F06" w:rsidRDefault="00F1122C" w:rsidP="00883132">
      <w:pPr>
        <w:pStyle w:val="AAppendix"/>
        <w:numPr>
          <w:ilvl w:val="0"/>
          <w:numId w:val="8"/>
        </w:numPr>
      </w:pPr>
      <w:bookmarkStart w:id="1680" w:name="_Ref411283536"/>
      <w:bookmarkStart w:id="1681" w:name="_Toc415436376"/>
      <w:r w:rsidRPr="00CF4F06">
        <w:lastRenderedPageBreak/>
        <w:t>Arduino Due component replacement model</w:t>
      </w:r>
      <w:bookmarkEnd w:id="1680"/>
      <w:bookmarkEnd w:id="1681"/>
    </w:p>
    <w:tbl>
      <w:tblPr>
        <w:tblStyle w:val="MittleresRaster3-Akzent1"/>
        <w:tblW w:w="0" w:type="auto"/>
        <w:tblLook w:val="04A0" w:firstRow="1" w:lastRow="0" w:firstColumn="1" w:lastColumn="0" w:noHBand="0" w:noVBand="1"/>
      </w:tblPr>
      <w:tblGrid>
        <w:gridCol w:w="3104"/>
        <w:gridCol w:w="3258"/>
        <w:gridCol w:w="1663"/>
        <w:gridCol w:w="1551"/>
      </w:tblGrid>
      <w:tr w:rsidR="0047030E" w:rsidRPr="00CF4F06" w14:paraId="38676374" w14:textId="77777777" w:rsidTr="0038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335C25A5" w14:textId="77777777" w:rsidR="0047030E" w:rsidRPr="00CF4F06" w:rsidRDefault="0047030E" w:rsidP="00D005F5">
            <w:pPr>
              <w:spacing w:before="240" w:line="240" w:lineRule="auto"/>
              <w:jc w:val="center"/>
              <w:rPr>
                <w:b w:val="0"/>
                <w:sz w:val="28"/>
                <w:szCs w:val="28"/>
              </w:rPr>
            </w:pPr>
            <w:r w:rsidRPr="00CF4F06">
              <w:rPr>
                <w:sz w:val="28"/>
                <w:szCs w:val="28"/>
              </w:rPr>
              <w:t>Arduino Due component package</w:t>
            </w:r>
          </w:p>
        </w:tc>
        <w:tc>
          <w:tcPr>
            <w:tcW w:w="3258" w:type="dxa"/>
          </w:tcPr>
          <w:p w14:paraId="711CF00F" w14:textId="77777777" w:rsidR="0047030E" w:rsidRPr="00CF4F06" w:rsidRDefault="0047030E" w:rsidP="002E7E50">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proofErr w:type="spellStart"/>
            <w:r w:rsidRPr="00CF4F06">
              <w:rPr>
                <w:sz w:val="28"/>
                <w:szCs w:val="28"/>
              </w:rPr>
              <w:t>GaBi</w:t>
            </w:r>
            <w:proofErr w:type="spellEnd"/>
            <w:r w:rsidRPr="00CF4F06">
              <w:rPr>
                <w:sz w:val="28"/>
                <w:szCs w:val="28"/>
              </w:rPr>
              <w:t xml:space="preserve"> component replacement model</w:t>
            </w:r>
          </w:p>
        </w:tc>
        <w:tc>
          <w:tcPr>
            <w:tcW w:w="1663" w:type="dxa"/>
          </w:tcPr>
          <w:p w14:paraId="7E327215" w14:textId="77777777" w:rsidR="0047030E" w:rsidRPr="00CF4F06"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CF4F06">
              <w:rPr>
                <w:sz w:val="28"/>
                <w:szCs w:val="28"/>
              </w:rPr>
              <w:t>Number of components</w:t>
            </w:r>
          </w:p>
        </w:tc>
        <w:tc>
          <w:tcPr>
            <w:tcW w:w="1551" w:type="dxa"/>
          </w:tcPr>
          <w:p w14:paraId="704F972C" w14:textId="77777777" w:rsidR="0047030E" w:rsidRPr="00CF4F06"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CF4F06">
              <w:rPr>
                <w:sz w:val="28"/>
                <w:szCs w:val="28"/>
              </w:rPr>
              <w:t>Large component deviation</w:t>
            </w:r>
          </w:p>
        </w:tc>
      </w:tr>
      <w:tr w:rsidR="0047030E" w:rsidRPr="00CF4F06" w14:paraId="2B16CD76"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715F2557" w14:textId="77777777" w:rsidR="0047030E" w:rsidRPr="00CF4F06" w:rsidRDefault="0047030E" w:rsidP="009603CF">
            <w:pPr>
              <w:spacing w:line="240" w:lineRule="auto"/>
              <w:jc w:val="left"/>
            </w:pPr>
            <w:r w:rsidRPr="00CF4F06">
              <w:t>SMC_B</w:t>
            </w:r>
          </w:p>
        </w:tc>
        <w:tc>
          <w:tcPr>
            <w:tcW w:w="3258" w:type="dxa"/>
          </w:tcPr>
          <w:p w14:paraId="6A287064" w14:textId="77777777" w:rsidR="0047030E" w:rsidRPr="00BE47D8" w:rsidRDefault="00ED72D2"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D0670B">
              <w:rPr>
                <w:lang w:val="de-DE"/>
              </w:rPr>
              <w:t>Kondensator Keramik MLCC 0603 (6mg) 1.6x0.8x0.8 PE</w:t>
            </w:r>
          </w:p>
        </w:tc>
        <w:tc>
          <w:tcPr>
            <w:tcW w:w="1663" w:type="dxa"/>
          </w:tcPr>
          <w:p w14:paraId="2C6C9AD9" w14:textId="77777777" w:rsidR="0047030E" w:rsidRPr="00CF4F06"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1682" w:author="Chancerel, Perrine" w:date="2015-04-01T12:09:00Z">
                  <w:rPr>
                    <w:lang w:val="de-DE"/>
                  </w:rPr>
                </w:rPrChange>
              </w:rPr>
            </w:pPr>
            <w:r w:rsidRPr="00CF4F06">
              <w:rPr>
                <w:rPrChange w:id="1683" w:author="Chancerel, Perrine" w:date="2015-04-01T12:09:00Z">
                  <w:rPr>
                    <w:lang w:val="de-DE"/>
                  </w:rPr>
                </w:rPrChange>
              </w:rPr>
              <w:t>9</w:t>
            </w:r>
          </w:p>
        </w:tc>
        <w:tc>
          <w:tcPr>
            <w:tcW w:w="1551" w:type="dxa"/>
          </w:tcPr>
          <w:p w14:paraId="5D7D4D99" w14:textId="77777777" w:rsidR="0047030E" w:rsidRPr="00CF4F06"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1684" w:author="Chancerel, Perrine" w:date="2015-04-01T12:09:00Z">
                  <w:rPr>
                    <w:lang w:val="de-DE"/>
                  </w:rPr>
                </w:rPrChange>
              </w:rPr>
            </w:pPr>
            <w:r w:rsidRPr="00CF4F06">
              <w:rPr>
                <w:rPrChange w:id="1685" w:author="Chancerel, Perrine" w:date="2015-04-01T12:09:00Z">
                  <w:rPr>
                    <w:lang w:val="de-DE"/>
                  </w:rPr>
                </w:rPrChange>
              </w:rPr>
              <w:t>No</w:t>
            </w:r>
          </w:p>
        </w:tc>
      </w:tr>
      <w:tr w:rsidR="0047030E" w:rsidRPr="00CF4F06" w14:paraId="61A4E2B5"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24D4EA68" w14:textId="77777777" w:rsidR="0047030E" w:rsidRPr="00CF4F06" w:rsidRDefault="0047030E" w:rsidP="009603CF">
            <w:pPr>
              <w:spacing w:line="240" w:lineRule="auto"/>
              <w:jc w:val="left"/>
              <w:rPr>
                <w:rPrChange w:id="1686" w:author="Chancerel, Perrine" w:date="2015-04-01T12:09:00Z">
                  <w:rPr>
                    <w:lang w:val="de-DE"/>
                  </w:rPr>
                </w:rPrChange>
              </w:rPr>
            </w:pPr>
            <w:r w:rsidRPr="00CF4F06">
              <w:rPr>
                <w:rPrChange w:id="1687" w:author="Chancerel, Perrine" w:date="2015-04-01T12:09:00Z">
                  <w:rPr>
                    <w:lang w:val="de-DE"/>
                  </w:rPr>
                </w:rPrChange>
              </w:rPr>
              <w:t>C0402</w:t>
            </w:r>
          </w:p>
        </w:tc>
        <w:tc>
          <w:tcPr>
            <w:tcW w:w="3258" w:type="dxa"/>
          </w:tcPr>
          <w:p w14:paraId="173156A6" w14:textId="77777777" w:rsidR="0047030E" w:rsidRPr="00D0670B"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D0670B">
              <w:rPr>
                <w:lang w:val="de-DE"/>
              </w:rPr>
              <w:t>Kondensator Keramik MLCC 01005 (0,054 mg) 0,4x0,2x0,22</w:t>
            </w:r>
          </w:p>
        </w:tc>
        <w:tc>
          <w:tcPr>
            <w:tcW w:w="1663" w:type="dxa"/>
          </w:tcPr>
          <w:p w14:paraId="5AD5E0FD" w14:textId="77777777" w:rsidR="0047030E" w:rsidRPr="00CF4F06"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rPrChange w:id="1688" w:author="Chancerel, Perrine" w:date="2015-04-01T12:09:00Z">
                  <w:rPr>
                    <w:lang w:val="de-DE"/>
                  </w:rPr>
                </w:rPrChange>
              </w:rPr>
            </w:pPr>
            <w:r w:rsidRPr="00CF4F06">
              <w:rPr>
                <w:rPrChange w:id="1689" w:author="Chancerel, Perrine" w:date="2015-04-01T12:09:00Z">
                  <w:rPr>
                    <w:lang w:val="de-DE"/>
                  </w:rPr>
                </w:rPrChange>
              </w:rPr>
              <w:t>32</w:t>
            </w:r>
          </w:p>
        </w:tc>
        <w:tc>
          <w:tcPr>
            <w:tcW w:w="1551" w:type="dxa"/>
          </w:tcPr>
          <w:p w14:paraId="5A253D13" w14:textId="77777777" w:rsidR="0047030E" w:rsidRPr="00CF4F06"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rPrChange w:id="1690" w:author="Chancerel, Perrine" w:date="2015-04-01T12:09:00Z">
                  <w:rPr>
                    <w:lang w:val="de-DE"/>
                  </w:rPr>
                </w:rPrChange>
              </w:rPr>
            </w:pPr>
            <w:r w:rsidRPr="00CF4F06">
              <w:rPr>
                <w:rPrChange w:id="1691" w:author="Chancerel, Perrine" w:date="2015-04-01T12:09:00Z">
                  <w:rPr>
                    <w:lang w:val="de-DE"/>
                  </w:rPr>
                </w:rPrChange>
              </w:rPr>
              <w:t>No</w:t>
            </w:r>
          </w:p>
        </w:tc>
      </w:tr>
      <w:tr w:rsidR="0047030E" w:rsidRPr="00CF4F06" w14:paraId="3AA81A13"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0D9A2DAC" w14:textId="77777777" w:rsidR="0047030E" w:rsidRPr="00CF4F06" w:rsidRDefault="0047030E" w:rsidP="009603CF">
            <w:pPr>
              <w:spacing w:line="240" w:lineRule="auto"/>
              <w:jc w:val="left"/>
              <w:rPr>
                <w:rPrChange w:id="1692" w:author="Chancerel, Perrine" w:date="2015-04-01T12:09:00Z">
                  <w:rPr>
                    <w:lang w:val="de-DE"/>
                  </w:rPr>
                </w:rPrChange>
              </w:rPr>
            </w:pPr>
            <w:r w:rsidRPr="00CF4F06">
              <w:rPr>
                <w:rPrChange w:id="1693" w:author="Chancerel, Perrine" w:date="2015-04-01T12:09:00Z">
                  <w:rPr>
                    <w:lang w:val="de-DE"/>
                  </w:rPr>
                </w:rPrChange>
              </w:rPr>
              <w:t>C0603</w:t>
            </w:r>
          </w:p>
        </w:tc>
        <w:tc>
          <w:tcPr>
            <w:tcW w:w="3258" w:type="dxa"/>
          </w:tcPr>
          <w:p w14:paraId="6ED6D2E2" w14:textId="77777777" w:rsidR="0047030E" w:rsidRPr="00D0670B" w:rsidRDefault="007F3583"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D0670B">
              <w:rPr>
                <w:lang w:val="de-DE"/>
              </w:rPr>
              <w:t>Kondensator Keramik MLCC 0603 (6mg) 1.6x0.8x0.8 PE</w:t>
            </w:r>
          </w:p>
        </w:tc>
        <w:tc>
          <w:tcPr>
            <w:tcW w:w="1663" w:type="dxa"/>
          </w:tcPr>
          <w:p w14:paraId="4265192B" w14:textId="77777777" w:rsidR="0047030E" w:rsidRPr="00CF4F06"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1694" w:author="Chancerel, Perrine" w:date="2015-04-01T12:09:00Z">
                  <w:rPr>
                    <w:lang w:val="de-DE"/>
                  </w:rPr>
                </w:rPrChange>
              </w:rPr>
            </w:pPr>
            <w:r w:rsidRPr="00CF4F06">
              <w:rPr>
                <w:rPrChange w:id="1695" w:author="Chancerel, Perrine" w:date="2015-04-01T12:09:00Z">
                  <w:rPr>
                    <w:lang w:val="de-DE"/>
                  </w:rPr>
                </w:rPrChange>
              </w:rPr>
              <w:t>1</w:t>
            </w:r>
          </w:p>
        </w:tc>
        <w:tc>
          <w:tcPr>
            <w:tcW w:w="1551" w:type="dxa"/>
          </w:tcPr>
          <w:p w14:paraId="3B836435" w14:textId="77777777" w:rsidR="0047030E" w:rsidRPr="00CF4F06"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1696" w:author="Chancerel, Perrine" w:date="2015-04-01T12:09:00Z">
                  <w:rPr>
                    <w:lang w:val="de-DE"/>
                  </w:rPr>
                </w:rPrChange>
              </w:rPr>
            </w:pPr>
            <w:r w:rsidRPr="00CF4F06">
              <w:rPr>
                <w:rPrChange w:id="1697" w:author="Chancerel, Perrine" w:date="2015-04-01T12:09:00Z">
                  <w:rPr>
                    <w:lang w:val="de-DE"/>
                  </w:rPr>
                </w:rPrChange>
              </w:rPr>
              <w:t>No</w:t>
            </w:r>
          </w:p>
        </w:tc>
      </w:tr>
      <w:tr w:rsidR="0047030E" w:rsidRPr="00CF4F06" w14:paraId="6962DB7D"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5DFD160E" w14:textId="77777777" w:rsidR="0047030E" w:rsidRPr="00CF4F06" w:rsidRDefault="0047030E" w:rsidP="009603CF">
            <w:pPr>
              <w:spacing w:line="240" w:lineRule="auto"/>
              <w:jc w:val="left"/>
              <w:rPr>
                <w:rPrChange w:id="1698" w:author="Chancerel, Perrine" w:date="2015-04-01T12:09:00Z">
                  <w:rPr>
                    <w:lang w:val="de-DE"/>
                  </w:rPr>
                </w:rPrChange>
              </w:rPr>
            </w:pPr>
            <w:r w:rsidRPr="00CF4F06">
              <w:rPr>
                <w:rPrChange w:id="1699" w:author="Chancerel, Perrine" w:date="2015-04-01T12:09:00Z">
                  <w:rPr>
                    <w:lang w:val="de-DE"/>
                  </w:rPr>
                </w:rPrChange>
              </w:rPr>
              <w:t>SMB</w:t>
            </w:r>
          </w:p>
        </w:tc>
        <w:tc>
          <w:tcPr>
            <w:tcW w:w="3258" w:type="dxa"/>
          </w:tcPr>
          <w:p w14:paraId="5143F80B" w14:textId="77777777" w:rsidR="0047030E" w:rsidRPr="00286FF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286FF8">
              <w:t>Transistor signal SOT23 3 leads (10mg) 1.4x3x1</w:t>
            </w:r>
          </w:p>
        </w:tc>
        <w:tc>
          <w:tcPr>
            <w:tcW w:w="1663" w:type="dxa"/>
          </w:tcPr>
          <w:p w14:paraId="378F997C" w14:textId="77777777" w:rsidR="0047030E" w:rsidRPr="00286FF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1</w:t>
            </w:r>
          </w:p>
        </w:tc>
        <w:tc>
          <w:tcPr>
            <w:tcW w:w="1551" w:type="dxa"/>
          </w:tcPr>
          <w:p w14:paraId="1AFFFB92" w14:textId="77777777" w:rsidR="0047030E" w:rsidRPr="00286FF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Yes</w:t>
            </w:r>
          </w:p>
        </w:tc>
      </w:tr>
      <w:tr w:rsidR="0047030E" w:rsidRPr="00CF4F06" w14:paraId="5CEB8845"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108B473E" w14:textId="77777777" w:rsidR="0047030E" w:rsidRPr="00CF4F06" w:rsidRDefault="0047030E" w:rsidP="009603CF">
            <w:pPr>
              <w:spacing w:line="240" w:lineRule="auto"/>
              <w:jc w:val="left"/>
              <w:rPr>
                <w:rPrChange w:id="1700" w:author="Chancerel, Perrine" w:date="2015-04-01T12:09:00Z">
                  <w:rPr>
                    <w:lang w:val="de-DE"/>
                  </w:rPr>
                </w:rPrChange>
              </w:rPr>
            </w:pPr>
            <w:r w:rsidRPr="00CF4F06">
              <w:rPr>
                <w:rPrChange w:id="1701" w:author="Chancerel, Perrine" w:date="2015-04-01T12:09:00Z">
                  <w:rPr>
                    <w:lang w:val="de-DE"/>
                  </w:rPr>
                </w:rPrChange>
              </w:rPr>
              <w:t>MINIMELF</w:t>
            </w:r>
          </w:p>
        </w:tc>
        <w:tc>
          <w:tcPr>
            <w:tcW w:w="3258" w:type="dxa"/>
          </w:tcPr>
          <w:p w14:paraId="4A38E087" w14:textId="77777777" w:rsidR="0047030E" w:rsidRPr="00CF4F06"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rPrChange w:id="1702" w:author="Chancerel, Perrine" w:date="2015-04-01T12:09:00Z">
                  <w:rPr>
                    <w:lang w:val="de-DE"/>
                  </w:rPr>
                </w:rPrChange>
              </w:rPr>
            </w:pPr>
            <w:r w:rsidRPr="00CF4F06">
              <w:rPr>
                <w:rPrChange w:id="1703" w:author="Chancerel, Perrine" w:date="2015-04-01T12:09:00Z">
                  <w:rPr>
                    <w:lang w:val="de-DE"/>
                  </w:rPr>
                </w:rPrChange>
              </w:rPr>
              <w:t>Diode MELF (130mg) D2.6x5.2</w:t>
            </w:r>
          </w:p>
        </w:tc>
        <w:tc>
          <w:tcPr>
            <w:tcW w:w="1663" w:type="dxa"/>
          </w:tcPr>
          <w:p w14:paraId="030A6E11" w14:textId="77777777" w:rsidR="0047030E" w:rsidRPr="00CF4F06"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1704" w:author="Chancerel, Perrine" w:date="2015-04-01T12:09:00Z">
                  <w:rPr>
                    <w:lang w:val="de-DE"/>
                  </w:rPr>
                </w:rPrChange>
              </w:rPr>
            </w:pPr>
            <w:r w:rsidRPr="00CF4F06">
              <w:rPr>
                <w:rPrChange w:id="1705" w:author="Chancerel, Perrine" w:date="2015-04-01T12:09:00Z">
                  <w:rPr>
                    <w:lang w:val="de-DE"/>
                  </w:rPr>
                </w:rPrChange>
              </w:rPr>
              <w:t>2</w:t>
            </w:r>
          </w:p>
        </w:tc>
        <w:tc>
          <w:tcPr>
            <w:tcW w:w="1551" w:type="dxa"/>
          </w:tcPr>
          <w:p w14:paraId="422D3F8B" w14:textId="77777777" w:rsidR="0047030E" w:rsidRPr="00CF4F06"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1706" w:author="Chancerel, Perrine" w:date="2015-04-01T12:09:00Z">
                  <w:rPr>
                    <w:lang w:val="de-DE"/>
                  </w:rPr>
                </w:rPrChange>
              </w:rPr>
            </w:pPr>
            <w:r w:rsidRPr="00CF4F06">
              <w:rPr>
                <w:rPrChange w:id="1707" w:author="Chancerel, Perrine" w:date="2015-04-01T12:09:00Z">
                  <w:rPr>
                    <w:lang w:val="de-DE"/>
                  </w:rPr>
                </w:rPrChange>
              </w:rPr>
              <w:t>No</w:t>
            </w:r>
          </w:p>
        </w:tc>
      </w:tr>
      <w:tr w:rsidR="0047030E" w:rsidRPr="00CF4F06" w14:paraId="3B2D503A"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52D7A891" w14:textId="77777777" w:rsidR="0047030E" w:rsidRPr="00CF4F06" w:rsidRDefault="0047030E" w:rsidP="009603CF">
            <w:pPr>
              <w:spacing w:line="240" w:lineRule="auto"/>
              <w:jc w:val="left"/>
              <w:rPr>
                <w:rPrChange w:id="1708" w:author="Chancerel, Perrine" w:date="2015-04-01T12:09:00Z">
                  <w:rPr>
                    <w:lang w:val="de-DE"/>
                  </w:rPr>
                </w:rPrChange>
              </w:rPr>
            </w:pPr>
            <w:r w:rsidRPr="00CF4F06">
              <w:rPr>
                <w:rPrChange w:id="1709" w:author="Chancerel, Perrine" w:date="2015-04-01T12:09:00Z">
                  <w:rPr>
                    <w:lang w:val="de-DE"/>
                  </w:rPr>
                </w:rPrChange>
              </w:rPr>
              <w:t>DO220AAL</w:t>
            </w:r>
          </w:p>
        </w:tc>
        <w:tc>
          <w:tcPr>
            <w:tcW w:w="3258" w:type="dxa"/>
          </w:tcPr>
          <w:p w14:paraId="366A92ED" w14:textId="77777777" w:rsidR="0047030E" w:rsidRPr="00286FF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286FF8">
              <w:t>Diode power DO214_219 (93mg) 4.3x3.6x2.3</w:t>
            </w:r>
          </w:p>
        </w:tc>
        <w:tc>
          <w:tcPr>
            <w:tcW w:w="1663" w:type="dxa"/>
          </w:tcPr>
          <w:p w14:paraId="3193562E" w14:textId="77777777" w:rsidR="0047030E" w:rsidRPr="00286FF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1</w:t>
            </w:r>
          </w:p>
        </w:tc>
        <w:tc>
          <w:tcPr>
            <w:tcW w:w="1551" w:type="dxa"/>
          </w:tcPr>
          <w:p w14:paraId="7C5DF282" w14:textId="77777777" w:rsidR="0047030E" w:rsidRPr="00286FF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rPr>
                <w:rPrChange w:id="1710" w:author="Chancerel, Perrine" w:date="2015-04-01T12:09:00Z">
                  <w:rPr>
                    <w:lang w:val="de-DE"/>
                  </w:rPr>
                </w:rPrChange>
              </w:rPr>
              <w:t>No</w:t>
            </w:r>
          </w:p>
        </w:tc>
      </w:tr>
      <w:tr w:rsidR="0047030E" w:rsidRPr="00CF4F06" w14:paraId="5297AD51"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546B833B" w14:textId="77777777" w:rsidR="0047030E" w:rsidRPr="00CF4F06" w:rsidRDefault="0047030E" w:rsidP="009603CF">
            <w:pPr>
              <w:spacing w:line="240" w:lineRule="auto"/>
              <w:jc w:val="left"/>
              <w:rPr>
                <w:rPrChange w:id="1711" w:author="Chancerel, Perrine" w:date="2015-04-01T12:09:00Z">
                  <w:rPr>
                    <w:lang w:val="de-DE"/>
                  </w:rPr>
                </w:rPrChange>
              </w:rPr>
            </w:pPr>
            <w:r w:rsidRPr="00CF4F06">
              <w:rPr>
                <w:rPrChange w:id="1712" w:author="Chancerel, Perrine" w:date="2015-04-01T12:09:00Z">
                  <w:rPr>
                    <w:lang w:val="de-DE"/>
                  </w:rPr>
                </w:rPrChange>
              </w:rPr>
              <w:t>SMD</w:t>
            </w:r>
            <w:r w:rsidR="004903B2" w:rsidRPr="00CF4F06">
              <w:rPr>
                <w:b w:val="0"/>
                <w:bCs w:val="0"/>
                <w:color w:val="auto"/>
                <w:rPrChange w:id="1713" w:author="Chancerel, Perrine" w:date="2015-04-01T12:09:00Z">
                  <w:rPr>
                    <w:b w:val="0"/>
                    <w:bCs w:val="0"/>
                    <w:color w:val="auto"/>
                    <w:lang w:val="de-DE"/>
                  </w:rPr>
                </w:rPrChange>
              </w:rPr>
              <w:fldChar w:fldCharType="begin"/>
            </w:r>
            <w:r w:rsidR="004903B2" w:rsidRPr="00286FF8">
              <w:instrText xml:space="preserve"> XE "SMD:Surface-mounted device" </w:instrText>
            </w:r>
            <w:r w:rsidR="004903B2" w:rsidRPr="00CF4F06">
              <w:rPr>
                <w:b w:val="0"/>
                <w:bCs w:val="0"/>
                <w:color w:val="auto"/>
                <w:rPrChange w:id="1714" w:author="Chancerel, Perrine" w:date="2015-04-01T12:09:00Z">
                  <w:rPr>
                    <w:lang w:val="de-DE"/>
                  </w:rPr>
                </w:rPrChange>
              </w:rPr>
              <w:fldChar w:fldCharType="end"/>
            </w:r>
            <w:r w:rsidRPr="00CF4F06">
              <w:rPr>
                <w:rPrChange w:id="1715" w:author="Chancerel, Perrine" w:date="2015-04-01T12:09:00Z">
                  <w:rPr>
                    <w:lang w:val="de-DE"/>
                  </w:rPr>
                </w:rPrChange>
              </w:rPr>
              <w:t>_1575SW</w:t>
            </w:r>
          </w:p>
        </w:tc>
        <w:tc>
          <w:tcPr>
            <w:tcW w:w="3258" w:type="dxa"/>
          </w:tcPr>
          <w:p w14:paraId="3B96572F" w14:textId="77777777" w:rsidR="0047030E" w:rsidRPr="00CF4F06"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rPrChange w:id="1716" w:author="Chancerel, Perrine" w:date="2015-04-01T12:09:00Z">
                  <w:rPr>
                    <w:lang w:val="de-DE"/>
                  </w:rPr>
                </w:rPrChange>
              </w:rPr>
            </w:pPr>
            <w:r w:rsidRPr="00CF4F06">
              <w:rPr>
                <w:rPrChange w:id="1717" w:author="Chancerel, Perrine" w:date="2015-04-01T12:09:00Z">
                  <w:rPr>
                    <w:lang w:val="de-DE"/>
                  </w:rPr>
                </w:rPrChange>
              </w:rPr>
              <w:t>Schalter Tact (242mg) 6.2x6.3x1.8</w:t>
            </w:r>
          </w:p>
        </w:tc>
        <w:tc>
          <w:tcPr>
            <w:tcW w:w="1663" w:type="dxa"/>
          </w:tcPr>
          <w:p w14:paraId="119B7D5E" w14:textId="77777777" w:rsidR="0047030E" w:rsidRPr="00286FF8"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1</w:t>
            </w:r>
          </w:p>
        </w:tc>
        <w:tc>
          <w:tcPr>
            <w:tcW w:w="1551" w:type="dxa"/>
          </w:tcPr>
          <w:p w14:paraId="15254A14" w14:textId="77777777" w:rsidR="0047030E" w:rsidRPr="00CF4F06"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1718" w:author="Chancerel, Perrine" w:date="2015-04-01T12:09:00Z">
                  <w:rPr>
                    <w:lang w:val="de-DE"/>
                  </w:rPr>
                </w:rPrChange>
              </w:rPr>
            </w:pPr>
            <w:r w:rsidRPr="00286FF8">
              <w:t>Yes</w:t>
            </w:r>
          </w:p>
        </w:tc>
      </w:tr>
      <w:tr w:rsidR="0047030E" w:rsidRPr="00CF4F06" w14:paraId="3F15EA37"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1FE0E447" w14:textId="77777777" w:rsidR="0047030E" w:rsidRPr="00CF4F06" w:rsidRDefault="0047030E" w:rsidP="009603CF">
            <w:pPr>
              <w:spacing w:line="240" w:lineRule="auto"/>
              <w:jc w:val="left"/>
              <w:rPr>
                <w:rPrChange w:id="1719" w:author="Chancerel, Perrine" w:date="2015-04-01T12:09:00Z">
                  <w:rPr>
                    <w:lang w:val="de-DE"/>
                  </w:rPr>
                </w:rPrChange>
              </w:rPr>
            </w:pPr>
            <w:r w:rsidRPr="00CF4F06">
              <w:rPr>
                <w:rPrChange w:id="1720" w:author="Chancerel, Perrine" w:date="2015-04-01T12:09:00Z">
                  <w:rPr>
                    <w:lang w:val="de-DE"/>
                  </w:rPr>
                </w:rPrChange>
              </w:rPr>
              <w:t>L1812</w:t>
            </w:r>
          </w:p>
        </w:tc>
        <w:tc>
          <w:tcPr>
            <w:tcW w:w="3258" w:type="dxa"/>
          </w:tcPr>
          <w:p w14:paraId="11A24832" w14:textId="77777777" w:rsidR="0047030E" w:rsidRPr="00286FF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proofErr w:type="spellStart"/>
            <w:r w:rsidRPr="00286FF8">
              <w:t>Spule</w:t>
            </w:r>
            <w:proofErr w:type="spellEnd"/>
            <w:r w:rsidRPr="00286FF8">
              <w:t xml:space="preserve"> Multilayer Chip 1812 (108mg) 4.5x3.2x1.5</w:t>
            </w:r>
          </w:p>
        </w:tc>
        <w:tc>
          <w:tcPr>
            <w:tcW w:w="1663" w:type="dxa"/>
          </w:tcPr>
          <w:p w14:paraId="19B855D2" w14:textId="77777777" w:rsidR="0047030E" w:rsidRPr="00286FF8"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2</w:t>
            </w:r>
          </w:p>
        </w:tc>
        <w:tc>
          <w:tcPr>
            <w:tcW w:w="1551" w:type="dxa"/>
          </w:tcPr>
          <w:p w14:paraId="4FC120D8" w14:textId="77777777" w:rsidR="0047030E" w:rsidRPr="00286FF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rPr>
                <w:rPrChange w:id="1721" w:author="Chancerel, Perrine" w:date="2015-04-01T12:09:00Z">
                  <w:rPr>
                    <w:lang w:val="de-DE"/>
                  </w:rPr>
                </w:rPrChange>
              </w:rPr>
              <w:t>No</w:t>
            </w:r>
          </w:p>
        </w:tc>
      </w:tr>
      <w:tr w:rsidR="0047030E" w:rsidRPr="00CF4F06" w14:paraId="7B99B0C7"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46C72176" w14:textId="77777777" w:rsidR="0047030E" w:rsidRPr="00CF4F06" w:rsidRDefault="0047030E" w:rsidP="009603CF">
            <w:pPr>
              <w:spacing w:line="240" w:lineRule="auto"/>
              <w:jc w:val="left"/>
              <w:rPr>
                <w:rPrChange w:id="1722" w:author="Chancerel, Perrine" w:date="2015-04-01T12:09:00Z">
                  <w:rPr>
                    <w:lang w:val="de-DE"/>
                  </w:rPr>
                </w:rPrChange>
              </w:rPr>
            </w:pPr>
            <w:r w:rsidRPr="00CF4F06">
              <w:rPr>
                <w:rPrChange w:id="1723" w:author="Chancerel, Perrine" w:date="2015-04-01T12:09:00Z">
                  <w:rPr>
                    <w:lang w:val="de-DE"/>
                  </w:rPr>
                </w:rPrChange>
              </w:rPr>
              <w:t>MSOP08</w:t>
            </w:r>
          </w:p>
        </w:tc>
        <w:tc>
          <w:tcPr>
            <w:tcW w:w="3258" w:type="dxa"/>
          </w:tcPr>
          <w:p w14:paraId="605B91C5" w14:textId="77777777" w:rsidR="0047030E" w:rsidRPr="00286FF8"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286FF8">
              <w:t>IC</w:t>
            </w:r>
            <w:r w:rsidR="004903B2" w:rsidRPr="00286FF8">
              <w:fldChar w:fldCharType="begin"/>
            </w:r>
            <w:r w:rsidR="004903B2" w:rsidRPr="00286FF8">
              <w:instrText xml:space="preserve"> XE "IC:Integrated circuit" </w:instrText>
            </w:r>
            <w:r w:rsidR="004903B2" w:rsidRPr="00286FF8">
              <w:fldChar w:fldCharType="end"/>
            </w:r>
            <w:r w:rsidRPr="00286FF8">
              <w:t xml:space="preserve"> TSSOP 8 (28mg) 3.0x2.9x1.2 flash</w:t>
            </w:r>
          </w:p>
        </w:tc>
        <w:tc>
          <w:tcPr>
            <w:tcW w:w="1663" w:type="dxa"/>
          </w:tcPr>
          <w:p w14:paraId="33F40D9B" w14:textId="77777777" w:rsidR="0047030E" w:rsidRPr="00286FF8"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1</w:t>
            </w:r>
          </w:p>
        </w:tc>
        <w:tc>
          <w:tcPr>
            <w:tcW w:w="1551" w:type="dxa"/>
          </w:tcPr>
          <w:p w14:paraId="34BAC163" w14:textId="77777777" w:rsidR="0047030E" w:rsidRPr="006B43F4"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Yes</w:t>
            </w:r>
          </w:p>
        </w:tc>
      </w:tr>
      <w:tr w:rsidR="0047030E" w:rsidRPr="00CF4F06" w14:paraId="79C418B4"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521FBCE0" w14:textId="77777777" w:rsidR="0047030E" w:rsidRPr="00CF4F06" w:rsidRDefault="0047030E" w:rsidP="009603CF">
            <w:pPr>
              <w:spacing w:line="240" w:lineRule="auto"/>
              <w:jc w:val="left"/>
              <w:rPr>
                <w:rPrChange w:id="1724" w:author="Chancerel, Perrine" w:date="2015-04-01T12:09:00Z">
                  <w:rPr>
                    <w:lang w:val="de-DE"/>
                  </w:rPr>
                </w:rPrChange>
              </w:rPr>
            </w:pPr>
            <w:r w:rsidRPr="00CF4F06">
              <w:rPr>
                <w:rPrChange w:id="1725" w:author="Chancerel, Perrine" w:date="2015-04-01T12:09:00Z">
                  <w:rPr>
                    <w:lang w:val="de-DE"/>
                  </w:rPr>
                </w:rPrChange>
              </w:rPr>
              <w:t>SOT23-6</w:t>
            </w:r>
          </w:p>
        </w:tc>
        <w:tc>
          <w:tcPr>
            <w:tcW w:w="3258" w:type="dxa"/>
          </w:tcPr>
          <w:p w14:paraId="269DBD83" w14:textId="77777777" w:rsidR="0047030E" w:rsidRPr="00286FF8" w:rsidRDefault="00684223"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286FF8">
              <w:t>Transistor signal SOT23 3 leads (10mg) 1.4x3x1</w:t>
            </w:r>
          </w:p>
        </w:tc>
        <w:tc>
          <w:tcPr>
            <w:tcW w:w="1663" w:type="dxa"/>
          </w:tcPr>
          <w:p w14:paraId="0C7BFFCB" w14:textId="77777777" w:rsidR="0047030E" w:rsidRPr="006B43F4"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1</w:t>
            </w:r>
          </w:p>
        </w:tc>
        <w:tc>
          <w:tcPr>
            <w:tcW w:w="1551" w:type="dxa"/>
          </w:tcPr>
          <w:p w14:paraId="0C10C0E0" w14:textId="77777777" w:rsidR="0047030E" w:rsidRPr="00CF4F06"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t>Yes</w:t>
            </w:r>
          </w:p>
        </w:tc>
      </w:tr>
      <w:tr w:rsidR="0047030E" w:rsidRPr="00CF4F06" w14:paraId="14FE8747"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72F4AE98" w14:textId="77777777" w:rsidR="0047030E" w:rsidRPr="00CF4F06" w:rsidRDefault="0047030E" w:rsidP="009603CF">
            <w:pPr>
              <w:spacing w:line="240" w:lineRule="auto"/>
              <w:jc w:val="left"/>
              <w:rPr>
                <w:rPrChange w:id="1726" w:author="Chancerel, Perrine" w:date="2015-04-01T12:09:00Z">
                  <w:rPr>
                    <w:lang w:val="de-DE"/>
                  </w:rPr>
                </w:rPrChange>
              </w:rPr>
            </w:pPr>
            <w:r w:rsidRPr="00CF4F06">
              <w:rPr>
                <w:rPrChange w:id="1727" w:author="Chancerel, Perrine" w:date="2015-04-01T12:09:00Z">
                  <w:rPr>
                    <w:lang w:val="de-DE"/>
                  </w:rPr>
                </w:rPrChange>
              </w:rPr>
              <w:t>SOT223</w:t>
            </w:r>
          </w:p>
        </w:tc>
        <w:tc>
          <w:tcPr>
            <w:tcW w:w="3258" w:type="dxa"/>
          </w:tcPr>
          <w:p w14:paraId="2FDAEB24" w14:textId="77777777" w:rsidR="0047030E" w:rsidRPr="00286FF8"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286FF8">
              <w:t>Transistor signal SOT223 3 leads (110mg) 3.8x7.65x2.3</w:t>
            </w:r>
          </w:p>
        </w:tc>
        <w:tc>
          <w:tcPr>
            <w:tcW w:w="1663" w:type="dxa"/>
          </w:tcPr>
          <w:p w14:paraId="7C7B8989" w14:textId="77777777" w:rsidR="0047030E" w:rsidRPr="00286FF8"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1</w:t>
            </w:r>
          </w:p>
        </w:tc>
        <w:tc>
          <w:tcPr>
            <w:tcW w:w="1551" w:type="dxa"/>
          </w:tcPr>
          <w:p w14:paraId="2A583539" w14:textId="77777777" w:rsidR="0047030E" w:rsidRPr="00286FF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rPr>
                <w:rPrChange w:id="1728" w:author="Chancerel, Perrine" w:date="2015-04-01T12:09:00Z">
                  <w:rPr>
                    <w:lang w:val="de-DE"/>
                  </w:rPr>
                </w:rPrChange>
              </w:rPr>
              <w:t>No</w:t>
            </w:r>
          </w:p>
        </w:tc>
      </w:tr>
      <w:tr w:rsidR="0047030E" w:rsidRPr="00CF4F06" w14:paraId="1E74717D"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039871C8" w14:textId="77777777" w:rsidR="0047030E" w:rsidRPr="00CF4F06" w:rsidRDefault="0047030E" w:rsidP="009603CF">
            <w:pPr>
              <w:spacing w:line="240" w:lineRule="auto"/>
              <w:jc w:val="left"/>
              <w:rPr>
                <w:rPrChange w:id="1729" w:author="Chancerel, Perrine" w:date="2015-04-01T12:09:00Z">
                  <w:rPr>
                    <w:lang w:val="de-DE"/>
                  </w:rPr>
                </w:rPrChange>
              </w:rPr>
            </w:pPr>
            <w:r w:rsidRPr="00CF4F06">
              <w:rPr>
                <w:rPrChange w:id="1730" w:author="Chancerel, Perrine" w:date="2015-04-01T12:09:00Z">
                  <w:rPr>
                    <w:lang w:val="de-DE"/>
                  </w:rPr>
                </w:rPrChange>
              </w:rPr>
              <w:t>MLF32</w:t>
            </w:r>
          </w:p>
        </w:tc>
        <w:tc>
          <w:tcPr>
            <w:tcW w:w="3258" w:type="dxa"/>
          </w:tcPr>
          <w:p w14:paraId="0A51C7F9" w14:textId="77777777" w:rsidR="0047030E" w:rsidRPr="00CF4F06"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rPrChange w:id="1731" w:author="Chancerel, Perrine" w:date="2015-04-01T12:09:00Z">
                  <w:rPr>
                    <w:lang w:val="de-DE"/>
                  </w:rPr>
                </w:rPrChange>
              </w:rPr>
            </w:pPr>
            <w:r w:rsidRPr="00CF4F06">
              <w:rPr>
                <w:rPrChange w:id="1732" w:author="Chancerel, Perrine" w:date="2015-04-01T12:09:00Z">
                  <w:rPr>
                    <w:lang w:val="de-DE"/>
                  </w:rPr>
                </w:rPrChange>
              </w:rPr>
              <w:t>IC</w:t>
            </w:r>
            <w:r w:rsidR="004903B2" w:rsidRPr="00CF4F06">
              <w:rPr>
                <w:rPrChange w:id="1733" w:author="Chancerel, Perrine" w:date="2015-04-01T12:09:00Z">
                  <w:rPr>
                    <w:lang w:val="de-DE"/>
                  </w:rPr>
                </w:rPrChange>
              </w:rPr>
              <w:fldChar w:fldCharType="begin"/>
            </w:r>
            <w:r w:rsidR="004903B2" w:rsidRPr="00286FF8">
              <w:instrText xml:space="preserve"> XE "IC:Integrated circuit" </w:instrText>
            </w:r>
            <w:r w:rsidR="004903B2" w:rsidRPr="00CF4F06">
              <w:rPr>
                <w:rPrChange w:id="1734" w:author="Chancerel, Perrine" w:date="2015-04-01T12:09:00Z">
                  <w:rPr>
                    <w:lang w:val="de-DE"/>
                  </w:rPr>
                </w:rPrChange>
              </w:rPr>
              <w:fldChar w:fldCharType="end"/>
            </w:r>
            <w:r w:rsidRPr="00CF4F06">
              <w:rPr>
                <w:rPrChange w:id="1735" w:author="Chancerel, Perrine" w:date="2015-04-01T12:09:00Z">
                  <w:rPr>
                    <w:lang w:val="de-DE"/>
                  </w:rPr>
                </w:rPrChange>
              </w:rPr>
              <w:t xml:space="preserve"> TQFP 32 (70mg) 5x5x1.0</w:t>
            </w:r>
          </w:p>
        </w:tc>
        <w:tc>
          <w:tcPr>
            <w:tcW w:w="1663" w:type="dxa"/>
          </w:tcPr>
          <w:p w14:paraId="7E71456A" w14:textId="77777777" w:rsidR="0047030E" w:rsidRPr="00286FF8"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1</w:t>
            </w:r>
          </w:p>
        </w:tc>
        <w:tc>
          <w:tcPr>
            <w:tcW w:w="1551" w:type="dxa"/>
          </w:tcPr>
          <w:p w14:paraId="5A80E8EB" w14:textId="77777777" w:rsidR="0047030E" w:rsidRPr="00CF4F06"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rPrChange w:id="1736" w:author="Chancerel, Perrine" w:date="2015-04-01T12:09:00Z">
                  <w:rPr>
                    <w:lang w:val="de-DE"/>
                  </w:rPr>
                </w:rPrChange>
              </w:rPr>
            </w:pPr>
            <w:r w:rsidRPr="00286FF8">
              <w:t>Yes</w:t>
            </w:r>
          </w:p>
        </w:tc>
      </w:tr>
      <w:tr w:rsidR="0047030E" w:rsidRPr="00CF4F06" w14:paraId="68FD4B92"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74329462" w14:textId="77777777" w:rsidR="0047030E" w:rsidRPr="00CF4F06" w:rsidRDefault="0047030E" w:rsidP="009603CF">
            <w:pPr>
              <w:spacing w:line="240" w:lineRule="auto"/>
              <w:jc w:val="left"/>
              <w:rPr>
                <w:rPrChange w:id="1737" w:author="Chancerel, Perrine" w:date="2015-04-01T12:09:00Z">
                  <w:rPr>
                    <w:lang w:val="de-DE"/>
                  </w:rPr>
                </w:rPrChange>
              </w:rPr>
            </w:pPr>
            <w:r w:rsidRPr="00CF4F06">
              <w:rPr>
                <w:rPrChange w:id="1738" w:author="Chancerel, Perrine" w:date="2015-04-01T12:09:00Z">
                  <w:rPr>
                    <w:lang w:val="de-DE"/>
                  </w:rPr>
                </w:rPrChange>
              </w:rPr>
              <w:t>SC70-5</w:t>
            </w:r>
          </w:p>
        </w:tc>
        <w:tc>
          <w:tcPr>
            <w:tcW w:w="3258" w:type="dxa"/>
          </w:tcPr>
          <w:p w14:paraId="53737AD9" w14:textId="77777777" w:rsidR="0047030E" w:rsidRPr="00286FF8" w:rsidRDefault="00551B7F"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286FF8">
              <w:t>IC</w:t>
            </w:r>
            <w:r w:rsidR="004903B2" w:rsidRPr="00286FF8">
              <w:fldChar w:fldCharType="begin"/>
            </w:r>
            <w:r w:rsidR="004903B2" w:rsidRPr="00286FF8">
              <w:instrText xml:space="preserve"> XE "IC:Integrated circuit" </w:instrText>
            </w:r>
            <w:r w:rsidR="004903B2" w:rsidRPr="00286FF8">
              <w:fldChar w:fldCharType="end"/>
            </w:r>
            <w:r w:rsidRPr="00286FF8">
              <w:t xml:space="preserve"> TSSOP 8 (28mg) 3.0x2.9x1.2 flash</w:t>
            </w:r>
          </w:p>
        </w:tc>
        <w:tc>
          <w:tcPr>
            <w:tcW w:w="1663" w:type="dxa"/>
          </w:tcPr>
          <w:p w14:paraId="103CAB6E" w14:textId="77777777" w:rsidR="0047030E" w:rsidRPr="00286FF8"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1</w:t>
            </w:r>
          </w:p>
        </w:tc>
        <w:tc>
          <w:tcPr>
            <w:tcW w:w="1551" w:type="dxa"/>
          </w:tcPr>
          <w:p w14:paraId="02895137" w14:textId="77777777" w:rsidR="0047030E" w:rsidRPr="00CF4F06"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1739" w:author="Chancerel, Perrine" w:date="2015-04-01T12:09:00Z">
                  <w:rPr>
                    <w:lang w:val="de-DE"/>
                  </w:rPr>
                </w:rPrChange>
              </w:rPr>
            </w:pPr>
            <w:r w:rsidRPr="006B43F4">
              <w:t>Yes</w:t>
            </w:r>
          </w:p>
        </w:tc>
      </w:tr>
      <w:tr w:rsidR="0047030E" w:rsidRPr="00CF4F06" w14:paraId="39AAA54C"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584920C4" w14:textId="77777777" w:rsidR="0047030E" w:rsidRPr="00CF4F06" w:rsidRDefault="0047030E" w:rsidP="009603CF">
            <w:pPr>
              <w:spacing w:line="240" w:lineRule="auto"/>
              <w:jc w:val="left"/>
              <w:rPr>
                <w:rPrChange w:id="1740" w:author="Chancerel, Perrine" w:date="2015-04-01T12:09:00Z">
                  <w:rPr>
                    <w:lang w:val="de-DE"/>
                  </w:rPr>
                </w:rPrChange>
              </w:rPr>
            </w:pPr>
            <w:r w:rsidRPr="00CF4F06">
              <w:rPr>
                <w:rPrChange w:id="1741" w:author="Chancerel, Perrine" w:date="2015-04-01T12:09:00Z">
                  <w:rPr>
                    <w:lang w:val="de-DE"/>
                  </w:rPr>
                </w:rPrChange>
              </w:rPr>
              <w:t>R0402</w:t>
            </w:r>
          </w:p>
        </w:tc>
        <w:tc>
          <w:tcPr>
            <w:tcW w:w="3258" w:type="dxa"/>
          </w:tcPr>
          <w:p w14:paraId="087AF24C" w14:textId="77777777" w:rsidR="0047030E" w:rsidRPr="00CF4F06"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rPrChange w:id="1742" w:author="Chancerel, Perrine" w:date="2015-04-01T12:09:00Z">
                  <w:rPr>
                    <w:lang w:val="de-DE"/>
                  </w:rPr>
                </w:rPrChange>
              </w:rPr>
            </w:pPr>
            <w:r w:rsidRPr="00CF4F06">
              <w:rPr>
                <w:rPrChange w:id="1743" w:author="Chancerel, Perrine" w:date="2015-04-01T12:09:00Z">
                  <w:rPr>
                    <w:lang w:val="de-DE"/>
                  </w:rPr>
                </w:rPrChange>
              </w:rPr>
              <w:t>Widerstand Dickfilm Flat Chip 0402 (0.75mg)</w:t>
            </w:r>
          </w:p>
        </w:tc>
        <w:tc>
          <w:tcPr>
            <w:tcW w:w="1663" w:type="dxa"/>
          </w:tcPr>
          <w:p w14:paraId="6FAE0115" w14:textId="77777777" w:rsidR="0047030E" w:rsidRPr="00CF4F06"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rPr>
                <w:rPrChange w:id="1744" w:author="Chancerel, Perrine" w:date="2015-04-01T12:09:00Z">
                  <w:rPr>
                    <w:lang w:val="de-DE"/>
                  </w:rPr>
                </w:rPrChange>
              </w:rPr>
            </w:pPr>
            <w:r w:rsidRPr="00CF4F06">
              <w:rPr>
                <w:rPrChange w:id="1745" w:author="Chancerel, Perrine" w:date="2015-04-01T12:09:00Z">
                  <w:rPr>
                    <w:lang w:val="de-DE"/>
                  </w:rPr>
                </w:rPrChange>
              </w:rPr>
              <w:t>18</w:t>
            </w:r>
          </w:p>
        </w:tc>
        <w:tc>
          <w:tcPr>
            <w:tcW w:w="1551" w:type="dxa"/>
          </w:tcPr>
          <w:p w14:paraId="016C7AAB" w14:textId="77777777" w:rsidR="0047030E" w:rsidRPr="00CF4F06"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rPrChange w:id="1746" w:author="Chancerel, Perrine" w:date="2015-04-01T12:09:00Z">
                  <w:rPr>
                    <w:lang w:val="de-DE"/>
                  </w:rPr>
                </w:rPrChange>
              </w:rPr>
            </w:pPr>
            <w:r w:rsidRPr="00CF4F06">
              <w:rPr>
                <w:rPrChange w:id="1747" w:author="Chancerel, Perrine" w:date="2015-04-01T12:09:00Z">
                  <w:rPr>
                    <w:lang w:val="de-DE"/>
                  </w:rPr>
                </w:rPrChange>
              </w:rPr>
              <w:t>No</w:t>
            </w:r>
          </w:p>
        </w:tc>
      </w:tr>
      <w:tr w:rsidR="0047030E" w:rsidRPr="00CF4F06" w14:paraId="4FF4830C"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629430C5" w14:textId="77777777" w:rsidR="0047030E" w:rsidRPr="00CF4F06" w:rsidRDefault="0047030E" w:rsidP="009603CF">
            <w:pPr>
              <w:spacing w:line="240" w:lineRule="auto"/>
              <w:jc w:val="left"/>
              <w:rPr>
                <w:rPrChange w:id="1748" w:author="Chancerel, Perrine" w:date="2015-04-01T12:09:00Z">
                  <w:rPr>
                    <w:lang w:val="de-DE"/>
                  </w:rPr>
                </w:rPrChange>
              </w:rPr>
            </w:pPr>
            <w:r w:rsidRPr="00CF4F06">
              <w:rPr>
                <w:rPrChange w:id="1749" w:author="Chancerel, Perrine" w:date="2015-04-01T12:09:00Z">
                  <w:rPr>
                    <w:lang w:val="de-DE"/>
                  </w:rPr>
                </w:rPrChange>
              </w:rPr>
              <w:t>CHIP-LED0805</w:t>
            </w:r>
          </w:p>
        </w:tc>
        <w:tc>
          <w:tcPr>
            <w:tcW w:w="3258" w:type="dxa"/>
          </w:tcPr>
          <w:p w14:paraId="6A1FEAE7" w14:textId="77777777" w:rsidR="0047030E" w:rsidRPr="00286FF8"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286FF8">
              <w:t>LED SMD</w:t>
            </w:r>
            <w:r w:rsidR="004903B2" w:rsidRPr="00286FF8">
              <w:fldChar w:fldCharType="begin"/>
            </w:r>
            <w:r w:rsidR="004903B2" w:rsidRPr="00286FF8">
              <w:instrText xml:space="preserve"> XE "SMD:Surface-mounted device" </w:instrText>
            </w:r>
            <w:r w:rsidR="004903B2" w:rsidRPr="00286FF8">
              <w:fldChar w:fldCharType="end"/>
            </w:r>
            <w:r w:rsidRPr="00286FF8">
              <w:t xml:space="preserve"> low-efficiency max 50mA (35mg) without Au 3.2x2.8x1.9</w:t>
            </w:r>
          </w:p>
        </w:tc>
        <w:tc>
          <w:tcPr>
            <w:tcW w:w="1663" w:type="dxa"/>
          </w:tcPr>
          <w:p w14:paraId="65838AFD" w14:textId="77777777" w:rsidR="0047030E" w:rsidRPr="00286FF8"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6</w:t>
            </w:r>
          </w:p>
        </w:tc>
        <w:tc>
          <w:tcPr>
            <w:tcW w:w="1551" w:type="dxa"/>
          </w:tcPr>
          <w:p w14:paraId="0277FB68" w14:textId="77777777" w:rsidR="0047030E" w:rsidRPr="00286FF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rPr>
                <w:rPrChange w:id="1750" w:author="Chancerel, Perrine" w:date="2015-04-01T12:09:00Z">
                  <w:rPr>
                    <w:lang w:val="de-DE"/>
                  </w:rPr>
                </w:rPrChange>
              </w:rPr>
              <w:t>No</w:t>
            </w:r>
          </w:p>
        </w:tc>
      </w:tr>
      <w:tr w:rsidR="0047030E" w:rsidRPr="00CF4F06" w14:paraId="17E59309"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72543B06" w14:textId="77777777" w:rsidR="0047030E" w:rsidRPr="00CF4F06" w:rsidRDefault="0047030E" w:rsidP="009603CF">
            <w:pPr>
              <w:spacing w:line="240" w:lineRule="auto"/>
              <w:jc w:val="left"/>
              <w:rPr>
                <w:rPrChange w:id="1751" w:author="Chancerel, Perrine" w:date="2015-04-01T12:09:00Z">
                  <w:rPr>
                    <w:lang w:val="de-DE"/>
                  </w:rPr>
                </w:rPrChange>
              </w:rPr>
            </w:pPr>
            <w:r w:rsidRPr="00CF4F06">
              <w:rPr>
                <w:rPrChange w:id="1752" w:author="Chancerel, Perrine" w:date="2015-04-01T12:09:00Z">
                  <w:rPr>
                    <w:lang w:val="de-DE"/>
                  </w:rPr>
                </w:rPrChange>
              </w:rPr>
              <w:t>SRR0604</w:t>
            </w:r>
          </w:p>
        </w:tc>
        <w:tc>
          <w:tcPr>
            <w:tcW w:w="3258" w:type="dxa"/>
          </w:tcPr>
          <w:p w14:paraId="246959F4" w14:textId="77777777" w:rsidR="0047030E" w:rsidRPr="00D0670B"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D0670B">
              <w:rPr>
                <w:lang w:val="de-DE"/>
              </w:rPr>
              <w:t>Spule Miniatur gewickelt SDR1006 (1.16g) D9.8x5.8</w:t>
            </w:r>
          </w:p>
        </w:tc>
        <w:tc>
          <w:tcPr>
            <w:tcW w:w="1663" w:type="dxa"/>
          </w:tcPr>
          <w:p w14:paraId="78ACBA62" w14:textId="77777777" w:rsidR="0047030E" w:rsidRPr="00CF4F06"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rPr>
                <w:rPrChange w:id="1753" w:author="Chancerel, Perrine" w:date="2015-04-01T12:09:00Z">
                  <w:rPr>
                    <w:lang w:val="de-DE"/>
                  </w:rPr>
                </w:rPrChange>
              </w:rPr>
            </w:pPr>
            <w:r w:rsidRPr="00CF4F06">
              <w:rPr>
                <w:rPrChange w:id="1754" w:author="Chancerel, Perrine" w:date="2015-04-01T12:09:00Z">
                  <w:rPr>
                    <w:lang w:val="de-DE"/>
                  </w:rPr>
                </w:rPrChange>
              </w:rPr>
              <w:t>1</w:t>
            </w:r>
          </w:p>
        </w:tc>
        <w:tc>
          <w:tcPr>
            <w:tcW w:w="1551" w:type="dxa"/>
          </w:tcPr>
          <w:p w14:paraId="15772C27" w14:textId="77777777" w:rsidR="0047030E" w:rsidRPr="00CF4F06"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rPrChange w:id="1755" w:author="Chancerel, Perrine" w:date="2015-04-01T12:09:00Z">
                  <w:rPr>
                    <w:lang w:val="de-DE"/>
                  </w:rPr>
                </w:rPrChange>
              </w:rPr>
            </w:pPr>
            <w:r w:rsidRPr="00CF4F06">
              <w:rPr>
                <w:rPrChange w:id="1756" w:author="Chancerel, Perrine" w:date="2015-04-01T12:09:00Z">
                  <w:rPr>
                    <w:lang w:val="de-DE"/>
                  </w:rPr>
                </w:rPrChange>
              </w:rPr>
              <w:t>No</w:t>
            </w:r>
          </w:p>
        </w:tc>
      </w:tr>
      <w:tr w:rsidR="0047030E" w:rsidRPr="00CF4F06" w14:paraId="20556E8A"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5D4682F4" w14:textId="77777777" w:rsidR="0047030E" w:rsidRPr="00CF4F06" w:rsidRDefault="0047030E" w:rsidP="009603CF">
            <w:pPr>
              <w:spacing w:line="240" w:lineRule="auto"/>
              <w:jc w:val="left"/>
              <w:rPr>
                <w:rPrChange w:id="1757" w:author="Chancerel, Perrine" w:date="2015-04-01T12:09:00Z">
                  <w:rPr>
                    <w:lang w:val="de-DE"/>
                  </w:rPr>
                </w:rPrChange>
              </w:rPr>
            </w:pPr>
            <w:r w:rsidRPr="00CF4F06">
              <w:rPr>
                <w:rPrChange w:id="1758" w:author="Chancerel, Perrine" w:date="2015-04-01T12:09:00Z">
                  <w:rPr>
                    <w:lang w:val="de-DE"/>
                  </w:rPr>
                </w:rPrChange>
              </w:rPr>
              <w:t>PANASONIC_D</w:t>
            </w:r>
          </w:p>
        </w:tc>
        <w:tc>
          <w:tcPr>
            <w:tcW w:w="3258" w:type="dxa"/>
          </w:tcPr>
          <w:p w14:paraId="751ABDCD" w14:textId="77777777" w:rsidR="0047030E" w:rsidRPr="00CF4F06"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rPrChange w:id="1759" w:author="Chancerel, Perrine" w:date="2015-04-01T12:09:00Z">
                  <w:rPr>
                    <w:lang w:val="de-DE"/>
                  </w:rPr>
                </w:rPrChange>
              </w:rPr>
            </w:pPr>
            <w:r w:rsidRPr="00CF4F06">
              <w:rPr>
                <w:rPrChange w:id="1760" w:author="Chancerel, Perrine" w:date="2015-04-01T12:09:00Z">
                  <w:rPr>
                    <w:lang w:val="de-DE"/>
                  </w:rPr>
                </w:rPrChange>
              </w:rPr>
              <w:t>Kondensator Al-Elko SMD</w:t>
            </w:r>
            <w:r w:rsidR="004903B2" w:rsidRPr="00CF4F06">
              <w:rPr>
                <w:rPrChange w:id="1761" w:author="Chancerel, Perrine" w:date="2015-04-01T12:09:00Z">
                  <w:rPr>
                    <w:lang w:val="de-DE"/>
                  </w:rPr>
                </w:rPrChange>
              </w:rPr>
              <w:fldChar w:fldCharType="begin"/>
            </w:r>
            <w:r w:rsidR="004903B2" w:rsidRPr="00CF4F06">
              <w:rPr>
                <w:rPrChange w:id="1762" w:author="Chancerel, Perrine" w:date="2015-04-01T12:09:00Z">
                  <w:rPr>
                    <w:lang w:val="de-DE"/>
                  </w:rPr>
                </w:rPrChange>
              </w:rPr>
              <w:instrText xml:space="preserve"> XE "SMD:Surface-mounted device" </w:instrText>
            </w:r>
            <w:r w:rsidR="004903B2" w:rsidRPr="00CF4F06">
              <w:rPr>
                <w:rPrChange w:id="1763" w:author="Chancerel, Perrine" w:date="2015-04-01T12:09:00Z">
                  <w:rPr>
                    <w:lang w:val="de-DE"/>
                  </w:rPr>
                </w:rPrChange>
              </w:rPr>
              <w:fldChar w:fldCharType="end"/>
            </w:r>
            <w:r w:rsidRPr="00CF4F06">
              <w:rPr>
                <w:rPrChange w:id="1764" w:author="Chancerel, Perrine" w:date="2015-04-01T12:09:00Z">
                  <w:rPr>
                    <w:lang w:val="de-DE"/>
                  </w:rPr>
                </w:rPrChange>
              </w:rPr>
              <w:t xml:space="preserve"> (300mg) D6.3x5.4</w:t>
            </w:r>
          </w:p>
        </w:tc>
        <w:tc>
          <w:tcPr>
            <w:tcW w:w="1663" w:type="dxa"/>
          </w:tcPr>
          <w:p w14:paraId="1DF068A5" w14:textId="77777777" w:rsidR="0047030E" w:rsidRPr="00CF4F06"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1765" w:author="Chancerel, Perrine" w:date="2015-04-01T12:09:00Z">
                  <w:rPr>
                    <w:lang w:val="de-DE"/>
                  </w:rPr>
                </w:rPrChange>
              </w:rPr>
            </w:pPr>
            <w:r w:rsidRPr="00CF4F06">
              <w:rPr>
                <w:rPrChange w:id="1766" w:author="Chancerel, Perrine" w:date="2015-04-01T12:09:00Z">
                  <w:rPr>
                    <w:lang w:val="de-DE"/>
                  </w:rPr>
                </w:rPrChange>
              </w:rPr>
              <w:t>2</w:t>
            </w:r>
          </w:p>
        </w:tc>
        <w:tc>
          <w:tcPr>
            <w:tcW w:w="1551" w:type="dxa"/>
          </w:tcPr>
          <w:p w14:paraId="2AEB4F7E" w14:textId="77777777" w:rsidR="0047030E" w:rsidRPr="00CF4F06"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1767" w:author="Chancerel, Perrine" w:date="2015-04-01T12:09:00Z">
                  <w:rPr>
                    <w:lang w:val="de-DE"/>
                  </w:rPr>
                </w:rPrChange>
              </w:rPr>
            </w:pPr>
            <w:r w:rsidRPr="00CF4F06">
              <w:rPr>
                <w:rPrChange w:id="1768" w:author="Chancerel, Perrine" w:date="2015-04-01T12:09:00Z">
                  <w:rPr>
                    <w:lang w:val="de-DE"/>
                  </w:rPr>
                </w:rPrChange>
              </w:rPr>
              <w:t>No</w:t>
            </w:r>
          </w:p>
        </w:tc>
      </w:tr>
      <w:tr w:rsidR="0047030E" w:rsidRPr="00CF4F06" w14:paraId="4D014551"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087E6ED7" w14:textId="77777777" w:rsidR="0047030E" w:rsidRPr="00CF4F06" w:rsidRDefault="0047030E" w:rsidP="009603CF">
            <w:pPr>
              <w:spacing w:line="240" w:lineRule="auto"/>
              <w:jc w:val="left"/>
              <w:rPr>
                <w:rPrChange w:id="1769" w:author="Chancerel, Perrine" w:date="2015-04-01T12:09:00Z">
                  <w:rPr>
                    <w:lang w:val="de-DE"/>
                  </w:rPr>
                </w:rPrChange>
              </w:rPr>
            </w:pPr>
            <w:r w:rsidRPr="00CF4F06">
              <w:rPr>
                <w:rPrChange w:id="1770" w:author="Chancerel, Perrine" w:date="2015-04-01T12:09:00Z">
                  <w:rPr>
                    <w:lang w:val="de-DE"/>
                  </w:rPr>
                </w:rPrChange>
              </w:rPr>
              <w:t>SOT23</w:t>
            </w:r>
          </w:p>
        </w:tc>
        <w:tc>
          <w:tcPr>
            <w:tcW w:w="3258" w:type="dxa"/>
          </w:tcPr>
          <w:p w14:paraId="756EE540" w14:textId="77777777" w:rsidR="0047030E" w:rsidRPr="00286FF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286FF8">
              <w:t>Transistor signal SOT23 3 leads (10mg) 1.4x3x1</w:t>
            </w:r>
          </w:p>
        </w:tc>
        <w:tc>
          <w:tcPr>
            <w:tcW w:w="1663" w:type="dxa"/>
          </w:tcPr>
          <w:p w14:paraId="3A5DBC77" w14:textId="77777777" w:rsidR="0047030E" w:rsidRPr="00286FF8"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1</w:t>
            </w:r>
          </w:p>
        </w:tc>
        <w:tc>
          <w:tcPr>
            <w:tcW w:w="1551" w:type="dxa"/>
          </w:tcPr>
          <w:p w14:paraId="3913F095" w14:textId="77777777" w:rsidR="0047030E" w:rsidRPr="00286FF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rPr>
                <w:rPrChange w:id="1771" w:author="Chancerel, Perrine" w:date="2015-04-01T12:09:00Z">
                  <w:rPr>
                    <w:lang w:val="de-DE"/>
                  </w:rPr>
                </w:rPrChange>
              </w:rPr>
              <w:t>No</w:t>
            </w:r>
          </w:p>
        </w:tc>
      </w:tr>
      <w:tr w:rsidR="0047030E" w:rsidRPr="00CF4F06" w14:paraId="73C61760"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44CD0F50" w14:textId="77777777" w:rsidR="0047030E" w:rsidRPr="00CF4F06" w:rsidRDefault="0047030E" w:rsidP="009603CF">
            <w:pPr>
              <w:spacing w:line="240" w:lineRule="auto"/>
              <w:jc w:val="left"/>
              <w:rPr>
                <w:rPrChange w:id="1772" w:author="Chancerel, Perrine" w:date="2015-04-01T12:09:00Z">
                  <w:rPr>
                    <w:lang w:val="de-DE"/>
                  </w:rPr>
                </w:rPrChange>
              </w:rPr>
            </w:pPr>
            <w:r w:rsidRPr="00CF4F06">
              <w:rPr>
                <w:rPrChange w:id="1773" w:author="Chancerel, Perrine" w:date="2015-04-01T12:09:00Z">
                  <w:rPr>
                    <w:lang w:val="de-DE"/>
                  </w:rPr>
                </w:rPrChange>
              </w:rPr>
              <w:t>R0603</w:t>
            </w:r>
          </w:p>
        </w:tc>
        <w:tc>
          <w:tcPr>
            <w:tcW w:w="3258" w:type="dxa"/>
          </w:tcPr>
          <w:p w14:paraId="09D15691" w14:textId="77777777" w:rsidR="0047030E" w:rsidRPr="00CF4F06"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rPrChange w:id="1774" w:author="Chancerel, Perrine" w:date="2015-04-01T12:09:00Z">
                  <w:rPr>
                    <w:lang w:val="de-DE"/>
                  </w:rPr>
                </w:rPrChange>
              </w:rPr>
            </w:pPr>
            <w:r w:rsidRPr="00CF4F06">
              <w:rPr>
                <w:rPrChange w:id="1775" w:author="Chancerel, Perrine" w:date="2015-04-01T12:09:00Z">
                  <w:rPr>
                    <w:lang w:val="de-DE"/>
                  </w:rPr>
                </w:rPrChange>
              </w:rPr>
              <w:t xml:space="preserve">Widerstand Dickfilm Flat Chip </w:t>
            </w:r>
            <w:r w:rsidRPr="00CF4F06">
              <w:rPr>
                <w:rPrChange w:id="1776" w:author="Chancerel, Perrine" w:date="2015-04-01T12:09:00Z">
                  <w:rPr>
                    <w:lang w:val="de-DE"/>
                  </w:rPr>
                </w:rPrChange>
              </w:rPr>
              <w:lastRenderedPageBreak/>
              <w:t>0603 (2.1mg)</w:t>
            </w:r>
          </w:p>
        </w:tc>
        <w:tc>
          <w:tcPr>
            <w:tcW w:w="1663" w:type="dxa"/>
          </w:tcPr>
          <w:p w14:paraId="3EF2BEBC" w14:textId="77777777" w:rsidR="0047030E" w:rsidRPr="00CF4F06"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1777" w:author="Chancerel, Perrine" w:date="2015-04-01T12:09:00Z">
                  <w:rPr>
                    <w:lang w:val="de-DE"/>
                  </w:rPr>
                </w:rPrChange>
              </w:rPr>
            </w:pPr>
            <w:r w:rsidRPr="00CF4F06">
              <w:rPr>
                <w:rPrChange w:id="1778" w:author="Chancerel, Perrine" w:date="2015-04-01T12:09:00Z">
                  <w:rPr>
                    <w:lang w:val="de-DE"/>
                  </w:rPr>
                </w:rPrChange>
              </w:rPr>
              <w:lastRenderedPageBreak/>
              <w:t>3</w:t>
            </w:r>
          </w:p>
        </w:tc>
        <w:tc>
          <w:tcPr>
            <w:tcW w:w="1551" w:type="dxa"/>
          </w:tcPr>
          <w:p w14:paraId="018C05C5" w14:textId="77777777" w:rsidR="0047030E" w:rsidRPr="00CF4F06"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1779" w:author="Chancerel, Perrine" w:date="2015-04-01T12:09:00Z">
                  <w:rPr>
                    <w:lang w:val="de-DE"/>
                  </w:rPr>
                </w:rPrChange>
              </w:rPr>
            </w:pPr>
            <w:r w:rsidRPr="00CF4F06">
              <w:rPr>
                <w:rPrChange w:id="1780" w:author="Chancerel, Perrine" w:date="2015-04-01T12:09:00Z">
                  <w:rPr>
                    <w:lang w:val="de-DE"/>
                  </w:rPr>
                </w:rPrChange>
              </w:rPr>
              <w:t>No</w:t>
            </w:r>
          </w:p>
        </w:tc>
      </w:tr>
      <w:tr w:rsidR="0047030E" w:rsidRPr="00CF4F06" w14:paraId="6C9019C2"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117BC2A7" w14:textId="77777777" w:rsidR="0047030E" w:rsidRPr="00CF4F06" w:rsidRDefault="0047030E" w:rsidP="009603CF">
            <w:pPr>
              <w:spacing w:line="240" w:lineRule="auto"/>
              <w:jc w:val="left"/>
              <w:rPr>
                <w:rPrChange w:id="1781" w:author="Chancerel, Perrine" w:date="2015-04-01T12:09:00Z">
                  <w:rPr>
                    <w:lang w:val="de-DE"/>
                  </w:rPr>
                </w:rPrChange>
              </w:rPr>
            </w:pPr>
            <w:r w:rsidRPr="00CF4F06">
              <w:rPr>
                <w:rPrChange w:id="1782" w:author="Chancerel, Perrine" w:date="2015-04-01T12:09:00Z">
                  <w:rPr>
                    <w:lang w:val="de-DE"/>
                  </w:rPr>
                </w:rPrChange>
              </w:rPr>
              <w:lastRenderedPageBreak/>
              <w:t>TS42</w:t>
            </w:r>
          </w:p>
        </w:tc>
        <w:tc>
          <w:tcPr>
            <w:tcW w:w="3258" w:type="dxa"/>
          </w:tcPr>
          <w:p w14:paraId="53E73A96" w14:textId="77777777" w:rsidR="0047030E" w:rsidRPr="00CF4F06"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rPrChange w:id="1783" w:author="Chancerel, Perrine" w:date="2015-04-01T12:09:00Z">
                  <w:rPr>
                    <w:lang w:val="de-DE"/>
                  </w:rPr>
                </w:rPrChange>
              </w:rPr>
            </w:pPr>
            <w:r w:rsidRPr="00CF4F06">
              <w:rPr>
                <w:rPrChange w:id="1784" w:author="Chancerel, Perrine" w:date="2015-04-01T12:09:00Z">
                  <w:rPr>
                    <w:lang w:val="de-DE"/>
                  </w:rPr>
                </w:rPrChange>
              </w:rPr>
              <w:t>Schalter Tact (242mg) 6.2x6.3x1.8</w:t>
            </w:r>
          </w:p>
        </w:tc>
        <w:tc>
          <w:tcPr>
            <w:tcW w:w="1663" w:type="dxa"/>
          </w:tcPr>
          <w:p w14:paraId="68BF75FD" w14:textId="77777777" w:rsidR="0047030E" w:rsidRPr="00286FF8"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1</w:t>
            </w:r>
          </w:p>
        </w:tc>
        <w:tc>
          <w:tcPr>
            <w:tcW w:w="1551" w:type="dxa"/>
          </w:tcPr>
          <w:p w14:paraId="141E6186" w14:textId="77777777" w:rsidR="0047030E" w:rsidRPr="00CF4F06"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rPrChange w:id="1785" w:author="Chancerel, Perrine" w:date="2015-04-01T12:09:00Z">
                  <w:rPr>
                    <w:lang w:val="de-DE"/>
                  </w:rPr>
                </w:rPrChange>
              </w:rPr>
            </w:pPr>
            <w:r w:rsidRPr="00286FF8">
              <w:t>Yes</w:t>
            </w:r>
          </w:p>
        </w:tc>
      </w:tr>
      <w:tr w:rsidR="0047030E" w:rsidRPr="00CF4F06" w14:paraId="03199446"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6F391DA3" w14:textId="77777777" w:rsidR="0047030E" w:rsidRPr="00CF4F06" w:rsidRDefault="0047030E" w:rsidP="009603CF">
            <w:pPr>
              <w:spacing w:line="240" w:lineRule="auto"/>
              <w:jc w:val="left"/>
              <w:rPr>
                <w:rPrChange w:id="1786" w:author="Chancerel, Perrine" w:date="2015-04-01T12:09:00Z">
                  <w:rPr>
                    <w:lang w:val="de-DE"/>
                  </w:rPr>
                </w:rPrChange>
              </w:rPr>
            </w:pPr>
            <w:r w:rsidRPr="00CF4F06">
              <w:rPr>
                <w:rPrChange w:id="1787" w:author="Chancerel, Perrine" w:date="2015-04-01T12:09:00Z">
                  <w:rPr>
                    <w:lang w:val="de-DE"/>
                  </w:rPr>
                </w:rPrChange>
              </w:rPr>
              <w:t>CAT16</w:t>
            </w:r>
          </w:p>
        </w:tc>
        <w:tc>
          <w:tcPr>
            <w:tcW w:w="3258" w:type="dxa"/>
          </w:tcPr>
          <w:p w14:paraId="7D32E149" w14:textId="77777777" w:rsidR="0047030E" w:rsidRPr="00CF4F06"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rPrChange w:id="1788" w:author="Chancerel, Perrine" w:date="2015-04-01T12:09:00Z">
                  <w:rPr>
                    <w:lang w:val="de-DE"/>
                  </w:rPr>
                </w:rPrChange>
              </w:rPr>
            </w:pPr>
            <w:r w:rsidRPr="00CF4F06">
              <w:rPr>
                <w:rPrChange w:id="1789" w:author="Chancerel, Perrine" w:date="2015-04-01T12:09:00Z">
                  <w:rPr>
                    <w:lang w:val="de-DE"/>
                  </w:rPr>
                </w:rPrChange>
              </w:rPr>
              <w:t>4 x Widerstand Dickfilm Flat Chip 1206 (8.9mg)</w:t>
            </w:r>
          </w:p>
        </w:tc>
        <w:tc>
          <w:tcPr>
            <w:tcW w:w="1663" w:type="dxa"/>
          </w:tcPr>
          <w:p w14:paraId="23F99D17" w14:textId="77777777" w:rsidR="0047030E" w:rsidRPr="00286FF8"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4</w:t>
            </w:r>
          </w:p>
        </w:tc>
        <w:tc>
          <w:tcPr>
            <w:tcW w:w="1551" w:type="dxa"/>
          </w:tcPr>
          <w:p w14:paraId="3A0C40AA" w14:textId="77777777" w:rsidR="0047030E" w:rsidRPr="00CF4F06"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1790" w:author="Chancerel, Perrine" w:date="2015-04-01T12:09:00Z">
                  <w:rPr>
                    <w:lang w:val="de-DE"/>
                  </w:rPr>
                </w:rPrChange>
              </w:rPr>
            </w:pPr>
            <w:r w:rsidRPr="00286FF8">
              <w:t>Yes</w:t>
            </w:r>
          </w:p>
        </w:tc>
      </w:tr>
      <w:tr w:rsidR="0047030E" w:rsidRPr="00CF4F06" w14:paraId="6BACDAF3"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075A0518" w14:textId="77777777" w:rsidR="0047030E" w:rsidRPr="00CF4F06" w:rsidRDefault="0047030E" w:rsidP="009603CF">
            <w:pPr>
              <w:spacing w:line="240" w:lineRule="auto"/>
              <w:jc w:val="left"/>
              <w:rPr>
                <w:rPrChange w:id="1791" w:author="Chancerel, Perrine" w:date="2015-04-01T12:09:00Z">
                  <w:rPr>
                    <w:lang w:val="de-DE"/>
                  </w:rPr>
                </w:rPrChange>
              </w:rPr>
            </w:pPr>
            <w:r w:rsidRPr="00CF4F06">
              <w:rPr>
                <w:rPrChange w:id="1792" w:author="Chancerel, Perrine" w:date="2015-04-01T12:09:00Z">
                  <w:rPr>
                    <w:lang w:val="de-DE"/>
                  </w:rPr>
                </w:rPrChange>
              </w:rPr>
              <w:t>SOT-23</w:t>
            </w:r>
          </w:p>
        </w:tc>
        <w:tc>
          <w:tcPr>
            <w:tcW w:w="3258" w:type="dxa"/>
          </w:tcPr>
          <w:p w14:paraId="23821E06" w14:textId="77777777" w:rsidR="0047030E" w:rsidRPr="00286FF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286FF8">
              <w:t>Transistor signal SOT23 3 leads (10mg) 1.4x3x1</w:t>
            </w:r>
          </w:p>
        </w:tc>
        <w:tc>
          <w:tcPr>
            <w:tcW w:w="1663" w:type="dxa"/>
          </w:tcPr>
          <w:p w14:paraId="51C68E68" w14:textId="77777777" w:rsidR="0047030E" w:rsidRPr="00286FF8"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3</w:t>
            </w:r>
          </w:p>
        </w:tc>
        <w:tc>
          <w:tcPr>
            <w:tcW w:w="1551" w:type="dxa"/>
          </w:tcPr>
          <w:p w14:paraId="49520C40" w14:textId="77777777" w:rsidR="0047030E" w:rsidRPr="00286FF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rPr>
                <w:rPrChange w:id="1793" w:author="Chancerel, Perrine" w:date="2015-04-01T12:09:00Z">
                  <w:rPr>
                    <w:lang w:val="de-DE"/>
                  </w:rPr>
                </w:rPrChange>
              </w:rPr>
              <w:t>No</w:t>
            </w:r>
          </w:p>
        </w:tc>
      </w:tr>
      <w:tr w:rsidR="0047030E" w:rsidRPr="00CF4F06" w14:paraId="04C76145"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6158851A" w14:textId="77777777" w:rsidR="0047030E" w:rsidRPr="00CF4F06" w:rsidRDefault="0047030E" w:rsidP="009603CF">
            <w:pPr>
              <w:spacing w:line="240" w:lineRule="auto"/>
              <w:jc w:val="left"/>
              <w:rPr>
                <w:rPrChange w:id="1794" w:author="Chancerel, Perrine" w:date="2015-04-01T12:09:00Z">
                  <w:rPr>
                    <w:lang w:val="de-DE"/>
                  </w:rPr>
                </w:rPrChange>
              </w:rPr>
            </w:pPr>
            <w:r w:rsidRPr="00CF4F06">
              <w:rPr>
                <w:rPrChange w:id="1795" w:author="Chancerel, Perrine" w:date="2015-04-01T12:09:00Z">
                  <w:rPr>
                    <w:lang w:val="de-DE"/>
                  </w:rPr>
                </w:rPrChange>
              </w:rPr>
              <w:t>LQFP144</w:t>
            </w:r>
          </w:p>
        </w:tc>
        <w:tc>
          <w:tcPr>
            <w:tcW w:w="3258" w:type="dxa"/>
          </w:tcPr>
          <w:p w14:paraId="1BF714C8" w14:textId="77777777" w:rsidR="0047030E" w:rsidRPr="00CF4F06"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rPrChange w:id="1796" w:author="Chancerel, Perrine" w:date="2015-04-01T12:09:00Z">
                  <w:rPr>
                    <w:lang w:val="de-DE"/>
                  </w:rPr>
                </w:rPrChange>
              </w:rPr>
            </w:pPr>
            <w:r w:rsidRPr="00CF4F06">
              <w:rPr>
                <w:rPrChange w:id="1797" w:author="Chancerel, Perrine" w:date="2015-04-01T12:09:00Z">
                  <w:rPr>
                    <w:lang w:val="de-DE"/>
                  </w:rPr>
                </w:rPrChange>
              </w:rPr>
              <w:t>IC</w:t>
            </w:r>
            <w:r w:rsidR="004903B2" w:rsidRPr="00CF4F06">
              <w:rPr>
                <w:rPrChange w:id="1798" w:author="Chancerel, Perrine" w:date="2015-04-01T12:09:00Z">
                  <w:rPr>
                    <w:lang w:val="de-DE"/>
                  </w:rPr>
                </w:rPrChange>
              </w:rPr>
              <w:fldChar w:fldCharType="begin"/>
            </w:r>
            <w:r w:rsidR="004903B2" w:rsidRPr="00286FF8">
              <w:instrText xml:space="preserve"> XE "IC:Integrated circuit" </w:instrText>
            </w:r>
            <w:r w:rsidR="004903B2" w:rsidRPr="00CF4F06">
              <w:rPr>
                <w:rPrChange w:id="1799" w:author="Chancerel, Perrine" w:date="2015-04-01T12:09:00Z">
                  <w:rPr>
                    <w:lang w:val="de-DE"/>
                  </w:rPr>
                </w:rPrChange>
              </w:rPr>
              <w:fldChar w:fldCharType="end"/>
            </w:r>
            <w:r w:rsidRPr="00CF4F06">
              <w:rPr>
                <w:rPrChange w:id="1800" w:author="Chancerel, Perrine" w:date="2015-04-01T12:09:00Z">
                  <w:rPr>
                    <w:lang w:val="de-DE"/>
                  </w:rPr>
                </w:rPrChange>
              </w:rPr>
              <w:t xml:space="preserve"> TQFP 100 (520mg) 14x14x1.0</w:t>
            </w:r>
          </w:p>
        </w:tc>
        <w:tc>
          <w:tcPr>
            <w:tcW w:w="1663" w:type="dxa"/>
          </w:tcPr>
          <w:p w14:paraId="70E50A6E" w14:textId="77777777" w:rsidR="0047030E" w:rsidRPr="00286FF8"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1</w:t>
            </w:r>
          </w:p>
        </w:tc>
        <w:tc>
          <w:tcPr>
            <w:tcW w:w="1551" w:type="dxa"/>
          </w:tcPr>
          <w:p w14:paraId="1DCE0CA2" w14:textId="77777777" w:rsidR="0047030E" w:rsidRPr="00CF4F06"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1801" w:author="Chancerel, Perrine" w:date="2015-04-01T12:09:00Z">
                  <w:rPr>
                    <w:lang w:val="de-DE"/>
                  </w:rPr>
                </w:rPrChange>
              </w:rPr>
            </w:pPr>
            <w:r w:rsidRPr="00286FF8">
              <w:t>Yes</w:t>
            </w:r>
          </w:p>
        </w:tc>
      </w:tr>
      <w:tr w:rsidR="0047030E" w:rsidRPr="00CF4F06" w14:paraId="66FD2300"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6FEB534E" w14:textId="77777777" w:rsidR="0047030E" w:rsidRPr="00CF4F06" w:rsidRDefault="0047030E" w:rsidP="009603CF">
            <w:pPr>
              <w:spacing w:line="240" w:lineRule="auto"/>
              <w:jc w:val="left"/>
              <w:rPr>
                <w:rPrChange w:id="1802" w:author="Chancerel, Perrine" w:date="2015-04-01T12:09:00Z">
                  <w:rPr>
                    <w:lang w:val="de-DE"/>
                  </w:rPr>
                </w:rPrChange>
              </w:rPr>
            </w:pPr>
            <w:r w:rsidRPr="00CF4F06">
              <w:rPr>
                <w:rPrChange w:id="1803" w:author="Chancerel, Perrine" w:date="2015-04-01T12:09:00Z">
                  <w:rPr>
                    <w:lang w:val="de-DE"/>
                  </w:rPr>
                </w:rPrChange>
              </w:rPr>
              <w:t>CRYSTAL-3.2-2.5</w:t>
            </w:r>
          </w:p>
        </w:tc>
        <w:tc>
          <w:tcPr>
            <w:tcW w:w="3258" w:type="dxa"/>
          </w:tcPr>
          <w:p w14:paraId="31E7BCDD" w14:textId="77777777" w:rsidR="0047030E" w:rsidRPr="00286FF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286FF8">
              <w:t>0.5 x Quartz Crystal (500mg) 11.05x4.65x2.5</w:t>
            </w:r>
          </w:p>
        </w:tc>
        <w:tc>
          <w:tcPr>
            <w:tcW w:w="1663" w:type="dxa"/>
          </w:tcPr>
          <w:p w14:paraId="224548EC" w14:textId="77777777" w:rsidR="0047030E" w:rsidRPr="00286FF8"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2</w:t>
            </w:r>
          </w:p>
        </w:tc>
        <w:tc>
          <w:tcPr>
            <w:tcW w:w="1551" w:type="dxa"/>
          </w:tcPr>
          <w:p w14:paraId="570B4905" w14:textId="77777777" w:rsidR="0047030E" w:rsidRPr="006B43F4"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Yes</w:t>
            </w:r>
          </w:p>
        </w:tc>
      </w:tr>
      <w:tr w:rsidR="0047030E" w:rsidRPr="00CF4F06" w14:paraId="7D8FDF2E"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18349D34" w14:textId="77777777" w:rsidR="0047030E" w:rsidRPr="00CF4F06" w:rsidRDefault="0047030E" w:rsidP="009603CF">
            <w:pPr>
              <w:spacing w:line="240" w:lineRule="auto"/>
              <w:jc w:val="left"/>
              <w:rPr>
                <w:rPrChange w:id="1804" w:author="Chancerel, Perrine" w:date="2015-04-01T12:09:00Z">
                  <w:rPr>
                    <w:lang w:val="de-DE"/>
                  </w:rPr>
                </w:rPrChange>
              </w:rPr>
            </w:pPr>
            <w:r w:rsidRPr="00CF4F06">
              <w:rPr>
                <w:rPrChange w:id="1805" w:author="Chancerel, Perrine" w:date="2015-04-01T12:09:00Z">
                  <w:rPr>
                    <w:lang w:val="de-DE"/>
                  </w:rPr>
                </w:rPrChange>
              </w:rPr>
              <w:t>RESONATOR_EPSON_FC_145</w:t>
            </w:r>
          </w:p>
        </w:tc>
        <w:tc>
          <w:tcPr>
            <w:tcW w:w="3258" w:type="dxa"/>
          </w:tcPr>
          <w:p w14:paraId="357FA471" w14:textId="77777777" w:rsidR="0047030E" w:rsidRPr="00286FF8"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286FF8">
              <w:t>1 x Quartz Crystal (500mg) 11.05x4.65x2.5</w:t>
            </w:r>
          </w:p>
        </w:tc>
        <w:tc>
          <w:tcPr>
            <w:tcW w:w="1663" w:type="dxa"/>
          </w:tcPr>
          <w:p w14:paraId="7CD440A3" w14:textId="77777777" w:rsidR="0047030E" w:rsidRPr="00286FF8"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1</w:t>
            </w:r>
          </w:p>
        </w:tc>
        <w:tc>
          <w:tcPr>
            <w:tcW w:w="1551" w:type="dxa"/>
          </w:tcPr>
          <w:p w14:paraId="75C0B941" w14:textId="77777777" w:rsidR="0047030E" w:rsidRPr="006B43F4"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sidRPr="006B43F4">
              <w:t>Yes</w:t>
            </w:r>
          </w:p>
        </w:tc>
      </w:tr>
      <w:tr w:rsidR="0047030E" w:rsidRPr="00CF4F06" w14:paraId="5E43EA93"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1371EF8F" w14:textId="77777777" w:rsidR="0047030E" w:rsidRPr="00CF4F06" w:rsidRDefault="0047030E" w:rsidP="009603CF">
            <w:pPr>
              <w:spacing w:line="240" w:lineRule="auto"/>
              <w:jc w:val="left"/>
              <w:rPr>
                <w:rPrChange w:id="1806" w:author="Chancerel, Perrine" w:date="2015-04-01T12:09:00Z">
                  <w:rPr>
                    <w:lang w:val="de-DE"/>
                  </w:rPr>
                </w:rPrChange>
              </w:rPr>
            </w:pPr>
            <w:r w:rsidRPr="00CF4F06">
              <w:rPr>
                <w:rPrChange w:id="1807" w:author="Chancerel, Perrine" w:date="2015-04-01T12:09:00Z">
                  <w:rPr>
                    <w:lang w:val="de-DE"/>
                  </w:rPr>
                </w:rPrChange>
              </w:rPr>
              <w:t>CT/CN0603</w:t>
            </w:r>
          </w:p>
        </w:tc>
        <w:tc>
          <w:tcPr>
            <w:tcW w:w="3258" w:type="dxa"/>
          </w:tcPr>
          <w:p w14:paraId="15000091" w14:textId="77777777" w:rsidR="0047030E" w:rsidRPr="00CF4F06"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rPrChange w:id="1808" w:author="Chancerel, Perrine" w:date="2015-04-01T12:09:00Z">
                  <w:rPr>
                    <w:lang w:val="de-DE"/>
                  </w:rPr>
                </w:rPrChange>
              </w:rPr>
            </w:pPr>
            <w:r w:rsidRPr="00CF4F06">
              <w:rPr>
                <w:rPrChange w:id="1809" w:author="Chancerel, Perrine" w:date="2015-04-01T12:09:00Z">
                  <w:rPr>
                    <w:lang w:val="de-DE"/>
                  </w:rPr>
                </w:rPrChange>
              </w:rPr>
              <w:t>Widerstand Dickfilm Flat Chip 0603 (2.1mg)</w:t>
            </w:r>
          </w:p>
        </w:tc>
        <w:tc>
          <w:tcPr>
            <w:tcW w:w="1663" w:type="dxa"/>
          </w:tcPr>
          <w:p w14:paraId="3C227652" w14:textId="77777777" w:rsidR="0047030E" w:rsidRPr="00CF4F06"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rPr>
                <w:rPrChange w:id="1810" w:author="Chancerel, Perrine" w:date="2015-04-01T12:09:00Z">
                  <w:rPr>
                    <w:lang w:val="de-DE"/>
                  </w:rPr>
                </w:rPrChange>
              </w:rPr>
            </w:pPr>
            <w:r w:rsidRPr="00CF4F06">
              <w:rPr>
                <w:rPrChange w:id="1811" w:author="Chancerel, Perrine" w:date="2015-04-01T12:09:00Z">
                  <w:rPr>
                    <w:lang w:val="de-DE"/>
                  </w:rPr>
                </w:rPrChange>
              </w:rPr>
              <w:t>5</w:t>
            </w:r>
          </w:p>
        </w:tc>
        <w:tc>
          <w:tcPr>
            <w:tcW w:w="1551" w:type="dxa"/>
          </w:tcPr>
          <w:p w14:paraId="1121F1BF" w14:textId="77777777" w:rsidR="0047030E" w:rsidRPr="00CF4F06"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rPrChange w:id="1812" w:author="Chancerel, Perrine" w:date="2015-04-01T12:09:00Z">
                  <w:rPr>
                    <w:lang w:val="de-DE"/>
                  </w:rPr>
                </w:rPrChange>
              </w:rPr>
            </w:pPr>
            <w:r w:rsidRPr="00CF4F06">
              <w:rPr>
                <w:rPrChange w:id="1813" w:author="Chancerel, Perrine" w:date="2015-04-01T12:09:00Z">
                  <w:rPr>
                    <w:lang w:val="de-DE"/>
                  </w:rPr>
                </w:rPrChange>
              </w:rPr>
              <w:t>No</w:t>
            </w:r>
          </w:p>
        </w:tc>
      </w:tr>
      <w:tr w:rsidR="0047030E" w:rsidRPr="00CF4F06" w14:paraId="30EDE060"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6E8B0076" w14:textId="77777777" w:rsidR="0047030E" w:rsidRPr="00CF4F06" w:rsidRDefault="0047030E" w:rsidP="009603CF">
            <w:pPr>
              <w:spacing w:line="240" w:lineRule="auto"/>
              <w:jc w:val="left"/>
              <w:rPr>
                <w:rPrChange w:id="1814" w:author="Chancerel, Perrine" w:date="2015-04-01T12:09:00Z">
                  <w:rPr>
                    <w:lang w:val="de-DE"/>
                  </w:rPr>
                </w:rPrChange>
              </w:rPr>
            </w:pPr>
            <w:r w:rsidRPr="00CF4F06">
              <w:rPr>
                <w:rPrChange w:id="1815" w:author="Chancerel, Perrine" w:date="2015-04-01T12:09:00Z">
                  <w:rPr>
                    <w:lang w:val="de-DE"/>
                  </w:rPr>
                </w:rPrChange>
              </w:rPr>
              <w:t>PINHD-2x3</w:t>
            </w:r>
          </w:p>
        </w:tc>
        <w:tc>
          <w:tcPr>
            <w:tcW w:w="3258" w:type="dxa"/>
          </w:tcPr>
          <w:p w14:paraId="659DA0C2" w14:textId="77777777" w:rsidR="0047030E" w:rsidRPr="00CF4F06"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rPrChange w:id="1816" w:author="Chancerel, Perrine" w:date="2015-04-01T12:09:00Z">
                  <w:rPr>
                    <w:lang w:val="de-DE"/>
                  </w:rPr>
                </w:rPrChange>
              </w:rPr>
            </w:pPr>
            <w:r w:rsidRPr="00CF4F06">
              <w:rPr>
                <w:rPrChange w:id="1817" w:author="Chancerel, Perrine" w:date="2015-04-01T12:09:00Z">
                  <w:rPr>
                    <w:lang w:val="de-DE"/>
                  </w:rPr>
                </w:rPrChange>
              </w:rPr>
              <w:t>1.5 x Widerstand Dickfilm Flat Chip 0402 (0.75mg)</w:t>
            </w:r>
          </w:p>
        </w:tc>
        <w:tc>
          <w:tcPr>
            <w:tcW w:w="1663" w:type="dxa"/>
          </w:tcPr>
          <w:p w14:paraId="6B2D0FE9" w14:textId="77777777" w:rsidR="0047030E" w:rsidRPr="00286FF8"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t>2</w:t>
            </w:r>
          </w:p>
        </w:tc>
        <w:tc>
          <w:tcPr>
            <w:tcW w:w="1551" w:type="dxa"/>
          </w:tcPr>
          <w:p w14:paraId="3AC84AE4" w14:textId="77777777" w:rsidR="0047030E" w:rsidRPr="00CF4F06"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rPrChange w:id="1818" w:author="Chancerel, Perrine" w:date="2015-04-01T12:09:00Z">
                  <w:rPr>
                    <w:lang w:val="de-DE"/>
                  </w:rPr>
                </w:rPrChange>
              </w:rPr>
            </w:pPr>
            <w:r w:rsidRPr="00286FF8">
              <w:t>Yes</w:t>
            </w:r>
          </w:p>
        </w:tc>
      </w:tr>
      <w:tr w:rsidR="007D54D5" w:rsidRPr="00CF4F06" w14:paraId="50AC212C"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30C58AA8" w14:textId="77777777" w:rsidR="007D54D5" w:rsidRPr="00CF4F06" w:rsidRDefault="007D54D5" w:rsidP="00ED72D2">
            <w:pPr>
              <w:spacing w:line="240" w:lineRule="auto"/>
              <w:jc w:val="left"/>
              <w:rPr>
                <w:rPrChange w:id="1819" w:author="Chancerel, Perrine" w:date="2015-04-01T12:09:00Z">
                  <w:rPr>
                    <w:lang w:val="de-DE"/>
                  </w:rPr>
                </w:rPrChange>
              </w:rPr>
            </w:pPr>
            <w:r w:rsidRPr="00CF4F06">
              <w:rPr>
                <w:rPrChange w:id="1820" w:author="Chancerel, Perrine" w:date="2015-04-01T12:09:00Z">
                  <w:rPr>
                    <w:lang w:val="de-DE"/>
                  </w:rPr>
                </w:rPrChange>
              </w:rPr>
              <w:t>PINHD-1x8</w:t>
            </w:r>
          </w:p>
        </w:tc>
        <w:tc>
          <w:tcPr>
            <w:tcW w:w="3258" w:type="dxa"/>
          </w:tcPr>
          <w:p w14:paraId="25652952" w14:textId="77777777" w:rsidR="007D54D5" w:rsidRPr="00CF4F06" w:rsidRDefault="007D54D5" w:rsidP="00ED72D2">
            <w:pPr>
              <w:spacing w:line="240" w:lineRule="auto"/>
              <w:jc w:val="left"/>
              <w:cnfStyle w:val="000000000000" w:firstRow="0" w:lastRow="0" w:firstColumn="0" w:lastColumn="0" w:oddVBand="0" w:evenVBand="0" w:oddHBand="0" w:evenHBand="0" w:firstRowFirstColumn="0" w:firstRowLastColumn="0" w:lastRowFirstColumn="0" w:lastRowLastColumn="0"/>
              <w:rPr>
                <w:rPrChange w:id="1821" w:author="Chancerel, Perrine" w:date="2015-04-01T12:09:00Z">
                  <w:rPr>
                    <w:lang w:val="de-DE"/>
                  </w:rPr>
                </w:rPrChange>
              </w:rPr>
            </w:pPr>
            <w:r w:rsidRPr="00CF4F06">
              <w:rPr>
                <w:rPrChange w:id="1822" w:author="Chancerel, Perrine" w:date="2015-04-01T12:09:00Z">
                  <w:rPr>
                    <w:lang w:val="de-DE"/>
                  </w:rPr>
                </w:rPrChange>
              </w:rPr>
              <w:t>2 x Widerstand Dickfilm Flat Chip 0402 (0.75mg)</w:t>
            </w:r>
          </w:p>
        </w:tc>
        <w:tc>
          <w:tcPr>
            <w:tcW w:w="1663" w:type="dxa"/>
          </w:tcPr>
          <w:p w14:paraId="34EF03E9" w14:textId="77777777" w:rsidR="007D54D5" w:rsidRPr="00CF4F06"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rPrChange w:id="1823" w:author="Chancerel, Perrine" w:date="2015-04-01T12:09:00Z">
                  <w:rPr>
                    <w:lang w:val="de-DE"/>
                  </w:rPr>
                </w:rPrChange>
              </w:rPr>
            </w:pPr>
            <w:r w:rsidRPr="00CF4F06">
              <w:rPr>
                <w:rPrChange w:id="1824" w:author="Chancerel, Perrine" w:date="2015-04-01T12:09:00Z">
                  <w:rPr>
                    <w:lang w:val="de-DE"/>
                  </w:rPr>
                </w:rPrChange>
              </w:rPr>
              <w:t>5</w:t>
            </w:r>
          </w:p>
        </w:tc>
        <w:tc>
          <w:tcPr>
            <w:tcW w:w="1551" w:type="dxa"/>
          </w:tcPr>
          <w:p w14:paraId="5075C24F" w14:textId="77777777" w:rsidR="007D54D5" w:rsidRPr="00CF4F06"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rPrChange w:id="1825" w:author="Chancerel, Perrine" w:date="2015-04-01T12:09:00Z">
                  <w:rPr>
                    <w:lang w:val="de-DE"/>
                  </w:rPr>
                </w:rPrChange>
              </w:rPr>
            </w:pPr>
            <w:r w:rsidRPr="00286FF8">
              <w:t>Yes</w:t>
            </w:r>
          </w:p>
        </w:tc>
      </w:tr>
      <w:tr w:rsidR="007D54D5" w:rsidRPr="00CF4F06" w14:paraId="15DA0376"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768171F8" w14:textId="77777777" w:rsidR="007D54D5" w:rsidRPr="00CF4F06" w:rsidRDefault="007D54D5" w:rsidP="00ED72D2">
            <w:pPr>
              <w:spacing w:line="240" w:lineRule="auto"/>
              <w:jc w:val="left"/>
              <w:rPr>
                <w:rPrChange w:id="1826" w:author="Chancerel, Perrine" w:date="2015-04-01T12:09:00Z">
                  <w:rPr>
                    <w:lang w:val="de-DE"/>
                  </w:rPr>
                </w:rPrChange>
              </w:rPr>
            </w:pPr>
            <w:r w:rsidRPr="00CF4F06">
              <w:rPr>
                <w:rPrChange w:id="1827" w:author="Chancerel, Perrine" w:date="2015-04-01T12:09:00Z">
                  <w:rPr>
                    <w:lang w:val="de-DE"/>
                  </w:rPr>
                </w:rPrChange>
              </w:rPr>
              <w:t>PINHD-1x8</w:t>
            </w:r>
          </w:p>
        </w:tc>
        <w:tc>
          <w:tcPr>
            <w:tcW w:w="3258" w:type="dxa"/>
          </w:tcPr>
          <w:p w14:paraId="5EFE20E4" w14:textId="77777777" w:rsidR="007D54D5" w:rsidRPr="00CF4F06" w:rsidRDefault="007D54D5" w:rsidP="00ED72D2">
            <w:pPr>
              <w:spacing w:line="240" w:lineRule="auto"/>
              <w:jc w:val="left"/>
              <w:cnfStyle w:val="000000100000" w:firstRow="0" w:lastRow="0" w:firstColumn="0" w:lastColumn="0" w:oddVBand="0" w:evenVBand="0" w:oddHBand="1" w:evenHBand="0" w:firstRowFirstColumn="0" w:firstRowLastColumn="0" w:lastRowFirstColumn="0" w:lastRowLastColumn="0"/>
              <w:rPr>
                <w:rPrChange w:id="1828" w:author="Chancerel, Perrine" w:date="2015-04-01T12:09:00Z">
                  <w:rPr>
                    <w:lang w:val="de-DE"/>
                  </w:rPr>
                </w:rPrChange>
              </w:rPr>
            </w:pPr>
            <w:r w:rsidRPr="00CF4F06">
              <w:rPr>
                <w:rPrChange w:id="1829" w:author="Chancerel, Perrine" w:date="2015-04-01T12:09:00Z">
                  <w:rPr>
                    <w:lang w:val="de-DE"/>
                  </w:rPr>
                </w:rPrChange>
              </w:rPr>
              <w:t>2 x Widerstand Dickfilm Flat Chip 0402 (0.75mg)</w:t>
            </w:r>
          </w:p>
        </w:tc>
        <w:tc>
          <w:tcPr>
            <w:tcW w:w="1663" w:type="dxa"/>
          </w:tcPr>
          <w:p w14:paraId="5640B6F3" w14:textId="77777777" w:rsidR="007D54D5" w:rsidRPr="00CF4F06"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rPrChange w:id="1830" w:author="Chancerel, Perrine" w:date="2015-04-01T12:09:00Z">
                  <w:rPr>
                    <w:lang w:val="de-DE"/>
                  </w:rPr>
                </w:rPrChange>
              </w:rPr>
            </w:pPr>
            <w:r w:rsidRPr="00CF4F06">
              <w:rPr>
                <w:rPrChange w:id="1831" w:author="Chancerel, Perrine" w:date="2015-04-01T12:09:00Z">
                  <w:rPr>
                    <w:lang w:val="de-DE"/>
                  </w:rPr>
                </w:rPrChange>
              </w:rPr>
              <w:t>1</w:t>
            </w:r>
          </w:p>
        </w:tc>
        <w:tc>
          <w:tcPr>
            <w:tcW w:w="1551" w:type="dxa"/>
          </w:tcPr>
          <w:p w14:paraId="0BB7663E" w14:textId="77777777" w:rsidR="007D54D5" w:rsidRPr="00CF4F06"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rPrChange w:id="1832" w:author="Chancerel, Perrine" w:date="2015-04-01T12:09:00Z">
                  <w:rPr>
                    <w:lang w:val="de-DE"/>
                  </w:rPr>
                </w:rPrChange>
              </w:rPr>
            </w:pPr>
            <w:r w:rsidRPr="00286FF8">
              <w:t>Yes</w:t>
            </w:r>
          </w:p>
        </w:tc>
      </w:tr>
      <w:tr w:rsidR="007D54D5" w:rsidRPr="00CF4F06" w14:paraId="237F45AC"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67C37C6A" w14:textId="77777777" w:rsidR="007D54D5" w:rsidRPr="00CF4F06" w:rsidRDefault="00F36807" w:rsidP="00ED72D2">
            <w:pPr>
              <w:spacing w:line="240" w:lineRule="auto"/>
              <w:jc w:val="left"/>
              <w:rPr>
                <w:rPrChange w:id="1833" w:author="Chancerel, Perrine" w:date="2015-04-01T12:09:00Z">
                  <w:rPr>
                    <w:lang w:val="de-DE"/>
                  </w:rPr>
                </w:rPrChange>
              </w:rPr>
            </w:pPr>
            <w:r w:rsidRPr="00CF4F06">
              <w:rPr>
                <w:rPrChange w:id="1834" w:author="Chancerel, Perrine" w:date="2015-04-01T12:09:00Z">
                  <w:rPr>
                    <w:lang w:val="de-DE"/>
                  </w:rPr>
                </w:rPrChange>
              </w:rPr>
              <w:t>PINHD-1x10</w:t>
            </w:r>
          </w:p>
        </w:tc>
        <w:tc>
          <w:tcPr>
            <w:tcW w:w="3258" w:type="dxa"/>
          </w:tcPr>
          <w:p w14:paraId="5188D156" w14:textId="77777777" w:rsidR="007D54D5" w:rsidRPr="00CF4F06"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rPrChange w:id="1835" w:author="Chancerel, Perrine" w:date="2015-04-01T12:09:00Z">
                  <w:rPr>
                    <w:lang w:val="de-DE"/>
                  </w:rPr>
                </w:rPrChange>
              </w:rPr>
            </w:pPr>
            <w:r w:rsidRPr="00CF4F06">
              <w:rPr>
                <w:rPrChange w:id="1836" w:author="Chancerel, Perrine" w:date="2015-04-01T12:09:00Z">
                  <w:rPr>
                    <w:lang w:val="de-DE"/>
                  </w:rPr>
                </w:rPrChange>
              </w:rPr>
              <w:t>2.5 x Widerstand Dickfilm Flat Chip 0402 (0.75mg)</w:t>
            </w:r>
          </w:p>
        </w:tc>
        <w:tc>
          <w:tcPr>
            <w:tcW w:w="1663" w:type="dxa"/>
          </w:tcPr>
          <w:p w14:paraId="08D3C07D" w14:textId="77777777" w:rsidR="007D54D5" w:rsidRPr="00CF4F06"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rPrChange w:id="1837" w:author="Chancerel, Perrine" w:date="2015-04-01T12:09:00Z">
                  <w:rPr>
                    <w:lang w:val="de-DE"/>
                  </w:rPr>
                </w:rPrChange>
              </w:rPr>
            </w:pPr>
            <w:r w:rsidRPr="00CF4F06">
              <w:rPr>
                <w:rPrChange w:id="1838" w:author="Chancerel, Perrine" w:date="2015-04-01T12:09:00Z">
                  <w:rPr>
                    <w:lang w:val="de-DE"/>
                  </w:rPr>
                </w:rPrChange>
              </w:rPr>
              <w:t>1</w:t>
            </w:r>
          </w:p>
        </w:tc>
        <w:tc>
          <w:tcPr>
            <w:tcW w:w="1551" w:type="dxa"/>
          </w:tcPr>
          <w:p w14:paraId="3E8C32A2" w14:textId="77777777" w:rsidR="007D54D5" w:rsidRPr="00CF4F06"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rPrChange w:id="1839" w:author="Chancerel, Perrine" w:date="2015-04-01T12:09:00Z">
                  <w:rPr>
                    <w:lang w:val="de-DE"/>
                  </w:rPr>
                </w:rPrChange>
              </w:rPr>
            </w:pPr>
            <w:r w:rsidRPr="00286FF8">
              <w:t>Yes</w:t>
            </w:r>
          </w:p>
        </w:tc>
      </w:tr>
      <w:tr w:rsidR="00F36807" w:rsidRPr="00CF4F06" w14:paraId="77989FAC"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64A0A2A3" w14:textId="77777777" w:rsidR="00F36807" w:rsidRPr="00CF4F06" w:rsidRDefault="00F36807" w:rsidP="00ED72D2">
            <w:pPr>
              <w:spacing w:line="240" w:lineRule="auto"/>
              <w:jc w:val="left"/>
              <w:rPr>
                <w:rPrChange w:id="1840" w:author="Chancerel, Perrine" w:date="2015-04-01T12:09:00Z">
                  <w:rPr>
                    <w:lang w:val="de-DE"/>
                  </w:rPr>
                </w:rPrChange>
              </w:rPr>
            </w:pPr>
            <w:r w:rsidRPr="00CF4F06">
              <w:rPr>
                <w:rPrChange w:id="1841" w:author="Chancerel, Perrine" w:date="2015-04-01T12:09:00Z">
                  <w:rPr>
                    <w:lang w:val="de-DE"/>
                  </w:rPr>
                </w:rPrChange>
              </w:rPr>
              <w:t>PINHEAD_2X05_127</w:t>
            </w:r>
          </w:p>
        </w:tc>
        <w:tc>
          <w:tcPr>
            <w:tcW w:w="3258" w:type="dxa"/>
          </w:tcPr>
          <w:p w14:paraId="018C282D" w14:textId="77777777" w:rsidR="00F36807" w:rsidRPr="00CF4F06" w:rsidRDefault="00F36807" w:rsidP="00ED72D2">
            <w:pPr>
              <w:spacing w:line="240" w:lineRule="auto"/>
              <w:jc w:val="left"/>
              <w:cnfStyle w:val="000000100000" w:firstRow="0" w:lastRow="0" w:firstColumn="0" w:lastColumn="0" w:oddVBand="0" w:evenVBand="0" w:oddHBand="1" w:evenHBand="0" w:firstRowFirstColumn="0" w:firstRowLastColumn="0" w:lastRowFirstColumn="0" w:lastRowLastColumn="0"/>
              <w:rPr>
                <w:rPrChange w:id="1842" w:author="Chancerel, Perrine" w:date="2015-04-01T12:09:00Z">
                  <w:rPr>
                    <w:lang w:val="de-DE"/>
                  </w:rPr>
                </w:rPrChange>
              </w:rPr>
            </w:pPr>
            <w:r w:rsidRPr="00CF4F06">
              <w:rPr>
                <w:rPrChange w:id="1843" w:author="Chancerel, Perrine" w:date="2015-04-01T12:09:00Z">
                  <w:rPr>
                    <w:lang w:val="de-DE"/>
                  </w:rPr>
                </w:rPrChange>
              </w:rPr>
              <w:t>1.5 x Widerstand Dickfilm Flat Chip 0402 (0.75mg)</w:t>
            </w:r>
          </w:p>
        </w:tc>
        <w:tc>
          <w:tcPr>
            <w:tcW w:w="1663" w:type="dxa"/>
          </w:tcPr>
          <w:p w14:paraId="78EDFB78" w14:textId="77777777" w:rsidR="00F36807" w:rsidRPr="00CF4F06"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rPrChange w:id="1844" w:author="Chancerel, Perrine" w:date="2015-04-01T12:09:00Z">
                  <w:rPr>
                    <w:lang w:val="de-DE"/>
                  </w:rPr>
                </w:rPrChange>
              </w:rPr>
            </w:pPr>
            <w:r w:rsidRPr="00CF4F06">
              <w:rPr>
                <w:rPrChange w:id="1845" w:author="Chancerel, Perrine" w:date="2015-04-01T12:09:00Z">
                  <w:rPr>
                    <w:lang w:val="de-DE"/>
                  </w:rPr>
                </w:rPrChange>
              </w:rPr>
              <w:t>1</w:t>
            </w:r>
          </w:p>
        </w:tc>
        <w:tc>
          <w:tcPr>
            <w:tcW w:w="1551" w:type="dxa"/>
          </w:tcPr>
          <w:p w14:paraId="5CD5227B" w14:textId="77777777" w:rsidR="00F36807" w:rsidRPr="00CF4F06"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rPrChange w:id="1846" w:author="Chancerel, Perrine" w:date="2015-04-01T12:09:00Z">
                  <w:rPr>
                    <w:lang w:val="de-DE"/>
                  </w:rPr>
                </w:rPrChange>
              </w:rPr>
            </w:pPr>
            <w:r w:rsidRPr="00286FF8">
              <w:t>Yes</w:t>
            </w:r>
          </w:p>
        </w:tc>
      </w:tr>
      <w:tr w:rsidR="00F36807" w:rsidRPr="00CF4F06" w14:paraId="6AF0A45B"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35328544" w14:textId="77777777" w:rsidR="00F36807" w:rsidRPr="00CF4F06" w:rsidRDefault="00251C99" w:rsidP="00251C99">
            <w:pPr>
              <w:spacing w:line="240" w:lineRule="auto"/>
              <w:jc w:val="left"/>
              <w:rPr>
                <w:rPrChange w:id="1847" w:author="Chancerel, Perrine" w:date="2015-04-01T12:09:00Z">
                  <w:rPr>
                    <w:lang w:val="de-DE"/>
                  </w:rPr>
                </w:rPrChange>
              </w:rPr>
            </w:pPr>
            <w:r w:rsidRPr="00CF4F06">
              <w:rPr>
                <w:rPrChange w:id="1848" w:author="Chancerel, Perrine" w:date="2015-04-01T12:09:00Z">
                  <w:rPr>
                    <w:lang w:val="de-DE"/>
                  </w:rPr>
                </w:rPrChange>
              </w:rPr>
              <w:t>PINHD-2X18</w:t>
            </w:r>
          </w:p>
        </w:tc>
        <w:tc>
          <w:tcPr>
            <w:tcW w:w="3258" w:type="dxa"/>
          </w:tcPr>
          <w:p w14:paraId="6E2F5E3D" w14:textId="77777777" w:rsidR="00F36807" w:rsidRPr="00CF4F06"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rPrChange w:id="1849" w:author="Chancerel, Perrine" w:date="2015-04-01T12:09:00Z">
                  <w:rPr>
                    <w:lang w:val="de-DE"/>
                  </w:rPr>
                </w:rPrChange>
              </w:rPr>
            </w:pPr>
            <w:r w:rsidRPr="00CF4F06">
              <w:rPr>
                <w:rPrChange w:id="1850" w:author="Chancerel, Perrine" w:date="2015-04-01T12:09:00Z">
                  <w:rPr>
                    <w:lang w:val="de-DE"/>
                  </w:rPr>
                </w:rPrChange>
              </w:rPr>
              <w:t>9 x Widerstand Dickfilm Flat Chip 0402 (0.75mg)</w:t>
            </w:r>
          </w:p>
        </w:tc>
        <w:tc>
          <w:tcPr>
            <w:tcW w:w="1663" w:type="dxa"/>
          </w:tcPr>
          <w:p w14:paraId="2A3F3084" w14:textId="77777777" w:rsidR="00F36807" w:rsidRPr="00CF4F06"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rPrChange w:id="1851" w:author="Chancerel, Perrine" w:date="2015-04-01T12:09:00Z">
                  <w:rPr>
                    <w:lang w:val="de-DE"/>
                  </w:rPr>
                </w:rPrChange>
              </w:rPr>
            </w:pPr>
            <w:r w:rsidRPr="00CF4F06">
              <w:rPr>
                <w:rPrChange w:id="1852" w:author="Chancerel, Perrine" w:date="2015-04-01T12:09:00Z">
                  <w:rPr>
                    <w:lang w:val="de-DE"/>
                  </w:rPr>
                </w:rPrChange>
              </w:rPr>
              <w:t>1</w:t>
            </w:r>
          </w:p>
        </w:tc>
        <w:tc>
          <w:tcPr>
            <w:tcW w:w="1551" w:type="dxa"/>
          </w:tcPr>
          <w:p w14:paraId="5534F039" w14:textId="77777777" w:rsidR="00F36807" w:rsidRPr="00CF4F06"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rPrChange w:id="1853" w:author="Chancerel, Perrine" w:date="2015-04-01T12:09:00Z">
                  <w:rPr>
                    <w:lang w:val="de-DE"/>
                  </w:rPr>
                </w:rPrChange>
              </w:rPr>
            </w:pPr>
            <w:r w:rsidRPr="00286FF8">
              <w:t>Yes</w:t>
            </w:r>
          </w:p>
        </w:tc>
      </w:tr>
      <w:tr w:rsidR="00251C99" w:rsidRPr="00CF4F06" w14:paraId="3DE9C014"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2CDE153F" w14:textId="77777777" w:rsidR="00251C99" w:rsidRPr="00CF4F06" w:rsidRDefault="00251C99" w:rsidP="00ED72D2">
            <w:pPr>
              <w:spacing w:line="240" w:lineRule="auto"/>
              <w:jc w:val="left"/>
              <w:rPr>
                <w:rPrChange w:id="1854" w:author="Chancerel, Perrine" w:date="2015-04-01T12:09:00Z">
                  <w:rPr>
                    <w:lang w:val="de-DE"/>
                  </w:rPr>
                </w:rPrChange>
              </w:rPr>
            </w:pPr>
            <w:r w:rsidRPr="00CF4F06">
              <w:rPr>
                <w:rPrChange w:id="1855" w:author="Chancerel, Perrine" w:date="2015-04-01T12:09:00Z">
                  <w:rPr>
                    <w:lang w:val="de-DE"/>
                  </w:rPr>
                </w:rPrChange>
              </w:rPr>
              <w:t>PINHEAD_2X07_127</w:t>
            </w:r>
          </w:p>
        </w:tc>
        <w:tc>
          <w:tcPr>
            <w:tcW w:w="3258" w:type="dxa"/>
          </w:tcPr>
          <w:p w14:paraId="5EE1D1CD" w14:textId="77777777" w:rsidR="00251C99" w:rsidRPr="00CF4F06"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rPrChange w:id="1856" w:author="Chancerel, Perrine" w:date="2015-04-01T12:09:00Z">
                  <w:rPr>
                    <w:lang w:val="de-DE"/>
                  </w:rPr>
                </w:rPrChange>
              </w:rPr>
            </w:pPr>
            <w:r w:rsidRPr="00CF4F06">
              <w:rPr>
                <w:rPrChange w:id="1857" w:author="Chancerel, Perrine" w:date="2015-04-01T12:09:00Z">
                  <w:rPr>
                    <w:lang w:val="de-DE"/>
                  </w:rPr>
                </w:rPrChange>
              </w:rPr>
              <w:t>3.5 x Widerstand Dickfilm Flat Chip 0402 (0.75mg)</w:t>
            </w:r>
          </w:p>
        </w:tc>
        <w:tc>
          <w:tcPr>
            <w:tcW w:w="1663" w:type="dxa"/>
          </w:tcPr>
          <w:p w14:paraId="183A7CFE" w14:textId="77777777" w:rsidR="00251C99" w:rsidRPr="00CF4F06"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rPrChange w:id="1858" w:author="Chancerel, Perrine" w:date="2015-04-01T12:09:00Z">
                  <w:rPr>
                    <w:lang w:val="de-DE"/>
                  </w:rPr>
                </w:rPrChange>
              </w:rPr>
            </w:pPr>
            <w:r w:rsidRPr="00CF4F06">
              <w:rPr>
                <w:rPrChange w:id="1859" w:author="Chancerel, Perrine" w:date="2015-04-01T12:09:00Z">
                  <w:rPr>
                    <w:lang w:val="de-DE"/>
                  </w:rPr>
                </w:rPrChange>
              </w:rPr>
              <w:t>1</w:t>
            </w:r>
          </w:p>
        </w:tc>
        <w:tc>
          <w:tcPr>
            <w:tcW w:w="1551" w:type="dxa"/>
          </w:tcPr>
          <w:p w14:paraId="16D9D5BF" w14:textId="77777777" w:rsidR="00251C99" w:rsidRPr="00CF4F06"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rPrChange w:id="1860" w:author="Chancerel, Perrine" w:date="2015-04-01T12:09:00Z">
                  <w:rPr>
                    <w:lang w:val="de-DE"/>
                  </w:rPr>
                </w:rPrChange>
              </w:rPr>
            </w:pPr>
            <w:r w:rsidRPr="00286FF8">
              <w:t>Yes</w:t>
            </w:r>
          </w:p>
        </w:tc>
      </w:tr>
      <w:tr w:rsidR="00251C99" w:rsidRPr="00CF4F06" w14:paraId="45205E5A"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4B7A81E0" w14:textId="77777777" w:rsidR="00251C99" w:rsidRPr="00CF4F06" w:rsidRDefault="00251C99" w:rsidP="00ED72D2">
            <w:pPr>
              <w:spacing w:line="240" w:lineRule="auto"/>
              <w:jc w:val="left"/>
              <w:rPr>
                <w:rPrChange w:id="1861" w:author="Chancerel, Perrine" w:date="2015-04-01T12:09:00Z">
                  <w:rPr>
                    <w:lang w:val="de-DE"/>
                  </w:rPr>
                </w:rPrChange>
              </w:rPr>
            </w:pPr>
            <w:r w:rsidRPr="00CF4F06">
              <w:rPr>
                <w:rPrChange w:id="1862" w:author="Chancerel, Perrine" w:date="2015-04-01T12:09:00Z">
                  <w:rPr>
                    <w:lang w:val="de-DE"/>
                  </w:rPr>
                </w:rPrChange>
              </w:rPr>
              <w:t>0805</w:t>
            </w:r>
          </w:p>
        </w:tc>
        <w:tc>
          <w:tcPr>
            <w:tcW w:w="3258" w:type="dxa"/>
          </w:tcPr>
          <w:p w14:paraId="35D55A93" w14:textId="77777777" w:rsidR="00251C99" w:rsidRPr="00CF4F06" w:rsidRDefault="00C0327F" w:rsidP="00ED72D2">
            <w:pPr>
              <w:spacing w:line="240" w:lineRule="auto"/>
              <w:jc w:val="left"/>
              <w:cnfStyle w:val="000000000000" w:firstRow="0" w:lastRow="0" w:firstColumn="0" w:lastColumn="0" w:oddVBand="0" w:evenVBand="0" w:oddHBand="0" w:evenHBand="0" w:firstRowFirstColumn="0" w:firstRowLastColumn="0" w:lastRowFirstColumn="0" w:lastRowLastColumn="0"/>
              <w:rPr>
                <w:rPrChange w:id="1863" w:author="Chancerel, Perrine" w:date="2015-04-01T12:09:00Z">
                  <w:rPr>
                    <w:lang w:val="de-DE"/>
                  </w:rPr>
                </w:rPrChange>
              </w:rPr>
            </w:pPr>
            <w:r w:rsidRPr="00CF4F06">
              <w:rPr>
                <w:rPrChange w:id="1864" w:author="Chancerel, Perrine" w:date="2015-04-01T12:09:00Z">
                  <w:rPr>
                    <w:lang w:val="de-DE"/>
                  </w:rPr>
                </w:rPrChange>
              </w:rPr>
              <w:t>Spule 0805</w:t>
            </w:r>
          </w:p>
        </w:tc>
        <w:tc>
          <w:tcPr>
            <w:tcW w:w="1663" w:type="dxa"/>
          </w:tcPr>
          <w:p w14:paraId="550077F7" w14:textId="77777777" w:rsidR="00251C99" w:rsidRPr="00CF4F06"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rPrChange w:id="1865" w:author="Chancerel, Perrine" w:date="2015-04-01T12:09:00Z">
                  <w:rPr>
                    <w:lang w:val="de-DE"/>
                  </w:rPr>
                </w:rPrChange>
              </w:rPr>
            </w:pPr>
            <w:r w:rsidRPr="00CF4F06">
              <w:rPr>
                <w:rPrChange w:id="1866" w:author="Chancerel, Perrine" w:date="2015-04-01T12:09:00Z">
                  <w:rPr>
                    <w:lang w:val="de-DE"/>
                  </w:rPr>
                </w:rPrChange>
              </w:rPr>
              <w:t>5</w:t>
            </w:r>
          </w:p>
        </w:tc>
        <w:tc>
          <w:tcPr>
            <w:tcW w:w="1551" w:type="dxa"/>
          </w:tcPr>
          <w:p w14:paraId="0E073246" w14:textId="77777777" w:rsidR="00251C99" w:rsidRPr="00CF4F06"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rPrChange w:id="1867" w:author="Chancerel, Perrine" w:date="2015-04-01T12:09:00Z">
                  <w:rPr>
                    <w:lang w:val="de-DE"/>
                  </w:rPr>
                </w:rPrChange>
              </w:rPr>
            </w:pPr>
            <w:r w:rsidRPr="00286FF8">
              <w:t>Yes</w:t>
            </w:r>
          </w:p>
        </w:tc>
      </w:tr>
      <w:tr w:rsidR="00251C99" w:rsidRPr="00CF4F06" w14:paraId="5322837B"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05D08202" w14:textId="77777777" w:rsidR="00251C99" w:rsidRPr="00CF4F06" w:rsidRDefault="00251C99" w:rsidP="00ED72D2">
            <w:pPr>
              <w:spacing w:line="240" w:lineRule="auto"/>
              <w:jc w:val="left"/>
              <w:rPr>
                <w:rPrChange w:id="1868" w:author="Chancerel, Perrine" w:date="2015-04-01T12:09:00Z">
                  <w:rPr>
                    <w:lang w:val="de-DE"/>
                  </w:rPr>
                </w:rPrChange>
              </w:rPr>
            </w:pPr>
            <w:r w:rsidRPr="00CF4F06">
              <w:rPr>
                <w:rPrChange w:id="1869" w:author="Chancerel, Perrine" w:date="2015-04-01T12:09:00Z">
                  <w:rPr>
                    <w:lang w:val="de-DE"/>
                  </w:rPr>
                </w:rPrChange>
              </w:rPr>
              <w:t>J0402</w:t>
            </w:r>
          </w:p>
        </w:tc>
        <w:tc>
          <w:tcPr>
            <w:tcW w:w="3258" w:type="dxa"/>
          </w:tcPr>
          <w:p w14:paraId="2B183C01" w14:textId="77777777" w:rsidR="00251C99" w:rsidRPr="00D0670B"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D0670B">
              <w:rPr>
                <w:lang w:val="de-DE"/>
              </w:rPr>
              <w:t>Kondensator Keramik MLCC 01005 (0,054 mg) 0,4x0,2x0,22</w:t>
            </w:r>
          </w:p>
        </w:tc>
        <w:tc>
          <w:tcPr>
            <w:tcW w:w="1663" w:type="dxa"/>
          </w:tcPr>
          <w:p w14:paraId="5BC2AB75" w14:textId="77777777" w:rsidR="00251C99" w:rsidRPr="00CF4F06"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rPrChange w:id="1870" w:author="Chancerel, Perrine" w:date="2015-04-01T12:09:00Z">
                  <w:rPr>
                    <w:lang w:val="de-DE"/>
                  </w:rPr>
                </w:rPrChange>
              </w:rPr>
            </w:pPr>
            <w:r w:rsidRPr="00CF4F06">
              <w:rPr>
                <w:rPrChange w:id="1871" w:author="Chancerel, Perrine" w:date="2015-04-01T12:09:00Z">
                  <w:rPr>
                    <w:lang w:val="de-DE"/>
                  </w:rPr>
                </w:rPrChange>
              </w:rPr>
              <w:t>1</w:t>
            </w:r>
          </w:p>
        </w:tc>
        <w:tc>
          <w:tcPr>
            <w:tcW w:w="1551" w:type="dxa"/>
          </w:tcPr>
          <w:p w14:paraId="56389114" w14:textId="77777777" w:rsidR="00251C99" w:rsidRPr="00CF4F06"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rPrChange w:id="1872" w:author="Chancerel, Perrine" w:date="2015-04-01T12:09:00Z">
                  <w:rPr>
                    <w:lang w:val="de-DE"/>
                  </w:rPr>
                </w:rPrChange>
              </w:rPr>
            </w:pPr>
            <w:r w:rsidRPr="00286FF8">
              <w:t>Yes</w:t>
            </w:r>
          </w:p>
        </w:tc>
      </w:tr>
      <w:tr w:rsidR="00251C99" w:rsidRPr="00CF4F06" w14:paraId="26B99E0F"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6E1AF001" w14:textId="77777777" w:rsidR="00251C99" w:rsidRPr="00CF4F06" w:rsidRDefault="00251C99" w:rsidP="00ED72D2">
            <w:pPr>
              <w:spacing w:line="240" w:lineRule="auto"/>
              <w:jc w:val="left"/>
              <w:rPr>
                <w:rPrChange w:id="1873" w:author="Chancerel, Perrine" w:date="2015-04-01T12:09:00Z">
                  <w:rPr>
                    <w:lang w:val="de-DE"/>
                  </w:rPr>
                </w:rPrChange>
              </w:rPr>
            </w:pPr>
            <w:r w:rsidRPr="00CF4F06">
              <w:rPr>
                <w:rPrChange w:id="1874" w:author="Chancerel, Perrine" w:date="2015-04-01T12:09:00Z">
                  <w:rPr>
                    <w:lang w:val="de-DE"/>
                  </w:rPr>
                </w:rPrChange>
              </w:rPr>
              <w:t>MCR-AB1-S-RA-SMT</w:t>
            </w:r>
          </w:p>
        </w:tc>
        <w:tc>
          <w:tcPr>
            <w:tcW w:w="3258" w:type="dxa"/>
          </w:tcPr>
          <w:p w14:paraId="1A764CE7" w14:textId="77777777" w:rsidR="00251C99" w:rsidRPr="00D0670B"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D0670B">
              <w:rPr>
                <w:lang w:val="de-DE"/>
              </w:rPr>
              <w:t>Stecker, für Netzwerkkabel, ab Werk</w:t>
            </w:r>
          </w:p>
        </w:tc>
        <w:tc>
          <w:tcPr>
            <w:tcW w:w="1663" w:type="dxa"/>
          </w:tcPr>
          <w:p w14:paraId="4770FB2E" w14:textId="77777777" w:rsidR="00251C99" w:rsidRPr="00CF4F06"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rPrChange w:id="1875" w:author="Chancerel, Perrine" w:date="2015-04-01T12:09:00Z">
                  <w:rPr>
                    <w:lang w:val="de-DE"/>
                  </w:rPr>
                </w:rPrChange>
              </w:rPr>
            </w:pPr>
            <w:r w:rsidRPr="00CF4F06">
              <w:rPr>
                <w:rPrChange w:id="1876" w:author="Chancerel, Perrine" w:date="2015-04-01T12:09:00Z">
                  <w:rPr>
                    <w:lang w:val="de-DE"/>
                  </w:rPr>
                </w:rPrChange>
              </w:rPr>
              <w:t>1</w:t>
            </w:r>
          </w:p>
        </w:tc>
        <w:tc>
          <w:tcPr>
            <w:tcW w:w="1551" w:type="dxa"/>
          </w:tcPr>
          <w:p w14:paraId="5460F591" w14:textId="77777777" w:rsidR="00251C99" w:rsidRPr="00CF4F06"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rPrChange w:id="1877" w:author="Chancerel, Perrine" w:date="2015-04-01T12:09:00Z">
                  <w:rPr>
                    <w:lang w:val="de-DE"/>
                  </w:rPr>
                </w:rPrChange>
              </w:rPr>
            </w:pPr>
            <w:r w:rsidRPr="00286FF8">
              <w:t>Yes</w:t>
            </w:r>
          </w:p>
        </w:tc>
      </w:tr>
      <w:tr w:rsidR="00251C99" w:rsidRPr="00CF4F06" w14:paraId="623FDB5B"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39F16BE2" w14:textId="77777777" w:rsidR="00251C99" w:rsidRPr="00CF4F06" w:rsidRDefault="00251C99" w:rsidP="00ED72D2">
            <w:pPr>
              <w:spacing w:line="240" w:lineRule="auto"/>
              <w:jc w:val="left"/>
              <w:rPr>
                <w:rPrChange w:id="1878" w:author="Chancerel, Perrine" w:date="2015-04-01T12:09:00Z">
                  <w:rPr>
                    <w:lang w:val="de-DE"/>
                  </w:rPr>
                </w:rPrChange>
              </w:rPr>
            </w:pPr>
            <w:r w:rsidRPr="00CF4F06">
              <w:rPr>
                <w:rPrChange w:id="1879" w:author="Chancerel, Perrine" w:date="2015-04-01T12:09:00Z">
                  <w:rPr>
                    <w:lang w:val="de-DE"/>
                  </w:rPr>
                </w:rPrChange>
              </w:rPr>
              <w:t>POWERSUPPLY_DC-21MM</w:t>
            </w:r>
          </w:p>
        </w:tc>
        <w:tc>
          <w:tcPr>
            <w:tcW w:w="3258" w:type="dxa"/>
          </w:tcPr>
          <w:p w14:paraId="7DC48D0C" w14:textId="77777777" w:rsidR="00251C99" w:rsidRPr="00D0670B"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D0670B">
              <w:rPr>
                <w:lang w:val="de-DE"/>
              </w:rPr>
              <w:t>Stecker, für Netzwerkkabel, ab Werk</w:t>
            </w:r>
          </w:p>
        </w:tc>
        <w:tc>
          <w:tcPr>
            <w:tcW w:w="1663" w:type="dxa"/>
          </w:tcPr>
          <w:p w14:paraId="7863FE4A" w14:textId="77777777" w:rsidR="00251C99" w:rsidRPr="00CF4F06"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rPrChange w:id="1880" w:author="Chancerel, Perrine" w:date="2015-04-01T12:09:00Z">
                  <w:rPr>
                    <w:lang w:val="de-DE"/>
                  </w:rPr>
                </w:rPrChange>
              </w:rPr>
            </w:pPr>
            <w:r w:rsidRPr="00CF4F06">
              <w:rPr>
                <w:rPrChange w:id="1881" w:author="Chancerel, Perrine" w:date="2015-04-01T12:09:00Z">
                  <w:rPr>
                    <w:lang w:val="de-DE"/>
                  </w:rPr>
                </w:rPrChange>
              </w:rPr>
              <w:t>1</w:t>
            </w:r>
          </w:p>
        </w:tc>
        <w:tc>
          <w:tcPr>
            <w:tcW w:w="1551" w:type="dxa"/>
          </w:tcPr>
          <w:p w14:paraId="2F1F63AE" w14:textId="77777777" w:rsidR="00251C99" w:rsidRPr="00CF4F06"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rPrChange w:id="1882" w:author="Chancerel, Perrine" w:date="2015-04-01T12:09:00Z">
                  <w:rPr>
                    <w:lang w:val="de-DE"/>
                  </w:rPr>
                </w:rPrChange>
              </w:rPr>
            </w:pPr>
            <w:r w:rsidRPr="00286FF8">
              <w:t>Yes</w:t>
            </w:r>
          </w:p>
        </w:tc>
      </w:tr>
      <w:tr w:rsidR="00251C99" w:rsidRPr="00CF4F06" w14:paraId="3D7B4FE5"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46CF2765" w14:textId="77777777" w:rsidR="00251C99" w:rsidRPr="00CF4F06" w:rsidRDefault="00251C99" w:rsidP="00ED72D2">
            <w:pPr>
              <w:spacing w:line="240" w:lineRule="auto"/>
              <w:jc w:val="left"/>
            </w:pPr>
            <w:r w:rsidRPr="00CF4F06">
              <w:t>CON2_USB_MICRO_B_AT</w:t>
            </w:r>
          </w:p>
        </w:tc>
        <w:tc>
          <w:tcPr>
            <w:tcW w:w="3258" w:type="dxa"/>
          </w:tcPr>
          <w:p w14:paraId="142738C4" w14:textId="77777777" w:rsidR="00251C99" w:rsidRPr="00286FF8"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pPr>
            <w:r w:rsidRPr="00CF4F06">
              <w:rPr>
                <w:rPrChange w:id="1883" w:author="Chancerel, Perrine" w:date="2015-04-01T12:09:00Z">
                  <w:rPr>
                    <w:lang w:val="de-DE"/>
                  </w:rPr>
                </w:rPrChange>
              </w:rPr>
              <w:t>4 x Widerstand Dickfilm Flat Chip 0402 (0.75mg)</w:t>
            </w:r>
          </w:p>
        </w:tc>
        <w:tc>
          <w:tcPr>
            <w:tcW w:w="1663" w:type="dxa"/>
          </w:tcPr>
          <w:p w14:paraId="3FB98055" w14:textId="77777777" w:rsidR="00251C99" w:rsidRPr="00286FF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1</w:t>
            </w:r>
          </w:p>
        </w:tc>
        <w:tc>
          <w:tcPr>
            <w:tcW w:w="1551" w:type="dxa"/>
          </w:tcPr>
          <w:p w14:paraId="4A7D2182" w14:textId="77777777" w:rsidR="00251C99" w:rsidRPr="006B43F4"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t>Yes</w:t>
            </w:r>
          </w:p>
        </w:tc>
      </w:tr>
      <w:tr w:rsidR="00251C99" w:rsidRPr="00CF4F06" w14:paraId="3DC3D69B"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3EB4CB99" w14:textId="77777777" w:rsidR="00251C99" w:rsidRPr="00CF4F06" w:rsidRDefault="00251C99" w:rsidP="00ED72D2">
            <w:pPr>
              <w:spacing w:line="240" w:lineRule="auto"/>
              <w:jc w:val="left"/>
            </w:pPr>
          </w:p>
        </w:tc>
        <w:tc>
          <w:tcPr>
            <w:tcW w:w="3258" w:type="dxa"/>
          </w:tcPr>
          <w:p w14:paraId="38F38A65" w14:textId="77777777" w:rsidR="00251C99" w:rsidRPr="00CF4F06"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pPr>
          </w:p>
        </w:tc>
        <w:tc>
          <w:tcPr>
            <w:tcW w:w="1663" w:type="dxa"/>
          </w:tcPr>
          <w:p w14:paraId="7211080D" w14:textId="77777777" w:rsidR="00251C99" w:rsidRPr="00CF4F06"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1551" w:type="dxa"/>
          </w:tcPr>
          <w:p w14:paraId="126EBFE1" w14:textId="77777777" w:rsidR="00251C99" w:rsidRPr="00CF4F06"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r>
      <w:tr w:rsidR="00251C99" w:rsidRPr="00CF4F06" w14:paraId="24318772" w14:textId="77777777" w:rsidTr="00381D01">
        <w:tc>
          <w:tcPr>
            <w:cnfStyle w:val="001000000000" w:firstRow="0" w:lastRow="0" w:firstColumn="1" w:lastColumn="0" w:oddVBand="0" w:evenVBand="0" w:oddHBand="0" w:evenHBand="0" w:firstRowFirstColumn="0" w:firstRowLastColumn="0" w:lastRowFirstColumn="0" w:lastRowLastColumn="0"/>
            <w:tcW w:w="3104" w:type="dxa"/>
          </w:tcPr>
          <w:p w14:paraId="1D0CD72C" w14:textId="77777777" w:rsidR="00251C99" w:rsidRPr="00CF4F06" w:rsidRDefault="00251C99" w:rsidP="00ED72D2">
            <w:pPr>
              <w:spacing w:line="240" w:lineRule="auto"/>
              <w:jc w:val="left"/>
              <w:rPr>
                <w:rPrChange w:id="1884" w:author="Chancerel, Perrine" w:date="2015-04-01T12:09:00Z">
                  <w:rPr>
                    <w:lang w:val="de-DE"/>
                  </w:rPr>
                </w:rPrChange>
              </w:rPr>
            </w:pPr>
            <w:r w:rsidRPr="00CF4F06">
              <w:rPr>
                <w:rPrChange w:id="1885" w:author="Chancerel, Perrine" w:date="2015-04-01T12:09:00Z">
                  <w:rPr>
                    <w:lang w:val="de-DE"/>
                  </w:rPr>
                </w:rPrChange>
              </w:rPr>
              <w:t>FR4 glass epoxy</w:t>
            </w:r>
          </w:p>
        </w:tc>
        <w:tc>
          <w:tcPr>
            <w:tcW w:w="3258" w:type="dxa"/>
          </w:tcPr>
          <w:p w14:paraId="10A764D1" w14:textId="77777777" w:rsidR="00251C99" w:rsidRPr="00CF4F06"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rPrChange w:id="1886" w:author="Chancerel, Perrine" w:date="2015-04-01T12:09:00Z">
                  <w:rPr>
                    <w:lang w:val="de-DE"/>
                  </w:rPr>
                </w:rPrChange>
              </w:rPr>
            </w:pPr>
            <w:r w:rsidRPr="00CF4F06">
              <w:rPr>
                <w:rPrChange w:id="1887" w:author="Chancerel, Perrine" w:date="2015-04-01T12:09:00Z">
                  <w:rPr>
                    <w:lang w:val="de-DE"/>
                  </w:rPr>
                </w:rPrChange>
              </w:rPr>
              <w:t>Leiterplatte 2-Lagen starr FR4</w:t>
            </w:r>
          </w:p>
        </w:tc>
        <w:tc>
          <w:tcPr>
            <w:tcW w:w="1663" w:type="dxa"/>
          </w:tcPr>
          <w:p w14:paraId="00D35163" w14:textId="77777777" w:rsidR="00251C99" w:rsidRPr="00CF4F06"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rPrChange w:id="1888" w:author="Chancerel, Perrine" w:date="2015-04-01T12:09:00Z">
                  <w:rPr>
                    <w:lang w:val="de-DE"/>
                  </w:rPr>
                </w:rPrChange>
              </w:rPr>
            </w:pPr>
          </w:p>
        </w:tc>
        <w:tc>
          <w:tcPr>
            <w:tcW w:w="1551" w:type="dxa"/>
          </w:tcPr>
          <w:p w14:paraId="45E603ED" w14:textId="77777777" w:rsidR="00251C99" w:rsidRPr="00CF4F06"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rPrChange w:id="1889" w:author="Chancerel, Perrine" w:date="2015-04-01T12:09:00Z">
                  <w:rPr>
                    <w:lang w:val="de-DE"/>
                  </w:rPr>
                </w:rPrChange>
              </w:rPr>
            </w:pPr>
            <w:r w:rsidRPr="00CF4F06">
              <w:rPr>
                <w:rPrChange w:id="1890" w:author="Chancerel, Perrine" w:date="2015-04-01T12:09:00Z">
                  <w:rPr>
                    <w:lang w:val="de-DE"/>
                  </w:rPr>
                </w:rPrChange>
              </w:rPr>
              <w:t>No</w:t>
            </w:r>
          </w:p>
        </w:tc>
      </w:tr>
      <w:tr w:rsidR="00251C99" w:rsidRPr="00CF4F06" w14:paraId="6CF0BC89" w14:textId="77777777"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14:paraId="1B25F862" w14:textId="77777777" w:rsidR="00251C99" w:rsidRPr="00CF4F06" w:rsidRDefault="00251C99" w:rsidP="00ED72D2">
            <w:pPr>
              <w:spacing w:line="240" w:lineRule="auto"/>
              <w:jc w:val="left"/>
              <w:rPr>
                <w:rPrChange w:id="1891" w:author="Chancerel, Perrine" w:date="2015-04-01T12:09:00Z">
                  <w:rPr>
                    <w:lang w:val="de-DE"/>
                  </w:rPr>
                </w:rPrChange>
              </w:rPr>
            </w:pPr>
            <w:r w:rsidRPr="00CF4F06">
              <w:rPr>
                <w:rPrChange w:id="1892" w:author="Chancerel, Perrine" w:date="2015-04-01T12:09:00Z">
                  <w:rPr>
                    <w:lang w:val="de-DE"/>
                  </w:rPr>
                </w:rPrChange>
              </w:rPr>
              <w:t>Solder SnAg3.5</w:t>
            </w:r>
          </w:p>
        </w:tc>
        <w:tc>
          <w:tcPr>
            <w:tcW w:w="3258" w:type="dxa"/>
          </w:tcPr>
          <w:p w14:paraId="1AB68485" w14:textId="77777777" w:rsidR="00251C99" w:rsidRPr="00CF4F06"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rPrChange w:id="1893" w:author="Chancerel, Perrine" w:date="2015-04-01T12:09:00Z">
                  <w:rPr>
                    <w:lang w:val="de-DE"/>
                  </w:rPr>
                </w:rPrChange>
              </w:rPr>
            </w:pPr>
            <w:proofErr w:type="spellStart"/>
            <w:r w:rsidRPr="00CF4F06">
              <w:rPr>
                <w:rPrChange w:id="1894" w:author="Chancerel, Perrine" w:date="2015-04-01T12:09:00Z">
                  <w:rPr>
                    <w:lang w:val="de-DE"/>
                  </w:rPr>
                </w:rPrChange>
              </w:rPr>
              <w:t>Lotpaste SnAg</w:t>
            </w:r>
            <w:proofErr w:type="spellEnd"/>
          </w:p>
        </w:tc>
        <w:tc>
          <w:tcPr>
            <w:tcW w:w="1663" w:type="dxa"/>
          </w:tcPr>
          <w:p w14:paraId="6706AFA4" w14:textId="77777777" w:rsidR="00251C99" w:rsidRPr="00CF4F06"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rPrChange w:id="1895" w:author="Chancerel, Perrine" w:date="2015-04-01T12:09:00Z">
                  <w:rPr>
                    <w:lang w:val="de-DE"/>
                  </w:rPr>
                </w:rPrChange>
              </w:rPr>
            </w:pPr>
          </w:p>
        </w:tc>
        <w:tc>
          <w:tcPr>
            <w:tcW w:w="1551" w:type="dxa"/>
          </w:tcPr>
          <w:p w14:paraId="068D11CE" w14:textId="77777777" w:rsidR="00251C99" w:rsidRPr="00CF4F06"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rPrChange w:id="1896" w:author="Chancerel, Perrine" w:date="2015-04-01T12:09:00Z">
                  <w:rPr>
                    <w:lang w:val="de-DE"/>
                  </w:rPr>
                </w:rPrChange>
              </w:rPr>
            </w:pPr>
            <w:r w:rsidRPr="00CF4F06">
              <w:rPr>
                <w:rPrChange w:id="1897" w:author="Chancerel, Perrine" w:date="2015-04-01T12:09:00Z">
                  <w:rPr>
                    <w:lang w:val="de-DE"/>
                  </w:rPr>
                </w:rPrChange>
              </w:rPr>
              <w:t>No</w:t>
            </w:r>
          </w:p>
        </w:tc>
      </w:tr>
    </w:tbl>
    <w:p w14:paraId="6A7DD684" w14:textId="77777777" w:rsidR="003B0183" w:rsidRPr="00CF4F06" w:rsidRDefault="003B0183" w:rsidP="00B5593D">
      <w:pPr>
        <w:rPr>
          <w:rPrChange w:id="1898" w:author="Chancerel, Perrine" w:date="2015-04-01T12:09:00Z">
            <w:rPr>
              <w:lang w:val="de-DE"/>
            </w:rPr>
          </w:rPrChange>
        </w:rPr>
      </w:pPr>
    </w:p>
    <w:p w14:paraId="789B84CE" w14:textId="77777777" w:rsidR="0002784E" w:rsidRPr="00286FF8" w:rsidRDefault="003B0183" w:rsidP="0002784E">
      <w:pPr>
        <w:pStyle w:val="AAppendix"/>
        <w:numPr>
          <w:ilvl w:val="0"/>
          <w:numId w:val="8"/>
        </w:numPr>
      </w:pPr>
      <w:bookmarkStart w:id="1899" w:name="_Ref412130073"/>
      <w:bookmarkStart w:id="1900" w:name="_Toc415436377"/>
      <w:r w:rsidRPr="00286FF8">
        <w:lastRenderedPageBreak/>
        <w:t>Arduino Due estimated part prices</w:t>
      </w:r>
      <w:bookmarkEnd w:id="1899"/>
      <w:bookmarkEnd w:id="1900"/>
    </w:p>
    <w:tbl>
      <w:tblPr>
        <w:tblStyle w:val="MittleresRaster3-Akzent1"/>
        <w:tblW w:w="5038" w:type="pct"/>
        <w:tblLayout w:type="fixed"/>
        <w:tblLook w:val="04A0" w:firstRow="1" w:lastRow="0" w:firstColumn="1" w:lastColumn="0" w:noHBand="0" w:noVBand="1"/>
      </w:tblPr>
      <w:tblGrid>
        <w:gridCol w:w="1602"/>
        <w:gridCol w:w="847"/>
        <w:gridCol w:w="5851"/>
        <w:gridCol w:w="1349"/>
      </w:tblGrid>
      <w:tr w:rsidR="00344F4E" w:rsidRPr="00CF4F06" w14:paraId="7D967FCD" w14:textId="77777777" w:rsidTr="00344F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14:paraId="0142C089" w14:textId="77777777" w:rsidR="00344F4E" w:rsidRPr="006B43F4" w:rsidRDefault="00344F4E" w:rsidP="003B0183">
            <w:pPr>
              <w:spacing w:before="240" w:line="240" w:lineRule="auto"/>
              <w:jc w:val="center"/>
              <w:rPr>
                <w:b w:val="0"/>
                <w:sz w:val="28"/>
                <w:szCs w:val="28"/>
              </w:rPr>
            </w:pPr>
            <w:r w:rsidRPr="00286FF8">
              <w:rPr>
                <w:b w:val="0"/>
                <w:sz w:val="28"/>
                <w:szCs w:val="28"/>
              </w:rPr>
              <w:t xml:space="preserve">Arduino Due </w:t>
            </w:r>
            <w:r w:rsidRPr="006B43F4">
              <w:rPr>
                <w:b w:val="0"/>
                <w:sz w:val="28"/>
                <w:szCs w:val="28"/>
              </w:rPr>
              <w:t>part</w:t>
            </w:r>
          </w:p>
        </w:tc>
        <w:tc>
          <w:tcPr>
            <w:tcW w:w="439" w:type="pct"/>
          </w:tcPr>
          <w:p w14:paraId="78E0F83F" w14:textId="77777777" w:rsidR="00344F4E" w:rsidRPr="00CF4F06" w:rsidRDefault="00344F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CF4F06">
              <w:rPr>
                <w:sz w:val="28"/>
                <w:szCs w:val="28"/>
              </w:rPr>
              <w:t>Price</w:t>
            </w:r>
          </w:p>
        </w:tc>
        <w:tc>
          <w:tcPr>
            <w:tcW w:w="3032" w:type="pct"/>
          </w:tcPr>
          <w:p w14:paraId="69A076BB" w14:textId="77777777" w:rsidR="00344F4E" w:rsidRPr="00CF4F06" w:rsidRDefault="00344F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CF4F06">
              <w:rPr>
                <w:sz w:val="28"/>
                <w:szCs w:val="28"/>
              </w:rPr>
              <w:t>Source</w:t>
            </w:r>
          </w:p>
        </w:tc>
        <w:tc>
          <w:tcPr>
            <w:tcW w:w="699" w:type="pct"/>
          </w:tcPr>
          <w:p w14:paraId="4BF7D440" w14:textId="77777777" w:rsidR="00344F4E" w:rsidRPr="00CF4F06" w:rsidRDefault="00344F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CF4F06">
              <w:rPr>
                <w:sz w:val="28"/>
                <w:szCs w:val="28"/>
              </w:rPr>
              <w:t>Date</w:t>
            </w:r>
          </w:p>
        </w:tc>
      </w:tr>
      <w:tr w:rsidR="00344F4E" w:rsidRPr="00CF4F06" w14:paraId="00B0EF20" w14:textId="77777777"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14:paraId="11B1D289" w14:textId="77777777" w:rsidR="00344F4E" w:rsidRPr="00CF4F06" w:rsidRDefault="00344F4E" w:rsidP="00846B32">
            <w:pPr>
              <w:spacing w:line="240" w:lineRule="auto"/>
              <w:jc w:val="left"/>
              <w:rPr>
                <w:rPrChange w:id="1901" w:author="Chancerel, Perrine" w:date="2015-04-01T12:09:00Z">
                  <w:rPr>
                    <w:lang w:val="de-DE"/>
                  </w:rPr>
                </w:rPrChange>
              </w:rPr>
            </w:pPr>
            <w:r w:rsidRPr="00CF4F06">
              <w:rPr>
                <w:rFonts w:ascii="Calibri" w:eastAsia="Times New Roman" w:hAnsi="Calibri" w:cs="Calibri"/>
                <w:color w:val="000000"/>
                <w:lang w:eastAsia="de-DE"/>
                <w:rPrChange w:id="1902" w:author="Chancerel, Perrine" w:date="2015-04-01T12:09:00Z">
                  <w:rPr>
                    <w:rFonts w:ascii="Calibri" w:eastAsia="Times New Roman" w:hAnsi="Calibri" w:cs="Calibri"/>
                    <w:color w:val="000000"/>
                    <w:lang w:val="de-DE" w:eastAsia="de-DE"/>
                  </w:rPr>
                </w:rPrChange>
              </w:rPr>
              <w:t>Kondensator MLCC 0603</w:t>
            </w:r>
          </w:p>
        </w:tc>
        <w:tc>
          <w:tcPr>
            <w:tcW w:w="439" w:type="pct"/>
          </w:tcPr>
          <w:p w14:paraId="6DE69D5F" w14:textId="77777777" w:rsidR="00344F4E" w:rsidRPr="00286FF8"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rPr>
                <w:rFonts w:ascii="Calibri" w:eastAsia="Times New Roman" w:hAnsi="Calibri" w:cs="Calibri"/>
                <w:color w:val="000000"/>
                <w:sz w:val="22"/>
                <w:szCs w:val="22"/>
                <w:lang w:eastAsia="de-DE"/>
                <w:rPrChange w:id="1903" w:author="Chancerel, Perrine" w:date="2015-04-01T12:09:00Z">
                  <w:rPr>
                    <w:rFonts w:ascii="Calibri" w:eastAsia="Times New Roman" w:hAnsi="Calibri" w:cs="Calibri"/>
                    <w:color w:val="000000"/>
                    <w:sz w:val="22"/>
                    <w:szCs w:val="22"/>
                    <w:lang w:val="de-DE" w:eastAsia="de-DE"/>
                  </w:rPr>
                </w:rPrChange>
              </w:rPr>
              <w:t>0.016</w:t>
            </w:r>
          </w:p>
        </w:tc>
        <w:tc>
          <w:tcPr>
            <w:tcW w:w="3032" w:type="pct"/>
          </w:tcPr>
          <w:p w14:paraId="433029EA" w14:textId="77777777" w:rsidR="00344F4E" w:rsidRPr="00286FF8"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pPr>
            <w:r w:rsidRPr="00286FF8">
              <w:rPr>
                <w:rFonts w:ascii="Calibri" w:eastAsia="Times New Roman" w:hAnsi="Calibri" w:cs="Calibri"/>
                <w:color w:val="000000"/>
                <w:lang w:eastAsia="de-DE"/>
              </w:rPr>
              <w:t>http://de.farnell.com/yageo-phycomp/cc0603jrnpoabn101/kond-mlcc-c0g-np0-100pf-200v-0603/dp/1284111</w:t>
            </w:r>
          </w:p>
        </w:tc>
        <w:tc>
          <w:tcPr>
            <w:tcW w:w="699" w:type="pct"/>
          </w:tcPr>
          <w:p w14:paraId="29C4DF22" w14:textId="77777777" w:rsidR="00344F4E" w:rsidRPr="006B43F4"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20.02.2015</w:t>
            </w:r>
          </w:p>
        </w:tc>
      </w:tr>
      <w:tr w:rsidR="00344F4E" w:rsidRPr="00CF4F06" w14:paraId="446A4233" w14:textId="77777777" w:rsidTr="00344F4E">
        <w:tc>
          <w:tcPr>
            <w:cnfStyle w:val="001000000000" w:firstRow="0" w:lastRow="0" w:firstColumn="1" w:lastColumn="0" w:oddVBand="0" w:evenVBand="0" w:oddHBand="0" w:evenHBand="0" w:firstRowFirstColumn="0" w:firstRowLastColumn="0" w:lastRowFirstColumn="0" w:lastRowLastColumn="0"/>
            <w:tcW w:w="830" w:type="pct"/>
          </w:tcPr>
          <w:p w14:paraId="1ED254F3" w14:textId="77777777" w:rsidR="00344F4E" w:rsidRPr="00CF4F06" w:rsidRDefault="00344F4E" w:rsidP="00846B32">
            <w:pPr>
              <w:spacing w:line="240" w:lineRule="auto"/>
              <w:jc w:val="left"/>
              <w:rPr>
                <w:rPrChange w:id="1904" w:author="Chancerel, Perrine" w:date="2015-04-01T12:09:00Z">
                  <w:rPr>
                    <w:lang w:val="de-DE"/>
                  </w:rPr>
                </w:rPrChange>
              </w:rPr>
            </w:pPr>
            <w:r w:rsidRPr="00CF4F06">
              <w:rPr>
                <w:rFonts w:ascii="Calibri" w:eastAsia="Times New Roman" w:hAnsi="Calibri" w:cs="Calibri"/>
                <w:color w:val="000000"/>
                <w:lang w:eastAsia="de-DE"/>
                <w:rPrChange w:id="1905" w:author="Chancerel, Perrine" w:date="2015-04-01T12:09:00Z">
                  <w:rPr>
                    <w:rFonts w:ascii="Calibri" w:eastAsia="Times New Roman" w:hAnsi="Calibri" w:cs="Calibri"/>
                    <w:color w:val="000000"/>
                    <w:lang w:val="de-DE" w:eastAsia="de-DE"/>
                  </w:rPr>
                </w:rPrChange>
              </w:rPr>
              <w:t>Kondensator MLCC 01005</w:t>
            </w:r>
          </w:p>
        </w:tc>
        <w:tc>
          <w:tcPr>
            <w:tcW w:w="439" w:type="pct"/>
          </w:tcPr>
          <w:p w14:paraId="0611BC35" w14:textId="77777777" w:rsidR="00344F4E" w:rsidRPr="00CF4F06"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rPrChange w:id="1906" w:author="Chancerel, Perrine" w:date="2015-04-01T12:09:00Z">
                  <w:rPr>
                    <w:lang w:val="de-DE"/>
                  </w:rPr>
                </w:rPrChange>
              </w:rPr>
            </w:pPr>
            <w:r w:rsidRPr="00CF4F06">
              <w:rPr>
                <w:rFonts w:ascii="Calibri" w:eastAsia="Times New Roman" w:hAnsi="Calibri" w:cs="Calibri"/>
                <w:color w:val="000000"/>
                <w:sz w:val="22"/>
                <w:szCs w:val="22"/>
                <w:lang w:eastAsia="de-DE"/>
                <w:rPrChange w:id="1907" w:author="Chancerel, Perrine" w:date="2015-04-01T12:09:00Z">
                  <w:rPr>
                    <w:rFonts w:ascii="Calibri" w:eastAsia="Times New Roman" w:hAnsi="Calibri" w:cs="Calibri"/>
                    <w:color w:val="000000"/>
                    <w:sz w:val="22"/>
                    <w:szCs w:val="22"/>
                    <w:lang w:val="de-DE" w:eastAsia="de-DE"/>
                  </w:rPr>
                </w:rPrChange>
              </w:rPr>
              <w:t>0.030</w:t>
            </w:r>
          </w:p>
        </w:tc>
        <w:tc>
          <w:tcPr>
            <w:tcW w:w="3032" w:type="pct"/>
          </w:tcPr>
          <w:p w14:paraId="716DF8A2" w14:textId="77777777"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PrChange w:id="1908" w:author="Chancerel, Perrine" w:date="2015-04-01T12:09:00Z">
                  <w:rPr>
                    <w:lang w:val="de-DE"/>
                  </w:rPr>
                </w:rPrChange>
              </w:rPr>
            </w:pPr>
            <w:r w:rsidRPr="00CF4F06">
              <w:rPr>
                <w:rFonts w:ascii="Calibri" w:eastAsia="Times New Roman" w:hAnsi="Calibri" w:cs="Calibri"/>
                <w:color w:val="000000"/>
                <w:lang w:eastAsia="de-DE"/>
                <w:rPrChange w:id="1909" w:author="Chancerel, Perrine" w:date="2015-04-01T12:09:00Z">
                  <w:rPr>
                    <w:rFonts w:ascii="Calibri" w:eastAsia="Times New Roman" w:hAnsi="Calibri" w:cs="Calibri"/>
                    <w:color w:val="000000"/>
                    <w:lang w:val="de-DE" w:eastAsia="de-DE"/>
                  </w:rPr>
                </w:rPrChange>
              </w:rPr>
              <w:t>http://de.farnell.com/tdk/c0402x5r0j103k020bc/ceramic-capacitor-0-01uf-6-3v/dp/2354042</w:t>
            </w:r>
          </w:p>
        </w:tc>
        <w:tc>
          <w:tcPr>
            <w:tcW w:w="699" w:type="pct"/>
          </w:tcPr>
          <w:p w14:paraId="22E849F7" w14:textId="77777777"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Change w:id="1910"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14:paraId="38E78696" w14:textId="77777777"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14:paraId="3B7A8495" w14:textId="77777777" w:rsidR="00344F4E" w:rsidRPr="00CF4F06" w:rsidRDefault="00344F4E" w:rsidP="00846B32">
            <w:pPr>
              <w:spacing w:line="240" w:lineRule="auto"/>
              <w:jc w:val="left"/>
              <w:rPr>
                <w:rPrChange w:id="1911" w:author="Chancerel, Perrine" w:date="2015-04-01T12:09:00Z">
                  <w:rPr>
                    <w:lang w:val="de-DE"/>
                  </w:rPr>
                </w:rPrChange>
              </w:rPr>
            </w:pPr>
            <w:r w:rsidRPr="00CF4F06">
              <w:rPr>
                <w:rFonts w:ascii="Calibri" w:eastAsia="Times New Roman" w:hAnsi="Calibri" w:cs="Calibri"/>
                <w:color w:val="000000"/>
                <w:lang w:eastAsia="de-DE"/>
                <w:rPrChange w:id="1912" w:author="Chancerel, Perrine" w:date="2015-04-01T12:09:00Z">
                  <w:rPr>
                    <w:rFonts w:ascii="Calibri" w:eastAsia="Times New Roman" w:hAnsi="Calibri" w:cs="Calibri"/>
                    <w:color w:val="000000"/>
                    <w:lang w:val="de-DE" w:eastAsia="de-DE"/>
                  </w:rPr>
                </w:rPrChange>
              </w:rPr>
              <w:t>Kondensator MLCC 0603</w:t>
            </w:r>
          </w:p>
        </w:tc>
        <w:tc>
          <w:tcPr>
            <w:tcW w:w="439" w:type="pct"/>
          </w:tcPr>
          <w:p w14:paraId="663D0ABD" w14:textId="77777777" w:rsidR="00344F4E" w:rsidRPr="00286FF8"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rPr>
                <w:rFonts w:ascii="Calibri" w:eastAsia="Times New Roman" w:hAnsi="Calibri" w:cs="Calibri"/>
                <w:color w:val="000000"/>
                <w:sz w:val="22"/>
                <w:szCs w:val="22"/>
                <w:lang w:eastAsia="de-DE"/>
                <w:rPrChange w:id="1913" w:author="Chancerel, Perrine" w:date="2015-04-01T12:09:00Z">
                  <w:rPr>
                    <w:rFonts w:ascii="Calibri" w:eastAsia="Times New Roman" w:hAnsi="Calibri" w:cs="Calibri"/>
                    <w:color w:val="000000"/>
                    <w:sz w:val="22"/>
                    <w:szCs w:val="22"/>
                    <w:lang w:val="de-DE" w:eastAsia="de-DE"/>
                  </w:rPr>
                </w:rPrChange>
              </w:rPr>
              <w:t>0.016</w:t>
            </w:r>
          </w:p>
        </w:tc>
        <w:tc>
          <w:tcPr>
            <w:tcW w:w="3032" w:type="pct"/>
          </w:tcPr>
          <w:p w14:paraId="4ED1E0DB" w14:textId="77777777" w:rsidR="00344F4E" w:rsidRPr="00286FF8"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pPr>
            <w:r w:rsidRPr="00286FF8">
              <w:rPr>
                <w:rFonts w:ascii="Calibri" w:eastAsia="Times New Roman" w:hAnsi="Calibri" w:cs="Calibri"/>
                <w:color w:val="000000"/>
                <w:lang w:eastAsia="de-DE"/>
              </w:rPr>
              <w:t>http://de.farnell.com/yageo-phycomp/cc0603jrnpoabn101/kond-mlcc-c0g-np0-100pf-200v-0603/dp/1284111</w:t>
            </w:r>
          </w:p>
        </w:tc>
        <w:tc>
          <w:tcPr>
            <w:tcW w:w="699" w:type="pct"/>
          </w:tcPr>
          <w:p w14:paraId="64AC167C" w14:textId="77777777" w:rsidR="00344F4E" w:rsidRPr="006B43F4"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20.02.2015</w:t>
            </w:r>
          </w:p>
        </w:tc>
      </w:tr>
      <w:tr w:rsidR="00344F4E" w:rsidRPr="00CF4F06" w14:paraId="25E01C11" w14:textId="77777777" w:rsidTr="00344F4E">
        <w:tc>
          <w:tcPr>
            <w:cnfStyle w:val="001000000000" w:firstRow="0" w:lastRow="0" w:firstColumn="1" w:lastColumn="0" w:oddVBand="0" w:evenVBand="0" w:oddHBand="0" w:evenHBand="0" w:firstRowFirstColumn="0" w:firstRowLastColumn="0" w:lastRowFirstColumn="0" w:lastRowLastColumn="0"/>
            <w:tcW w:w="830" w:type="pct"/>
          </w:tcPr>
          <w:p w14:paraId="252305C8" w14:textId="77777777" w:rsidR="00344F4E" w:rsidRPr="00CF4F06" w:rsidRDefault="00344F4E" w:rsidP="00846B32">
            <w:pPr>
              <w:spacing w:line="240" w:lineRule="auto"/>
              <w:jc w:val="left"/>
              <w:rPr>
                <w:rPrChange w:id="1914" w:author="Chancerel, Perrine" w:date="2015-04-01T12:09:00Z">
                  <w:rPr>
                    <w:lang w:val="de-DE"/>
                  </w:rPr>
                </w:rPrChange>
              </w:rPr>
            </w:pPr>
            <w:r w:rsidRPr="00CF4F06">
              <w:rPr>
                <w:rFonts w:ascii="Calibri" w:eastAsia="Times New Roman" w:hAnsi="Calibri" w:cs="Calibri"/>
                <w:color w:val="000000"/>
                <w:lang w:eastAsia="de-DE"/>
                <w:rPrChange w:id="1915" w:author="Chancerel, Perrine" w:date="2015-04-01T12:09:00Z">
                  <w:rPr>
                    <w:rFonts w:ascii="Calibri" w:eastAsia="Times New Roman" w:hAnsi="Calibri" w:cs="Calibri"/>
                    <w:color w:val="000000"/>
                    <w:lang w:val="de-DE" w:eastAsia="de-DE"/>
                  </w:rPr>
                </w:rPrChange>
              </w:rPr>
              <w:t>Transistor SOT23</w:t>
            </w:r>
          </w:p>
        </w:tc>
        <w:tc>
          <w:tcPr>
            <w:tcW w:w="439" w:type="pct"/>
          </w:tcPr>
          <w:p w14:paraId="4BA1829A" w14:textId="77777777" w:rsidR="00344F4E" w:rsidRPr="00286FF8"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rPr>
                <w:rFonts w:ascii="Calibri" w:eastAsia="Times New Roman" w:hAnsi="Calibri" w:cs="Calibri"/>
                <w:color w:val="000000"/>
                <w:sz w:val="22"/>
                <w:szCs w:val="22"/>
                <w:lang w:eastAsia="de-DE"/>
                <w:rPrChange w:id="1916" w:author="Chancerel, Perrine" w:date="2015-04-01T12:09:00Z">
                  <w:rPr>
                    <w:rFonts w:ascii="Calibri" w:eastAsia="Times New Roman" w:hAnsi="Calibri" w:cs="Calibri"/>
                    <w:color w:val="000000"/>
                    <w:sz w:val="22"/>
                    <w:szCs w:val="22"/>
                    <w:lang w:val="de-DE" w:eastAsia="de-DE"/>
                  </w:rPr>
                </w:rPrChange>
              </w:rPr>
              <w:t>0.110</w:t>
            </w:r>
          </w:p>
        </w:tc>
        <w:tc>
          <w:tcPr>
            <w:tcW w:w="3032" w:type="pct"/>
          </w:tcPr>
          <w:p w14:paraId="0E1C2996" w14:textId="77777777" w:rsidR="00344F4E" w:rsidRPr="00286FF8"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http://de.farnell.com/diodes-inc/b220-13-f/schottky-diode-20v-2a-smb/dp/1843749</w:t>
            </w:r>
          </w:p>
        </w:tc>
        <w:tc>
          <w:tcPr>
            <w:tcW w:w="699" w:type="pct"/>
          </w:tcPr>
          <w:p w14:paraId="69741896" w14:textId="77777777" w:rsidR="00344F4E" w:rsidRPr="006B43F4"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20.02.2015</w:t>
            </w:r>
          </w:p>
        </w:tc>
      </w:tr>
      <w:tr w:rsidR="00344F4E" w:rsidRPr="00CF4F06" w14:paraId="517EAE1F" w14:textId="77777777"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14:paraId="21A18F65" w14:textId="77777777" w:rsidR="00344F4E" w:rsidRPr="00CF4F06" w:rsidRDefault="00344F4E" w:rsidP="00846B32">
            <w:pPr>
              <w:spacing w:line="240" w:lineRule="auto"/>
              <w:jc w:val="left"/>
              <w:rPr>
                <w:rPrChange w:id="1917" w:author="Chancerel, Perrine" w:date="2015-04-01T12:09:00Z">
                  <w:rPr>
                    <w:lang w:val="de-DE"/>
                  </w:rPr>
                </w:rPrChange>
              </w:rPr>
            </w:pPr>
            <w:r w:rsidRPr="00CF4F06">
              <w:rPr>
                <w:rFonts w:ascii="Calibri" w:eastAsia="Times New Roman" w:hAnsi="Calibri" w:cs="Calibri"/>
                <w:color w:val="000000"/>
                <w:sz w:val="22"/>
                <w:szCs w:val="22"/>
                <w:lang w:eastAsia="de-DE"/>
                <w:rPrChange w:id="1918" w:author="Chancerel, Perrine" w:date="2015-04-01T12:09:00Z">
                  <w:rPr>
                    <w:rFonts w:ascii="Calibri" w:eastAsia="Times New Roman" w:hAnsi="Calibri" w:cs="Calibri"/>
                    <w:color w:val="000000"/>
                    <w:sz w:val="22"/>
                    <w:szCs w:val="22"/>
                    <w:lang w:val="de-DE" w:eastAsia="de-DE"/>
                  </w:rPr>
                </w:rPrChange>
              </w:rPr>
              <w:t>CD1206-S01575</w:t>
            </w:r>
          </w:p>
        </w:tc>
        <w:tc>
          <w:tcPr>
            <w:tcW w:w="439" w:type="pct"/>
          </w:tcPr>
          <w:p w14:paraId="4E06D9A7" w14:textId="77777777" w:rsidR="00344F4E" w:rsidRPr="00286FF8"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rPr>
                <w:rFonts w:ascii="Calibri" w:eastAsia="Times New Roman" w:hAnsi="Calibri" w:cs="Calibri"/>
                <w:color w:val="000000"/>
                <w:sz w:val="22"/>
                <w:szCs w:val="22"/>
                <w:lang w:eastAsia="de-DE"/>
                <w:rPrChange w:id="1919" w:author="Chancerel, Perrine" w:date="2015-04-01T12:09:00Z">
                  <w:rPr>
                    <w:rFonts w:ascii="Calibri" w:eastAsia="Times New Roman" w:hAnsi="Calibri" w:cs="Calibri"/>
                    <w:color w:val="000000"/>
                    <w:sz w:val="22"/>
                    <w:szCs w:val="22"/>
                    <w:lang w:val="de-DE" w:eastAsia="de-DE"/>
                  </w:rPr>
                </w:rPrChange>
              </w:rPr>
              <w:t>0.033</w:t>
            </w:r>
          </w:p>
        </w:tc>
        <w:tc>
          <w:tcPr>
            <w:tcW w:w="3032" w:type="pct"/>
          </w:tcPr>
          <w:p w14:paraId="77D8ABD7" w14:textId="77777777" w:rsidR="00344F4E" w:rsidRPr="00286FF8"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http://de.farnell.com/bourns/cd1206-s01575/schaltdiode-100v-150ma-1206/dp/2211947</w:t>
            </w:r>
          </w:p>
        </w:tc>
        <w:tc>
          <w:tcPr>
            <w:tcW w:w="699" w:type="pct"/>
          </w:tcPr>
          <w:p w14:paraId="4E453E95" w14:textId="77777777" w:rsidR="00344F4E" w:rsidRPr="00286FF8"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20.02.2015</w:t>
            </w:r>
          </w:p>
        </w:tc>
      </w:tr>
      <w:tr w:rsidR="00344F4E" w:rsidRPr="00CF4F06" w14:paraId="173A4EE6" w14:textId="77777777" w:rsidTr="00344F4E">
        <w:tc>
          <w:tcPr>
            <w:cnfStyle w:val="001000000000" w:firstRow="0" w:lastRow="0" w:firstColumn="1" w:lastColumn="0" w:oddVBand="0" w:evenVBand="0" w:oddHBand="0" w:evenHBand="0" w:firstRowFirstColumn="0" w:firstRowLastColumn="0" w:lastRowFirstColumn="0" w:lastRowLastColumn="0"/>
            <w:tcW w:w="830" w:type="pct"/>
          </w:tcPr>
          <w:p w14:paraId="03EACCDB" w14:textId="77777777" w:rsidR="00344F4E" w:rsidRPr="00CF4F06" w:rsidRDefault="00344F4E" w:rsidP="00846B32">
            <w:pPr>
              <w:spacing w:line="240" w:lineRule="auto"/>
              <w:jc w:val="left"/>
              <w:rPr>
                <w:rPrChange w:id="1920" w:author="Chancerel, Perrine" w:date="2015-04-01T12:09:00Z">
                  <w:rPr>
                    <w:lang w:val="de-DE"/>
                  </w:rPr>
                </w:rPrChange>
              </w:rPr>
            </w:pPr>
            <w:r w:rsidRPr="00CF4F06">
              <w:rPr>
                <w:rFonts w:ascii="Calibri" w:eastAsia="Times New Roman" w:hAnsi="Calibri" w:cs="Calibri"/>
                <w:color w:val="000000"/>
                <w:sz w:val="22"/>
                <w:szCs w:val="22"/>
                <w:lang w:eastAsia="de-DE"/>
                <w:rPrChange w:id="1921" w:author="Chancerel, Perrine" w:date="2015-04-01T12:09:00Z">
                  <w:rPr>
                    <w:rFonts w:ascii="Calibri" w:eastAsia="Times New Roman" w:hAnsi="Calibri" w:cs="Calibri"/>
                    <w:color w:val="000000"/>
                    <w:sz w:val="22"/>
                    <w:szCs w:val="22"/>
                    <w:lang w:val="de-DE" w:eastAsia="de-DE"/>
                  </w:rPr>
                </w:rPrChange>
              </w:rPr>
              <w:t>Diode power</w:t>
            </w:r>
          </w:p>
        </w:tc>
        <w:tc>
          <w:tcPr>
            <w:tcW w:w="439" w:type="pct"/>
          </w:tcPr>
          <w:p w14:paraId="61C1AF1E" w14:textId="77777777" w:rsidR="00344F4E" w:rsidRPr="00286FF8"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rPr>
                <w:rFonts w:ascii="Calibri" w:eastAsia="Times New Roman" w:hAnsi="Calibri" w:cs="Calibri"/>
                <w:color w:val="000000"/>
                <w:sz w:val="22"/>
                <w:szCs w:val="22"/>
                <w:lang w:eastAsia="de-DE"/>
                <w:rPrChange w:id="1922" w:author="Chancerel, Perrine" w:date="2015-04-01T12:09:00Z">
                  <w:rPr>
                    <w:rFonts w:ascii="Calibri" w:eastAsia="Times New Roman" w:hAnsi="Calibri" w:cs="Calibri"/>
                    <w:color w:val="000000"/>
                    <w:sz w:val="22"/>
                    <w:szCs w:val="22"/>
                    <w:lang w:val="de-DE" w:eastAsia="de-DE"/>
                  </w:rPr>
                </w:rPrChange>
              </w:rPr>
              <w:t>0.083</w:t>
            </w:r>
          </w:p>
        </w:tc>
        <w:tc>
          <w:tcPr>
            <w:tcW w:w="3032" w:type="pct"/>
          </w:tcPr>
          <w:p w14:paraId="5E680FA0" w14:textId="77777777" w:rsidR="00344F4E" w:rsidRPr="00286FF8"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http://de.farnell.com/vishay/mss1p3l-m3-89a/schottky-diode-1a-30v-microsmp/dp/1815644</w:t>
            </w:r>
          </w:p>
        </w:tc>
        <w:tc>
          <w:tcPr>
            <w:tcW w:w="699" w:type="pct"/>
          </w:tcPr>
          <w:p w14:paraId="592C6562" w14:textId="77777777" w:rsidR="00344F4E" w:rsidRPr="00286FF8"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20.02.2015</w:t>
            </w:r>
          </w:p>
        </w:tc>
      </w:tr>
      <w:tr w:rsidR="00344F4E" w:rsidRPr="00CF4F06" w14:paraId="400D44F2" w14:textId="77777777"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14:paraId="32F18F6B" w14:textId="77777777" w:rsidR="00344F4E" w:rsidRPr="00CF4F06" w:rsidRDefault="00344F4E" w:rsidP="00846B32">
            <w:pPr>
              <w:spacing w:line="240" w:lineRule="auto"/>
              <w:jc w:val="left"/>
              <w:rPr>
                <w:rPrChange w:id="1923" w:author="Chancerel, Perrine" w:date="2015-04-01T12:09:00Z">
                  <w:rPr>
                    <w:lang w:val="de-DE"/>
                  </w:rPr>
                </w:rPrChange>
              </w:rPr>
            </w:pPr>
            <w:r w:rsidRPr="00CF4F06">
              <w:rPr>
                <w:rFonts w:ascii="Calibri" w:eastAsia="Times New Roman" w:hAnsi="Calibri" w:cs="Calibri"/>
                <w:color w:val="000000"/>
                <w:lang w:eastAsia="de-DE"/>
                <w:rPrChange w:id="1924" w:author="Chancerel, Perrine" w:date="2015-04-01T12:09:00Z">
                  <w:rPr>
                    <w:rFonts w:ascii="Calibri" w:eastAsia="Times New Roman" w:hAnsi="Calibri" w:cs="Calibri"/>
                    <w:color w:val="000000"/>
                    <w:lang w:val="de-DE" w:eastAsia="de-DE"/>
                  </w:rPr>
                </w:rPrChange>
              </w:rPr>
              <w:t>Spule 1812</w:t>
            </w:r>
          </w:p>
        </w:tc>
        <w:tc>
          <w:tcPr>
            <w:tcW w:w="439" w:type="pct"/>
          </w:tcPr>
          <w:p w14:paraId="7817C8BF" w14:textId="77777777" w:rsidR="00344F4E" w:rsidRPr="00286FF8"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rPr>
                <w:rFonts w:ascii="Calibri" w:eastAsia="Times New Roman" w:hAnsi="Calibri" w:cs="Calibri"/>
                <w:color w:val="000000"/>
                <w:sz w:val="22"/>
                <w:szCs w:val="22"/>
                <w:lang w:eastAsia="de-DE"/>
                <w:rPrChange w:id="1925" w:author="Chancerel, Perrine" w:date="2015-04-01T12:09:00Z">
                  <w:rPr>
                    <w:rFonts w:ascii="Calibri" w:eastAsia="Times New Roman" w:hAnsi="Calibri" w:cs="Calibri"/>
                    <w:color w:val="000000"/>
                    <w:sz w:val="22"/>
                    <w:szCs w:val="22"/>
                    <w:lang w:val="de-DE" w:eastAsia="de-DE"/>
                  </w:rPr>
                </w:rPrChange>
              </w:rPr>
              <w:t>0.114</w:t>
            </w:r>
          </w:p>
        </w:tc>
        <w:tc>
          <w:tcPr>
            <w:tcW w:w="3032" w:type="pct"/>
          </w:tcPr>
          <w:p w14:paraId="437D2F2A" w14:textId="77777777" w:rsidR="00344F4E" w:rsidRPr="00286FF8"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http://de.farnell.com/multicomp/mcft000197/spule-ferrit-1812-1uh/dp/1711925</w:t>
            </w:r>
          </w:p>
        </w:tc>
        <w:tc>
          <w:tcPr>
            <w:tcW w:w="699" w:type="pct"/>
          </w:tcPr>
          <w:p w14:paraId="348727C3" w14:textId="77777777" w:rsidR="00344F4E" w:rsidRPr="006B43F4"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20.02.2015</w:t>
            </w:r>
          </w:p>
        </w:tc>
      </w:tr>
      <w:tr w:rsidR="00344F4E" w:rsidRPr="00CF4F06" w14:paraId="6BED3103" w14:textId="77777777" w:rsidTr="00344F4E">
        <w:tc>
          <w:tcPr>
            <w:cnfStyle w:val="001000000000" w:firstRow="0" w:lastRow="0" w:firstColumn="1" w:lastColumn="0" w:oddVBand="0" w:evenVBand="0" w:oddHBand="0" w:evenHBand="0" w:firstRowFirstColumn="0" w:firstRowLastColumn="0" w:lastRowFirstColumn="0" w:lastRowLastColumn="0"/>
            <w:tcW w:w="830" w:type="pct"/>
          </w:tcPr>
          <w:p w14:paraId="581AE156" w14:textId="77777777" w:rsidR="00344F4E" w:rsidRPr="00CF4F06" w:rsidRDefault="00344F4E" w:rsidP="00846B32">
            <w:pPr>
              <w:spacing w:line="240" w:lineRule="auto"/>
              <w:jc w:val="left"/>
              <w:rPr>
                <w:rPrChange w:id="1926" w:author="Chancerel, Perrine" w:date="2015-04-01T12:09:00Z">
                  <w:rPr>
                    <w:lang w:val="de-DE"/>
                  </w:rPr>
                </w:rPrChange>
              </w:rPr>
            </w:pPr>
            <w:r w:rsidRPr="00CF4F06">
              <w:rPr>
                <w:rFonts w:ascii="Calibri" w:eastAsia="Times New Roman" w:hAnsi="Calibri" w:cs="Calibri"/>
                <w:color w:val="000000"/>
                <w:lang w:eastAsia="de-DE"/>
                <w:rPrChange w:id="1927" w:author="Chancerel, Perrine" w:date="2015-04-01T12:09:00Z">
                  <w:rPr>
                    <w:rFonts w:ascii="Calibri" w:eastAsia="Times New Roman" w:hAnsi="Calibri" w:cs="Calibri"/>
                    <w:color w:val="000000"/>
                    <w:lang w:val="de-DE" w:eastAsia="de-DE"/>
                  </w:rPr>
                </w:rPrChange>
              </w:rPr>
              <w:t>LMV358MMX</w:t>
            </w:r>
          </w:p>
        </w:tc>
        <w:tc>
          <w:tcPr>
            <w:tcW w:w="439" w:type="pct"/>
          </w:tcPr>
          <w:p w14:paraId="1A438FE3" w14:textId="77777777" w:rsidR="00344F4E" w:rsidRPr="00286FF8"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rPr>
                <w:rFonts w:ascii="Calibri" w:eastAsia="Times New Roman" w:hAnsi="Calibri" w:cs="Calibri"/>
                <w:color w:val="000000"/>
                <w:sz w:val="22"/>
                <w:szCs w:val="22"/>
                <w:lang w:eastAsia="de-DE"/>
                <w:rPrChange w:id="1928" w:author="Chancerel, Perrine" w:date="2015-04-01T12:09:00Z">
                  <w:rPr>
                    <w:rFonts w:ascii="Calibri" w:eastAsia="Times New Roman" w:hAnsi="Calibri" w:cs="Calibri"/>
                    <w:color w:val="000000"/>
                    <w:sz w:val="22"/>
                    <w:szCs w:val="22"/>
                    <w:lang w:val="de-DE" w:eastAsia="de-DE"/>
                  </w:rPr>
                </w:rPrChange>
              </w:rPr>
              <w:t>0.430</w:t>
            </w:r>
          </w:p>
        </w:tc>
        <w:tc>
          <w:tcPr>
            <w:tcW w:w="3032" w:type="pct"/>
          </w:tcPr>
          <w:p w14:paraId="2CF3C3AB" w14:textId="77777777" w:rsidR="00344F4E" w:rsidRPr="00286FF8"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http://de.farnell.com/texas-instruments/lmv358mmx-nopb/ic-op-amp-1mhz-1v-us-soic-8/dp/1496055?ost=LMV358MMX</w:t>
            </w:r>
          </w:p>
        </w:tc>
        <w:tc>
          <w:tcPr>
            <w:tcW w:w="699" w:type="pct"/>
          </w:tcPr>
          <w:p w14:paraId="1EA6468C" w14:textId="77777777" w:rsidR="00344F4E" w:rsidRPr="00286FF8"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20.02.2015</w:t>
            </w:r>
          </w:p>
        </w:tc>
      </w:tr>
      <w:tr w:rsidR="00344F4E" w:rsidRPr="00CF4F06" w14:paraId="15FB1B35" w14:textId="77777777"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14:paraId="057E3D39" w14:textId="77777777" w:rsidR="00344F4E" w:rsidRPr="00CF4F06" w:rsidRDefault="00344F4E" w:rsidP="00846B32">
            <w:pPr>
              <w:spacing w:line="240" w:lineRule="auto"/>
              <w:jc w:val="left"/>
              <w:rPr>
                <w:rPrChange w:id="1929" w:author="Chancerel, Perrine" w:date="2015-04-01T12:09:00Z">
                  <w:rPr>
                    <w:lang w:val="de-DE"/>
                  </w:rPr>
                </w:rPrChange>
              </w:rPr>
            </w:pPr>
            <w:r w:rsidRPr="00CF4F06">
              <w:rPr>
                <w:rFonts w:ascii="Calibri" w:eastAsia="Times New Roman" w:hAnsi="Calibri" w:cs="Calibri"/>
                <w:color w:val="000000"/>
                <w:lang w:eastAsia="de-DE"/>
                <w:rPrChange w:id="1930" w:author="Chancerel, Perrine" w:date="2015-04-01T12:09:00Z">
                  <w:rPr>
                    <w:rFonts w:ascii="Calibri" w:eastAsia="Times New Roman" w:hAnsi="Calibri" w:cs="Calibri"/>
                    <w:color w:val="000000"/>
                    <w:lang w:val="de-DE" w:eastAsia="de-DE"/>
                  </w:rPr>
                </w:rPrChange>
              </w:rPr>
              <w:t>LM2736Y</w:t>
            </w:r>
          </w:p>
        </w:tc>
        <w:tc>
          <w:tcPr>
            <w:tcW w:w="439" w:type="pct"/>
          </w:tcPr>
          <w:p w14:paraId="56FF745E" w14:textId="77777777" w:rsidR="00344F4E" w:rsidRPr="00CF4F06"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rPrChange w:id="1931" w:author="Chancerel, Perrine" w:date="2015-04-01T12:09:00Z">
                  <w:rPr>
                    <w:lang w:val="de-DE"/>
                  </w:rPr>
                </w:rPrChange>
              </w:rPr>
            </w:pPr>
            <w:r w:rsidRPr="00CF4F06">
              <w:rPr>
                <w:rFonts w:ascii="Calibri" w:eastAsia="Times New Roman" w:hAnsi="Calibri" w:cs="Calibri"/>
                <w:color w:val="000000"/>
                <w:sz w:val="22"/>
                <w:szCs w:val="22"/>
                <w:lang w:eastAsia="de-DE"/>
                <w:rPrChange w:id="1932" w:author="Chancerel, Perrine" w:date="2015-04-01T12:09:00Z">
                  <w:rPr>
                    <w:rFonts w:ascii="Calibri" w:eastAsia="Times New Roman" w:hAnsi="Calibri" w:cs="Calibri"/>
                    <w:color w:val="000000"/>
                    <w:sz w:val="22"/>
                    <w:szCs w:val="22"/>
                    <w:lang w:val="de-DE" w:eastAsia="de-DE"/>
                  </w:rPr>
                </w:rPrChange>
              </w:rPr>
              <w:t>0.891</w:t>
            </w:r>
          </w:p>
        </w:tc>
        <w:tc>
          <w:tcPr>
            <w:tcW w:w="3032" w:type="pct"/>
          </w:tcPr>
          <w:p w14:paraId="212030FD" w14:textId="77777777"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1933"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1934" w:author="Chancerel, Perrine" w:date="2015-04-01T12:09:00Z">
                  <w:rPr>
                    <w:rFonts w:ascii="Calibri" w:eastAsia="Times New Roman" w:hAnsi="Calibri" w:cs="Calibri"/>
                    <w:color w:val="000000"/>
                    <w:lang w:val="de-DE" w:eastAsia="de-DE"/>
                  </w:rPr>
                </w:rPrChange>
              </w:rPr>
              <w:t>http://de.farnell.com/texas-instruments/lm2736ymk/reg-buck-750ma-smd-sot23-6-2736/dp/1312554</w:t>
            </w:r>
          </w:p>
        </w:tc>
        <w:tc>
          <w:tcPr>
            <w:tcW w:w="699" w:type="pct"/>
          </w:tcPr>
          <w:p w14:paraId="6B041088" w14:textId="77777777"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1935"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14:paraId="73EF4D66" w14:textId="77777777" w:rsidTr="00344F4E">
        <w:tc>
          <w:tcPr>
            <w:cnfStyle w:val="001000000000" w:firstRow="0" w:lastRow="0" w:firstColumn="1" w:lastColumn="0" w:oddVBand="0" w:evenVBand="0" w:oddHBand="0" w:evenHBand="0" w:firstRowFirstColumn="0" w:firstRowLastColumn="0" w:lastRowFirstColumn="0" w:lastRowLastColumn="0"/>
            <w:tcW w:w="830" w:type="pct"/>
          </w:tcPr>
          <w:p w14:paraId="5D4F8603" w14:textId="77777777" w:rsidR="00344F4E" w:rsidRPr="00CF4F06" w:rsidRDefault="00344F4E" w:rsidP="00846B32">
            <w:pPr>
              <w:spacing w:line="240" w:lineRule="auto"/>
              <w:jc w:val="left"/>
              <w:rPr>
                <w:rPrChange w:id="1936" w:author="Chancerel, Perrine" w:date="2015-04-01T12:09:00Z">
                  <w:rPr>
                    <w:lang w:val="de-DE"/>
                  </w:rPr>
                </w:rPrChange>
              </w:rPr>
            </w:pPr>
            <w:r w:rsidRPr="00CF4F06">
              <w:rPr>
                <w:rFonts w:ascii="Calibri" w:eastAsia="Times New Roman" w:hAnsi="Calibri" w:cs="Calibri"/>
                <w:color w:val="000000"/>
                <w:lang w:eastAsia="de-DE"/>
                <w:rPrChange w:id="1937" w:author="Chancerel, Perrine" w:date="2015-04-01T12:09:00Z">
                  <w:rPr>
                    <w:rFonts w:ascii="Calibri" w:eastAsia="Times New Roman" w:hAnsi="Calibri" w:cs="Calibri"/>
                    <w:color w:val="000000"/>
                    <w:lang w:val="de-DE" w:eastAsia="de-DE"/>
                  </w:rPr>
                </w:rPrChange>
              </w:rPr>
              <w:t>MC33269ST-3.3T3</w:t>
            </w:r>
          </w:p>
        </w:tc>
        <w:tc>
          <w:tcPr>
            <w:tcW w:w="439" w:type="pct"/>
          </w:tcPr>
          <w:p w14:paraId="4ED4FF0D" w14:textId="77777777" w:rsidR="00344F4E" w:rsidRPr="00286FF8"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rPr>
                <w:rFonts w:ascii="Calibri" w:eastAsia="Times New Roman" w:hAnsi="Calibri" w:cs="Calibri"/>
                <w:color w:val="000000"/>
                <w:sz w:val="22"/>
                <w:szCs w:val="22"/>
                <w:lang w:eastAsia="de-DE"/>
                <w:rPrChange w:id="1938" w:author="Chancerel, Perrine" w:date="2015-04-01T12:09:00Z">
                  <w:rPr>
                    <w:rFonts w:ascii="Calibri" w:eastAsia="Times New Roman" w:hAnsi="Calibri" w:cs="Calibri"/>
                    <w:color w:val="000000"/>
                    <w:sz w:val="22"/>
                    <w:szCs w:val="22"/>
                    <w:lang w:val="de-DE" w:eastAsia="de-DE"/>
                  </w:rPr>
                </w:rPrChange>
              </w:rPr>
              <w:t>0.111</w:t>
            </w:r>
          </w:p>
        </w:tc>
        <w:tc>
          <w:tcPr>
            <w:tcW w:w="3032" w:type="pct"/>
          </w:tcPr>
          <w:p w14:paraId="5C496705" w14:textId="77777777" w:rsidR="00344F4E" w:rsidRPr="00286FF8"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http://de.farnell.com/stmicroelectronics/ld1117s33tr/v-reg-ldo-3-3v-smd-1117-sot-223/dp/1202826</w:t>
            </w:r>
          </w:p>
        </w:tc>
        <w:tc>
          <w:tcPr>
            <w:tcW w:w="699" w:type="pct"/>
          </w:tcPr>
          <w:p w14:paraId="070207BB" w14:textId="77777777" w:rsidR="00344F4E" w:rsidRPr="00286FF8"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20.02.2015</w:t>
            </w:r>
          </w:p>
        </w:tc>
      </w:tr>
      <w:tr w:rsidR="00344F4E" w:rsidRPr="00CF4F06" w14:paraId="07016365" w14:textId="77777777"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14:paraId="3E79324C" w14:textId="77777777" w:rsidR="00344F4E" w:rsidRPr="00CF4F06" w:rsidRDefault="00344F4E" w:rsidP="00846B32">
            <w:pPr>
              <w:spacing w:line="240" w:lineRule="auto"/>
              <w:jc w:val="left"/>
              <w:rPr>
                <w:rPrChange w:id="1939" w:author="Chancerel, Perrine" w:date="2015-04-01T12:09:00Z">
                  <w:rPr>
                    <w:lang w:val="de-DE"/>
                  </w:rPr>
                </w:rPrChange>
              </w:rPr>
            </w:pPr>
            <w:r w:rsidRPr="00CF4F06">
              <w:rPr>
                <w:rFonts w:ascii="Calibri" w:eastAsia="Times New Roman" w:hAnsi="Calibri" w:cs="Calibri"/>
                <w:color w:val="000000"/>
                <w:lang w:eastAsia="de-DE"/>
                <w:rPrChange w:id="1940" w:author="Chancerel, Perrine" w:date="2015-04-01T12:09:00Z">
                  <w:rPr>
                    <w:rFonts w:ascii="Calibri" w:eastAsia="Times New Roman" w:hAnsi="Calibri" w:cs="Calibri"/>
                    <w:color w:val="000000"/>
                    <w:lang w:val="de-DE" w:eastAsia="de-DE"/>
                  </w:rPr>
                </w:rPrChange>
              </w:rPr>
              <w:t>ATMEGA16U2-MU</w:t>
            </w:r>
          </w:p>
        </w:tc>
        <w:tc>
          <w:tcPr>
            <w:tcW w:w="439" w:type="pct"/>
          </w:tcPr>
          <w:p w14:paraId="4A8B6B58" w14:textId="77777777" w:rsidR="00344F4E" w:rsidRPr="00CF4F06"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rPrChange w:id="1941" w:author="Chancerel, Perrine" w:date="2015-04-01T12:09:00Z">
                  <w:rPr>
                    <w:lang w:val="de-DE"/>
                  </w:rPr>
                </w:rPrChange>
              </w:rPr>
            </w:pPr>
            <w:r w:rsidRPr="00CF4F06">
              <w:rPr>
                <w:rFonts w:ascii="Calibri" w:eastAsia="Times New Roman" w:hAnsi="Calibri" w:cs="Calibri"/>
                <w:color w:val="000000"/>
                <w:sz w:val="22"/>
                <w:szCs w:val="22"/>
                <w:lang w:eastAsia="de-DE"/>
                <w:rPrChange w:id="1942" w:author="Chancerel, Perrine" w:date="2015-04-01T12:09:00Z">
                  <w:rPr>
                    <w:rFonts w:ascii="Calibri" w:eastAsia="Times New Roman" w:hAnsi="Calibri" w:cs="Calibri"/>
                    <w:color w:val="000000"/>
                    <w:sz w:val="22"/>
                    <w:szCs w:val="22"/>
                    <w:lang w:val="de-DE" w:eastAsia="de-DE"/>
                  </w:rPr>
                </w:rPrChange>
              </w:rPr>
              <w:t>4.670</w:t>
            </w:r>
          </w:p>
        </w:tc>
        <w:tc>
          <w:tcPr>
            <w:tcW w:w="3032" w:type="pct"/>
          </w:tcPr>
          <w:p w14:paraId="61A1F1B9" w14:textId="77777777"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1943"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1944" w:author="Chancerel, Perrine" w:date="2015-04-01T12:09:00Z">
                  <w:rPr>
                    <w:rFonts w:ascii="Calibri" w:eastAsia="Times New Roman" w:hAnsi="Calibri" w:cs="Calibri"/>
                    <w:color w:val="000000"/>
                    <w:lang w:val="de-DE" w:eastAsia="de-DE"/>
                  </w:rPr>
                </w:rPrChange>
              </w:rPr>
              <w:t>http://de.farnell.com/atmel/atmega16u2-mur/ic-8bit-mcu-avr-mega-16mhz-nw/dp/2364798RL</w:t>
            </w:r>
          </w:p>
        </w:tc>
        <w:tc>
          <w:tcPr>
            <w:tcW w:w="699" w:type="pct"/>
          </w:tcPr>
          <w:p w14:paraId="1CC32F7C" w14:textId="77777777"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1945"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14:paraId="45DC691B" w14:textId="77777777" w:rsidTr="00344F4E">
        <w:tc>
          <w:tcPr>
            <w:cnfStyle w:val="001000000000" w:firstRow="0" w:lastRow="0" w:firstColumn="1" w:lastColumn="0" w:oddVBand="0" w:evenVBand="0" w:oddHBand="0" w:evenHBand="0" w:firstRowFirstColumn="0" w:firstRowLastColumn="0" w:lastRowFirstColumn="0" w:lastRowLastColumn="0"/>
            <w:tcW w:w="830" w:type="pct"/>
          </w:tcPr>
          <w:p w14:paraId="5B4EC7C5" w14:textId="77777777" w:rsidR="00344F4E" w:rsidRPr="00CF4F06" w:rsidRDefault="00344F4E" w:rsidP="00846B32">
            <w:pPr>
              <w:spacing w:line="240" w:lineRule="auto"/>
              <w:jc w:val="left"/>
              <w:rPr>
                <w:rPrChange w:id="1946" w:author="Chancerel, Perrine" w:date="2015-04-01T12:09:00Z">
                  <w:rPr>
                    <w:lang w:val="de-DE"/>
                  </w:rPr>
                </w:rPrChange>
              </w:rPr>
            </w:pPr>
            <w:r w:rsidRPr="00CF4F06">
              <w:rPr>
                <w:rFonts w:ascii="Calibri" w:eastAsia="Times New Roman" w:hAnsi="Calibri" w:cs="Calibri"/>
                <w:color w:val="000000"/>
                <w:lang w:eastAsia="de-DE"/>
                <w:rPrChange w:id="1947" w:author="Chancerel, Perrine" w:date="2015-04-01T12:09:00Z">
                  <w:rPr>
                    <w:rFonts w:ascii="Calibri" w:eastAsia="Times New Roman" w:hAnsi="Calibri" w:cs="Calibri"/>
                    <w:color w:val="000000"/>
                    <w:lang w:val="de-DE" w:eastAsia="de-DE"/>
                  </w:rPr>
                </w:rPrChange>
              </w:rPr>
              <w:t>74LVC1G125DCK</w:t>
            </w:r>
          </w:p>
        </w:tc>
        <w:tc>
          <w:tcPr>
            <w:tcW w:w="439" w:type="pct"/>
          </w:tcPr>
          <w:p w14:paraId="7852C59A" w14:textId="77777777" w:rsidR="00344F4E" w:rsidRPr="00CF4F06"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rPrChange w:id="1948" w:author="Chancerel, Perrine" w:date="2015-04-01T12:09:00Z">
                  <w:rPr>
                    <w:lang w:val="de-DE"/>
                  </w:rPr>
                </w:rPrChange>
              </w:rPr>
            </w:pPr>
            <w:r w:rsidRPr="00CF4F06">
              <w:rPr>
                <w:rFonts w:ascii="Calibri" w:eastAsia="Times New Roman" w:hAnsi="Calibri" w:cs="Calibri"/>
                <w:color w:val="000000"/>
                <w:sz w:val="22"/>
                <w:szCs w:val="22"/>
                <w:lang w:eastAsia="de-DE"/>
                <w:rPrChange w:id="1949" w:author="Chancerel, Perrine" w:date="2015-04-01T12:09:00Z">
                  <w:rPr>
                    <w:rFonts w:ascii="Calibri" w:eastAsia="Times New Roman" w:hAnsi="Calibri" w:cs="Calibri"/>
                    <w:color w:val="000000"/>
                    <w:sz w:val="22"/>
                    <w:szCs w:val="22"/>
                    <w:lang w:val="de-DE" w:eastAsia="de-DE"/>
                  </w:rPr>
                </w:rPrChange>
              </w:rPr>
              <w:t>0.090</w:t>
            </w:r>
          </w:p>
        </w:tc>
        <w:tc>
          <w:tcPr>
            <w:tcW w:w="3032" w:type="pct"/>
          </w:tcPr>
          <w:p w14:paraId="1A739A83" w14:textId="77777777"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Change w:id="1950"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1951" w:author="Chancerel, Perrine" w:date="2015-04-01T12:09:00Z">
                  <w:rPr>
                    <w:rFonts w:ascii="Calibri" w:eastAsia="Times New Roman" w:hAnsi="Calibri" w:cs="Calibri"/>
                    <w:color w:val="000000"/>
                    <w:lang w:val="de-DE" w:eastAsia="de-DE"/>
                  </w:rPr>
                </w:rPrChange>
              </w:rPr>
              <w:t>http://de.farnell.com/texas-instruments/sn74lvc1g125dckr/buffer-gate-single-smd-sc70-5/dp/1470771</w:t>
            </w:r>
          </w:p>
        </w:tc>
        <w:tc>
          <w:tcPr>
            <w:tcW w:w="699" w:type="pct"/>
          </w:tcPr>
          <w:p w14:paraId="5FFB46EA" w14:textId="77777777"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Change w:id="1952"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14:paraId="36C64899" w14:textId="77777777"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14:paraId="33B91271" w14:textId="77777777" w:rsidR="00344F4E" w:rsidRPr="00CF4F06" w:rsidRDefault="00344F4E" w:rsidP="00846B32">
            <w:pPr>
              <w:spacing w:line="240" w:lineRule="auto"/>
              <w:jc w:val="left"/>
              <w:rPr>
                <w:rPrChange w:id="1953" w:author="Chancerel, Perrine" w:date="2015-04-01T12:09:00Z">
                  <w:rPr>
                    <w:lang w:val="de-DE"/>
                  </w:rPr>
                </w:rPrChange>
              </w:rPr>
            </w:pPr>
            <w:r w:rsidRPr="00CF4F06">
              <w:rPr>
                <w:rFonts w:ascii="Calibri" w:eastAsia="Times New Roman" w:hAnsi="Calibri" w:cs="Calibri"/>
                <w:color w:val="000000"/>
                <w:lang w:eastAsia="de-DE"/>
                <w:rPrChange w:id="1954" w:author="Chancerel, Perrine" w:date="2015-04-01T12:09:00Z">
                  <w:rPr>
                    <w:rFonts w:ascii="Calibri" w:eastAsia="Times New Roman" w:hAnsi="Calibri" w:cs="Calibri"/>
                    <w:color w:val="000000"/>
                    <w:lang w:val="de-DE" w:eastAsia="de-DE"/>
                  </w:rPr>
                </w:rPrChange>
              </w:rPr>
              <w:t>Widerstand 0402</w:t>
            </w:r>
          </w:p>
        </w:tc>
        <w:tc>
          <w:tcPr>
            <w:tcW w:w="439" w:type="pct"/>
          </w:tcPr>
          <w:p w14:paraId="5E054686" w14:textId="77777777" w:rsidR="00344F4E" w:rsidRPr="00CF4F06"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rPrChange w:id="1955" w:author="Chancerel, Perrine" w:date="2015-04-01T12:09:00Z">
                  <w:rPr>
                    <w:lang w:val="de-DE"/>
                  </w:rPr>
                </w:rPrChange>
              </w:rPr>
            </w:pPr>
            <w:r w:rsidRPr="00CF4F06">
              <w:rPr>
                <w:rFonts w:ascii="Calibri" w:eastAsia="Times New Roman" w:hAnsi="Calibri" w:cs="Calibri"/>
                <w:color w:val="000000"/>
                <w:sz w:val="22"/>
                <w:szCs w:val="22"/>
                <w:lang w:eastAsia="de-DE"/>
                <w:rPrChange w:id="1956" w:author="Chancerel, Perrine" w:date="2015-04-01T12:09:00Z">
                  <w:rPr>
                    <w:rFonts w:ascii="Calibri" w:eastAsia="Times New Roman" w:hAnsi="Calibri" w:cs="Calibri"/>
                    <w:color w:val="000000"/>
                    <w:sz w:val="22"/>
                    <w:szCs w:val="22"/>
                    <w:lang w:val="de-DE" w:eastAsia="de-DE"/>
                  </w:rPr>
                </w:rPrChange>
              </w:rPr>
              <w:t>0.088</w:t>
            </w:r>
          </w:p>
        </w:tc>
        <w:tc>
          <w:tcPr>
            <w:tcW w:w="3032" w:type="pct"/>
          </w:tcPr>
          <w:p w14:paraId="0B6F7BD8" w14:textId="77777777"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1957"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1958" w:author="Chancerel, Perrine" w:date="2015-04-01T12:09:00Z">
                  <w:rPr>
                    <w:rFonts w:ascii="Calibri" w:eastAsia="Times New Roman" w:hAnsi="Calibri" w:cs="Calibri"/>
                    <w:color w:val="000000"/>
                    <w:lang w:val="de-DE" w:eastAsia="de-DE"/>
                  </w:rPr>
                </w:rPrChange>
              </w:rPr>
              <w:t>http://de.farnell.com/te-connectivity-amp/8-1879061-0/widerstand-0402-20k-0-1/dp/1863394</w:t>
            </w:r>
          </w:p>
        </w:tc>
        <w:tc>
          <w:tcPr>
            <w:tcW w:w="699" w:type="pct"/>
          </w:tcPr>
          <w:p w14:paraId="4EEEB5EE" w14:textId="77777777"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1959"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14:paraId="34FE9311" w14:textId="77777777" w:rsidTr="00344F4E">
        <w:tc>
          <w:tcPr>
            <w:cnfStyle w:val="001000000000" w:firstRow="0" w:lastRow="0" w:firstColumn="1" w:lastColumn="0" w:oddVBand="0" w:evenVBand="0" w:oddHBand="0" w:evenHBand="0" w:firstRowFirstColumn="0" w:firstRowLastColumn="0" w:lastRowFirstColumn="0" w:lastRowLastColumn="0"/>
            <w:tcW w:w="830" w:type="pct"/>
          </w:tcPr>
          <w:p w14:paraId="6FDBE6F4" w14:textId="77777777" w:rsidR="00344F4E" w:rsidRPr="00CF4F06" w:rsidRDefault="00344F4E" w:rsidP="00846B32">
            <w:pPr>
              <w:spacing w:line="240" w:lineRule="auto"/>
              <w:jc w:val="left"/>
              <w:rPr>
                <w:rPrChange w:id="1960" w:author="Chancerel, Perrine" w:date="2015-04-01T12:09:00Z">
                  <w:rPr>
                    <w:lang w:val="de-DE"/>
                  </w:rPr>
                </w:rPrChange>
              </w:rPr>
            </w:pPr>
            <w:r w:rsidRPr="00CF4F06">
              <w:rPr>
                <w:rFonts w:ascii="Calibri" w:eastAsia="Times New Roman" w:hAnsi="Calibri" w:cs="Calibri"/>
                <w:color w:val="000000"/>
                <w:lang w:eastAsia="de-DE"/>
                <w:rPrChange w:id="1961" w:author="Chancerel, Perrine" w:date="2015-04-01T12:09:00Z">
                  <w:rPr>
                    <w:rFonts w:ascii="Calibri" w:eastAsia="Times New Roman" w:hAnsi="Calibri" w:cs="Calibri"/>
                    <w:color w:val="000000"/>
                    <w:lang w:val="de-DE" w:eastAsia="de-DE"/>
                  </w:rPr>
                </w:rPrChange>
              </w:rPr>
              <w:t>LED 0805</w:t>
            </w:r>
          </w:p>
        </w:tc>
        <w:tc>
          <w:tcPr>
            <w:tcW w:w="439" w:type="pct"/>
          </w:tcPr>
          <w:p w14:paraId="62380285" w14:textId="77777777" w:rsidR="00344F4E" w:rsidRPr="00CF4F06"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rPrChange w:id="1962" w:author="Chancerel, Perrine" w:date="2015-04-01T12:09:00Z">
                  <w:rPr>
                    <w:lang w:val="de-DE"/>
                  </w:rPr>
                </w:rPrChange>
              </w:rPr>
            </w:pPr>
            <w:r w:rsidRPr="00CF4F06">
              <w:rPr>
                <w:rFonts w:ascii="Calibri" w:eastAsia="Times New Roman" w:hAnsi="Calibri" w:cs="Calibri"/>
                <w:color w:val="000000"/>
                <w:sz w:val="22"/>
                <w:szCs w:val="22"/>
                <w:lang w:eastAsia="de-DE"/>
                <w:rPrChange w:id="1963" w:author="Chancerel, Perrine" w:date="2015-04-01T12:09:00Z">
                  <w:rPr>
                    <w:rFonts w:ascii="Calibri" w:eastAsia="Times New Roman" w:hAnsi="Calibri" w:cs="Calibri"/>
                    <w:color w:val="000000"/>
                    <w:sz w:val="22"/>
                    <w:szCs w:val="22"/>
                    <w:lang w:val="de-DE" w:eastAsia="de-DE"/>
                  </w:rPr>
                </w:rPrChange>
              </w:rPr>
              <w:t>0.056</w:t>
            </w:r>
          </w:p>
        </w:tc>
        <w:tc>
          <w:tcPr>
            <w:tcW w:w="3032" w:type="pct"/>
          </w:tcPr>
          <w:p w14:paraId="19C5871A" w14:textId="77777777"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Change w:id="1964"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1965" w:author="Chancerel, Perrine" w:date="2015-04-01T12:09:00Z">
                  <w:rPr>
                    <w:rFonts w:ascii="Calibri" w:eastAsia="Times New Roman" w:hAnsi="Calibri" w:cs="Calibri"/>
                    <w:color w:val="000000"/>
                    <w:lang w:val="de-DE" w:eastAsia="de-DE"/>
                  </w:rPr>
                </w:rPrChange>
              </w:rPr>
              <w:t>http://de.farnell.com/kingbright/kpt-2012sgc/led-0805-gr-n-12mcd-568nm/dp/2099239</w:t>
            </w:r>
          </w:p>
        </w:tc>
        <w:tc>
          <w:tcPr>
            <w:tcW w:w="699" w:type="pct"/>
          </w:tcPr>
          <w:p w14:paraId="49DCC1AB" w14:textId="77777777"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Change w:id="1966"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14:paraId="4058C79D" w14:textId="77777777"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14:paraId="255CB3C4" w14:textId="77777777" w:rsidR="00344F4E" w:rsidRPr="00CF4F06" w:rsidRDefault="00344F4E" w:rsidP="00846B32">
            <w:pPr>
              <w:spacing w:line="240" w:lineRule="auto"/>
              <w:jc w:val="left"/>
              <w:rPr>
                <w:rPrChange w:id="1967" w:author="Chancerel, Perrine" w:date="2015-04-01T12:09:00Z">
                  <w:rPr>
                    <w:lang w:val="de-DE"/>
                  </w:rPr>
                </w:rPrChange>
              </w:rPr>
            </w:pPr>
            <w:r w:rsidRPr="00CF4F06">
              <w:rPr>
                <w:rFonts w:ascii="Calibri" w:eastAsia="Times New Roman" w:hAnsi="Calibri" w:cs="Calibri"/>
                <w:color w:val="000000"/>
                <w:lang w:eastAsia="de-DE"/>
                <w:rPrChange w:id="1968" w:author="Chancerel, Perrine" w:date="2015-04-01T12:09:00Z">
                  <w:rPr>
                    <w:rFonts w:ascii="Calibri" w:eastAsia="Times New Roman" w:hAnsi="Calibri" w:cs="Calibri"/>
                    <w:color w:val="000000"/>
                    <w:lang w:val="de-DE" w:eastAsia="de-DE"/>
                  </w:rPr>
                </w:rPrChange>
              </w:rPr>
              <w:t>Spule SRR 0604</w:t>
            </w:r>
          </w:p>
        </w:tc>
        <w:tc>
          <w:tcPr>
            <w:tcW w:w="439" w:type="pct"/>
          </w:tcPr>
          <w:p w14:paraId="70692FB5" w14:textId="77777777" w:rsidR="00344F4E" w:rsidRPr="00CF4F06"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rPrChange w:id="1969" w:author="Chancerel, Perrine" w:date="2015-04-01T12:09:00Z">
                  <w:rPr>
                    <w:lang w:val="de-DE"/>
                  </w:rPr>
                </w:rPrChange>
              </w:rPr>
            </w:pPr>
            <w:r w:rsidRPr="00CF4F06">
              <w:rPr>
                <w:rFonts w:ascii="Calibri" w:eastAsia="Times New Roman" w:hAnsi="Calibri" w:cs="Calibri"/>
                <w:color w:val="000000"/>
                <w:sz w:val="22"/>
                <w:szCs w:val="22"/>
                <w:lang w:eastAsia="de-DE"/>
                <w:rPrChange w:id="1970" w:author="Chancerel, Perrine" w:date="2015-04-01T12:09:00Z">
                  <w:rPr>
                    <w:rFonts w:ascii="Calibri" w:eastAsia="Times New Roman" w:hAnsi="Calibri" w:cs="Calibri"/>
                    <w:color w:val="000000"/>
                    <w:sz w:val="22"/>
                    <w:szCs w:val="22"/>
                    <w:lang w:val="de-DE" w:eastAsia="de-DE"/>
                  </w:rPr>
                </w:rPrChange>
              </w:rPr>
              <w:t>0.357</w:t>
            </w:r>
          </w:p>
        </w:tc>
        <w:tc>
          <w:tcPr>
            <w:tcW w:w="3032" w:type="pct"/>
          </w:tcPr>
          <w:p w14:paraId="0E5813DD" w14:textId="77777777"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1971"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1972" w:author="Chancerel, Perrine" w:date="2015-04-01T12:09:00Z">
                  <w:rPr>
                    <w:rFonts w:ascii="Calibri" w:eastAsia="Times New Roman" w:hAnsi="Calibri" w:cs="Calibri"/>
                    <w:color w:val="000000"/>
                    <w:lang w:val="de-DE" w:eastAsia="de-DE"/>
                  </w:rPr>
                </w:rPrChange>
              </w:rPr>
              <w:t>http://de.farnell.com/bourns/srr0604-100ml/leistungsinduktivit-t-10uh-20/dp/1929700</w:t>
            </w:r>
          </w:p>
        </w:tc>
        <w:tc>
          <w:tcPr>
            <w:tcW w:w="699" w:type="pct"/>
          </w:tcPr>
          <w:p w14:paraId="63FEC858" w14:textId="77777777"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1973"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14:paraId="47FCA36A" w14:textId="77777777" w:rsidTr="00344F4E">
        <w:tc>
          <w:tcPr>
            <w:cnfStyle w:val="001000000000" w:firstRow="0" w:lastRow="0" w:firstColumn="1" w:lastColumn="0" w:oddVBand="0" w:evenVBand="0" w:oddHBand="0" w:evenHBand="0" w:firstRowFirstColumn="0" w:firstRowLastColumn="0" w:lastRowFirstColumn="0" w:lastRowLastColumn="0"/>
            <w:tcW w:w="830" w:type="pct"/>
          </w:tcPr>
          <w:p w14:paraId="28EE9E3D" w14:textId="77777777" w:rsidR="00344F4E" w:rsidRPr="00CF4F06" w:rsidRDefault="00344F4E" w:rsidP="00846B32">
            <w:pPr>
              <w:spacing w:line="240" w:lineRule="auto"/>
              <w:jc w:val="left"/>
              <w:rPr>
                <w:color w:val="FF0000"/>
                <w:rPrChange w:id="1974" w:author="Chancerel, Perrine" w:date="2015-04-01T12:09:00Z">
                  <w:rPr>
                    <w:color w:val="FF0000"/>
                    <w:lang w:val="de-DE"/>
                  </w:rPr>
                </w:rPrChange>
              </w:rPr>
            </w:pPr>
            <w:r w:rsidRPr="00CF4F06">
              <w:rPr>
                <w:rFonts w:ascii="Calibri" w:eastAsia="Times New Roman" w:hAnsi="Calibri" w:cs="Calibri"/>
                <w:color w:val="000000"/>
                <w:lang w:eastAsia="de-DE"/>
                <w:rPrChange w:id="1975" w:author="Chancerel, Perrine" w:date="2015-04-01T12:09:00Z">
                  <w:rPr>
                    <w:rFonts w:ascii="Calibri" w:eastAsia="Times New Roman" w:hAnsi="Calibri" w:cs="Calibri"/>
                    <w:color w:val="000000"/>
                    <w:lang w:val="de-DE" w:eastAsia="de-DE"/>
                  </w:rPr>
                </w:rPrChange>
              </w:rPr>
              <w:t>PANASONIC  EEEFP1E680AP  ALU-ELKO</w:t>
            </w:r>
          </w:p>
        </w:tc>
        <w:tc>
          <w:tcPr>
            <w:tcW w:w="439" w:type="pct"/>
          </w:tcPr>
          <w:p w14:paraId="65395995" w14:textId="77777777" w:rsidR="00344F4E" w:rsidRPr="00CF4F06"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color w:val="FF0000"/>
                <w:rPrChange w:id="1976" w:author="Chancerel, Perrine" w:date="2015-04-01T12:09:00Z">
                  <w:rPr>
                    <w:color w:val="FF0000"/>
                    <w:lang w:val="de-DE"/>
                  </w:rPr>
                </w:rPrChange>
              </w:rPr>
            </w:pPr>
            <w:r w:rsidRPr="00CF4F06">
              <w:rPr>
                <w:rFonts w:ascii="Calibri" w:eastAsia="Times New Roman" w:hAnsi="Calibri" w:cs="Calibri"/>
                <w:color w:val="000000"/>
                <w:sz w:val="22"/>
                <w:szCs w:val="22"/>
                <w:lang w:eastAsia="de-DE"/>
                <w:rPrChange w:id="1977" w:author="Chancerel, Perrine" w:date="2015-04-01T12:09:00Z">
                  <w:rPr>
                    <w:rFonts w:ascii="Calibri" w:eastAsia="Times New Roman" w:hAnsi="Calibri" w:cs="Calibri"/>
                    <w:color w:val="000000"/>
                    <w:sz w:val="22"/>
                    <w:szCs w:val="22"/>
                    <w:lang w:val="de-DE" w:eastAsia="de-DE"/>
                  </w:rPr>
                </w:rPrChange>
              </w:rPr>
              <w:t>0.139</w:t>
            </w:r>
          </w:p>
        </w:tc>
        <w:tc>
          <w:tcPr>
            <w:tcW w:w="3032" w:type="pct"/>
          </w:tcPr>
          <w:p w14:paraId="642E97A5" w14:textId="77777777"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de-DE"/>
                <w:rPrChange w:id="1978" w:author="Chancerel, Perrine" w:date="2015-04-01T12:09:00Z">
                  <w:rPr>
                    <w:rFonts w:ascii="Calibri" w:eastAsia="Times New Roman" w:hAnsi="Calibri" w:cs="Calibri"/>
                    <w:color w:val="000000"/>
                    <w:sz w:val="22"/>
                    <w:szCs w:val="22"/>
                    <w:lang w:val="de-DE" w:eastAsia="de-DE"/>
                  </w:rPr>
                </w:rPrChange>
              </w:rPr>
            </w:pPr>
            <w:r w:rsidRPr="00CF4F06">
              <w:rPr>
                <w:rFonts w:ascii="Calibri" w:eastAsia="Times New Roman" w:hAnsi="Calibri" w:cs="Calibri"/>
                <w:color w:val="000000"/>
                <w:sz w:val="22"/>
                <w:szCs w:val="22"/>
                <w:lang w:eastAsia="de-DE"/>
                <w:rPrChange w:id="1979" w:author="Chancerel, Perrine" w:date="2015-04-01T12:09:00Z">
                  <w:rPr>
                    <w:rFonts w:ascii="Calibri" w:eastAsia="Times New Roman" w:hAnsi="Calibri" w:cs="Calibri"/>
                    <w:color w:val="000000"/>
                    <w:sz w:val="22"/>
                    <w:szCs w:val="22"/>
                    <w:lang w:val="de-DE" w:eastAsia="de-DE"/>
                  </w:rPr>
                </w:rPrChange>
              </w:rPr>
              <w:t>http://de.farnell.com/panasonic-electronic-components/eeefp1e680ap/alu-elko-68uf-25v-smd/dp/1539487</w:t>
            </w:r>
          </w:p>
        </w:tc>
        <w:tc>
          <w:tcPr>
            <w:tcW w:w="699" w:type="pct"/>
          </w:tcPr>
          <w:p w14:paraId="6A7C9212" w14:textId="77777777"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de-DE"/>
                <w:rPrChange w:id="1980" w:author="Chancerel, Perrine" w:date="2015-04-01T12:09:00Z">
                  <w:rPr>
                    <w:rFonts w:ascii="Calibri" w:eastAsia="Times New Roman" w:hAnsi="Calibri" w:cs="Calibri"/>
                    <w:color w:val="000000"/>
                    <w:sz w:val="22"/>
                    <w:szCs w:val="22"/>
                    <w:lang w:val="de-DE" w:eastAsia="de-DE"/>
                  </w:rPr>
                </w:rPrChange>
              </w:rPr>
            </w:pPr>
            <w:r w:rsidRPr="00286FF8">
              <w:rPr>
                <w:rFonts w:ascii="Calibri" w:eastAsia="Times New Roman" w:hAnsi="Calibri" w:cs="Calibri"/>
                <w:color w:val="000000"/>
                <w:lang w:eastAsia="de-DE"/>
              </w:rPr>
              <w:t>20.02.2015</w:t>
            </w:r>
          </w:p>
        </w:tc>
      </w:tr>
      <w:tr w:rsidR="00344F4E" w:rsidRPr="00CF4F06" w14:paraId="0D11E288" w14:textId="77777777"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14:paraId="42160268" w14:textId="77777777" w:rsidR="00344F4E" w:rsidRPr="00CF4F06" w:rsidRDefault="00344F4E" w:rsidP="00846B32">
            <w:pPr>
              <w:spacing w:line="240" w:lineRule="auto"/>
              <w:jc w:val="left"/>
              <w:rPr>
                <w:color w:val="FF0000"/>
                <w:rPrChange w:id="1981" w:author="Chancerel, Perrine" w:date="2015-04-01T12:09:00Z">
                  <w:rPr>
                    <w:color w:val="FF0000"/>
                    <w:lang w:val="de-DE"/>
                  </w:rPr>
                </w:rPrChange>
              </w:rPr>
            </w:pPr>
            <w:r w:rsidRPr="00CF4F06">
              <w:rPr>
                <w:rFonts w:ascii="Calibri" w:eastAsia="Times New Roman" w:hAnsi="Calibri" w:cs="Calibri"/>
                <w:color w:val="000000"/>
                <w:lang w:eastAsia="de-DE"/>
                <w:rPrChange w:id="1982" w:author="Chancerel, Perrine" w:date="2015-04-01T12:09:00Z">
                  <w:rPr>
                    <w:rFonts w:ascii="Calibri" w:eastAsia="Times New Roman" w:hAnsi="Calibri" w:cs="Calibri"/>
                    <w:color w:val="000000"/>
                    <w:lang w:val="de-DE" w:eastAsia="de-DE"/>
                  </w:rPr>
                </w:rPrChange>
              </w:rPr>
              <w:lastRenderedPageBreak/>
              <w:t>BC847B</w:t>
            </w:r>
          </w:p>
        </w:tc>
        <w:tc>
          <w:tcPr>
            <w:tcW w:w="439" w:type="pct"/>
          </w:tcPr>
          <w:p w14:paraId="61673502" w14:textId="77777777" w:rsidR="00344F4E" w:rsidRPr="00CF4F06"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color w:val="FF0000"/>
                <w:rPrChange w:id="1983" w:author="Chancerel, Perrine" w:date="2015-04-01T12:09:00Z">
                  <w:rPr>
                    <w:color w:val="FF0000"/>
                    <w:lang w:val="de-DE"/>
                  </w:rPr>
                </w:rPrChange>
              </w:rPr>
            </w:pPr>
            <w:r w:rsidRPr="00CF4F06">
              <w:rPr>
                <w:rFonts w:ascii="Calibri" w:eastAsia="Times New Roman" w:hAnsi="Calibri" w:cs="Calibri"/>
                <w:color w:val="000000"/>
                <w:sz w:val="22"/>
                <w:szCs w:val="22"/>
                <w:lang w:eastAsia="de-DE"/>
                <w:rPrChange w:id="1984" w:author="Chancerel, Perrine" w:date="2015-04-01T12:09:00Z">
                  <w:rPr>
                    <w:rFonts w:ascii="Calibri" w:eastAsia="Times New Roman" w:hAnsi="Calibri" w:cs="Calibri"/>
                    <w:color w:val="000000"/>
                    <w:sz w:val="22"/>
                    <w:szCs w:val="22"/>
                    <w:lang w:val="de-DE" w:eastAsia="de-DE"/>
                  </w:rPr>
                </w:rPrChange>
              </w:rPr>
              <w:t>0.016</w:t>
            </w:r>
          </w:p>
        </w:tc>
        <w:tc>
          <w:tcPr>
            <w:tcW w:w="3032" w:type="pct"/>
          </w:tcPr>
          <w:p w14:paraId="4F6976C7" w14:textId="77777777"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1985"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1986" w:author="Chancerel, Perrine" w:date="2015-04-01T12:09:00Z">
                  <w:rPr>
                    <w:rFonts w:ascii="Calibri" w:eastAsia="Times New Roman" w:hAnsi="Calibri" w:cs="Calibri"/>
                    <w:color w:val="000000"/>
                    <w:lang w:val="de-DE" w:eastAsia="de-DE"/>
                  </w:rPr>
                </w:rPrChange>
              </w:rPr>
              <w:t>http://de.farnell.com/nxp/bc847b-215/transistor-npn-45v-sot-23/dp/1081232</w:t>
            </w:r>
          </w:p>
        </w:tc>
        <w:tc>
          <w:tcPr>
            <w:tcW w:w="699" w:type="pct"/>
          </w:tcPr>
          <w:p w14:paraId="1BFE7D19" w14:textId="77777777"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1987"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14:paraId="6EEC02FC" w14:textId="77777777" w:rsidTr="00344F4E">
        <w:tc>
          <w:tcPr>
            <w:cnfStyle w:val="001000000000" w:firstRow="0" w:lastRow="0" w:firstColumn="1" w:lastColumn="0" w:oddVBand="0" w:evenVBand="0" w:oddHBand="0" w:evenHBand="0" w:firstRowFirstColumn="0" w:firstRowLastColumn="0" w:lastRowFirstColumn="0" w:lastRowLastColumn="0"/>
            <w:tcW w:w="830" w:type="pct"/>
          </w:tcPr>
          <w:p w14:paraId="022C2299" w14:textId="77777777" w:rsidR="00344F4E" w:rsidRPr="00CF4F06" w:rsidRDefault="00344F4E" w:rsidP="00846B32">
            <w:pPr>
              <w:spacing w:line="240" w:lineRule="auto"/>
              <w:jc w:val="left"/>
              <w:rPr>
                <w:rPrChange w:id="1988" w:author="Chancerel, Perrine" w:date="2015-04-01T12:09:00Z">
                  <w:rPr>
                    <w:lang w:val="de-DE"/>
                  </w:rPr>
                </w:rPrChange>
              </w:rPr>
            </w:pPr>
            <w:r w:rsidRPr="00CF4F06">
              <w:rPr>
                <w:rFonts w:ascii="Calibri" w:eastAsia="Times New Roman" w:hAnsi="Calibri" w:cs="Calibri"/>
                <w:color w:val="000000"/>
                <w:lang w:eastAsia="de-DE"/>
                <w:rPrChange w:id="1989" w:author="Chancerel, Perrine" w:date="2015-04-01T12:09:00Z">
                  <w:rPr>
                    <w:rFonts w:ascii="Calibri" w:eastAsia="Times New Roman" w:hAnsi="Calibri" w:cs="Calibri"/>
                    <w:color w:val="000000"/>
                    <w:lang w:val="de-DE" w:eastAsia="de-DE"/>
                  </w:rPr>
                </w:rPrChange>
              </w:rPr>
              <w:t>Widerstand 0603</w:t>
            </w:r>
          </w:p>
        </w:tc>
        <w:tc>
          <w:tcPr>
            <w:tcW w:w="439" w:type="pct"/>
          </w:tcPr>
          <w:p w14:paraId="7237FAFB" w14:textId="77777777" w:rsidR="00344F4E" w:rsidRPr="00CF4F06"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rPrChange w:id="1990" w:author="Chancerel, Perrine" w:date="2015-04-01T12:09:00Z">
                  <w:rPr>
                    <w:lang w:val="de-DE"/>
                  </w:rPr>
                </w:rPrChange>
              </w:rPr>
            </w:pPr>
            <w:r w:rsidRPr="00CF4F06">
              <w:rPr>
                <w:rFonts w:ascii="Calibri" w:eastAsia="Times New Roman" w:hAnsi="Calibri" w:cs="Calibri"/>
                <w:color w:val="000000"/>
                <w:sz w:val="22"/>
                <w:szCs w:val="22"/>
                <w:lang w:eastAsia="de-DE"/>
                <w:rPrChange w:id="1991" w:author="Chancerel, Perrine" w:date="2015-04-01T12:09:00Z">
                  <w:rPr>
                    <w:rFonts w:ascii="Calibri" w:eastAsia="Times New Roman" w:hAnsi="Calibri" w:cs="Calibri"/>
                    <w:color w:val="000000"/>
                    <w:sz w:val="22"/>
                    <w:szCs w:val="22"/>
                    <w:lang w:val="de-DE" w:eastAsia="de-DE"/>
                  </w:rPr>
                </w:rPrChange>
              </w:rPr>
              <w:t>0.022</w:t>
            </w:r>
          </w:p>
        </w:tc>
        <w:tc>
          <w:tcPr>
            <w:tcW w:w="3032" w:type="pct"/>
          </w:tcPr>
          <w:p w14:paraId="68A46040" w14:textId="77777777"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Change w:id="1992"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1993" w:author="Chancerel, Perrine" w:date="2015-04-01T12:09:00Z">
                  <w:rPr>
                    <w:rFonts w:ascii="Calibri" w:eastAsia="Times New Roman" w:hAnsi="Calibri" w:cs="Calibri"/>
                    <w:color w:val="000000"/>
                    <w:lang w:val="de-DE" w:eastAsia="de-DE"/>
                  </w:rPr>
                </w:rPrChange>
              </w:rPr>
              <w:t>http://de.farnell.com/multicomp/mc0063w0603121k/widerstand-0603-21k/dp/1170918</w:t>
            </w:r>
          </w:p>
        </w:tc>
        <w:tc>
          <w:tcPr>
            <w:tcW w:w="699" w:type="pct"/>
          </w:tcPr>
          <w:p w14:paraId="050D6BC4" w14:textId="77777777"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Change w:id="1994"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14:paraId="0B639493" w14:textId="77777777"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14:paraId="6F3B7402" w14:textId="77777777" w:rsidR="00344F4E" w:rsidRPr="00CF4F06" w:rsidRDefault="00344F4E" w:rsidP="00846B32">
            <w:pPr>
              <w:spacing w:line="240" w:lineRule="auto"/>
              <w:jc w:val="left"/>
              <w:rPr>
                <w:rPrChange w:id="1995" w:author="Chancerel, Perrine" w:date="2015-04-01T12:09:00Z">
                  <w:rPr>
                    <w:lang w:val="de-DE"/>
                  </w:rPr>
                </w:rPrChange>
              </w:rPr>
            </w:pPr>
            <w:r w:rsidRPr="00CF4F06">
              <w:rPr>
                <w:rFonts w:ascii="Calibri" w:eastAsia="Times New Roman" w:hAnsi="Calibri" w:cs="Calibri"/>
                <w:color w:val="000000"/>
                <w:lang w:eastAsia="de-DE"/>
                <w:rPrChange w:id="1996" w:author="Chancerel, Perrine" w:date="2015-04-01T12:09:00Z">
                  <w:rPr>
                    <w:rFonts w:ascii="Calibri" w:eastAsia="Times New Roman" w:hAnsi="Calibri" w:cs="Calibri"/>
                    <w:color w:val="000000"/>
                    <w:lang w:val="de-DE" w:eastAsia="de-DE"/>
                  </w:rPr>
                </w:rPrChange>
              </w:rPr>
              <w:t>Button</w:t>
            </w:r>
          </w:p>
        </w:tc>
        <w:tc>
          <w:tcPr>
            <w:tcW w:w="439" w:type="pct"/>
          </w:tcPr>
          <w:p w14:paraId="56DE514F" w14:textId="77777777" w:rsidR="00344F4E" w:rsidRPr="00CF4F06"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rPrChange w:id="1997" w:author="Chancerel, Perrine" w:date="2015-04-01T12:09:00Z">
                  <w:rPr>
                    <w:lang w:val="de-DE"/>
                  </w:rPr>
                </w:rPrChange>
              </w:rPr>
            </w:pPr>
            <w:r w:rsidRPr="00CF4F06">
              <w:rPr>
                <w:rFonts w:ascii="Calibri" w:eastAsia="Times New Roman" w:hAnsi="Calibri" w:cs="Calibri"/>
                <w:color w:val="000000"/>
                <w:sz w:val="22"/>
                <w:szCs w:val="22"/>
                <w:lang w:eastAsia="de-DE"/>
                <w:rPrChange w:id="1998" w:author="Chancerel, Perrine" w:date="2015-04-01T12:09:00Z">
                  <w:rPr>
                    <w:rFonts w:ascii="Calibri" w:eastAsia="Times New Roman" w:hAnsi="Calibri" w:cs="Calibri"/>
                    <w:color w:val="000000"/>
                    <w:sz w:val="22"/>
                    <w:szCs w:val="22"/>
                    <w:lang w:val="de-DE" w:eastAsia="de-DE"/>
                  </w:rPr>
                </w:rPrChange>
              </w:rPr>
              <w:t>0.125</w:t>
            </w:r>
          </w:p>
        </w:tc>
        <w:tc>
          <w:tcPr>
            <w:tcW w:w="3032" w:type="pct"/>
          </w:tcPr>
          <w:p w14:paraId="29E222C9" w14:textId="77777777"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1999"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2000" w:author="Chancerel, Perrine" w:date="2015-04-01T12:09:00Z">
                  <w:rPr>
                    <w:rFonts w:ascii="Calibri" w:eastAsia="Times New Roman" w:hAnsi="Calibri" w:cs="Calibri"/>
                    <w:color w:val="000000"/>
                    <w:lang w:val="de-DE" w:eastAsia="de-DE"/>
                  </w:rPr>
                </w:rPrChange>
              </w:rPr>
              <w:t>http://de.farnell.com/c-k-components/ksem31j-lfs/taster-spst-0-05a-32vdc-smd/dp/2435311</w:t>
            </w:r>
          </w:p>
        </w:tc>
        <w:tc>
          <w:tcPr>
            <w:tcW w:w="699" w:type="pct"/>
          </w:tcPr>
          <w:p w14:paraId="635D3FC0" w14:textId="77777777"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2001"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14:paraId="75E38F58" w14:textId="77777777" w:rsidTr="00344F4E">
        <w:tc>
          <w:tcPr>
            <w:cnfStyle w:val="001000000000" w:firstRow="0" w:lastRow="0" w:firstColumn="1" w:lastColumn="0" w:oddVBand="0" w:evenVBand="0" w:oddHBand="0" w:evenHBand="0" w:firstRowFirstColumn="0" w:firstRowLastColumn="0" w:lastRowFirstColumn="0" w:lastRowLastColumn="0"/>
            <w:tcW w:w="830" w:type="pct"/>
          </w:tcPr>
          <w:p w14:paraId="06478D7E" w14:textId="77777777" w:rsidR="00344F4E" w:rsidRPr="00CF4F06" w:rsidRDefault="00344F4E" w:rsidP="00846B32">
            <w:pPr>
              <w:spacing w:line="240" w:lineRule="auto"/>
              <w:jc w:val="left"/>
              <w:rPr>
                <w:rPrChange w:id="2002" w:author="Chancerel, Perrine" w:date="2015-04-01T12:09:00Z">
                  <w:rPr>
                    <w:lang w:val="de-DE"/>
                  </w:rPr>
                </w:rPrChange>
              </w:rPr>
            </w:pPr>
            <w:proofErr w:type="spellStart"/>
            <w:r w:rsidRPr="00CF4F06">
              <w:rPr>
                <w:rFonts w:ascii="Calibri" w:eastAsia="Times New Roman" w:hAnsi="Calibri" w:cs="Calibri"/>
                <w:color w:val="000000"/>
                <w:lang w:eastAsia="de-DE"/>
                <w:rPrChange w:id="2003" w:author="Chancerel, Perrine" w:date="2015-04-01T12:09:00Z">
                  <w:rPr>
                    <w:rFonts w:ascii="Calibri" w:eastAsia="Times New Roman" w:hAnsi="Calibri" w:cs="Calibri"/>
                    <w:color w:val="000000"/>
                    <w:lang w:val="de-DE" w:eastAsia="de-DE"/>
                  </w:rPr>
                </w:rPrChange>
              </w:rPr>
              <w:t>Widerstandsnetzwerk</w:t>
            </w:r>
            <w:proofErr w:type="spellEnd"/>
          </w:p>
        </w:tc>
        <w:tc>
          <w:tcPr>
            <w:tcW w:w="439" w:type="pct"/>
          </w:tcPr>
          <w:p w14:paraId="020BD632" w14:textId="77777777" w:rsidR="00344F4E" w:rsidRPr="00CF4F06"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rPrChange w:id="2004" w:author="Chancerel, Perrine" w:date="2015-04-01T12:09:00Z">
                  <w:rPr>
                    <w:lang w:val="de-DE"/>
                  </w:rPr>
                </w:rPrChange>
              </w:rPr>
            </w:pPr>
            <w:r w:rsidRPr="00CF4F06">
              <w:rPr>
                <w:rFonts w:ascii="Calibri" w:eastAsia="Times New Roman" w:hAnsi="Calibri" w:cs="Calibri"/>
                <w:color w:val="000000"/>
                <w:sz w:val="22"/>
                <w:szCs w:val="22"/>
                <w:lang w:eastAsia="de-DE"/>
                <w:rPrChange w:id="2005" w:author="Chancerel, Perrine" w:date="2015-04-01T12:09:00Z">
                  <w:rPr>
                    <w:rFonts w:ascii="Calibri" w:eastAsia="Times New Roman" w:hAnsi="Calibri" w:cs="Calibri"/>
                    <w:color w:val="000000"/>
                    <w:sz w:val="22"/>
                    <w:szCs w:val="22"/>
                    <w:lang w:val="de-DE" w:eastAsia="de-DE"/>
                  </w:rPr>
                </w:rPrChange>
              </w:rPr>
              <w:t>0.014</w:t>
            </w:r>
          </w:p>
        </w:tc>
        <w:tc>
          <w:tcPr>
            <w:tcW w:w="3032" w:type="pct"/>
          </w:tcPr>
          <w:p w14:paraId="1B24F137" w14:textId="77777777"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Change w:id="2006"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2007" w:author="Chancerel, Perrine" w:date="2015-04-01T12:09:00Z">
                  <w:rPr>
                    <w:rFonts w:ascii="Calibri" w:eastAsia="Times New Roman" w:hAnsi="Calibri" w:cs="Calibri"/>
                    <w:color w:val="000000"/>
                    <w:lang w:val="de-DE" w:eastAsia="de-DE"/>
                  </w:rPr>
                </w:rPrChange>
              </w:rPr>
              <w:t>http://de.farnell.com/panasonic-electronic-components/exb38v103jv/widerstandsarray-konvex-0603x4/dp/2060107</w:t>
            </w:r>
          </w:p>
        </w:tc>
        <w:tc>
          <w:tcPr>
            <w:tcW w:w="699" w:type="pct"/>
          </w:tcPr>
          <w:p w14:paraId="73469589" w14:textId="77777777"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Change w:id="2008"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14:paraId="14C4052C" w14:textId="77777777"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14:paraId="35FF166F" w14:textId="77777777" w:rsidR="00344F4E" w:rsidRPr="00286FF8" w:rsidRDefault="00344F4E" w:rsidP="00846B32">
            <w:pPr>
              <w:spacing w:line="240" w:lineRule="auto"/>
              <w:jc w:val="left"/>
            </w:pPr>
            <w:r w:rsidRPr="00CF4F06">
              <w:rPr>
                <w:rFonts w:ascii="Calibri" w:eastAsia="Times New Roman" w:hAnsi="Calibri" w:cs="Calibri"/>
                <w:color w:val="000000"/>
                <w:lang w:eastAsia="de-DE"/>
                <w:rPrChange w:id="2009" w:author="Chancerel, Perrine" w:date="2015-04-01T12:09:00Z">
                  <w:rPr>
                    <w:rFonts w:ascii="Calibri" w:eastAsia="Times New Roman" w:hAnsi="Calibri" w:cs="Calibri"/>
                    <w:color w:val="000000"/>
                    <w:lang w:val="de-DE" w:eastAsia="de-DE"/>
                  </w:rPr>
                </w:rPrChange>
              </w:rPr>
              <w:t>ATSAM3X8EA-AU</w:t>
            </w:r>
          </w:p>
        </w:tc>
        <w:tc>
          <w:tcPr>
            <w:tcW w:w="439" w:type="pct"/>
          </w:tcPr>
          <w:p w14:paraId="160C76B8" w14:textId="77777777" w:rsidR="00344F4E" w:rsidRPr="00286FF8"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CF4F06">
              <w:rPr>
                <w:rFonts w:ascii="Calibri" w:eastAsia="Times New Roman" w:hAnsi="Calibri" w:cs="Calibri"/>
                <w:color w:val="000000"/>
                <w:sz w:val="22"/>
                <w:szCs w:val="22"/>
                <w:lang w:eastAsia="de-DE"/>
                <w:rPrChange w:id="2010" w:author="Chancerel, Perrine" w:date="2015-04-01T12:09:00Z">
                  <w:rPr>
                    <w:rFonts w:ascii="Calibri" w:eastAsia="Times New Roman" w:hAnsi="Calibri" w:cs="Calibri"/>
                    <w:color w:val="000000"/>
                    <w:sz w:val="22"/>
                    <w:szCs w:val="22"/>
                    <w:lang w:val="de-DE" w:eastAsia="de-DE"/>
                  </w:rPr>
                </w:rPrChange>
              </w:rPr>
              <w:t>6.330</w:t>
            </w:r>
          </w:p>
        </w:tc>
        <w:tc>
          <w:tcPr>
            <w:tcW w:w="3032" w:type="pct"/>
          </w:tcPr>
          <w:p w14:paraId="773334E0" w14:textId="77777777" w:rsidR="00344F4E" w:rsidRPr="00286FF8"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http://de.farnell.com/atmel/atsam3x8ea-au/mcu-32bit-cortex-m3-84mhz-lqfp/dp/2318839?ost=ATSAM3X8EA-AU</w:t>
            </w:r>
          </w:p>
        </w:tc>
        <w:tc>
          <w:tcPr>
            <w:tcW w:w="699" w:type="pct"/>
          </w:tcPr>
          <w:p w14:paraId="028072E2" w14:textId="77777777" w:rsidR="00344F4E" w:rsidRPr="006B43F4"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20.02.2015</w:t>
            </w:r>
          </w:p>
        </w:tc>
      </w:tr>
      <w:tr w:rsidR="00344F4E" w:rsidRPr="00CF4F06" w14:paraId="3DCA2F4B" w14:textId="77777777" w:rsidTr="00344F4E">
        <w:tc>
          <w:tcPr>
            <w:cnfStyle w:val="001000000000" w:firstRow="0" w:lastRow="0" w:firstColumn="1" w:lastColumn="0" w:oddVBand="0" w:evenVBand="0" w:oddHBand="0" w:evenHBand="0" w:firstRowFirstColumn="0" w:firstRowLastColumn="0" w:lastRowFirstColumn="0" w:lastRowLastColumn="0"/>
            <w:tcW w:w="830" w:type="pct"/>
          </w:tcPr>
          <w:p w14:paraId="3F071DE3" w14:textId="77777777" w:rsidR="00344F4E" w:rsidRPr="00286FF8" w:rsidRDefault="00344F4E" w:rsidP="00846B32">
            <w:pPr>
              <w:spacing w:line="240" w:lineRule="auto"/>
              <w:jc w:val="left"/>
            </w:pPr>
            <w:r w:rsidRPr="00CF4F06">
              <w:rPr>
                <w:rFonts w:ascii="Calibri" w:eastAsia="Times New Roman" w:hAnsi="Calibri" w:cs="Calibri"/>
                <w:color w:val="000000"/>
                <w:lang w:eastAsia="de-DE"/>
                <w:rPrChange w:id="2011" w:author="Chancerel, Perrine" w:date="2015-04-01T12:09:00Z">
                  <w:rPr>
                    <w:rFonts w:ascii="Calibri" w:eastAsia="Times New Roman" w:hAnsi="Calibri" w:cs="Calibri"/>
                    <w:color w:val="000000"/>
                    <w:lang w:val="de-DE" w:eastAsia="de-DE"/>
                  </w:rPr>
                </w:rPrChange>
              </w:rPr>
              <w:t>CRYSTAL-3.2-2.5</w:t>
            </w:r>
          </w:p>
        </w:tc>
        <w:tc>
          <w:tcPr>
            <w:tcW w:w="439" w:type="pct"/>
          </w:tcPr>
          <w:p w14:paraId="0F126117" w14:textId="77777777" w:rsidR="00344F4E" w:rsidRPr="00286FF8"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CF4F06">
              <w:rPr>
                <w:rFonts w:ascii="Calibri" w:eastAsia="Times New Roman" w:hAnsi="Calibri" w:cs="Calibri"/>
                <w:color w:val="000000"/>
                <w:sz w:val="22"/>
                <w:szCs w:val="22"/>
                <w:lang w:eastAsia="de-DE"/>
                <w:rPrChange w:id="2012" w:author="Chancerel, Perrine" w:date="2015-04-01T12:09:00Z">
                  <w:rPr>
                    <w:rFonts w:ascii="Calibri" w:eastAsia="Times New Roman" w:hAnsi="Calibri" w:cs="Calibri"/>
                    <w:color w:val="000000"/>
                    <w:sz w:val="22"/>
                    <w:szCs w:val="22"/>
                    <w:lang w:val="de-DE" w:eastAsia="de-DE"/>
                  </w:rPr>
                </w:rPrChange>
              </w:rPr>
              <w:t>0.196</w:t>
            </w:r>
          </w:p>
        </w:tc>
        <w:tc>
          <w:tcPr>
            <w:tcW w:w="3032" w:type="pct"/>
          </w:tcPr>
          <w:p w14:paraId="4F2357BE" w14:textId="77777777" w:rsidR="00344F4E" w:rsidRPr="00286FF8"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http://de.farnell.com/fox-electronics/foxslf-120-20/quarz-12-0-mhz-20pf/dp/2063948</w:t>
            </w:r>
          </w:p>
        </w:tc>
        <w:tc>
          <w:tcPr>
            <w:tcW w:w="699" w:type="pct"/>
          </w:tcPr>
          <w:p w14:paraId="19E9EA32" w14:textId="77777777" w:rsidR="00344F4E" w:rsidRPr="00286FF8"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286FF8">
              <w:rPr>
                <w:rFonts w:ascii="Calibri" w:eastAsia="Times New Roman" w:hAnsi="Calibri" w:cs="Calibri"/>
                <w:color w:val="000000"/>
                <w:lang w:eastAsia="de-DE"/>
              </w:rPr>
              <w:t>20.02.2015</w:t>
            </w:r>
          </w:p>
        </w:tc>
      </w:tr>
      <w:tr w:rsidR="00344F4E" w:rsidRPr="00CF4F06" w14:paraId="65C70B42" w14:textId="77777777"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14:paraId="108533C1" w14:textId="77777777" w:rsidR="00344F4E" w:rsidRPr="00CF4F06" w:rsidRDefault="00344F4E" w:rsidP="00846B32">
            <w:pPr>
              <w:spacing w:line="240" w:lineRule="auto"/>
              <w:jc w:val="left"/>
              <w:rPr>
                <w:rPrChange w:id="2013" w:author="Chancerel, Perrine" w:date="2015-04-01T12:09:00Z">
                  <w:rPr>
                    <w:lang w:val="de-DE"/>
                  </w:rPr>
                </w:rPrChange>
              </w:rPr>
            </w:pPr>
            <w:r w:rsidRPr="00CF4F06">
              <w:rPr>
                <w:rFonts w:ascii="Calibri" w:eastAsia="Times New Roman" w:hAnsi="Calibri" w:cs="Calibri"/>
                <w:color w:val="000000"/>
                <w:lang w:eastAsia="de-DE"/>
                <w:rPrChange w:id="2014" w:author="Chancerel, Perrine" w:date="2015-04-01T12:09:00Z">
                  <w:rPr>
                    <w:rFonts w:ascii="Calibri" w:eastAsia="Times New Roman" w:hAnsi="Calibri" w:cs="Calibri"/>
                    <w:color w:val="000000"/>
                    <w:lang w:val="de-DE" w:eastAsia="de-DE"/>
                  </w:rPr>
                </w:rPrChange>
              </w:rPr>
              <w:t>RESONATOR_EPSON_FC_145</w:t>
            </w:r>
          </w:p>
        </w:tc>
        <w:tc>
          <w:tcPr>
            <w:tcW w:w="439" w:type="pct"/>
          </w:tcPr>
          <w:p w14:paraId="611F2EFB" w14:textId="77777777" w:rsidR="00344F4E" w:rsidRPr="00CF4F06"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rPrChange w:id="2015" w:author="Chancerel, Perrine" w:date="2015-04-01T12:09:00Z">
                  <w:rPr>
                    <w:lang w:val="de-DE"/>
                  </w:rPr>
                </w:rPrChange>
              </w:rPr>
            </w:pPr>
            <w:r w:rsidRPr="00CF4F06">
              <w:rPr>
                <w:rFonts w:ascii="Calibri" w:eastAsia="Times New Roman" w:hAnsi="Calibri" w:cs="Calibri"/>
                <w:color w:val="000000"/>
                <w:sz w:val="22"/>
                <w:szCs w:val="22"/>
                <w:lang w:eastAsia="de-DE"/>
                <w:rPrChange w:id="2016" w:author="Chancerel, Perrine" w:date="2015-04-01T12:09:00Z">
                  <w:rPr>
                    <w:rFonts w:ascii="Calibri" w:eastAsia="Times New Roman" w:hAnsi="Calibri" w:cs="Calibri"/>
                    <w:color w:val="000000"/>
                    <w:sz w:val="22"/>
                    <w:szCs w:val="22"/>
                    <w:lang w:val="de-DE" w:eastAsia="de-DE"/>
                  </w:rPr>
                </w:rPrChange>
              </w:rPr>
              <w:t>2.280</w:t>
            </w:r>
          </w:p>
        </w:tc>
        <w:tc>
          <w:tcPr>
            <w:tcW w:w="3032" w:type="pct"/>
          </w:tcPr>
          <w:p w14:paraId="045A320C" w14:textId="77777777"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2017"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2018" w:author="Chancerel, Perrine" w:date="2015-04-01T12:09:00Z">
                  <w:rPr>
                    <w:rFonts w:ascii="Calibri" w:eastAsia="Times New Roman" w:hAnsi="Calibri" w:cs="Calibri"/>
                    <w:color w:val="000000"/>
                    <w:lang w:val="de-DE" w:eastAsia="de-DE"/>
                  </w:rPr>
                </w:rPrChange>
              </w:rPr>
              <w:t>http://de.farnell.com/txc/7xz-32-768kbe-t/osc-32-768khz-3-2-x-2-5mm-cmos/dp/1892184</w:t>
            </w:r>
          </w:p>
        </w:tc>
        <w:tc>
          <w:tcPr>
            <w:tcW w:w="699" w:type="pct"/>
          </w:tcPr>
          <w:p w14:paraId="133EA831" w14:textId="77777777"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2019"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14:paraId="2754FABF" w14:textId="77777777" w:rsidTr="00344F4E">
        <w:tc>
          <w:tcPr>
            <w:cnfStyle w:val="001000000000" w:firstRow="0" w:lastRow="0" w:firstColumn="1" w:lastColumn="0" w:oddVBand="0" w:evenVBand="0" w:oddHBand="0" w:evenHBand="0" w:firstRowFirstColumn="0" w:firstRowLastColumn="0" w:lastRowFirstColumn="0" w:lastRowLastColumn="0"/>
            <w:tcW w:w="830" w:type="pct"/>
          </w:tcPr>
          <w:p w14:paraId="2007CA4E" w14:textId="77777777" w:rsidR="00344F4E" w:rsidRPr="00CF4F06" w:rsidRDefault="00344F4E" w:rsidP="00846B32">
            <w:pPr>
              <w:spacing w:line="240" w:lineRule="auto"/>
              <w:jc w:val="left"/>
              <w:rPr>
                <w:rPrChange w:id="2020" w:author="Chancerel, Perrine" w:date="2015-04-01T12:09:00Z">
                  <w:rPr>
                    <w:lang w:val="de-DE"/>
                  </w:rPr>
                </w:rPrChange>
              </w:rPr>
            </w:pPr>
            <w:r w:rsidRPr="00CF4F06">
              <w:rPr>
                <w:rFonts w:ascii="Calibri" w:eastAsia="Times New Roman" w:hAnsi="Calibri" w:cs="Calibri"/>
                <w:color w:val="000000"/>
                <w:lang w:eastAsia="de-DE"/>
                <w:rPrChange w:id="2021" w:author="Chancerel, Perrine" w:date="2015-04-01T12:09:00Z">
                  <w:rPr>
                    <w:rFonts w:ascii="Calibri" w:eastAsia="Times New Roman" w:hAnsi="Calibri" w:cs="Calibri"/>
                    <w:color w:val="000000"/>
                    <w:lang w:val="de-DE" w:eastAsia="de-DE"/>
                  </w:rPr>
                </w:rPrChange>
              </w:rPr>
              <w:t>Varistor 0603</w:t>
            </w:r>
          </w:p>
        </w:tc>
        <w:tc>
          <w:tcPr>
            <w:tcW w:w="439" w:type="pct"/>
          </w:tcPr>
          <w:p w14:paraId="65E8D851" w14:textId="77777777" w:rsidR="00344F4E" w:rsidRPr="00CF4F06"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rPrChange w:id="2022" w:author="Chancerel, Perrine" w:date="2015-04-01T12:09:00Z">
                  <w:rPr>
                    <w:lang w:val="de-DE"/>
                  </w:rPr>
                </w:rPrChange>
              </w:rPr>
            </w:pPr>
            <w:r w:rsidRPr="00CF4F06">
              <w:rPr>
                <w:rFonts w:ascii="Calibri" w:eastAsia="Times New Roman" w:hAnsi="Calibri" w:cs="Calibri"/>
                <w:color w:val="000000"/>
                <w:sz w:val="22"/>
                <w:szCs w:val="22"/>
                <w:lang w:eastAsia="de-DE"/>
                <w:rPrChange w:id="2023" w:author="Chancerel, Perrine" w:date="2015-04-01T12:09:00Z">
                  <w:rPr>
                    <w:rFonts w:ascii="Calibri" w:eastAsia="Times New Roman" w:hAnsi="Calibri" w:cs="Calibri"/>
                    <w:color w:val="000000"/>
                    <w:sz w:val="22"/>
                    <w:szCs w:val="22"/>
                    <w:lang w:val="de-DE" w:eastAsia="de-DE"/>
                  </w:rPr>
                </w:rPrChange>
              </w:rPr>
              <w:t>0.023</w:t>
            </w:r>
          </w:p>
        </w:tc>
        <w:tc>
          <w:tcPr>
            <w:tcW w:w="3032" w:type="pct"/>
          </w:tcPr>
          <w:p w14:paraId="30BF8E4B" w14:textId="77777777"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Change w:id="2024"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2025" w:author="Chancerel, Perrine" w:date="2015-04-01T12:09:00Z">
                  <w:rPr>
                    <w:rFonts w:ascii="Calibri" w:eastAsia="Times New Roman" w:hAnsi="Calibri" w:cs="Calibri"/>
                    <w:color w:val="000000"/>
                    <w:lang w:val="de-DE" w:eastAsia="de-DE"/>
                  </w:rPr>
                </w:rPrChange>
              </w:rPr>
              <w:t>http://de.farnell.com/multicomp/mcvz0603m180agt/varistor-0603-14-vac/dp/1856931</w:t>
            </w:r>
          </w:p>
        </w:tc>
        <w:tc>
          <w:tcPr>
            <w:tcW w:w="699" w:type="pct"/>
          </w:tcPr>
          <w:p w14:paraId="3FC2982E" w14:textId="77777777"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Change w:id="2026"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14:paraId="66BADC98" w14:textId="77777777"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14:paraId="022449A8" w14:textId="77777777" w:rsidR="00344F4E" w:rsidRPr="00CF4F06" w:rsidRDefault="00344F4E" w:rsidP="00846B32">
            <w:pPr>
              <w:spacing w:line="240" w:lineRule="auto"/>
              <w:jc w:val="left"/>
              <w:rPr>
                <w:rPrChange w:id="2027" w:author="Chancerel, Perrine" w:date="2015-04-01T12:09:00Z">
                  <w:rPr>
                    <w:lang w:val="de-DE"/>
                  </w:rPr>
                </w:rPrChange>
              </w:rPr>
            </w:pPr>
            <w:proofErr w:type="spellStart"/>
            <w:r w:rsidRPr="00CF4F06">
              <w:rPr>
                <w:rFonts w:ascii="Calibri" w:eastAsia="Times New Roman" w:hAnsi="Calibri" w:cs="Calibri"/>
                <w:color w:val="000000"/>
                <w:lang w:eastAsia="de-DE"/>
                <w:rPrChange w:id="2028" w:author="Chancerel, Perrine" w:date="2015-04-01T12:09:00Z">
                  <w:rPr>
                    <w:rFonts w:ascii="Calibri" w:eastAsia="Times New Roman" w:hAnsi="Calibri" w:cs="Calibri"/>
                    <w:color w:val="000000"/>
                    <w:lang w:val="de-DE" w:eastAsia="de-DE"/>
                  </w:rPr>
                </w:rPrChange>
              </w:rPr>
              <w:t>Einbaubuchse Netzteil</w:t>
            </w:r>
            <w:proofErr w:type="spellEnd"/>
          </w:p>
        </w:tc>
        <w:tc>
          <w:tcPr>
            <w:tcW w:w="439" w:type="pct"/>
          </w:tcPr>
          <w:p w14:paraId="452A6475" w14:textId="77777777" w:rsidR="00344F4E" w:rsidRPr="00CF4F06"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rPrChange w:id="2029" w:author="Chancerel, Perrine" w:date="2015-04-01T12:09:00Z">
                  <w:rPr>
                    <w:lang w:val="de-DE"/>
                  </w:rPr>
                </w:rPrChange>
              </w:rPr>
            </w:pPr>
            <w:r w:rsidRPr="00CF4F06">
              <w:rPr>
                <w:rFonts w:ascii="Calibri" w:eastAsia="Times New Roman" w:hAnsi="Calibri" w:cs="Calibri"/>
                <w:color w:val="000000"/>
                <w:sz w:val="22"/>
                <w:szCs w:val="22"/>
                <w:lang w:eastAsia="de-DE"/>
                <w:rPrChange w:id="2030" w:author="Chancerel, Perrine" w:date="2015-04-01T12:09:00Z">
                  <w:rPr>
                    <w:rFonts w:ascii="Calibri" w:eastAsia="Times New Roman" w:hAnsi="Calibri" w:cs="Calibri"/>
                    <w:color w:val="000000"/>
                    <w:sz w:val="22"/>
                    <w:szCs w:val="22"/>
                    <w:lang w:val="de-DE" w:eastAsia="de-DE"/>
                  </w:rPr>
                </w:rPrChange>
              </w:rPr>
              <w:t>0.770</w:t>
            </w:r>
          </w:p>
        </w:tc>
        <w:tc>
          <w:tcPr>
            <w:tcW w:w="3032" w:type="pct"/>
          </w:tcPr>
          <w:p w14:paraId="065CBFB7" w14:textId="77777777"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2031"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2032" w:author="Chancerel, Perrine" w:date="2015-04-01T12:09:00Z">
                  <w:rPr>
                    <w:rFonts w:ascii="Calibri" w:eastAsia="Times New Roman" w:hAnsi="Calibri" w:cs="Calibri"/>
                    <w:color w:val="000000"/>
                    <w:lang w:val="de-DE" w:eastAsia="de-DE"/>
                  </w:rPr>
                </w:rPrChange>
              </w:rPr>
              <w:t>http://de.farnell.com/lumberg/neb-21-r/einbaubuchse-leiterplatte-stift/dp/1217037</w:t>
            </w:r>
          </w:p>
        </w:tc>
        <w:tc>
          <w:tcPr>
            <w:tcW w:w="699" w:type="pct"/>
          </w:tcPr>
          <w:p w14:paraId="2F33867B" w14:textId="77777777" w:rsidR="00344F4E" w:rsidRPr="00CF4F06"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Change w:id="2033"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14:paraId="005A2983" w14:textId="77777777" w:rsidTr="00344F4E">
        <w:tc>
          <w:tcPr>
            <w:cnfStyle w:val="001000000000" w:firstRow="0" w:lastRow="0" w:firstColumn="1" w:lastColumn="0" w:oddVBand="0" w:evenVBand="0" w:oddHBand="0" w:evenHBand="0" w:firstRowFirstColumn="0" w:firstRowLastColumn="0" w:lastRowFirstColumn="0" w:lastRowLastColumn="0"/>
            <w:tcW w:w="830" w:type="pct"/>
          </w:tcPr>
          <w:p w14:paraId="29ADB11A" w14:textId="77777777" w:rsidR="00344F4E" w:rsidRPr="00CF4F06" w:rsidRDefault="00344F4E" w:rsidP="00846B32">
            <w:pPr>
              <w:spacing w:line="240" w:lineRule="auto"/>
              <w:jc w:val="left"/>
              <w:rPr>
                <w:rPrChange w:id="2034" w:author="Chancerel, Perrine" w:date="2015-04-01T12:09:00Z">
                  <w:rPr>
                    <w:lang w:val="de-DE"/>
                  </w:rPr>
                </w:rPrChange>
              </w:rPr>
            </w:pPr>
            <w:proofErr w:type="spellStart"/>
            <w:r w:rsidRPr="00CF4F06">
              <w:rPr>
                <w:rFonts w:ascii="Calibri" w:eastAsia="Times New Roman" w:hAnsi="Calibri" w:cs="Calibri"/>
                <w:color w:val="000000"/>
                <w:lang w:eastAsia="de-DE"/>
                <w:rPrChange w:id="2035" w:author="Chancerel, Perrine" w:date="2015-04-01T12:09:00Z">
                  <w:rPr>
                    <w:rFonts w:ascii="Calibri" w:eastAsia="Times New Roman" w:hAnsi="Calibri" w:cs="Calibri"/>
                    <w:color w:val="000000"/>
                    <w:lang w:val="de-DE" w:eastAsia="de-DE"/>
                  </w:rPr>
                </w:rPrChange>
              </w:rPr>
              <w:t>Micro USB Buchse</w:t>
            </w:r>
            <w:proofErr w:type="spellEnd"/>
          </w:p>
        </w:tc>
        <w:tc>
          <w:tcPr>
            <w:tcW w:w="439" w:type="pct"/>
          </w:tcPr>
          <w:p w14:paraId="076FEBEB" w14:textId="77777777" w:rsidR="00344F4E" w:rsidRPr="00CF4F06"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rPrChange w:id="2036" w:author="Chancerel, Perrine" w:date="2015-04-01T12:09:00Z">
                  <w:rPr>
                    <w:lang w:val="de-DE"/>
                  </w:rPr>
                </w:rPrChange>
              </w:rPr>
            </w:pPr>
            <w:r w:rsidRPr="00CF4F06">
              <w:rPr>
                <w:rFonts w:ascii="Calibri" w:eastAsia="Times New Roman" w:hAnsi="Calibri" w:cs="Calibri"/>
                <w:color w:val="000000"/>
                <w:sz w:val="22"/>
                <w:szCs w:val="22"/>
                <w:lang w:eastAsia="de-DE"/>
                <w:rPrChange w:id="2037" w:author="Chancerel, Perrine" w:date="2015-04-01T12:09:00Z">
                  <w:rPr>
                    <w:rFonts w:ascii="Calibri" w:eastAsia="Times New Roman" w:hAnsi="Calibri" w:cs="Calibri"/>
                    <w:color w:val="000000"/>
                    <w:sz w:val="22"/>
                    <w:szCs w:val="22"/>
                    <w:lang w:val="de-DE" w:eastAsia="de-DE"/>
                  </w:rPr>
                </w:rPrChange>
              </w:rPr>
              <w:t>0.395</w:t>
            </w:r>
          </w:p>
        </w:tc>
        <w:tc>
          <w:tcPr>
            <w:tcW w:w="3032" w:type="pct"/>
          </w:tcPr>
          <w:p w14:paraId="6BBA560F" w14:textId="77777777"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Change w:id="2038" w:author="Chancerel, Perrine" w:date="2015-04-01T12:09:00Z">
                  <w:rPr>
                    <w:rFonts w:ascii="Calibri" w:eastAsia="Times New Roman" w:hAnsi="Calibri" w:cs="Calibri"/>
                    <w:color w:val="000000"/>
                    <w:lang w:val="de-DE" w:eastAsia="de-DE"/>
                  </w:rPr>
                </w:rPrChange>
              </w:rPr>
            </w:pPr>
            <w:r w:rsidRPr="00CF4F06">
              <w:rPr>
                <w:rFonts w:ascii="Calibri" w:eastAsia="Times New Roman" w:hAnsi="Calibri" w:cs="Calibri"/>
                <w:color w:val="000000"/>
                <w:lang w:eastAsia="de-DE"/>
                <w:rPrChange w:id="2039" w:author="Chancerel, Perrine" w:date="2015-04-01T12:09:00Z">
                  <w:rPr>
                    <w:rFonts w:ascii="Calibri" w:eastAsia="Times New Roman" w:hAnsi="Calibri" w:cs="Calibri"/>
                    <w:color w:val="000000"/>
                    <w:lang w:val="de-DE" w:eastAsia="de-DE"/>
                  </w:rPr>
                </w:rPrChange>
              </w:rPr>
              <w:t>http://de.farnell.com/hirose-hrs/zx62d-b-5p8/steckverb-micro-usb-buchse-5pol/dp/2300437</w:t>
            </w:r>
          </w:p>
        </w:tc>
        <w:tc>
          <w:tcPr>
            <w:tcW w:w="699" w:type="pct"/>
          </w:tcPr>
          <w:p w14:paraId="6684666C" w14:textId="77777777" w:rsidR="00344F4E" w:rsidRPr="00CF4F0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Change w:id="2040" w:author="Chancerel, Perrine" w:date="2015-04-01T12:09:00Z">
                  <w:rPr>
                    <w:rFonts w:ascii="Calibri" w:eastAsia="Times New Roman" w:hAnsi="Calibri" w:cs="Calibri"/>
                    <w:color w:val="000000"/>
                    <w:lang w:val="de-DE" w:eastAsia="de-DE"/>
                  </w:rPr>
                </w:rPrChange>
              </w:rPr>
            </w:pPr>
            <w:r w:rsidRPr="00286FF8">
              <w:rPr>
                <w:rFonts w:ascii="Calibri" w:eastAsia="Times New Roman" w:hAnsi="Calibri" w:cs="Calibri"/>
                <w:color w:val="000000"/>
                <w:lang w:eastAsia="de-DE"/>
              </w:rPr>
              <w:t>20.02.2015</w:t>
            </w:r>
          </w:p>
        </w:tc>
      </w:tr>
      <w:tr w:rsidR="00344F4E" w:rsidRPr="00CF4F06" w14:paraId="22B2FB97" w14:textId="77777777"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14:paraId="1DF725C3" w14:textId="77777777" w:rsidR="00344F4E" w:rsidRPr="00CF4F06" w:rsidRDefault="00344F4E" w:rsidP="00846B32">
            <w:pPr>
              <w:spacing w:line="240" w:lineRule="auto"/>
              <w:jc w:val="left"/>
              <w:rPr>
                <w:rPrChange w:id="2041" w:author="Chancerel, Perrine" w:date="2015-04-01T12:09:00Z">
                  <w:rPr>
                    <w:lang w:val="de-DE"/>
                  </w:rPr>
                </w:rPrChange>
              </w:rPr>
            </w:pPr>
          </w:p>
        </w:tc>
        <w:tc>
          <w:tcPr>
            <w:tcW w:w="439" w:type="pct"/>
          </w:tcPr>
          <w:p w14:paraId="2D7072E6" w14:textId="77777777" w:rsidR="00344F4E" w:rsidRPr="00CF4F06"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rPrChange w:id="2042" w:author="Chancerel, Perrine" w:date="2015-04-01T12:09:00Z">
                  <w:rPr>
                    <w:lang w:val="de-DE"/>
                  </w:rPr>
                </w:rPrChange>
              </w:rPr>
            </w:pPr>
          </w:p>
        </w:tc>
        <w:tc>
          <w:tcPr>
            <w:tcW w:w="3032" w:type="pct"/>
          </w:tcPr>
          <w:p w14:paraId="4DF4A73D" w14:textId="77777777" w:rsidR="00344F4E" w:rsidRPr="00CF4F06"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rPrChange w:id="2043" w:author="Chancerel, Perrine" w:date="2015-04-01T12:09:00Z">
                  <w:rPr>
                    <w:lang w:val="de-DE"/>
                  </w:rPr>
                </w:rPrChange>
              </w:rPr>
            </w:pPr>
          </w:p>
        </w:tc>
        <w:tc>
          <w:tcPr>
            <w:tcW w:w="699" w:type="pct"/>
          </w:tcPr>
          <w:p w14:paraId="3DC0A627" w14:textId="77777777" w:rsidR="00344F4E" w:rsidRPr="00CF4F06"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rPrChange w:id="2044" w:author="Chancerel, Perrine" w:date="2015-04-01T12:09:00Z">
                  <w:rPr>
                    <w:lang w:val="de-DE"/>
                  </w:rPr>
                </w:rPrChange>
              </w:rPr>
            </w:pPr>
          </w:p>
        </w:tc>
      </w:tr>
    </w:tbl>
    <w:p w14:paraId="476A8607" w14:textId="77777777" w:rsidR="0002784E" w:rsidRPr="00CF4F06" w:rsidRDefault="008948A4">
      <w:pPr>
        <w:spacing w:line="276" w:lineRule="auto"/>
        <w:jc w:val="left"/>
        <w:rPr>
          <w:b/>
          <w:bCs/>
          <w:color w:val="4F81BD" w:themeColor="accent1"/>
          <w:sz w:val="18"/>
          <w:szCs w:val="18"/>
          <w:rPrChange w:id="2045" w:author="Chancerel, Perrine" w:date="2015-04-01T12:09:00Z">
            <w:rPr>
              <w:b/>
              <w:bCs/>
              <w:color w:val="4F81BD" w:themeColor="accent1"/>
              <w:sz w:val="18"/>
              <w:szCs w:val="18"/>
              <w:lang w:val="de-DE"/>
            </w:rPr>
          </w:rPrChange>
        </w:rPr>
      </w:pPr>
      <w:r w:rsidRPr="00CF4F06">
        <w:rPr>
          <w:rPrChange w:id="2046" w:author="Chancerel, Perrine" w:date="2015-04-01T12:09:00Z">
            <w:rPr>
              <w:lang w:val="de-DE"/>
            </w:rPr>
          </w:rPrChange>
        </w:rPr>
        <w:br w:type="page"/>
      </w:r>
    </w:p>
    <w:p w14:paraId="5CA4A0E5" w14:textId="77777777" w:rsidR="00F1122C" w:rsidRPr="00286FF8" w:rsidRDefault="007925EA" w:rsidP="00883132">
      <w:pPr>
        <w:pStyle w:val="AAppendix"/>
        <w:numPr>
          <w:ilvl w:val="0"/>
          <w:numId w:val="8"/>
        </w:numPr>
      </w:pPr>
      <w:bookmarkStart w:id="2047" w:name="_Ref411286228"/>
      <w:bookmarkStart w:id="2048" w:name="_Toc415436378"/>
      <w:r w:rsidRPr="00286FF8">
        <w:lastRenderedPageBreak/>
        <w:t>Material</w:t>
      </w:r>
      <w:r w:rsidR="00F1122C" w:rsidRPr="00286FF8">
        <w:t xml:space="preserve"> prices</w:t>
      </w:r>
      <w:bookmarkEnd w:id="2047"/>
      <w:bookmarkEnd w:id="2048"/>
    </w:p>
    <w:tbl>
      <w:tblPr>
        <w:tblStyle w:val="MittleresRaster3-Akzent1"/>
        <w:tblW w:w="5123" w:type="pct"/>
        <w:tblLayout w:type="fixed"/>
        <w:tblLook w:val="04A0" w:firstRow="1" w:lastRow="0" w:firstColumn="1" w:lastColumn="0" w:noHBand="0" w:noVBand="1"/>
      </w:tblPr>
      <w:tblGrid>
        <w:gridCol w:w="2718"/>
        <w:gridCol w:w="2161"/>
        <w:gridCol w:w="1079"/>
        <w:gridCol w:w="2700"/>
        <w:gridCol w:w="1154"/>
      </w:tblGrid>
      <w:tr w:rsidR="009852ED" w:rsidRPr="00CF4F06" w14:paraId="02AD5BED" w14:textId="7777777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32BD4FAD" w14:textId="77777777" w:rsidR="00F67295" w:rsidRPr="006B43F4" w:rsidRDefault="0077161C" w:rsidP="00F67295">
            <w:pPr>
              <w:spacing w:line="240" w:lineRule="auto"/>
              <w:jc w:val="center"/>
              <w:rPr>
                <w:b w:val="0"/>
                <w:sz w:val="28"/>
                <w:szCs w:val="28"/>
              </w:rPr>
            </w:pPr>
            <w:r w:rsidRPr="00286FF8">
              <w:rPr>
                <w:b w:val="0"/>
                <w:sz w:val="28"/>
                <w:szCs w:val="28"/>
              </w:rPr>
              <w:t>Material</w:t>
            </w:r>
            <w:r w:rsidR="00D22B83" w:rsidRPr="00286FF8">
              <w:rPr>
                <w:b w:val="0"/>
                <w:sz w:val="28"/>
                <w:szCs w:val="28"/>
              </w:rPr>
              <w:t xml:space="preserve"> name</w:t>
            </w:r>
          </w:p>
          <w:p w14:paraId="23A67B90" w14:textId="77777777" w:rsidR="00CD72E6" w:rsidRPr="00CF4F06" w:rsidRDefault="00CD72E6" w:rsidP="00F67295">
            <w:pPr>
              <w:spacing w:line="240" w:lineRule="auto"/>
              <w:jc w:val="center"/>
              <w:rPr>
                <w:b w:val="0"/>
                <w:sz w:val="22"/>
                <w:szCs w:val="22"/>
              </w:rPr>
            </w:pPr>
            <w:r w:rsidRPr="00CF4F06">
              <w:rPr>
                <w:sz w:val="28"/>
                <w:szCs w:val="28"/>
              </w:rPr>
              <w:t>(</w:t>
            </w:r>
            <w:proofErr w:type="spellStart"/>
            <w:r w:rsidRPr="00CF4F06">
              <w:rPr>
                <w:sz w:val="28"/>
                <w:szCs w:val="28"/>
              </w:rPr>
              <w:t>GaBi</w:t>
            </w:r>
            <w:proofErr w:type="spellEnd"/>
            <w:r w:rsidRPr="00CF4F06">
              <w:rPr>
                <w:sz w:val="28"/>
                <w:szCs w:val="28"/>
              </w:rPr>
              <w:t>)</w:t>
            </w:r>
          </w:p>
        </w:tc>
        <w:tc>
          <w:tcPr>
            <w:tcW w:w="1101" w:type="pct"/>
          </w:tcPr>
          <w:p w14:paraId="44DF0360" w14:textId="77777777" w:rsidR="00CD72E6" w:rsidRPr="00CF4F06" w:rsidRDefault="0077161C"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CF4F06">
              <w:rPr>
                <w:sz w:val="28"/>
                <w:szCs w:val="28"/>
              </w:rPr>
              <w:t>Material</w:t>
            </w:r>
            <w:r w:rsidR="00D22B83" w:rsidRPr="00CF4F06">
              <w:rPr>
                <w:sz w:val="28"/>
                <w:szCs w:val="28"/>
              </w:rPr>
              <w:t xml:space="preserve"> name</w:t>
            </w:r>
          </w:p>
          <w:p w14:paraId="3A915F54" w14:textId="77777777" w:rsidR="00CD72E6" w:rsidRPr="00CF4F06" w:rsidRDefault="00D22B83"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CF4F06">
              <w:rPr>
                <w:sz w:val="28"/>
                <w:szCs w:val="28"/>
              </w:rPr>
              <w:t>(Data source)</w:t>
            </w:r>
          </w:p>
        </w:tc>
        <w:tc>
          <w:tcPr>
            <w:tcW w:w="550" w:type="pct"/>
          </w:tcPr>
          <w:p w14:paraId="7602F11B" w14:textId="77777777" w:rsidR="009852ED" w:rsidRPr="00CF4F06"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CF4F06">
              <w:rPr>
                <w:sz w:val="28"/>
                <w:szCs w:val="28"/>
              </w:rPr>
              <w:t>Price</w:t>
            </w:r>
          </w:p>
          <w:p w14:paraId="69E87F9C" w14:textId="77777777" w:rsidR="00CD72E6" w:rsidRPr="00CF4F06"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CF4F06">
              <w:rPr>
                <w:sz w:val="28"/>
                <w:szCs w:val="28"/>
              </w:rPr>
              <w:t>[$/kg]</w:t>
            </w:r>
          </w:p>
        </w:tc>
        <w:tc>
          <w:tcPr>
            <w:tcW w:w="1376" w:type="pct"/>
          </w:tcPr>
          <w:p w14:paraId="1774659B" w14:textId="77777777" w:rsidR="00CD72E6" w:rsidRPr="00CF4F06"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CF4F06">
              <w:rPr>
                <w:sz w:val="28"/>
                <w:szCs w:val="28"/>
              </w:rPr>
              <w:t>Data source</w:t>
            </w:r>
          </w:p>
        </w:tc>
        <w:tc>
          <w:tcPr>
            <w:tcW w:w="588" w:type="pct"/>
          </w:tcPr>
          <w:p w14:paraId="676AAE4B" w14:textId="77777777" w:rsidR="00CD72E6" w:rsidRPr="00CF4F06" w:rsidRDefault="00E150C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CF4F06">
              <w:rPr>
                <w:sz w:val="28"/>
                <w:szCs w:val="28"/>
              </w:rPr>
              <w:t>Year (annual mean)</w:t>
            </w:r>
          </w:p>
        </w:tc>
      </w:tr>
      <w:tr w:rsidR="009852ED" w:rsidRPr="00CF4F06" w14:paraId="1EF62F2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4FAC3D0F" w14:textId="77777777" w:rsidR="00CD72E6" w:rsidRPr="00CF4F06" w:rsidRDefault="00CD72E6" w:rsidP="00F67295">
            <w:pPr>
              <w:spacing w:line="240" w:lineRule="auto"/>
              <w:jc w:val="center"/>
              <w:rPr>
                <w:sz w:val="22"/>
                <w:szCs w:val="22"/>
              </w:rPr>
            </w:pPr>
            <w:proofErr w:type="spellStart"/>
            <w:r w:rsidRPr="00CF4F06">
              <w:rPr>
                <w:sz w:val="22"/>
                <w:szCs w:val="22"/>
              </w:rPr>
              <w:t>Aluminium</w:t>
            </w:r>
            <w:proofErr w:type="spellEnd"/>
            <w:r w:rsidRPr="00CF4F06">
              <w:rPr>
                <w:sz w:val="22"/>
                <w:szCs w:val="22"/>
              </w:rPr>
              <w:t xml:space="preserve"> (E) [kg]</w:t>
            </w:r>
          </w:p>
        </w:tc>
        <w:tc>
          <w:tcPr>
            <w:tcW w:w="1101" w:type="pct"/>
          </w:tcPr>
          <w:p w14:paraId="1DAF3781" w14:textId="77777777" w:rsidR="00CD72E6" w:rsidRPr="00CF4F0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F4F06">
              <w:rPr>
                <w:rFonts w:ascii="Calibri" w:hAnsi="Calibri" w:cs="Calibri"/>
                <w:color w:val="000000"/>
                <w:sz w:val="22"/>
                <w:szCs w:val="22"/>
              </w:rPr>
              <w:t>Aluminum metal</w:t>
            </w:r>
          </w:p>
        </w:tc>
        <w:tc>
          <w:tcPr>
            <w:tcW w:w="550" w:type="pct"/>
          </w:tcPr>
          <w:p w14:paraId="65F10C2E" w14:textId="77777777" w:rsidR="00CD72E6" w:rsidRPr="00CF4F0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F4F06">
              <w:rPr>
                <w:rFonts w:ascii="Calibri" w:hAnsi="Calibri" w:cs="Calibri"/>
                <w:color w:val="000000"/>
                <w:sz w:val="22"/>
                <w:szCs w:val="22"/>
              </w:rPr>
              <w:t>2.20</w:t>
            </w:r>
          </w:p>
        </w:tc>
        <w:tc>
          <w:tcPr>
            <w:tcW w:w="1376" w:type="pct"/>
          </w:tcPr>
          <w:p w14:paraId="6B6D2304" w14:textId="77777777" w:rsidR="00CD72E6" w:rsidRPr="00CF4F06" w:rsidRDefault="00E150C6" w:rsidP="00F6729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F4F06">
              <w:rPr>
                <w:rFonts w:ascii="Calibri" w:hAnsi="Calibri" w:cs="Calibri"/>
                <w:color w:val="000000"/>
                <w:sz w:val="22"/>
                <w:szCs w:val="22"/>
              </w:rPr>
              <w:t>http://minerals.usgs.gov/minerals/pubs/commodity/aluminum/myb1-2012-alumi.pdf</w:t>
            </w:r>
          </w:p>
        </w:tc>
        <w:tc>
          <w:tcPr>
            <w:tcW w:w="588" w:type="pct"/>
          </w:tcPr>
          <w:p w14:paraId="54E53648" w14:textId="77777777" w:rsidR="009852ED" w:rsidRPr="00CF4F06" w:rsidRDefault="009852ED" w:rsidP="00F6729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F4F06">
              <w:rPr>
                <w:rFonts w:ascii="Calibri" w:hAnsi="Calibri" w:cs="Calibri"/>
                <w:color w:val="000000"/>
                <w:sz w:val="22"/>
                <w:szCs w:val="22"/>
              </w:rPr>
              <w:t>2012</w:t>
            </w:r>
          </w:p>
          <w:p w14:paraId="78603C4C" w14:textId="77777777"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9852ED" w:rsidRPr="00CF4F06" w14:paraId="0CD877FC"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657B318C" w14:textId="77777777" w:rsidR="00CD72E6" w:rsidRPr="00CF4F06" w:rsidRDefault="00CD72E6" w:rsidP="00F67295">
            <w:pPr>
              <w:spacing w:line="240" w:lineRule="auto"/>
              <w:jc w:val="center"/>
              <w:rPr>
                <w:sz w:val="22"/>
                <w:szCs w:val="22"/>
                <w:rPrChange w:id="2049" w:author="Chancerel, Perrine" w:date="2015-04-01T12:09:00Z">
                  <w:rPr>
                    <w:sz w:val="22"/>
                    <w:szCs w:val="22"/>
                    <w:lang w:val="de-DE"/>
                  </w:rPr>
                </w:rPrChange>
              </w:rPr>
            </w:pPr>
            <w:r w:rsidRPr="00CF4F06">
              <w:rPr>
                <w:sz w:val="22"/>
                <w:szCs w:val="22"/>
                <w:rPrChange w:id="2050" w:author="Chancerel, Perrine" w:date="2015-04-01T12:09:00Z">
                  <w:rPr>
                    <w:sz w:val="22"/>
                    <w:szCs w:val="22"/>
                    <w:lang w:val="de-DE"/>
                  </w:rPr>
                </w:rPrChange>
              </w:rPr>
              <w:t>Aluminiumoxid (Al2O3) (E) [kg]</w:t>
            </w:r>
          </w:p>
        </w:tc>
        <w:tc>
          <w:tcPr>
            <w:tcW w:w="1101" w:type="pct"/>
          </w:tcPr>
          <w:p w14:paraId="4228ADE9" w14:textId="77777777" w:rsidR="00CD72E6" w:rsidRPr="00286FF8"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t>-</w:t>
            </w:r>
          </w:p>
        </w:tc>
        <w:tc>
          <w:tcPr>
            <w:tcW w:w="550" w:type="pct"/>
          </w:tcPr>
          <w:p w14:paraId="2DA4AC9F" w14:textId="77777777" w:rsidR="00CD72E6" w:rsidRPr="00CF4F0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051" w:author="Chancerel, Perrine" w:date="2015-04-01T12:09:00Z">
                  <w:rPr>
                    <w:sz w:val="22"/>
                    <w:szCs w:val="22"/>
                    <w:lang w:val="de-DE"/>
                  </w:rPr>
                </w:rPrChange>
              </w:rPr>
            </w:pPr>
            <w:r w:rsidRPr="00CF4F06">
              <w:rPr>
                <w:sz w:val="22"/>
                <w:szCs w:val="22"/>
                <w:rPrChange w:id="2052" w:author="Chancerel, Perrine" w:date="2015-04-01T12:09:00Z">
                  <w:rPr>
                    <w:sz w:val="22"/>
                    <w:szCs w:val="22"/>
                    <w:lang w:val="de-DE"/>
                  </w:rPr>
                </w:rPrChange>
              </w:rPr>
              <w:t>0</w:t>
            </w:r>
          </w:p>
        </w:tc>
        <w:tc>
          <w:tcPr>
            <w:tcW w:w="1376" w:type="pct"/>
          </w:tcPr>
          <w:p w14:paraId="217F1599" w14:textId="77777777" w:rsidR="00CD72E6" w:rsidRPr="00CF4F0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053" w:author="Chancerel, Perrine" w:date="2015-04-01T12:09:00Z">
                  <w:rPr>
                    <w:sz w:val="22"/>
                    <w:szCs w:val="22"/>
                    <w:lang w:val="de-DE"/>
                  </w:rPr>
                </w:rPrChange>
              </w:rPr>
            </w:pPr>
            <w:r w:rsidRPr="00CF4F06">
              <w:rPr>
                <w:sz w:val="22"/>
                <w:szCs w:val="22"/>
                <w:rPrChange w:id="2054" w:author="Chancerel, Perrine" w:date="2015-04-01T12:09:00Z">
                  <w:rPr>
                    <w:sz w:val="22"/>
                    <w:szCs w:val="22"/>
                    <w:lang w:val="de-DE"/>
                  </w:rPr>
                </w:rPrChange>
              </w:rPr>
              <w:t>-</w:t>
            </w:r>
          </w:p>
        </w:tc>
        <w:tc>
          <w:tcPr>
            <w:tcW w:w="588" w:type="pct"/>
          </w:tcPr>
          <w:p w14:paraId="236C4D26" w14:textId="77777777"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055" w:author="Chancerel, Perrine" w:date="2015-04-01T12:09:00Z">
                  <w:rPr>
                    <w:sz w:val="22"/>
                    <w:szCs w:val="22"/>
                    <w:lang w:val="de-DE"/>
                  </w:rPr>
                </w:rPrChange>
              </w:rPr>
            </w:pPr>
            <w:r w:rsidRPr="00CF4F06">
              <w:rPr>
                <w:sz w:val="22"/>
                <w:szCs w:val="22"/>
                <w:rPrChange w:id="2056" w:author="Chancerel, Perrine" w:date="2015-04-01T12:09:00Z">
                  <w:rPr>
                    <w:sz w:val="22"/>
                    <w:szCs w:val="22"/>
                    <w:lang w:val="de-DE"/>
                  </w:rPr>
                </w:rPrChange>
              </w:rPr>
              <w:t>-</w:t>
            </w:r>
          </w:p>
        </w:tc>
      </w:tr>
      <w:tr w:rsidR="009852ED" w:rsidRPr="00CF4F06" w14:paraId="7DC43241"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677FB578" w14:textId="77777777" w:rsidR="00CD72E6" w:rsidRPr="00CF4F06" w:rsidRDefault="00CD72E6" w:rsidP="00F67295">
            <w:pPr>
              <w:spacing w:line="240" w:lineRule="auto"/>
              <w:jc w:val="center"/>
              <w:rPr>
                <w:sz w:val="22"/>
                <w:szCs w:val="22"/>
                <w:rPrChange w:id="2057" w:author="Chancerel, Perrine" w:date="2015-04-01T12:09:00Z">
                  <w:rPr>
                    <w:sz w:val="22"/>
                    <w:szCs w:val="22"/>
                    <w:lang w:val="de-DE"/>
                  </w:rPr>
                </w:rPrChange>
              </w:rPr>
            </w:pPr>
            <w:r w:rsidRPr="00CF4F06">
              <w:rPr>
                <w:sz w:val="22"/>
                <w:szCs w:val="22"/>
                <w:rPrChange w:id="2058" w:author="Chancerel, Perrine" w:date="2015-04-01T12:09:00Z">
                  <w:rPr>
                    <w:sz w:val="22"/>
                    <w:szCs w:val="22"/>
                    <w:lang w:val="de-DE"/>
                  </w:rPr>
                </w:rPrChange>
              </w:rPr>
              <w:t>Anorganische Flammschutzmittel (E) [kg]</w:t>
            </w:r>
          </w:p>
        </w:tc>
        <w:tc>
          <w:tcPr>
            <w:tcW w:w="1101" w:type="pct"/>
          </w:tcPr>
          <w:p w14:paraId="29619BE7" w14:textId="77777777"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059" w:author="Chancerel, Perrine" w:date="2015-04-01T12:09:00Z">
                  <w:rPr>
                    <w:sz w:val="22"/>
                    <w:szCs w:val="22"/>
                    <w:lang w:val="de-DE"/>
                  </w:rPr>
                </w:rPrChange>
              </w:rPr>
            </w:pPr>
            <w:r w:rsidRPr="00CF4F06">
              <w:rPr>
                <w:sz w:val="22"/>
                <w:szCs w:val="22"/>
                <w:rPrChange w:id="2060" w:author="Chancerel, Perrine" w:date="2015-04-01T12:09:00Z">
                  <w:rPr>
                    <w:sz w:val="22"/>
                    <w:szCs w:val="22"/>
                    <w:lang w:val="de-DE"/>
                  </w:rPr>
                </w:rPrChange>
              </w:rPr>
              <w:t>-</w:t>
            </w:r>
          </w:p>
        </w:tc>
        <w:tc>
          <w:tcPr>
            <w:tcW w:w="550" w:type="pct"/>
          </w:tcPr>
          <w:p w14:paraId="20A6C88F" w14:textId="77777777"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061" w:author="Chancerel, Perrine" w:date="2015-04-01T12:09:00Z">
                  <w:rPr>
                    <w:sz w:val="22"/>
                    <w:szCs w:val="22"/>
                    <w:lang w:val="de-DE"/>
                  </w:rPr>
                </w:rPrChange>
              </w:rPr>
            </w:pPr>
            <w:r w:rsidRPr="00CF4F06">
              <w:rPr>
                <w:sz w:val="22"/>
                <w:szCs w:val="22"/>
                <w:rPrChange w:id="2062" w:author="Chancerel, Perrine" w:date="2015-04-01T12:09:00Z">
                  <w:rPr>
                    <w:sz w:val="22"/>
                    <w:szCs w:val="22"/>
                    <w:lang w:val="de-DE"/>
                  </w:rPr>
                </w:rPrChange>
              </w:rPr>
              <w:t>0</w:t>
            </w:r>
          </w:p>
        </w:tc>
        <w:tc>
          <w:tcPr>
            <w:tcW w:w="1376" w:type="pct"/>
          </w:tcPr>
          <w:p w14:paraId="3968CF0C" w14:textId="77777777" w:rsidR="00CD72E6" w:rsidRPr="00CF4F0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063" w:author="Chancerel, Perrine" w:date="2015-04-01T12:09:00Z">
                  <w:rPr>
                    <w:sz w:val="22"/>
                    <w:szCs w:val="22"/>
                    <w:lang w:val="de-DE"/>
                  </w:rPr>
                </w:rPrChange>
              </w:rPr>
            </w:pPr>
            <w:r w:rsidRPr="00CF4F06">
              <w:rPr>
                <w:sz w:val="22"/>
                <w:szCs w:val="22"/>
                <w:rPrChange w:id="2064" w:author="Chancerel, Perrine" w:date="2015-04-01T12:09:00Z">
                  <w:rPr>
                    <w:sz w:val="22"/>
                    <w:szCs w:val="22"/>
                    <w:lang w:val="de-DE"/>
                  </w:rPr>
                </w:rPrChange>
              </w:rPr>
              <w:t>-</w:t>
            </w:r>
          </w:p>
        </w:tc>
        <w:tc>
          <w:tcPr>
            <w:tcW w:w="588" w:type="pct"/>
          </w:tcPr>
          <w:p w14:paraId="04DBC293" w14:textId="77777777"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065" w:author="Chancerel, Perrine" w:date="2015-04-01T12:09:00Z">
                  <w:rPr>
                    <w:sz w:val="22"/>
                    <w:szCs w:val="22"/>
                    <w:lang w:val="de-DE"/>
                  </w:rPr>
                </w:rPrChange>
              </w:rPr>
            </w:pPr>
            <w:r w:rsidRPr="00CF4F06">
              <w:rPr>
                <w:sz w:val="22"/>
                <w:szCs w:val="22"/>
                <w:rPrChange w:id="2066" w:author="Chancerel, Perrine" w:date="2015-04-01T12:09:00Z">
                  <w:rPr>
                    <w:sz w:val="22"/>
                    <w:szCs w:val="22"/>
                    <w:lang w:val="de-DE"/>
                  </w:rPr>
                </w:rPrChange>
              </w:rPr>
              <w:t>-</w:t>
            </w:r>
          </w:p>
        </w:tc>
      </w:tr>
      <w:tr w:rsidR="009852ED" w:rsidRPr="00CF4F06" w14:paraId="59EEE462"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6AC8D1EF" w14:textId="77777777" w:rsidR="00CD72E6" w:rsidRPr="00CF4F06" w:rsidRDefault="00CD72E6" w:rsidP="00F67295">
            <w:pPr>
              <w:spacing w:line="240" w:lineRule="auto"/>
              <w:jc w:val="center"/>
              <w:rPr>
                <w:sz w:val="22"/>
                <w:szCs w:val="22"/>
              </w:rPr>
            </w:pPr>
            <w:proofErr w:type="spellStart"/>
            <w:r w:rsidRPr="00CF4F06">
              <w:rPr>
                <w:sz w:val="22"/>
                <w:szCs w:val="22"/>
              </w:rPr>
              <w:t>Antimonoxid</w:t>
            </w:r>
            <w:proofErr w:type="spellEnd"/>
            <w:r w:rsidRPr="00CF4F06">
              <w:rPr>
                <w:sz w:val="22"/>
                <w:szCs w:val="22"/>
              </w:rPr>
              <w:t xml:space="preserve"> (</w:t>
            </w:r>
            <w:proofErr w:type="spellStart"/>
            <w:r w:rsidRPr="00CF4F06">
              <w:rPr>
                <w:sz w:val="22"/>
                <w:szCs w:val="22"/>
              </w:rPr>
              <w:t>Diantimontrioxid</w:t>
            </w:r>
            <w:proofErr w:type="spellEnd"/>
            <w:r w:rsidRPr="00CF4F06">
              <w:rPr>
                <w:sz w:val="22"/>
                <w:szCs w:val="22"/>
              </w:rPr>
              <w:t>) (Sb2O3) (E) [kg]</w:t>
            </w:r>
          </w:p>
        </w:tc>
        <w:tc>
          <w:tcPr>
            <w:tcW w:w="1101" w:type="pct"/>
          </w:tcPr>
          <w:p w14:paraId="352AB470" w14:textId="77777777"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CF4F06">
              <w:rPr>
                <w:sz w:val="22"/>
                <w:szCs w:val="22"/>
              </w:rPr>
              <w:t>-</w:t>
            </w:r>
          </w:p>
        </w:tc>
        <w:tc>
          <w:tcPr>
            <w:tcW w:w="550" w:type="pct"/>
          </w:tcPr>
          <w:p w14:paraId="4258F4D8" w14:textId="77777777" w:rsidR="00CD72E6" w:rsidRPr="00CF4F0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CF4F06">
              <w:rPr>
                <w:sz w:val="22"/>
                <w:szCs w:val="22"/>
              </w:rPr>
              <w:t>0</w:t>
            </w:r>
          </w:p>
        </w:tc>
        <w:tc>
          <w:tcPr>
            <w:tcW w:w="1376" w:type="pct"/>
          </w:tcPr>
          <w:p w14:paraId="69B5D93C" w14:textId="77777777" w:rsidR="00CD72E6" w:rsidRPr="00CF4F0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CF4F06">
              <w:rPr>
                <w:sz w:val="22"/>
                <w:szCs w:val="22"/>
              </w:rPr>
              <w:t>-</w:t>
            </w:r>
          </w:p>
        </w:tc>
        <w:tc>
          <w:tcPr>
            <w:tcW w:w="588" w:type="pct"/>
          </w:tcPr>
          <w:p w14:paraId="005BB9AD" w14:textId="77777777"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CF4F06">
              <w:rPr>
                <w:sz w:val="22"/>
                <w:szCs w:val="22"/>
              </w:rPr>
              <w:t>-</w:t>
            </w:r>
          </w:p>
        </w:tc>
      </w:tr>
      <w:tr w:rsidR="009852ED" w:rsidRPr="00CF4F06" w14:paraId="1584B33F"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3CBC68D5" w14:textId="77777777" w:rsidR="00CD72E6" w:rsidRPr="00CF4F06" w:rsidRDefault="00CD72E6" w:rsidP="00F67295">
            <w:pPr>
              <w:spacing w:line="240" w:lineRule="auto"/>
              <w:jc w:val="center"/>
              <w:rPr>
                <w:sz w:val="22"/>
                <w:szCs w:val="22"/>
              </w:rPr>
            </w:pPr>
            <w:proofErr w:type="spellStart"/>
            <w:r w:rsidRPr="00CF4F06">
              <w:rPr>
                <w:sz w:val="22"/>
                <w:szCs w:val="22"/>
              </w:rPr>
              <w:t>Blei</w:t>
            </w:r>
            <w:proofErr w:type="spellEnd"/>
            <w:r w:rsidRPr="00CF4F06">
              <w:rPr>
                <w:sz w:val="22"/>
                <w:szCs w:val="22"/>
              </w:rPr>
              <w:t xml:space="preserve"> (E) [kg]</w:t>
            </w:r>
          </w:p>
        </w:tc>
        <w:tc>
          <w:tcPr>
            <w:tcW w:w="1101" w:type="pct"/>
          </w:tcPr>
          <w:p w14:paraId="230E8474" w14:textId="77777777" w:rsidR="00CD72E6" w:rsidRPr="00CF4F0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CF4F06">
              <w:rPr>
                <w:sz w:val="22"/>
                <w:szCs w:val="22"/>
              </w:rPr>
              <w:t>Lead metal</w:t>
            </w:r>
          </w:p>
        </w:tc>
        <w:tc>
          <w:tcPr>
            <w:tcW w:w="550" w:type="pct"/>
          </w:tcPr>
          <w:p w14:paraId="7EFC1E25" w14:textId="77777777" w:rsidR="00CD72E6" w:rsidRPr="00CF4F0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CF4F06">
              <w:rPr>
                <w:sz w:val="22"/>
                <w:szCs w:val="22"/>
              </w:rPr>
              <w:t>2.40</w:t>
            </w:r>
          </w:p>
        </w:tc>
        <w:tc>
          <w:tcPr>
            <w:tcW w:w="1376" w:type="pct"/>
          </w:tcPr>
          <w:p w14:paraId="291D60A3" w14:textId="77777777" w:rsidR="00CD72E6" w:rsidRPr="00CF4F0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F4F06">
              <w:rPr>
                <w:sz w:val="22"/>
                <w:szCs w:val="22"/>
              </w:rPr>
              <w:t>http://minerals.usgs.gov/minerals/pubs/commodity/lead/myb1-2011-lead.pdf</w:t>
            </w:r>
          </w:p>
        </w:tc>
        <w:tc>
          <w:tcPr>
            <w:tcW w:w="588" w:type="pct"/>
          </w:tcPr>
          <w:p w14:paraId="671115F8" w14:textId="77777777" w:rsidR="00CD72E6" w:rsidRPr="00CF4F0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CF4F06">
              <w:rPr>
                <w:sz w:val="22"/>
                <w:szCs w:val="22"/>
              </w:rPr>
              <w:t>2011</w:t>
            </w:r>
          </w:p>
        </w:tc>
      </w:tr>
      <w:tr w:rsidR="009852ED" w:rsidRPr="00CF4F06" w14:paraId="047570E8"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1EDD3DCC" w14:textId="77777777" w:rsidR="00CD72E6" w:rsidRPr="00D0670B" w:rsidRDefault="00CD72E6" w:rsidP="00F67295">
            <w:pPr>
              <w:spacing w:line="240" w:lineRule="auto"/>
              <w:jc w:val="center"/>
              <w:rPr>
                <w:sz w:val="22"/>
                <w:szCs w:val="22"/>
                <w:lang w:val="de-DE"/>
              </w:rPr>
            </w:pPr>
            <w:r w:rsidRPr="00D0670B">
              <w:rPr>
                <w:sz w:val="22"/>
                <w:szCs w:val="22"/>
                <w:lang w:val="de-DE"/>
              </w:rPr>
              <w:t>Blei in Legierung (E) [kg]</w:t>
            </w:r>
          </w:p>
        </w:tc>
        <w:tc>
          <w:tcPr>
            <w:tcW w:w="1101" w:type="pct"/>
          </w:tcPr>
          <w:p w14:paraId="289880A5" w14:textId="77777777" w:rsidR="00CD72E6" w:rsidRPr="00CF4F0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067" w:author="Chancerel, Perrine" w:date="2015-04-01T12:09:00Z">
                  <w:rPr>
                    <w:sz w:val="22"/>
                    <w:szCs w:val="22"/>
                    <w:lang w:val="de-DE"/>
                  </w:rPr>
                </w:rPrChange>
              </w:rPr>
            </w:pPr>
            <w:r w:rsidRPr="00CF4F06">
              <w:rPr>
                <w:sz w:val="22"/>
                <w:szCs w:val="22"/>
                <w:rPrChange w:id="2068" w:author="Chancerel, Perrine" w:date="2015-04-01T12:09:00Z">
                  <w:rPr>
                    <w:sz w:val="22"/>
                    <w:szCs w:val="22"/>
                    <w:lang w:val="de-DE"/>
                  </w:rPr>
                </w:rPrChange>
              </w:rPr>
              <w:t>Lead metal</w:t>
            </w:r>
          </w:p>
        </w:tc>
        <w:tc>
          <w:tcPr>
            <w:tcW w:w="550" w:type="pct"/>
          </w:tcPr>
          <w:p w14:paraId="7D8C02FE" w14:textId="77777777" w:rsidR="00CD72E6" w:rsidRPr="00CF4F0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069" w:author="Chancerel, Perrine" w:date="2015-04-01T12:09:00Z">
                  <w:rPr>
                    <w:sz w:val="22"/>
                    <w:szCs w:val="22"/>
                    <w:lang w:val="de-DE"/>
                  </w:rPr>
                </w:rPrChange>
              </w:rPr>
            </w:pPr>
            <w:r w:rsidRPr="00CF4F06">
              <w:rPr>
                <w:sz w:val="22"/>
                <w:szCs w:val="22"/>
                <w:rPrChange w:id="2070" w:author="Chancerel, Perrine" w:date="2015-04-01T12:09:00Z">
                  <w:rPr>
                    <w:sz w:val="22"/>
                    <w:szCs w:val="22"/>
                    <w:lang w:val="de-DE"/>
                  </w:rPr>
                </w:rPrChange>
              </w:rPr>
              <w:t>2.40</w:t>
            </w:r>
          </w:p>
        </w:tc>
        <w:tc>
          <w:tcPr>
            <w:tcW w:w="1376" w:type="pct"/>
          </w:tcPr>
          <w:p w14:paraId="7F5BCE4B" w14:textId="77777777" w:rsidR="00CD72E6" w:rsidRPr="00CF4F06"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Change w:id="2071" w:author="Chancerel, Perrine" w:date="2015-04-01T12:09:00Z">
                  <w:rPr>
                    <w:sz w:val="22"/>
                    <w:szCs w:val="22"/>
                    <w:lang w:val="de-DE"/>
                  </w:rPr>
                </w:rPrChange>
              </w:rPr>
            </w:pPr>
            <w:r w:rsidRPr="00CF4F06">
              <w:rPr>
                <w:sz w:val="22"/>
                <w:szCs w:val="22"/>
                <w:rPrChange w:id="2072" w:author="Chancerel, Perrine" w:date="2015-04-01T12:09:00Z">
                  <w:rPr>
                    <w:sz w:val="22"/>
                    <w:szCs w:val="22"/>
                    <w:lang w:val="de-DE"/>
                  </w:rPr>
                </w:rPrChange>
              </w:rPr>
              <w:t>http://minerals.usgs.gov/minerals/pubs/commodity/lead/myb1-2011-lead.pdf</w:t>
            </w:r>
          </w:p>
        </w:tc>
        <w:tc>
          <w:tcPr>
            <w:tcW w:w="588" w:type="pct"/>
          </w:tcPr>
          <w:p w14:paraId="0006158D" w14:textId="77777777" w:rsidR="00CD72E6" w:rsidRPr="00286FF8"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t>2011</w:t>
            </w:r>
          </w:p>
        </w:tc>
      </w:tr>
      <w:tr w:rsidR="009852ED" w:rsidRPr="00CF4F06" w14:paraId="66EA2BCA"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28792DFB" w14:textId="77777777" w:rsidR="00CD72E6" w:rsidRPr="00D0670B" w:rsidRDefault="00CD72E6" w:rsidP="00F67295">
            <w:pPr>
              <w:spacing w:line="240" w:lineRule="auto"/>
              <w:jc w:val="center"/>
              <w:rPr>
                <w:sz w:val="22"/>
                <w:szCs w:val="22"/>
                <w:lang w:val="de-DE"/>
              </w:rPr>
            </w:pPr>
            <w:r w:rsidRPr="00D0670B">
              <w:rPr>
                <w:sz w:val="22"/>
                <w:szCs w:val="22"/>
                <w:lang w:val="de-DE"/>
              </w:rPr>
              <w:t>Chrom in Legierung (E) [kg]</w:t>
            </w:r>
          </w:p>
        </w:tc>
        <w:tc>
          <w:tcPr>
            <w:tcW w:w="1101" w:type="pct"/>
          </w:tcPr>
          <w:p w14:paraId="4BE5B212" w14:textId="77777777" w:rsidR="00CD72E6" w:rsidRPr="00CF4F0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073" w:author="Chancerel, Perrine" w:date="2015-04-01T12:09:00Z">
                  <w:rPr>
                    <w:sz w:val="22"/>
                    <w:szCs w:val="22"/>
                    <w:lang w:val="de-DE"/>
                  </w:rPr>
                </w:rPrChange>
              </w:rPr>
            </w:pPr>
            <w:r w:rsidRPr="00CF4F06">
              <w:rPr>
                <w:sz w:val="22"/>
                <w:szCs w:val="22"/>
                <w:rPrChange w:id="2074" w:author="Chancerel, Perrine" w:date="2015-04-01T12:09:00Z">
                  <w:rPr>
                    <w:sz w:val="22"/>
                    <w:szCs w:val="22"/>
                    <w:lang w:val="de-DE"/>
                  </w:rPr>
                </w:rPrChange>
              </w:rPr>
              <w:t>Chromium metal</w:t>
            </w:r>
          </w:p>
        </w:tc>
        <w:tc>
          <w:tcPr>
            <w:tcW w:w="550" w:type="pct"/>
          </w:tcPr>
          <w:p w14:paraId="45ED3388" w14:textId="77777777" w:rsidR="00CD72E6" w:rsidRPr="00CF4F0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075" w:author="Chancerel, Perrine" w:date="2015-04-01T12:09:00Z">
                  <w:rPr>
                    <w:sz w:val="22"/>
                    <w:szCs w:val="22"/>
                    <w:lang w:val="de-DE"/>
                  </w:rPr>
                </w:rPrChange>
              </w:rPr>
            </w:pPr>
            <w:r w:rsidRPr="00CF4F06">
              <w:rPr>
                <w:sz w:val="22"/>
                <w:szCs w:val="22"/>
                <w:rPrChange w:id="2076" w:author="Chancerel, Perrine" w:date="2015-04-01T12:09:00Z">
                  <w:rPr>
                    <w:sz w:val="22"/>
                    <w:szCs w:val="22"/>
                    <w:lang w:val="de-DE"/>
                  </w:rPr>
                </w:rPrChange>
              </w:rPr>
              <w:t>13.30</w:t>
            </w:r>
          </w:p>
        </w:tc>
        <w:tc>
          <w:tcPr>
            <w:tcW w:w="1376" w:type="pct"/>
          </w:tcPr>
          <w:p w14:paraId="37DEBDD3" w14:textId="77777777" w:rsidR="00CD72E6" w:rsidRPr="00CF4F0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Change w:id="2077" w:author="Chancerel, Perrine" w:date="2015-04-01T12:09:00Z">
                  <w:rPr>
                    <w:sz w:val="22"/>
                    <w:szCs w:val="22"/>
                    <w:lang w:val="de-DE"/>
                  </w:rPr>
                </w:rPrChange>
              </w:rPr>
            </w:pPr>
            <w:r w:rsidRPr="00CF4F06">
              <w:rPr>
                <w:sz w:val="22"/>
                <w:szCs w:val="22"/>
                <w:rPrChange w:id="2078" w:author="Chancerel, Perrine" w:date="2015-04-01T12:09:00Z">
                  <w:rPr>
                    <w:sz w:val="22"/>
                    <w:szCs w:val="22"/>
                    <w:lang w:val="de-DE"/>
                  </w:rPr>
                </w:rPrChange>
              </w:rPr>
              <w:t>http://minerals.usgs.gov/minerals/pubs/commodity/chromium/myb1-2012-chrom.pdf</w:t>
            </w:r>
          </w:p>
        </w:tc>
        <w:tc>
          <w:tcPr>
            <w:tcW w:w="588" w:type="pct"/>
          </w:tcPr>
          <w:p w14:paraId="77252430" w14:textId="77777777" w:rsidR="00CD72E6" w:rsidRPr="00286FF8"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286FF8">
              <w:rPr>
                <w:sz w:val="22"/>
                <w:szCs w:val="22"/>
              </w:rPr>
              <w:t>2012</w:t>
            </w:r>
          </w:p>
        </w:tc>
      </w:tr>
      <w:tr w:rsidR="009852ED" w:rsidRPr="00CF4F06" w14:paraId="2152A5CA"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409EC304" w14:textId="77777777" w:rsidR="00CD72E6" w:rsidRPr="00D0670B" w:rsidRDefault="00CD72E6" w:rsidP="00F67295">
            <w:pPr>
              <w:spacing w:line="240" w:lineRule="auto"/>
              <w:jc w:val="center"/>
              <w:rPr>
                <w:sz w:val="22"/>
                <w:szCs w:val="22"/>
                <w:lang w:val="de-DE"/>
              </w:rPr>
            </w:pPr>
            <w:proofErr w:type="spellStart"/>
            <w:r w:rsidRPr="00D0670B">
              <w:rPr>
                <w:sz w:val="22"/>
                <w:szCs w:val="22"/>
                <w:lang w:val="de-DE"/>
              </w:rPr>
              <w:t>Cobalt</w:t>
            </w:r>
            <w:proofErr w:type="spellEnd"/>
            <w:r w:rsidRPr="00D0670B">
              <w:rPr>
                <w:sz w:val="22"/>
                <w:szCs w:val="22"/>
                <w:lang w:val="de-DE"/>
              </w:rPr>
              <w:t xml:space="preserve"> in Legierung (E) [kg]</w:t>
            </w:r>
          </w:p>
        </w:tc>
        <w:tc>
          <w:tcPr>
            <w:tcW w:w="1101" w:type="pct"/>
          </w:tcPr>
          <w:p w14:paraId="25AC5A1B" w14:textId="77777777" w:rsidR="00CD72E6" w:rsidRPr="00CF4F0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079" w:author="Chancerel, Perrine" w:date="2015-04-01T12:09:00Z">
                  <w:rPr>
                    <w:sz w:val="22"/>
                    <w:szCs w:val="22"/>
                    <w:lang w:val="de-DE"/>
                  </w:rPr>
                </w:rPrChange>
              </w:rPr>
            </w:pPr>
            <w:r w:rsidRPr="00CF4F06">
              <w:rPr>
                <w:sz w:val="22"/>
                <w:szCs w:val="22"/>
                <w:rPrChange w:id="2080" w:author="Chancerel, Perrine" w:date="2015-04-01T12:09:00Z">
                  <w:rPr>
                    <w:sz w:val="22"/>
                    <w:szCs w:val="22"/>
                    <w:lang w:val="de-DE"/>
                  </w:rPr>
                </w:rPrChange>
              </w:rPr>
              <w:t>Cobalt (minimum of 99.8% cobalt)</w:t>
            </w:r>
          </w:p>
        </w:tc>
        <w:tc>
          <w:tcPr>
            <w:tcW w:w="550" w:type="pct"/>
          </w:tcPr>
          <w:p w14:paraId="600975A1" w14:textId="77777777" w:rsidR="00CD72E6" w:rsidRPr="00CF4F0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081" w:author="Chancerel, Perrine" w:date="2015-04-01T12:09:00Z">
                  <w:rPr>
                    <w:sz w:val="22"/>
                    <w:szCs w:val="22"/>
                    <w:lang w:val="de-DE"/>
                  </w:rPr>
                </w:rPrChange>
              </w:rPr>
            </w:pPr>
            <w:r w:rsidRPr="00CF4F06">
              <w:rPr>
                <w:sz w:val="22"/>
                <w:szCs w:val="22"/>
                <w:rPrChange w:id="2082" w:author="Chancerel, Perrine" w:date="2015-04-01T12:09:00Z">
                  <w:rPr>
                    <w:sz w:val="22"/>
                    <w:szCs w:val="22"/>
                    <w:lang w:val="de-DE"/>
                  </w:rPr>
                </w:rPrChange>
              </w:rPr>
              <w:t>29.30</w:t>
            </w:r>
          </w:p>
        </w:tc>
        <w:tc>
          <w:tcPr>
            <w:tcW w:w="1376" w:type="pct"/>
          </w:tcPr>
          <w:p w14:paraId="65F287B0" w14:textId="77777777" w:rsidR="00CD72E6" w:rsidRPr="00CF4F06"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Change w:id="2083" w:author="Chancerel, Perrine" w:date="2015-04-01T12:09:00Z">
                  <w:rPr>
                    <w:sz w:val="22"/>
                    <w:szCs w:val="22"/>
                    <w:lang w:val="de-DE"/>
                  </w:rPr>
                </w:rPrChange>
              </w:rPr>
            </w:pPr>
            <w:r w:rsidRPr="00CF4F06">
              <w:rPr>
                <w:sz w:val="22"/>
                <w:szCs w:val="22"/>
                <w:rPrChange w:id="2084" w:author="Chancerel, Perrine" w:date="2015-04-01T12:09:00Z">
                  <w:rPr>
                    <w:sz w:val="22"/>
                    <w:szCs w:val="22"/>
                    <w:lang w:val="de-DE"/>
                  </w:rPr>
                </w:rPrChange>
              </w:rPr>
              <w:t>http://minerals.usgs.gov/minerals/pubs/commodity/cobalt/myb1-2012-cobal.pdf</w:t>
            </w:r>
          </w:p>
        </w:tc>
        <w:tc>
          <w:tcPr>
            <w:tcW w:w="588" w:type="pct"/>
          </w:tcPr>
          <w:p w14:paraId="244C61DA" w14:textId="77777777" w:rsidR="00CD72E6" w:rsidRPr="00286FF8"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t>2012</w:t>
            </w:r>
          </w:p>
        </w:tc>
      </w:tr>
      <w:tr w:rsidR="009852ED" w:rsidRPr="00CF4F06" w14:paraId="63AD50F8"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7AAEF5B2" w14:textId="77777777" w:rsidR="00CD72E6" w:rsidRPr="00D0670B" w:rsidRDefault="00CD72E6" w:rsidP="00F67295">
            <w:pPr>
              <w:spacing w:line="240" w:lineRule="auto"/>
              <w:jc w:val="center"/>
              <w:rPr>
                <w:sz w:val="22"/>
                <w:szCs w:val="22"/>
                <w:lang w:val="de-DE"/>
              </w:rPr>
            </w:pPr>
            <w:r w:rsidRPr="00D0670B">
              <w:rPr>
                <w:sz w:val="22"/>
                <w:szCs w:val="22"/>
                <w:lang w:val="de-DE"/>
              </w:rPr>
              <w:t>Eisen in Legierung (E) [kg]</w:t>
            </w:r>
          </w:p>
        </w:tc>
        <w:tc>
          <w:tcPr>
            <w:tcW w:w="1101" w:type="pct"/>
          </w:tcPr>
          <w:p w14:paraId="25149A2A" w14:textId="77777777"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085" w:author="Chancerel, Perrine" w:date="2015-04-01T12:09:00Z">
                  <w:rPr>
                    <w:sz w:val="22"/>
                    <w:szCs w:val="22"/>
                    <w:lang w:val="de-DE"/>
                  </w:rPr>
                </w:rPrChange>
              </w:rPr>
            </w:pPr>
            <w:r w:rsidRPr="00CF4F06">
              <w:rPr>
                <w:sz w:val="22"/>
                <w:szCs w:val="22"/>
                <w:rPrChange w:id="2086" w:author="Chancerel, Perrine" w:date="2015-04-01T12:09:00Z">
                  <w:rPr>
                    <w:sz w:val="22"/>
                    <w:szCs w:val="22"/>
                    <w:lang w:val="de-DE"/>
                  </w:rPr>
                </w:rPrChange>
              </w:rPr>
              <w:t>-</w:t>
            </w:r>
          </w:p>
        </w:tc>
        <w:tc>
          <w:tcPr>
            <w:tcW w:w="550" w:type="pct"/>
          </w:tcPr>
          <w:p w14:paraId="226AF156" w14:textId="77777777"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087" w:author="Chancerel, Perrine" w:date="2015-04-01T12:09:00Z">
                  <w:rPr>
                    <w:sz w:val="22"/>
                    <w:szCs w:val="22"/>
                    <w:lang w:val="de-DE"/>
                  </w:rPr>
                </w:rPrChange>
              </w:rPr>
            </w:pPr>
            <w:r w:rsidRPr="00CF4F06">
              <w:rPr>
                <w:sz w:val="22"/>
                <w:szCs w:val="22"/>
                <w:rPrChange w:id="2088" w:author="Chancerel, Perrine" w:date="2015-04-01T12:09:00Z">
                  <w:rPr>
                    <w:sz w:val="22"/>
                    <w:szCs w:val="22"/>
                    <w:lang w:val="de-DE"/>
                  </w:rPr>
                </w:rPrChange>
              </w:rPr>
              <w:t>0</w:t>
            </w:r>
          </w:p>
        </w:tc>
        <w:tc>
          <w:tcPr>
            <w:tcW w:w="1376" w:type="pct"/>
          </w:tcPr>
          <w:p w14:paraId="7BB92CEE" w14:textId="77777777" w:rsidR="00CD72E6" w:rsidRPr="00CF4F0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089" w:author="Chancerel, Perrine" w:date="2015-04-01T12:09:00Z">
                  <w:rPr>
                    <w:sz w:val="22"/>
                    <w:szCs w:val="22"/>
                    <w:lang w:val="de-DE"/>
                  </w:rPr>
                </w:rPrChange>
              </w:rPr>
            </w:pPr>
            <w:r w:rsidRPr="00CF4F06">
              <w:rPr>
                <w:sz w:val="22"/>
                <w:szCs w:val="22"/>
                <w:rPrChange w:id="2090" w:author="Chancerel, Perrine" w:date="2015-04-01T12:09:00Z">
                  <w:rPr>
                    <w:sz w:val="22"/>
                    <w:szCs w:val="22"/>
                    <w:lang w:val="de-DE"/>
                  </w:rPr>
                </w:rPrChange>
              </w:rPr>
              <w:t>-</w:t>
            </w:r>
          </w:p>
        </w:tc>
        <w:tc>
          <w:tcPr>
            <w:tcW w:w="588" w:type="pct"/>
          </w:tcPr>
          <w:p w14:paraId="09FDAB9D" w14:textId="77777777"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091" w:author="Chancerel, Perrine" w:date="2015-04-01T12:09:00Z">
                  <w:rPr>
                    <w:sz w:val="22"/>
                    <w:szCs w:val="22"/>
                    <w:lang w:val="de-DE"/>
                  </w:rPr>
                </w:rPrChange>
              </w:rPr>
            </w:pPr>
            <w:r w:rsidRPr="00CF4F06">
              <w:rPr>
                <w:sz w:val="22"/>
                <w:szCs w:val="22"/>
                <w:rPrChange w:id="2092" w:author="Chancerel, Perrine" w:date="2015-04-01T12:09:00Z">
                  <w:rPr>
                    <w:sz w:val="22"/>
                    <w:szCs w:val="22"/>
                    <w:lang w:val="de-DE"/>
                  </w:rPr>
                </w:rPrChange>
              </w:rPr>
              <w:t>-</w:t>
            </w:r>
          </w:p>
        </w:tc>
      </w:tr>
      <w:tr w:rsidR="009852ED" w:rsidRPr="00CF4F06" w14:paraId="564CA46E"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0B081702" w14:textId="77777777" w:rsidR="00CD72E6" w:rsidRPr="00CF4F06" w:rsidRDefault="00CD72E6" w:rsidP="00F67295">
            <w:pPr>
              <w:spacing w:line="240" w:lineRule="auto"/>
              <w:jc w:val="center"/>
              <w:rPr>
                <w:sz w:val="22"/>
                <w:szCs w:val="22"/>
                <w:rPrChange w:id="2093" w:author="Chancerel, Perrine" w:date="2015-04-01T12:09:00Z">
                  <w:rPr>
                    <w:sz w:val="22"/>
                    <w:szCs w:val="22"/>
                    <w:lang w:val="de-DE"/>
                  </w:rPr>
                </w:rPrChange>
              </w:rPr>
            </w:pPr>
            <w:r w:rsidRPr="00CF4F06">
              <w:rPr>
                <w:sz w:val="22"/>
                <w:szCs w:val="22"/>
                <w:rPrChange w:id="2094" w:author="Chancerel, Perrine" w:date="2015-04-01T12:09:00Z">
                  <w:rPr>
                    <w:sz w:val="22"/>
                    <w:szCs w:val="22"/>
                    <w:lang w:val="de-DE"/>
                  </w:rPr>
                </w:rPrChange>
              </w:rPr>
              <w:t>Elektrolyt (E) [kg]</w:t>
            </w:r>
          </w:p>
        </w:tc>
        <w:tc>
          <w:tcPr>
            <w:tcW w:w="1101" w:type="pct"/>
          </w:tcPr>
          <w:p w14:paraId="50676431" w14:textId="77777777"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095" w:author="Chancerel, Perrine" w:date="2015-04-01T12:09:00Z">
                  <w:rPr>
                    <w:sz w:val="22"/>
                    <w:szCs w:val="22"/>
                    <w:lang w:val="de-DE"/>
                  </w:rPr>
                </w:rPrChange>
              </w:rPr>
            </w:pPr>
            <w:r w:rsidRPr="00CF4F06">
              <w:rPr>
                <w:sz w:val="22"/>
                <w:szCs w:val="22"/>
                <w:rPrChange w:id="2096" w:author="Chancerel, Perrine" w:date="2015-04-01T12:09:00Z">
                  <w:rPr>
                    <w:sz w:val="22"/>
                    <w:szCs w:val="22"/>
                    <w:lang w:val="de-DE"/>
                  </w:rPr>
                </w:rPrChange>
              </w:rPr>
              <w:t>-</w:t>
            </w:r>
          </w:p>
        </w:tc>
        <w:tc>
          <w:tcPr>
            <w:tcW w:w="550" w:type="pct"/>
          </w:tcPr>
          <w:p w14:paraId="297B9C0C" w14:textId="77777777" w:rsidR="00CD72E6" w:rsidRPr="00CF4F0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097" w:author="Chancerel, Perrine" w:date="2015-04-01T12:09:00Z">
                  <w:rPr>
                    <w:sz w:val="22"/>
                    <w:szCs w:val="22"/>
                    <w:lang w:val="de-DE"/>
                  </w:rPr>
                </w:rPrChange>
              </w:rPr>
            </w:pPr>
            <w:r w:rsidRPr="00CF4F06">
              <w:rPr>
                <w:sz w:val="22"/>
                <w:szCs w:val="22"/>
                <w:rPrChange w:id="2098" w:author="Chancerel, Perrine" w:date="2015-04-01T12:09:00Z">
                  <w:rPr>
                    <w:sz w:val="22"/>
                    <w:szCs w:val="22"/>
                    <w:lang w:val="de-DE"/>
                  </w:rPr>
                </w:rPrChange>
              </w:rPr>
              <w:t>0</w:t>
            </w:r>
          </w:p>
        </w:tc>
        <w:tc>
          <w:tcPr>
            <w:tcW w:w="1376" w:type="pct"/>
          </w:tcPr>
          <w:p w14:paraId="061E2F96" w14:textId="77777777" w:rsidR="00CD72E6" w:rsidRPr="00CF4F0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099" w:author="Chancerel, Perrine" w:date="2015-04-01T12:09:00Z">
                  <w:rPr>
                    <w:sz w:val="22"/>
                    <w:szCs w:val="22"/>
                    <w:lang w:val="de-DE"/>
                  </w:rPr>
                </w:rPrChange>
              </w:rPr>
            </w:pPr>
            <w:r w:rsidRPr="00CF4F06">
              <w:rPr>
                <w:sz w:val="22"/>
                <w:szCs w:val="22"/>
                <w:rPrChange w:id="2100" w:author="Chancerel, Perrine" w:date="2015-04-01T12:09:00Z">
                  <w:rPr>
                    <w:sz w:val="22"/>
                    <w:szCs w:val="22"/>
                    <w:lang w:val="de-DE"/>
                  </w:rPr>
                </w:rPrChange>
              </w:rPr>
              <w:t>-</w:t>
            </w:r>
          </w:p>
        </w:tc>
        <w:tc>
          <w:tcPr>
            <w:tcW w:w="588" w:type="pct"/>
          </w:tcPr>
          <w:p w14:paraId="4F143BF2" w14:textId="77777777"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101" w:author="Chancerel, Perrine" w:date="2015-04-01T12:09:00Z">
                  <w:rPr>
                    <w:sz w:val="22"/>
                    <w:szCs w:val="22"/>
                    <w:lang w:val="de-DE"/>
                  </w:rPr>
                </w:rPrChange>
              </w:rPr>
            </w:pPr>
            <w:r w:rsidRPr="00CF4F06">
              <w:rPr>
                <w:sz w:val="22"/>
                <w:szCs w:val="22"/>
                <w:rPrChange w:id="2102" w:author="Chancerel, Perrine" w:date="2015-04-01T12:09:00Z">
                  <w:rPr>
                    <w:sz w:val="22"/>
                    <w:szCs w:val="22"/>
                    <w:lang w:val="de-DE"/>
                  </w:rPr>
                </w:rPrChange>
              </w:rPr>
              <w:t>-</w:t>
            </w:r>
          </w:p>
        </w:tc>
      </w:tr>
      <w:tr w:rsidR="009852ED" w:rsidRPr="00CF4F06" w14:paraId="258EA7C6"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554CF0EB" w14:textId="77777777" w:rsidR="00CD72E6" w:rsidRPr="00CF4F06" w:rsidRDefault="00CD72E6" w:rsidP="00F67295">
            <w:pPr>
              <w:spacing w:line="240" w:lineRule="auto"/>
              <w:jc w:val="center"/>
              <w:rPr>
                <w:sz w:val="22"/>
                <w:szCs w:val="22"/>
                <w:rPrChange w:id="2103" w:author="Chancerel, Perrine" w:date="2015-04-01T12:09:00Z">
                  <w:rPr>
                    <w:sz w:val="22"/>
                    <w:szCs w:val="22"/>
                    <w:lang w:val="de-DE"/>
                  </w:rPr>
                </w:rPrChange>
              </w:rPr>
            </w:pPr>
            <w:r w:rsidRPr="00CF4F06">
              <w:rPr>
                <w:sz w:val="22"/>
                <w:szCs w:val="22"/>
                <w:rPrChange w:id="2104" w:author="Chancerel, Perrine" w:date="2015-04-01T12:09:00Z">
                  <w:rPr>
                    <w:sz w:val="22"/>
                    <w:szCs w:val="22"/>
                    <w:lang w:val="de-DE"/>
                  </w:rPr>
                </w:rPrChange>
              </w:rPr>
              <w:t>Epoxidharz (EP) (E) [kg]</w:t>
            </w:r>
          </w:p>
        </w:tc>
        <w:tc>
          <w:tcPr>
            <w:tcW w:w="1101" w:type="pct"/>
          </w:tcPr>
          <w:p w14:paraId="03C342DD" w14:textId="77777777"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105" w:author="Chancerel, Perrine" w:date="2015-04-01T12:09:00Z">
                  <w:rPr>
                    <w:sz w:val="22"/>
                    <w:szCs w:val="22"/>
                    <w:lang w:val="de-DE"/>
                  </w:rPr>
                </w:rPrChange>
              </w:rPr>
            </w:pPr>
            <w:r w:rsidRPr="00CF4F06">
              <w:rPr>
                <w:sz w:val="22"/>
                <w:szCs w:val="22"/>
                <w:rPrChange w:id="2106" w:author="Chancerel, Perrine" w:date="2015-04-01T12:09:00Z">
                  <w:rPr>
                    <w:sz w:val="22"/>
                    <w:szCs w:val="22"/>
                    <w:lang w:val="de-DE"/>
                  </w:rPr>
                </w:rPrChange>
              </w:rPr>
              <w:t>-</w:t>
            </w:r>
          </w:p>
        </w:tc>
        <w:tc>
          <w:tcPr>
            <w:tcW w:w="550" w:type="pct"/>
          </w:tcPr>
          <w:p w14:paraId="74E8C371" w14:textId="77777777"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107" w:author="Chancerel, Perrine" w:date="2015-04-01T12:09:00Z">
                  <w:rPr>
                    <w:sz w:val="22"/>
                    <w:szCs w:val="22"/>
                    <w:lang w:val="de-DE"/>
                  </w:rPr>
                </w:rPrChange>
              </w:rPr>
            </w:pPr>
            <w:r w:rsidRPr="00CF4F06">
              <w:rPr>
                <w:sz w:val="22"/>
                <w:szCs w:val="22"/>
                <w:rPrChange w:id="2108" w:author="Chancerel, Perrine" w:date="2015-04-01T12:09:00Z">
                  <w:rPr>
                    <w:sz w:val="22"/>
                    <w:szCs w:val="22"/>
                    <w:lang w:val="de-DE"/>
                  </w:rPr>
                </w:rPrChange>
              </w:rPr>
              <w:t>0</w:t>
            </w:r>
          </w:p>
        </w:tc>
        <w:tc>
          <w:tcPr>
            <w:tcW w:w="1376" w:type="pct"/>
          </w:tcPr>
          <w:p w14:paraId="209EB7DE" w14:textId="77777777" w:rsidR="00CD72E6" w:rsidRPr="00CF4F0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109" w:author="Chancerel, Perrine" w:date="2015-04-01T12:09:00Z">
                  <w:rPr>
                    <w:sz w:val="22"/>
                    <w:szCs w:val="22"/>
                    <w:lang w:val="de-DE"/>
                  </w:rPr>
                </w:rPrChange>
              </w:rPr>
            </w:pPr>
            <w:r w:rsidRPr="00CF4F06">
              <w:rPr>
                <w:sz w:val="22"/>
                <w:szCs w:val="22"/>
                <w:rPrChange w:id="2110" w:author="Chancerel, Perrine" w:date="2015-04-01T12:09:00Z">
                  <w:rPr>
                    <w:sz w:val="22"/>
                    <w:szCs w:val="22"/>
                    <w:lang w:val="de-DE"/>
                  </w:rPr>
                </w:rPrChange>
              </w:rPr>
              <w:t>-</w:t>
            </w:r>
          </w:p>
        </w:tc>
        <w:tc>
          <w:tcPr>
            <w:tcW w:w="588" w:type="pct"/>
          </w:tcPr>
          <w:p w14:paraId="04009632" w14:textId="77777777"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111" w:author="Chancerel, Perrine" w:date="2015-04-01T12:09:00Z">
                  <w:rPr>
                    <w:sz w:val="22"/>
                    <w:szCs w:val="22"/>
                    <w:lang w:val="de-DE"/>
                  </w:rPr>
                </w:rPrChange>
              </w:rPr>
            </w:pPr>
            <w:r w:rsidRPr="00CF4F06">
              <w:rPr>
                <w:sz w:val="22"/>
                <w:szCs w:val="22"/>
                <w:rPrChange w:id="2112" w:author="Chancerel, Perrine" w:date="2015-04-01T12:09:00Z">
                  <w:rPr>
                    <w:sz w:val="22"/>
                    <w:szCs w:val="22"/>
                    <w:lang w:val="de-DE"/>
                  </w:rPr>
                </w:rPrChange>
              </w:rPr>
              <w:t>-</w:t>
            </w:r>
          </w:p>
        </w:tc>
      </w:tr>
      <w:tr w:rsidR="009852ED" w:rsidRPr="00CF4F06" w14:paraId="3A289F0B"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6CC725D4" w14:textId="77777777" w:rsidR="00CD72E6" w:rsidRPr="00BE47D8" w:rsidRDefault="00CD72E6" w:rsidP="00F67295">
            <w:pPr>
              <w:spacing w:line="240" w:lineRule="auto"/>
              <w:jc w:val="center"/>
              <w:rPr>
                <w:sz w:val="22"/>
                <w:szCs w:val="22"/>
                <w:lang w:val="de-DE"/>
              </w:rPr>
            </w:pPr>
            <w:r w:rsidRPr="00D0670B">
              <w:rPr>
                <w:sz w:val="22"/>
                <w:szCs w:val="22"/>
                <w:lang w:val="de-DE"/>
              </w:rPr>
              <w:t>Ethylen-</w:t>
            </w:r>
            <w:proofErr w:type="spellStart"/>
            <w:r w:rsidRPr="00D0670B">
              <w:rPr>
                <w:sz w:val="22"/>
                <w:szCs w:val="22"/>
                <w:lang w:val="de-DE"/>
              </w:rPr>
              <w:t>Propylen</w:t>
            </w:r>
            <w:proofErr w:type="spellEnd"/>
            <w:r w:rsidRPr="00D0670B">
              <w:rPr>
                <w:sz w:val="22"/>
                <w:szCs w:val="22"/>
                <w:lang w:val="de-DE"/>
              </w:rPr>
              <w:t>-Dien-Kautschuk (EPDM) (E) [kg]</w:t>
            </w:r>
          </w:p>
        </w:tc>
        <w:tc>
          <w:tcPr>
            <w:tcW w:w="1101" w:type="pct"/>
          </w:tcPr>
          <w:p w14:paraId="2F031A1F" w14:textId="77777777"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113" w:author="Chancerel, Perrine" w:date="2015-04-01T12:09:00Z">
                  <w:rPr>
                    <w:sz w:val="22"/>
                    <w:szCs w:val="22"/>
                    <w:lang w:val="de-DE"/>
                  </w:rPr>
                </w:rPrChange>
              </w:rPr>
            </w:pPr>
            <w:r w:rsidRPr="00CF4F06">
              <w:rPr>
                <w:sz w:val="22"/>
                <w:szCs w:val="22"/>
                <w:rPrChange w:id="2114" w:author="Chancerel, Perrine" w:date="2015-04-01T12:09:00Z">
                  <w:rPr>
                    <w:sz w:val="22"/>
                    <w:szCs w:val="22"/>
                    <w:lang w:val="de-DE"/>
                  </w:rPr>
                </w:rPrChange>
              </w:rPr>
              <w:t>-</w:t>
            </w:r>
          </w:p>
        </w:tc>
        <w:tc>
          <w:tcPr>
            <w:tcW w:w="550" w:type="pct"/>
          </w:tcPr>
          <w:p w14:paraId="250DE484" w14:textId="77777777" w:rsidR="00CD72E6" w:rsidRPr="00CF4F0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115" w:author="Chancerel, Perrine" w:date="2015-04-01T12:09:00Z">
                  <w:rPr>
                    <w:sz w:val="22"/>
                    <w:szCs w:val="22"/>
                    <w:lang w:val="de-DE"/>
                  </w:rPr>
                </w:rPrChange>
              </w:rPr>
            </w:pPr>
            <w:r w:rsidRPr="00CF4F06">
              <w:rPr>
                <w:sz w:val="22"/>
                <w:szCs w:val="22"/>
                <w:rPrChange w:id="2116" w:author="Chancerel, Perrine" w:date="2015-04-01T12:09:00Z">
                  <w:rPr>
                    <w:sz w:val="22"/>
                    <w:szCs w:val="22"/>
                    <w:lang w:val="de-DE"/>
                  </w:rPr>
                </w:rPrChange>
              </w:rPr>
              <w:t>0</w:t>
            </w:r>
          </w:p>
        </w:tc>
        <w:tc>
          <w:tcPr>
            <w:tcW w:w="1376" w:type="pct"/>
          </w:tcPr>
          <w:p w14:paraId="210459D9" w14:textId="77777777" w:rsidR="00CD72E6" w:rsidRPr="00CF4F0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117" w:author="Chancerel, Perrine" w:date="2015-04-01T12:09:00Z">
                  <w:rPr>
                    <w:sz w:val="22"/>
                    <w:szCs w:val="22"/>
                    <w:lang w:val="de-DE"/>
                  </w:rPr>
                </w:rPrChange>
              </w:rPr>
            </w:pPr>
            <w:r w:rsidRPr="00CF4F06">
              <w:rPr>
                <w:sz w:val="22"/>
                <w:szCs w:val="22"/>
                <w:rPrChange w:id="2118" w:author="Chancerel, Perrine" w:date="2015-04-01T12:09:00Z">
                  <w:rPr>
                    <w:sz w:val="22"/>
                    <w:szCs w:val="22"/>
                    <w:lang w:val="de-DE"/>
                  </w:rPr>
                </w:rPrChange>
              </w:rPr>
              <w:t>-</w:t>
            </w:r>
          </w:p>
        </w:tc>
        <w:tc>
          <w:tcPr>
            <w:tcW w:w="588" w:type="pct"/>
          </w:tcPr>
          <w:p w14:paraId="3EF78EA8" w14:textId="77777777"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119" w:author="Chancerel, Perrine" w:date="2015-04-01T12:09:00Z">
                  <w:rPr>
                    <w:sz w:val="22"/>
                    <w:szCs w:val="22"/>
                    <w:lang w:val="de-DE"/>
                  </w:rPr>
                </w:rPrChange>
              </w:rPr>
            </w:pPr>
            <w:r w:rsidRPr="00CF4F06">
              <w:rPr>
                <w:sz w:val="22"/>
                <w:szCs w:val="22"/>
                <w:rPrChange w:id="2120" w:author="Chancerel, Perrine" w:date="2015-04-01T12:09:00Z">
                  <w:rPr>
                    <w:sz w:val="22"/>
                    <w:szCs w:val="22"/>
                    <w:lang w:val="de-DE"/>
                  </w:rPr>
                </w:rPrChange>
              </w:rPr>
              <w:t>-</w:t>
            </w:r>
          </w:p>
        </w:tc>
      </w:tr>
      <w:tr w:rsidR="009852ED" w:rsidRPr="00CF4F06" w14:paraId="7E744E80"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436A44EF" w14:textId="77777777" w:rsidR="00CD72E6" w:rsidRPr="00CF4F06" w:rsidRDefault="00CD72E6" w:rsidP="00F67295">
            <w:pPr>
              <w:spacing w:line="240" w:lineRule="auto"/>
              <w:jc w:val="center"/>
              <w:rPr>
                <w:sz w:val="22"/>
                <w:szCs w:val="22"/>
                <w:rPrChange w:id="2121" w:author="Chancerel, Perrine" w:date="2015-04-01T12:09:00Z">
                  <w:rPr>
                    <w:sz w:val="22"/>
                    <w:szCs w:val="22"/>
                    <w:lang w:val="de-DE"/>
                  </w:rPr>
                </w:rPrChange>
              </w:rPr>
            </w:pPr>
            <w:r w:rsidRPr="00CF4F06">
              <w:rPr>
                <w:sz w:val="22"/>
                <w:szCs w:val="22"/>
                <w:rPrChange w:id="2122" w:author="Chancerel, Perrine" w:date="2015-04-01T12:09:00Z">
                  <w:rPr>
                    <w:sz w:val="22"/>
                    <w:szCs w:val="22"/>
                    <w:lang w:val="de-DE"/>
                  </w:rPr>
                </w:rPrChange>
              </w:rPr>
              <w:t>Ferrite (E) [kg]</w:t>
            </w:r>
          </w:p>
        </w:tc>
        <w:tc>
          <w:tcPr>
            <w:tcW w:w="1101" w:type="pct"/>
          </w:tcPr>
          <w:p w14:paraId="5EE359CB" w14:textId="77777777"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123" w:author="Chancerel, Perrine" w:date="2015-04-01T12:09:00Z">
                  <w:rPr>
                    <w:sz w:val="22"/>
                    <w:szCs w:val="22"/>
                    <w:lang w:val="de-DE"/>
                  </w:rPr>
                </w:rPrChange>
              </w:rPr>
            </w:pPr>
            <w:r w:rsidRPr="00CF4F06">
              <w:rPr>
                <w:sz w:val="22"/>
                <w:szCs w:val="22"/>
                <w:rPrChange w:id="2124" w:author="Chancerel, Perrine" w:date="2015-04-01T12:09:00Z">
                  <w:rPr>
                    <w:sz w:val="22"/>
                    <w:szCs w:val="22"/>
                    <w:lang w:val="de-DE"/>
                  </w:rPr>
                </w:rPrChange>
              </w:rPr>
              <w:t>-</w:t>
            </w:r>
          </w:p>
        </w:tc>
        <w:tc>
          <w:tcPr>
            <w:tcW w:w="550" w:type="pct"/>
          </w:tcPr>
          <w:p w14:paraId="52F899D6" w14:textId="77777777"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125" w:author="Chancerel, Perrine" w:date="2015-04-01T12:09:00Z">
                  <w:rPr>
                    <w:sz w:val="22"/>
                    <w:szCs w:val="22"/>
                    <w:lang w:val="de-DE"/>
                  </w:rPr>
                </w:rPrChange>
              </w:rPr>
            </w:pPr>
            <w:r w:rsidRPr="00CF4F06">
              <w:rPr>
                <w:sz w:val="22"/>
                <w:szCs w:val="22"/>
                <w:rPrChange w:id="2126" w:author="Chancerel, Perrine" w:date="2015-04-01T12:09:00Z">
                  <w:rPr>
                    <w:sz w:val="22"/>
                    <w:szCs w:val="22"/>
                    <w:lang w:val="de-DE"/>
                  </w:rPr>
                </w:rPrChange>
              </w:rPr>
              <w:t>0</w:t>
            </w:r>
          </w:p>
        </w:tc>
        <w:tc>
          <w:tcPr>
            <w:tcW w:w="1376" w:type="pct"/>
          </w:tcPr>
          <w:p w14:paraId="26327F76" w14:textId="77777777" w:rsidR="00CD72E6" w:rsidRPr="00CF4F0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127" w:author="Chancerel, Perrine" w:date="2015-04-01T12:09:00Z">
                  <w:rPr>
                    <w:sz w:val="22"/>
                    <w:szCs w:val="22"/>
                    <w:lang w:val="de-DE"/>
                  </w:rPr>
                </w:rPrChange>
              </w:rPr>
            </w:pPr>
            <w:r w:rsidRPr="00CF4F06">
              <w:rPr>
                <w:sz w:val="22"/>
                <w:szCs w:val="22"/>
                <w:rPrChange w:id="2128" w:author="Chancerel, Perrine" w:date="2015-04-01T12:09:00Z">
                  <w:rPr>
                    <w:sz w:val="22"/>
                    <w:szCs w:val="22"/>
                    <w:lang w:val="de-DE"/>
                  </w:rPr>
                </w:rPrChange>
              </w:rPr>
              <w:t>-</w:t>
            </w:r>
          </w:p>
        </w:tc>
        <w:tc>
          <w:tcPr>
            <w:tcW w:w="588" w:type="pct"/>
          </w:tcPr>
          <w:p w14:paraId="7A5087BD" w14:textId="77777777"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129" w:author="Chancerel, Perrine" w:date="2015-04-01T12:09:00Z">
                  <w:rPr>
                    <w:sz w:val="22"/>
                    <w:szCs w:val="22"/>
                    <w:lang w:val="de-DE"/>
                  </w:rPr>
                </w:rPrChange>
              </w:rPr>
            </w:pPr>
            <w:r w:rsidRPr="00CF4F06">
              <w:rPr>
                <w:sz w:val="22"/>
                <w:szCs w:val="22"/>
                <w:rPrChange w:id="2130" w:author="Chancerel, Perrine" w:date="2015-04-01T12:09:00Z">
                  <w:rPr>
                    <w:sz w:val="22"/>
                    <w:szCs w:val="22"/>
                    <w:lang w:val="de-DE"/>
                  </w:rPr>
                </w:rPrChange>
              </w:rPr>
              <w:t>-</w:t>
            </w:r>
          </w:p>
        </w:tc>
      </w:tr>
      <w:tr w:rsidR="009852ED" w:rsidRPr="00CF4F06" w14:paraId="79144058"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4EF4739E" w14:textId="77777777" w:rsidR="00CD72E6" w:rsidRPr="00CF4F06" w:rsidRDefault="00CD72E6" w:rsidP="00F67295">
            <w:pPr>
              <w:spacing w:line="240" w:lineRule="auto"/>
              <w:jc w:val="center"/>
              <w:rPr>
                <w:sz w:val="22"/>
                <w:szCs w:val="22"/>
                <w:rPrChange w:id="2131" w:author="Chancerel, Perrine" w:date="2015-04-01T12:09:00Z">
                  <w:rPr>
                    <w:sz w:val="22"/>
                    <w:szCs w:val="22"/>
                    <w:lang w:val="de-DE"/>
                  </w:rPr>
                </w:rPrChange>
              </w:rPr>
            </w:pPr>
            <w:r w:rsidRPr="00CF4F06">
              <w:rPr>
                <w:sz w:val="22"/>
                <w:szCs w:val="22"/>
                <w:rPrChange w:id="2132" w:author="Chancerel, Perrine" w:date="2015-04-01T12:09:00Z">
                  <w:rPr>
                    <w:sz w:val="22"/>
                    <w:szCs w:val="22"/>
                    <w:lang w:val="de-DE"/>
                  </w:rPr>
                </w:rPrChange>
              </w:rPr>
              <w:t>Glas (E) [kg]</w:t>
            </w:r>
          </w:p>
        </w:tc>
        <w:tc>
          <w:tcPr>
            <w:tcW w:w="1101" w:type="pct"/>
          </w:tcPr>
          <w:p w14:paraId="13045CA0" w14:textId="77777777"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133" w:author="Chancerel, Perrine" w:date="2015-04-01T12:09:00Z">
                  <w:rPr>
                    <w:sz w:val="22"/>
                    <w:szCs w:val="22"/>
                    <w:lang w:val="de-DE"/>
                  </w:rPr>
                </w:rPrChange>
              </w:rPr>
            </w:pPr>
            <w:r w:rsidRPr="00CF4F06">
              <w:rPr>
                <w:sz w:val="22"/>
                <w:szCs w:val="22"/>
                <w:rPrChange w:id="2134" w:author="Chancerel, Perrine" w:date="2015-04-01T12:09:00Z">
                  <w:rPr>
                    <w:sz w:val="22"/>
                    <w:szCs w:val="22"/>
                    <w:lang w:val="de-DE"/>
                  </w:rPr>
                </w:rPrChange>
              </w:rPr>
              <w:t>-</w:t>
            </w:r>
          </w:p>
        </w:tc>
        <w:tc>
          <w:tcPr>
            <w:tcW w:w="550" w:type="pct"/>
          </w:tcPr>
          <w:p w14:paraId="29623301" w14:textId="77777777" w:rsidR="00CD72E6" w:rsidRPr="00CF4F0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135" w:author="Chancerel, Perrine" w:date="2015-04-01T12:09:00Z">
                  <w:rPr>
                    <w:sz w:val="22"/>
                    <w:szCs w:val="22"/>
                    <w:lang w:val="de-DE"/>
                  </w:rPr>
                </w:rPrChange>
              </w:rPr>
            </w:pPr>
            <w:r w:rsidRPr="00CF4F06">
              <w:rPr>
                <w:sz w:val="22"/>
                <w:szCs w:val="22"/>
                <w:rPrChange w:id="2136" w:author="Chancerel, Perrine" w:date="2015-04-01T12:09:00Z">
                  <w:rPr>
                    <w:sz w:val="22"/>
                    <w:szCs w:val="22"/>
                    <w:lang w:val="de-DE"/>
                  </w:rPr>
                </w:rPrChange>
              </w:rPr>
              <w:t>0</w:t>
            </w:r>
          </w:p>
        </w:tc>
        <w:tc>
          <w:tcPr>
            <w:tcW w:w="1376" w:type="pct"/>
          </w:tcPr>
          <w:p w14:paraId="374B6EC7" w14:textId="77777777" w:rsidR="00CD72E6" w:rsidRPr="00CF4F0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137" w:author="Chancerel, Perrine" w:date="2015-04-01T12:09:00Z">
                  <w:rPr>
                    <w:sz w:val="22"/>
                    <w:szCs w:val="22"/>
                    <w:lang w:val="de-DE"/>
                  </w:rPr>
                </w:rPrChange>
              </w:rPr>
            </w:pPr>
            <w:r w:rsidRPr="00CF4F06">
              <w:rPr>
                <w:sz w:val="22"/>
                <w:szCs w:val="22"/>
                <w:rPrChange w:id="2138" w:author="Chancerel, Perrine" w:date="2015-04-01T12:09:00Z">
                  <w:rPr>
                    <w:sz w:val="22"/>
                    <w:szCs w:val="22"/>
                    <w:lang w:val="de-DE"/>
                  </w:rPr>
                </w:rPrChange>
              </w:rPr>
              <w:t>-</w:t>
            </w:r>
          </w:p>
        </w:tc>
        <w:tc>
          <w:tcPr>
            <w:tcW w:w="588" w:type="pct"/>
          </w:tcPr>
          <w:p w14:paraId="63E591B9" w14:textId="77777777"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139" w:author="Chancerel, Perrine" w:date="2015-04-01T12:09:00Z">
                  <w:rPr>
                    <w:sz w:val="22"/>
                    <w:szCs w:val="22"/>
                    <w:lang w:val="de-DE"/>
                  </w:rPr>
                </w:rPrChange>
              </w:rPr>
            </w:pPr>
            <w:r w:rsidRPr="00CF4F06">
              <w:rPr>
                <w:sz w:val="22"/>
                <w:szCs w:val="22"/>
                <w:rPrChange w:id="2140" w:author="Chancerel, Perrine" w:date="2015-04-01T12:09:00Z">
                  <w:rPr>
                    <w:sz w:val="22"/>
                    <w:szCs w:val="22"/>
                    <w:lang w:val="de-DE"/>
                  </w:rPr>
                </w:rPrChange>
              </w:rPr>
              <w:t>-</w:t>
            </w:r>
          </w:p>
        </w:tc>
      </w:tr>
      <w:tr w:rsidR="009852ED" w:rsidRPr="00CF4F06" w14:paraId="42AA98A5"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18F55D84" w14:textId="77777777" w:rsidR="00CD72E6" w:rsidRPr="00CF4F06" w:rsidRDefault="00CD72E6" w:rsidP="00F67295">
            <w:pPr>
              <w:spacing w:line="240" w:lineRule="auto"/>
              <w:jc w:val="center"/>
              <w:rPr>
                <w:sz w:val="22"/>
                <w:szCs w:val="22"/>
                <w:rPrChange w:id="2141" w:author="Chancerel, Perrine" w:date="2015-04-01T12:09:00Z">
                  <w:rPr>
                    <w:sz w:val="22"/>
                    <w:szCs w:val="22"/>
                    <w:lang w:val="de-DE"/>
                  </w:rPr>
                </w:rPrChange>
              </w:rPr>
            </w:pPr>
            <w:r w:rsidRPr="00CF4F06">
              <w:rPr>
                <w:sz w:val="22"/>
                <w:szCs w:val="22"/>
                <w:rPrChange w:id="2142" w:author="Chancerel, Perrine" w:date="2015-04-01T12:09:00Z">
                  <w:rPr>
                    <w:sz w:val="22"/>
                    <w:szCs w:val="22"/>
                    <w:lang w:val="de-DE"/>
                  </w:rPr>
                </w:rPrChange>
              </w:rPr>
              <w:t>Glasfasern (E) [kg]</w:t>
            </w:r>
          </w:p>
        </w:tc>
        <w:tc>
          <w:tcPr>
            <w:tcW w:w="1101" w:type="pct"/>
          </w:tcPr>
          <w:p w14:paraId="18115A03" w14:textId="77777777"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143" w:author="Chancerel, Perrine" w:date="2015-04-01T12:09:00Z">
                  <w:rPr>
                    <w:sz w:val="22"/>
                    <w:szCs w:val="22"/>
                    <w:lang w:val="de-DE"/>
                  </w:rPr>
                </w:rPrChange>
              </w:rPr>
            </w:pPr>
            <w:r w:rsidRPr="00CF4F06">
              <w:rPr>
                <w:sz w:val="22"/>
                <w:szCs w:val="22"/>
                <w:rPrChange w:id="2144" w:author="Chancerel, Perrine" w:date="2015-04-01T12:09:00Z">
                  <w:rPr>
                    <w:sz w:val="22"/>
                    <w:szCs w:val="22"/>
                    <w:lang w:val="de-DE"/>
                  </w:rPr>
                </w:rPrChange>
              </w:rPr>
              <w:t>-</w:t>
            </w:r>
          </w:p>
        </w:tc>
        <w:tc>
          <w:tcPr>
            <w:tcW w:w="550" w:type="pct"/>
          </w:tcPr>
          <w:p w14:paraId="6CB6DC62" w14:textId="77777777"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145" w:author="Chancerel, Perrine" w:date="2015-04-01T12:09:00Z">
                  <w:rPr>
                    <w:sz w:val="22"/>
                    <w:szCs w:val="22"/>
                    <w:lang w:val="de-DE"/>
                  </w:rPr>
                </w:rPrChange>
              </w:rPr>
            </w:pPr>
            <w:r w:rsidRPr="00CF4F06">
              <w:rPr>
                <w:sz w:val="22"/>
                <w:szCs w:val="22"/>
                <w:rPrChange w:id="2146" w:author="Chancerel, Perrine" w:date="2015-04-01T12:09:00Z">
                  <w:rPr>
                    <w:sz w:val="22"/>
                    <w:szCs w:val="22"/>
                    <w:lang w:val="de-DE"/>
                  </w:rPr>
                </w:rPrChange>
              </w:rPr>
              <w:t>0</w:t>
            </w:r>
          </w:p>
        </w:tc>
        <w:tc>
          <w:tcPr>
            <w:tcW w:w="1376" w:type="pct"/>
          </w:tcPr>
          <w:p w14:paraId="3E319DC1" w14:textId="77777777" w:rsidR="00CD72E6" w:rsidRPr="00CF4F0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147" w:author="Chancerel, Perrine" w:date="2015-04-01T12:09:00Z">
                  <w:rPr>
                    <w:sz w:val="22"/>
                    <w:szCs w:val="22"/>
                    <w:lang w:val="de-DE"/>
                  </w:rPr>
                </w:rPrChange>
              </w:rPr>
            </w:pPr>
            <w:r w:rsidRPr="00CF4F06">
              <w:rPr>
                <w:sz w:val="22"/>
                <w:szCs w:val="22"/>
                <w:rPrChange w:id="2148" w:author="Chancerel, Perrine" w:date="2015-04-01T12:09:00Z">
                  <w:rPr>
                    <w:sz w:val="22"/>
                    <w:szCs w:val="22"/>
                    <w:lang w:val="de-DE"/>
                  </w:rPr>
                </w:rPrChange>
              </w:rPr>
              <w:t>-</w:t>
            </w:r>
          </w:p>
        </w:tc>
        <w:tc>
          <w:tcPr>
            <w:tcW w:w="588" w:type="pct"/>
          </w:tcPr>
          <w:p w14:paraId="107DBC39" w14:textId="77777777"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149" w:author="Chancerel, Perrine" w:date="2015-04-01T12:09:00Z">
                  <w:rPr>
                    <w:sz w:val="22"/>
                    <w:szCs w:val="22"/>
                    <w:lang w:val="de-DE"/>
                  </w:rPr>
                </w:rPrChange>
              </w:rPr>
            </w:pPr>
            <w:r w:rsidRPr="00CF4F06">
              <w:rPr>
                <w:sz w:val="22"/>
                <w:szCs w:val="22"/>
                <w:rPrChange w:id="2150" w:author="Chancerel, Perrine" w:date="2015-04-01T12:09:00Z">
                  <w:rPr>
                    <w:sz w:val="22"/>
                    <w:szCs w:val="22"/>
                    <w:lang w:val="de-DE"/>
                  </w:rPr>
                </w:rPrChange>
              </w:rPr>
              <w:t>-</w:t>
            </w:r>
          </w:p>
        </w:tc>
      </w:tr>
      <w:tr w:rsidR="009852ED" w:rsidRPr="00CF4F06" w14:paraId="47D094B8"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25AEC5CA" w14:textId="77777777" w:rsidR="00CD72E6" w:rsidRPr="00CF4F06" w:rsidRDefault="00CD72E6" w:rsidP="00F67295">
            <w:pPr>
              <w:spacing w:line="240" w:lineRule="auto"/>
              <w:jc w:val="center"/>
              <w:rPr>
                <w:sz w:val="22"/>
                <w:szCs w:val="22"/>
                <w:rPrChange w:id="2151" w:author="Chancerel, Perrine" w:date="2015-04-01T12:09:00Z">
                  <w:rPr>
                    <w:sz w:val="22"/>
                    <w:szCs w:val="22"/>
                    <w:lang w:val="de-DE"/>
                  </w:rPr>
                </w:rPrChange>
              </w:rPr>
            </w:pPr>
            <w:r w:rsidRPr="00CF4F06">
              <w:rPr>
                <w:sz w:val="22"/>
                <w:szCs w:val="22"/>
                <w:rPrChange w:id="2152" w:author="Chancerel, Perrine" w:date="2015-04-01T12:09:00Z">
                  <w:rPr>
                    <w:sz w:val="22"/>
                    <w:szCs w:val="22"/>
                    <w:lang w:val="de-DE"/>
                  </w:rPr>
                </w:rPrChange>
              </w:rPr>
              <w:t>Gold (E) [kg]</w:t>
            </w:r>
          </w:p>
        </w:tc>
        <w:tc>
          <w:tcPr>
            <w:tcW w:w="1101" w:type="pct"/>
          </w:tcPr>
          <w:p w14:paraId="3CE693AD" w14:textId="77777777" w:rsidR="00CD72E6" w:rsidRPr="00CF4F0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153" w:author="Chancerel, Perrine" w:date="2015-04-01T12:09:00Z">
                  <w:rPr>
                    <w:sz w:val="22"/>
                    <w:szCs w:val="22"/>
                    <w:lang w:val="de-DE"/>
                  </w:rPr>
                </w:rPrChange>
              </w:rPr>
            </w:pPr>
            <w:r w:rsidRPr="00CF4F06">
              <w:rPr>
                <w:sz w:val="22"/>
                <w:szCs w:val="22"/>
                <w:rPrChange w:id="2154" w:author="Chancerel, Perrine" w:date="2015-04-01T12:09:00Z">
                  <w:rPr>
                    <w:sz w:val="22"/>
                    <w:szCs w:val="22"/>
                    <w:lang w:val="de-DE"/>
                  </w:rPr>
                </w:rPrChange>
              </w:rPr>
              <w:t>Gold metal</w:t>
            </w:r>
          </w:p>
        </w:tc>
        <w:tc>
          <w:tcPr>
            <w:tcW w:w="550" w:type="pct"/>
          </w:tcPr>
          <w:p w14:paraId="74BC1DA6" w14:textId="77777777" w:rsidR="00CD72E6" w:rsidRPr="00CF4F0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155" w:author="Chancerel, Perrine" w:date="2015-04-01T12:09:00Z">
                  <w:rPr>
                    <w:sz w:val="22"/>
                    <w:szCs w:val="22"/>
                    <w:lang w:val="de-DE"/>
                  </w:rPr>
                </w:rPrChange>
              </w:rPr>
            </w:pPr>
            <w:r w:rsidRPr="00CF4F06">
              <w:rPr>
                <w:sz w:val="22"/>
                <w:szCs w:val="22"/>
                <w:rPrChange w:id="2156" w:author="Chancerel, Perrine" w:date="2015-04-01T12:09:00Z">
                  <w:rPr>
                    <w:sz w:val="22"/>
                    <w:szCs w:val="22"/>
                    <w:lang w:val="de-DE"/>
                  </w:rPr>
                </w:rPrChange>
              </w:rPr>
              <w:t>50562.00</w:t>
            </w:r>
          </w:p>
        </w:tc>
        <w:tc>
          <w:tcPr>
            <w:tcW w:w="1376" w:type="pct"/>
          </w:tcPr>
          <w:p w14:paraId="6FCA6648" w14:textId="77777777" w:rsidR="00CD72E6" w:rsidRPr="00CF4F06"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Change w:id="2157" w:author="Chancerel, Perrine" w:date="2015-04-01T12:09:00Z">
                  <w:rPr>
                    <w:sz w:val="22"/>
                    <w:szCs w:val="22"/>
                    <w:lang w:val="de-DE"/>
                  </w:rPr>
                </w:rPrChange>
              </w:rPr>
            </w:pPr>
            <w:r w:rsidRPr="00CF4F06">
              <w:rPr>
                <w:sz w:val="22"/>
                <w:szCs w:val="22"/>
                <w:rPrChange w:id="2158" w:author="Chancerel, Perrine" w:date="2015-04-01T12:09:00Z">
                  <w:rPr>
                    <w:sz w:val="22"/>
                    <w:szCs w:val="22"/>
                    <w:lang w:val="de-DE"/>
                  </w:rPr>
                </w:rPrChange>
              </w:rPr>
              <w:t>http://minerals.usgs.gov/minerals/pubs/commodity/gold/myb1-2011-gold.pdf</w:t>
            </w:r>
          </w:p>
        </w:tc>
        <w:tc>
          <w:tcPr>
            <w:tcW w:w="588" w:type="pct"/>
          </w:tcPr>
          <w:p w14:paraId="42C2D776" w14:textId="77777777" w:rsidR="00CD72E6" w:rsidRPr="00286FF8"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t>2011</w:t>
            </w:r>
          </w:p>
        </w:tc>
      </w:tr>
      <w:tr w:rsidR="009852ED" w:rsidRPr="00CF4F06" w14:paraId="5508F60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27E6424B" w14:textId="77777777" w:rsidR="00CD72E6" w:rsidRPr="00D0670B" w:rsidRDefault="00CD72E6" w:rsidP="00F67295">
            <w:pPr>
              <w:spacing w:line="240" w:lineRule="auto"/>
              <w:jc w:val="center"/>
              <w:rPr>
                <w:sz w:val="22"/>
                <w:szCs w:val="22"/>
                <w:lang w:val="de-DE"/>
              </w:rPr>
            </w:pPr>
            <w:r w:rsidRPr="00D0670B">
              <w:rPr>
                <w:sz w:val="22"/>
                <w:szCs w:val="22"/>
                <w:lang w:val="de-DE"/>
              </w:rPr>
              <w:t>Gold in Legierung (E) [kg]</w:t>
            </w:r>
          </w:p>
        </w:tc>
        <w:tc>
          <w:tcPr>
            <w:tcW w:w="1101" w:type="pct"/>
          </w:tcPr>
          <w:p w14:paraId="4789FCDB" w14:textId="77777777" w:rsidR="00CD72E6" w:rsidRPr="00CF4F0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159" w:author="Chancerel, Perrine" w:date="2015-04-01T12:09:00Z">
                  <w:rPr>
                    <w:sz w:val="22"/>
                    <w:szCs w:val="22"/>
                    <w:lang w:val="de-DE"/>
                  </w:rPr>
                </w:rPrChange>
              </w:rPr>
            </w:pPr>
            <w:r w:rsidRPr="00CF4F06">
              <w:rPr>
                <w:sz w:val="22"/>
                <w:szCs w:val="22"/>
                <w:rPrChange w:id="2160" w:author="Chancerel, Perrine" w:date="2015-04-01T12:09:00Z">
                  <w:rPr>
                    <w:sz w:val="22"/>
                    <w:szCs w:val="22"/>
                    <w:lang w:val="de-DE"/>
                  </w:rPr>
                </w:rPrChange>
              </w:rPr>
              <w:t>Gold metal</w:t>
            </w:r>
          </w:p>
        </w:tc>
        <w:tc>
          <w:tcPr>
            <w:tcW w:w="550" w:type="pct"/>
          </w:tcPr>
          <w:p w14:paraId="13B62D96" w14:textId="77777777" w:rsidR="00CD72E6" w:rsidRPr="00CF4F0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161" w:author="Chancerel, Perrine" w:date="2015-04-01T12:09:00Z">
                  <w:rPr>
                    <w:sz w:val="22"/>
                    <w:szCs w:val="22"/>
                    <w:lang w:val="de-DE"/>
                  </w:rPr>
                </w:rPrChange>
              </w:rPr>
            </w:pPr>
            <w:r w:rsidRPr="00CF4F06">
              <w:rPr>
                <w:sz w:val="22"/>
                <w:szCs w:val="22"/>
                <w:rPrChange w:id="2162" w:author="Chancerel, Perrine" w:date="2015-04-01T12:09:00Z">
                  <w:rPr>
                    <w:sz w:val="22"/>
                    <w:szCs w:val="22"/>
                    <w:lang w:val="de-DE"/>
                  </w:rPr>
                </w:rPrChange>
              </w:rPr>
              <w:t>50562.00</w:t>
            </w:r>
          </w:p>
        </w:tc>
        <w:tc>
          <w:tcPr>
            <w:tcW w:w="1376" w:type="pct"/>
          </w:tcPr>
          <w:p w14:paraId="4EFF86AB" w14:textId="77777777" w:rsidR="00CD72E6" w:rsidRPr="00CF4F0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Change w:id="2163" w:author="Chancerel, Perrine" w:date="2015-04-01T12:09:00Z">
                  <w:rPr>
                    <w:sz w:val="22"/>
                    <w:szCs w:val="22"/>
                    <w:lang w:val="de-DE"/>
                  </w:rPr>
                </w:rPrChange>
              </w:rPr>
            </w:pPr>
            <w:r w:rsidRPr="00CF4F06">
              <w:rPr>
                <w:sz w:val="22"/>
                <w:szCs w:val="22"/>
                <w:rPrChange w:id="2164" w:author="Chancerel, Perrine" w:date="2015-04-01T12:09:00Z">
                  <w:rPr>
                    <w:sz w:val="22"/>
                    <w:szCs w:val="22"/>
                    <w:lang w:val="de-DE"/>
                  </w:rPr>
                </w:rPrChange>
              </w:rPr>
              <w:t>http://minerals.usgs.gov/minerals/pubs/commodity/gold/myb1-2011-gold.pdf</w:t>
            </w:r>
          </w:p>
        </w:tc>
        <w:tc>
          <w:tcPr>
            <w:tcW w:w="588" w:type="pct"/>
          </w:tcPr>
          <w:p w14:paraId="3BDE2A49" w14:textId="77777777" w:rsidR="00CD72E6" w:rsidRPr="00286FF8"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286FF8">
              <w:rPr>
                <w:sz w:val="22"/>
                <w:szCs w:val="22"/>
              </w:rPr>
              <w:t>2011</w:t>
            </w:r>
          </w:p>
        </w:tc>
      </w:tr>
      <w:tr w:rsidR="009852ED" w:rsidRPr="00CF4F06" w14:paraId="25F122FC"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53D35DA2" w14:textId="77777777" w:rsidR="00CD72E6" w:rsidRPr="00CF4F06" w:rsidRDefault="00CD72E6" w:rsidP="00F67295">
            <w:pPr>
              <w:spacing w:line="240" w:lineRule="auto"/>
              <w:jc w:val="center"/>
              <w:rPr>
                <w:sz w:val="22"/>
                <w:szCs w:val="22"/>
                <w:rPrChange w:id="2165" w:author="Chancerel, Perrine" w:date="2015-04-01T12:09:00Z">
                  <w:rPr>
                    <w:sz w:val="22"/>
                    <w:szCs w:val="22"/>
                    <w:lang w:val="de-DE"/>
                  </w:rPr>
                </w:rPrChange>
              </w:rPr>
            </w:pPr>
            <w:r w:rsidRPr="00CF4F06">
              <w:rPr>
                <w:sz w:val="22"/>
                <w:szCs w:val="22"/>
                <w:rPrChange w:id="2166" w:author="Chancerel, Perrine" w:date="2015-04-01T12:09:00Z">
                  <w:rPr>
                    <w:sz w:val="22"/>
                    <w:szCs w:val="22"/>
                    <w:lang w:val="de-DE"/>
                  </w:rPr>
                </w:rPrChange>
              </w:rPr>
              <w:t>Kupfer (E) [kg]</w:t>
            </w:r>
          </w:p>
        </w:tc>
        <w:tc>
          <w:tcPr>
            <w:tcW w:w="1101" w:type="pct"/>
          </w:tcPr>
          <w:p w14:paraId="6EBBE9B0" w14:textId="77777777" w:rsidR="00CD72E6" w:rsidRPr="00286FF8"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t xml:space="preserve">Copper (London Metal Exchange, </w:t>
            </w:r>
            <w:proofErr w:type="spellStart"/>
            <w:r w:rsidRPr="00286FF8">
              <w:rPr>
                <w:sz w:val="22"/>
                <w:szCs w:val="22"/>
              </w:rPr>
              <w:lastRenderedPageBreak/>
              <w:t>highgrade</w:t>
            </w:r>
            <w:proofErr w:type="spellEnd"/>
            <w:r w:rsidRPr="00286FF8">
              <w:rPr>
                <w:sz w:val="22"/>
                <w:szCs w:val="22"/>
              </w:rPr>
              <w:t>)</w:t>
            </w:r>
          </w:p>
        </w:tc>
        <w:tc>
          <w:tcPr>
            <w:tcW w:w="550" w:type="pct"/>
          </w:tcPr>
          <w:p w14:paraId="3A00FCF9" w14:textId="77777777" w:rsidR="00CD72E6" w:rsidRPr="00CF4F0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167" w:author="Chancerel, Perrine" w:date="2015-04-01T12:09:00Z">
                  <w:rPr>
                    <w:sz w:val="22"/>
                    <w:szCs w:val="22"/>
                    <w:lang w:val="de-DE"/>
                  </w:rPr>
                </w:rPrChange>
              </w:rPr>
            </w:pPr>
            <w:r w:rsidRPr="00CF4F06">
              <w:rPr>
                <w:sz w:val="22"/>
                <w:szCs w:val="22"/>
                <w:rPrChange w:id="2168" w:author="Chancerel, Perrine" w:date="2015-04-01T12:09:00Z">
                  <w:rPr>
                    <w:sz w:val="22"/>
                    <w:szCs w:val="22"/>
                    <w:lang w:val="de-DE"/>
                  </w:rPr>
                </w:rPrChange>
              </w:rPr>
              <w:lastRenderedPageBreak/>
              <w:t>7.30</w:t>
            </w:r>
          </w:p>
        </w:tc>
        <w:tc>
          <w:tcPr>
            <w:tcW w:w="1376" w:type="pct"/>
          </w:tcPr>
          <w:p w14:paraId="52F5B5FF" w14:textId="77777777" w:rsidR="00CD72E6" w:rsidRPr="00CF4F06"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Change w:id="2169" w:author="Chancerel, Perrine" w:date="2015-04-01T12:09:00Z">
                  <w:rPr>
                    <w:sz w:val="22"/>
                    <w:szCs w:val="22"/>
                    <w:lang w:val="de-DE"/>
                  </w:rPr>
                </w:rPrChange>
              </w:rPr>
            </w:pPr>
            <w:r w:rsidRPr="00CF4F06">
              <w:rPr>
                <w:sz w:val="22"/>
                <w:szCs w:val="22"/>
                <w:rPrChange w:id="2170" w:author="Chancerel, Perrine" w:date="2015-04-01T12:09:00Z">
                  <w:rPr>
                    <w:sz w:val="22"/>
                    <w:szCs w:val="22"/>
                    <w:lang w:val="de-DE"/>
                  </w:rPr>
                </w:rPrChange>
              </w:rPr>
              <w:t>http://minerals.usgs.gov/minerals/pubs/commodity/c</w:t>
            </w:r>
            <w:r w:rsidRPr="00CF4F06">
              <w:rPr>
                <w:sz w:val="22"/>
                <w:szCs w:val="22"/>
                <w:rPrChange w:id="2171" w:author="Chancerel, Perrine" w:date="2015-04-01T12:09:00Z">
                  <w:rPr>
                    <w:sz w:val="22"/>
                    <w:szCs w:val="22"/>
                    <w:lang w:val="de-DE"/>
                  </w:rPr>
                </w:rPrChange>
              </w:rPr>
              <w:lastRenderedPageBreak/>
              <w:t>opper/mcs-2014-coppe.pdf</w:t>
            </w:r>
          </w:p>
        </w:tc>
        <w:tc>
          <w:tcPr>
            <w:tcW w:w="588" w:type="pct"/>
          </w:tcPr>
          <w:p w14:paraId="3753D3CD" w14:textId="77777777" w:rsidR="00CD72E6" w:rsidRPr="00286FF8"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lastRenderedPageBreak/>
              <w:t>2013</w:t>
            </w:r>
          </w:p>
        </w:tc>
      </w:tr>
      <w:tr w:rsidR="009852ED" w:rsidRPr="00CF4F06" w14:paraId="1F5AF308"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2ED7EA46" w14:textId="77777777" w:rsidR="00CD72E6" w:rsidRPr="00D0670B" w:rsidRDefault="00CD72E6" w:rsidP="00F67295">
            <w:pPr>
              <w:spacing w:line="240" w:lineRule="auto"/>
              <w:jc w:val="center"/>
              <w:rPr>
                <w:sz w:val="22"/>
                <w:szCs w:val="22"/>
                <w:lang w:val="de-DE"/>
              </w:rPr>
            </w:pPr>
            <w:r w:rsidRPr="00D0670B">
              <w:rPr>
                <w:sz w:val="22"/>
                <w:szCs w:val="22"/>
                <w:lang w:val="de-DE"/>
              </w:rPr>
              <w:lastRenderedPageBreak/>
              <w:t>Kupfer in Legierung (E) [kg]</w:t>
            </w:r>
          </w:p>
        </w:tc>
        <w:tc>
          <w:tcPr>
            <w:tcW w:w="1101" w:type="pct"/>
          </w:tcPr>
          <w:p w14:paraId="2C435945" w14:textId="77777777" w:rsidR="00CD72E6" w:rsidRPr="00286FF8"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286FF8">
              <w:rPr>
                <w:sz w:val="22"/>
                <w:szCs w:val="22"/>
              </w:rPr>
              <w:t xml:space="preserve">Copper (London Metal Exchange, </w:t>
            </w:r>
            <w:proofErr w:type="spellStart"/>
            <w:r w:rsidRPr="00286FF8">
              <w:rPr>
                <w:sz w:val="22"/>
                <w:szCs w:val="22"/>
              </w:rPr>
              <w:t>highgrade</w:t>
            </w:r>
            <w:proofErr w:type="spellEnd"/>
            <w:r w:rsidRPr="00286FF8">
              <w:rPr>
                <w:sz w:val="22"/>
                <w:szCs w:val="22"/>
              </w:rPr>
              <w:t>)</w:t>
            </w:r>
          </w:p>
        </w:tc>
        <w:tc>
          <w:tcPr>
            <w:tcW w:w="550" w:type="pct"/>
          </w:tcPr>
          <w:p w14:paraId="2EC47DBD" w14:textId="77777777" w:rsidR="00CD72E6" w:rsidRPr="00CF4F0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172" w:author="Chancerel, Perrine" w:date="2015-04-01T12:09:00Z">
                  <w:rPr>
                    <w:sz w:val="22"/>
                    <w:szCs w:val="22"/>
                    <w:lang w:val="de-DE"/>
                  </w:rPr>
                </w:rPrChange>
              </w:rPr>
            </w:pPr>
            <w:r w:rsidRPr="00CF4F06">
              <w:rPr>
                <w:sz w:val="22"/>
                <w:szCs w:val="22"/>
                <w:rPrChange w:id="2173" w:author="Chancerel, Perrine" w:date="2015-04-01T12:09:00Z">
                  <w:rPr>
                    <w:sz w:val="22"/>
                    <w:szCs w:val="22"/>
                    <w:lang w:val="de-DE"/>
                  </w:rPr>
                </w:rPrChange>
              </w:rPr>
              <w:t>7.30</w:t>
            </w:r>
          </w:p>
        </w:tc>
        <w:tc>
          <w:tcPr>
            <w:tcW w:w="1376" w:type="pct"/>
          </w:tcPr>
          <w:p w14:paraId="4318950D" w14:textId="77777777" w:rsidR="00CD72E6" w:rsidRPr="00CF4F0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Change w:id="2174" w:author="Chancerel, Perrine" w:date="2015-04-01T12:09:00Z">
                  <w:rPr>
                    <w:sz w:val="22"/>
                    <w:szCs w:val="22"/>
                    <w:lang w:val="de-DE"/>
                  </w:rPr>
                </w:rPrChange>
              </w:rPr>
            </w:pPr>
            <w:r w:rsidRPr="00CF4F06">
              <w:rPr>
                <w:sz w:val="22"/>
                <w:szCs w:val="22"/>
                <w:rPrChange w:id="2175" w:author="Chancerel, Perrine" w:date="2015-04-01T12:09:00Z">
                  <w:rPr>
                    <w:sz w:val="22"/>
                    <w:szCs w:val="22"/>
                    <w:lang w:val="de-DE"/>
                  </w:rPr>
                </w:rPrChange>
              </w:rPr>
              <w:t>http://minerals.usgs.gov/minerals/pubs/commodity/copper/mcs-2014-coppe.pdf</w:t>
            </w:r>
          </w:p>
        </w:tc>
        <w:tc>
          <w:tcPr>
            <w:tcW w:w="588" w:type="pct"/>
          </w:tcPr>
          <w:p w14:paraId="211AE1F3" w14:textId="77777777" w:rsidR="00CD72E6" w:rsidRPr="00286FF8"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286FF8">
              <w:rPr>
                <w:sz w:val="22"/>
                <w:szCs w:val="22"/>
              </w:rPr>
              <w:t>2013</w:t>
            </w:r>
          </w:p>
        </w:tc>
      </w:tr>
      <w:tr w:rsidR="009852ED" w:rsidRPr="00CF4F06" w14:paraId="4943B76A"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7F2A45E1" w14:textId="77777777" w:rsidR="00CD72E6" w:rsidRPr="00CF4F06" w:rsidRDefault="00CD72E6" w:rsidP="00F67295">
            <w:pPr>
              <w:spacing w:line="240" w:lineRule="auto"/>
              <w:jc w:val="center"/>
              <w:rPr>
                <w:sz w:val="22"/>
                <w:szCs w:val="22"/>
                <w:rPrChange w:id="2176" w:author="Chancerel, Perrine" w:date="2015-04-01T12:09:00Z">
                  <w:rPr>
                    <w:sz w:val="22"/>
                    <w:szCs w:val="22"/>
                    <w:lang w:val="de-DE"/>
                  </w:rPr>
                </w:rPrChange>
              </w:rPr>
            </w:pPr>
            <w:r w:rsidRPr="00CF4F06">
              <w:rPr>
                <w:sz w:val="22"/>
                <w:szCs w:val="22"/>
                <w:rPrChange w:id="2177" w:author="Chancerel, Perrine" w:date="2015-04-01T12:09:00Z">
                  <w:rPr>
                    <w:sz w:val="22"/>
                    <w:szCs w:val="22"/>
                    <w:lang w:val="de-DE"/>
                  </w:rPr>
                </w:rPrChange>
              </w:rPr>
              <w:t>Nickel (E) [kg]</w:t>
            </w:r>
          </w:p>
        </w:tc>
        <w:tc>
          <w:tcPr>
            <w:tcW w:w="1101" w:type="pct"/>
          </w:tcPr>
          <w:p w14:paraId="13C7CFFD" w14:textId="77777777" w:rsidR="00CD72E6" w:rsidRPr="00CF4F0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178" w:author="Chancerel, Perrine" w:date="2015-04-01T12:09:00Z">
                  <w:rPr>
                    <w:sz w:val="22"/>
                    <w:szCs w:val="22"/>
                    <w:lang w:val="de-DE"/>
                  </w:rPr>
                </w:rPrChange>
              </w:rPr>
            </w:pPr>
            <w:r w:rsidRPr="00CF4F06">
              <w:rPr>
                <w:sz w:val="22"/>
                <w:szCs w:val="22"/>
                <w:rPrChange w:id="2179" w:author="Chancerel, Perrine" w:date="2015-04-01T12:09:00Z">
                  <w:rPr>
                    <w:sz w:val="22"/>
                    <w:szCs w:val="22"/>
                    <w:lang w:val="de-DE"/>
                  </w:rPr>
                </w:rPrChange>
              </w:rPr>
              <w:t>Nickel metal</w:t>
            </w:r>
          </w:p>
        </w:tc>
        <w:tc>
          <w:tcPr>
            <w:tcW w:w="550" w:type="pct"/>
          </w:tcPr>
          <w:p w14:paraId="7382CB23" w14:textId="77777777" w:rsidR="00CD72E6" w:rsidRPr="00CF4F0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180" w:author="Chancerel, Perrine" w:date="2015-04-01T12:09:00Z">
                  <w:rPr>
                    <w:sz w:val="22"/>
                    <w:szCs w:val="22"/>
                    <w:lang w:val="de-DE"/>
                  </w:rPr>
                </w:rPrChange>
              </w:rPr>
            </w:pPr>
            <w:r w:rsidRPr="00CF4F06">
              <w:rPr>
                <w:sz w:val="22"/>
                <w:szCs w:val="22"/>
                <w:rPrChange w:id="2181" w:author="Chancerel, Perrine" w:date="2015-04-01T12:09:00Z">
                  <w:rPr>
                    <w:sz w:val="22"/>
                    <w:szCs w:val="22"/>
                    <w:lang w:val="de-DE"/>
                  </w:rPr>
                </w:rPrChange>
              </w:rPr>
              <w:t>22.90</w:t>
            </w:r>
          </w:p>
        </w:tc>
        <w:tc>
          <w:tcPr>
            <w:tcW w:w="1376" w:type="pct"/>
          </w:tcPr>
          <w:p w14:paraId="7BB800B0" w14:textId="77777777" w:rsidR="00CD72E6" w:rsidRPr="00CF4F06"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Change w:id="2182" w:author="Chancerel, Perrine" w:date="2015-04-01T12:09:00Z">
                  <w:rPr>
                    <w:sz w:val="22"/>
                    <w:szCs w:val="22"/>
                    <w:lang w:val="de-DE"/>
                  </w:rPr>
                </w:rPrChange>
              </w:rPr>
            </w:pPr>
            <w:r w:rsidRPr="00CF4F06">
              <w:rPr>
                <w:sz w:val="22"/>
                <w:szCs w:val="22"/>
                <w:rPrChange w:id="2183" w:author="Chancerel, Perrine" w:date="2015-04-01T12:09:00Z">
                  <w:rPr>
                    <w:sz w:val="22"/>
                    <w:szCs w:val="22"/>
                    <w:lang w:val="de-DE"/>
                  </w:rPr>
                </w:rPrChange>
              </w:rPr>
              <w:t>http://minerals.usgs.gov/minerals/pubs/commodity/nickel/myb1-2011-nicke.pdf</w:t>
            </w:r>
          </w:p>
        </w:tc>
        <w:tc>
          <w:tcPr>
            <w:tcW w:w="588" w:type="pct"/>
          </w:tcPr>
          <w:p w14:paraId="5CFF4D42" w14:textId="77777777" w:rsidR="00CD72E6" w:rsidRPr="00286FF8"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t>2011</w:t>
            </w:r>
          </w:p>
        </w:tc>
      </w:tr>
      <w:tr w:rsidR="009852ED" w:rsidRPr="00CF4F06" w14:paraId="3734B3E4"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45E04090" w14:textId="77777777" w:rsidR="00CD72E6" w:rsidRPr="00D0670B" w:rsidRDefault="00CD72E6" w:rsidP="00F67295">
            <w:pPr>
              <w:spacing w:line="240" w:lineRule="auto"/>
              <w:jc w:val="center"/>
              <w:rPr>
                <w:sz w:val="22"/>
                <w:szCs w:val="22"/>
                <w:lang w:val="de-DE"/>
              </w:rPr>
            </w:pPr>
            <w:r w:rsidRPr="00D0670B">
              <w:rPr>
                <w:sz w:val="22"/>
                <w:szCs w:val="22"/>
                <w:lang w:val="de-DE"/>
              </w:rPr>
              <w:t>Nickel in Legierung (E) [kg]</w:t>
            </w:r>
          </w:p>
        </w:tc>
        <w:tc>
          <w:tcPr>
            <w:tcW w:w="1101" w:type="pct"/>
          </w:tcPr>
          <w:p w14:paraId="4719B319" w14:textId="77777777" w:rsidR="00CD72E6" w:rsidRPr="00CF4F0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184" w:author="Chancerel, Perrine" w:date="2015-04-01T12:09:00Z">
                  <w:rPr>
                    <w:sz w:val="22"/>
                    <w:szCs w:val="22"/>
                    <w:lang w:val="de-DE"/>
                  </w:rPr>
                </w:rPrChange>
              </w:rPr>
            </w:pPr>
            <w:r w:rsidRPr="00CF4F06">
              <w:rPr>
                <w:sz w:val="22"/>
                <w:szCs w:val="22"/>
                <w:rPrChange w:id="2185" w:author="Chancerel, Perrine" w:date="2015-04-01T12:09:00Z">
                  <w:rPr>
                    <w:sz w:val="22"/>
                    <w:szCs w:val="22"/>
                    <w:lang w:val="de-DE"/>
                  </w:rPr>
                </w:rPrChange>
              </w:rPr>
              <w:t>Nickel metal</w:t>
            </w:r>
          </w:p>
        </w:tc>
        <w:tc>
          <w:tcPr>
            <w:tcW w:w="550" w:type="pct"/>
          </w:tcPr>
          <w:p w14:paraId="3FF8974E" w14:textId="77777777" w:rsidR="00CD72E6" w:rsidRPr="00CF4F0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186" w:author="Chancerel, Perrine" w:date="2015-04-01T12:09:00Z">
                  <w:rPr>
                    <w:sz w:val="22"/>
                    <w:szCs w:val="22"/>
                    <w:lang w:val="de-DE"/>
                  </w:rPr>
                </w:rPrChange>
              </w:rPr>
            </w:pPr>
            <w:r w:rsidRPr="00CF4F06">
              <w:rPr>
                <w:sz w:val="22"/>
                <w:szCs w:val="22"/>
                <w:rPrChange w:id="2187" w:author="Chancerel, Perrine" w:date="2015-04-01T12:09:00Z">
                  <w:rPr>
                    <w:sz w:val="22"/>
                    <w:szCs w:val="22"/>
                    <w:lang w:val="de-DE"/>
                  </w:rPr>
                </w:rPrChange>
              </w:rPr>
              <w:t>22.90</w:t>
            </w:r>
          </w:p>
        </w:tc>
        <w:tc>
          <w:tcPr>
            <w:tcW w:w="1376" w:type="pct"/>
          </w:tcPr>
          <w:p w14:paraId="3ED16147" w14:textId="77777777" w:rsidR="00CD72E6" w:rsidRPr="00CF4F0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Change w:id="2188" w:author="Chancerel, Perrine" w:date="2015-04-01T12:09:00Z">
                  <w:rPr>
                    <w:sz w:val="22"/>
                    <w:szCs w:val="22"/>
                    <w:lang w:val="de-DE"/>
                  </w:rPr>
                </w:rPrChange>
              </w:rPr>
            </w:pPr>
            <w:r w:rsidRPr="00CF4F06">
              <w:rPr>
                <w:sz w:val="22"/>
                <w:szCs w:val="22"/>
                <w:rPrChange w:id="2189" w:author="Chancerel, Perrine" w:date="2015-04-01T12:09:00Z">
                  <w:rPr>
                    <w:sz w:val="22"/>
                    <w:szCs w:val="22"/>
                    <w:lang w:val="de-DE"/>
                  </w:rPr>
                </w:rPrChange>
              </w:rPr>
              <w:t>http://minerals.usgs.gov/minerals/pubs/commodity/nickel/myb1-2011-nicke.pdf</w:t>
            </w:r>
          </w:p>
        </w:tc>
        <w:tc>
          <w:tcPr>
            <w:tcW w:w="588" w:type="pct"/>
          </w:tcPr>
          <w:p w14:paraId="018DC7C0" w14:textId="77777777" w:rsidR="00CD72E6" w:rsidRPr="00286FF8"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286FF8">
              <w:rPr>
                <w:sz w:val="22"/>
                <w:szCs w:val="22"/>
              </w:rPr>
              <w:t>2011</w:t>
            </w:r>
          </w:p>
        </w:tc>
      </w:tr>
      <w:tr w:rsidR="009852ED" w:rsidRPr="00CF4F06" w14:paraId="400067B2"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7BE612EF" w14:textId="77777777" w:rsidR="00CD72E6" w:rsidRPr="00D0670B" w:rsidRDefault="00CD72E6" w:rsidP="00F67295">
            <w:pPr>
              <w:spacing w:line="240" w:lineRule="auto"/>
              <w:jc w:val="center"/>
              <w:rPr>
                <w:sz w:val="22"/>
                <w:szCs w:val="22"/>
                <w:lang w:val="de-DE"/>
              </w:rPr>
            </w:pPr>
            <w:r w:rsidRPr="00D0670B">
              <w:rPr>
                <w:sz w:val="22"/>
                <w:szCs w:val="22"/>
                <w:lang w:val="de-DE"/>
              </w:rPr>
              <w:t>Palladium in Legierung (E) [kg]</w:t>
            </w:r>
          </w:p>
        </w:tc>
        <w:tc>
          <w:tcPr>
            <w:tcW w:w="1101" w:type="pct"/>
          </w:tcPr>
          <w:p w14:paraId="44714FB6" w14:textId="77777777" w:rsidR="00CD72E6" w:rsidRPr="00CF4F0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190" w:author="Chancerel, Perrine" w:date="2015-04-01T12:09:00Z">
                  <w:rPr>
                    <w:sz w:val="22"/>
                    <w:szCs w:val="22"/>
                    <w:lang w:val="de-DE"/>
                  </w:rPr>
                </w:rPrChange>
              </w:rPr>
            </w:pPr>
            <w:r w:rsidRPr="00CF4F06">
              <w:rPr>
                <w:sz w:val="22"/>
                <w:szCs w:val="22"/>
                <w:rPrChange w:id="2191" w:author="Chancerel, Perrine" w:date="2015-04-01T12:09:00Z">
                  <w:rPr>
                    <w:sz w:val="22"/>
                    <w:szCs w:val="22"/>
                    <w:lang w:val="de-DE"/>
                  </w:rPr>
                </w:rPrChange>
              </w:rPr>
              <w:t>Palladium metal</w:t>
            </w:r>
          </w:p>
        </w:tc>
        <w:tc>
          <w:tcPr>
            <w:tcW w:w="550" w:type="pct"/>
          </w:tcPr>
          <w:p w14:paraId="4A0BE0BE" w14:textId="77777777" w:rsidR="00CD72E6" w:rsidRPr="00CF4F0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192" w:author="Chancerel, Perrine" w:date="2015-04-01T12:09:00Z">
                  <w:rPr>
                    <w:sz w:val="22"/>
                    <w:szCs w:val="22"/>
                    <w:lang w:val="de-DE"/>
                  </w:rPr>
                </w:rPrChange>
              </w:rPr>
            </w:pPr>
            <w:r w:rsidRPr="00CF4F06">
              <w:rPr>
                <w:sz w:val="22"/>
                <w:szCs w:val="22"/>
                <w:rPrChange w:id="2193" w:author="Chancerel, Perrine" w:date="2015-04-01T12:09:00Z">
                  <w:rPr>
                    <w:sz w:val="22"/>
                    <w:szCs w:val="22"/>
                    <w:lang w:val="de-DE"/>
                  </w:rPr>
                </w:rPrChange>
              </w:rPr>
              <w:t>23665.00</w:t>
            </w:r>
          </w:p>
        </w:tc>
        <w:tc>
          <w:tcPr>
            <w:tcW w:w="1376" w:type="pct"/>
          </w:tcPr>
          <w:p w14:paraId="44B9BAE1" w14:textId="77777777" w:rsidR="00CD72E6" w:rsidRPr="00CF4F06"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Change w:id="2194" w:author="Chancerel, Perrine" w:date="2015-04-01T12:09:00Z">
                  <w:rPr>
                    <w:sz w:val="22"/>
                    <w:szCs w:val="22"/>
                    <w:lang w:val="de-DE"/>
                  </w:rPr>
                </w:rPrChange>
              </w:rPr>
            </w:pPr>
            <w:r w:rsidRPr="00CF4F06">
              <w:rPr>
                <w:sz w:val="22"/>
                <w:szCs w:val="22"/>
                <w:rPrChange w:id="2195" w:author="Chancerel, Perrine" w:date="2015-04-01T12:09:00Z">
                  <w:rPr>
                    <w:sz w:val="22"/>
                    <w:szCs w:val="22"/>
                    <w:lang w:val="de-DE"/>
                  </w:rPr>
                </w:rPrChange>
              </w:rPr>
              <w:t>http://minerals.usgs.gov/minerals/pubs/commodity/platinum/mcs-2014-plati.pdf</w:t>
            </w:r>
          </w:p>
        </w:tc>
        <w:tc>
          <w:tcPr>
            <w:tcW w:w="588" w:type="pct"/>
          </w:tcPr>
          <w:p w14:paraId="24432C1F" w14:textId="77777777" w:rsidR="00CD72E6" w:rsidRPr="00286FF8"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t>2014</w:t>
            </w:r>
          </w:p>
        </w:tc>
      </w:tr>
      <w:tr w:rsidR="009852ED" w:rsidRPr="00CF4F06" w14:paraId="7667C5C7"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6A96E79C" w14:textId="77777777" w:rsidR="00CD72E6" w:rsidRPr="00CF4F06" w:rsidRDefault="00CD72E6" w:rsidP="00F67295">
            <w:pPr>
              <w:spacing w:line="240" w:lineRule="auto"/>
              <w:jc w:val="center"/>
              <w:rPr>
                <w:sz w:val="22"/>
                <w:szCs w:val="22"/>
                <w:rPrChange w:id="2196" w:author="Chancerel, Perrine" w:date="2015-04-01T12:09:00Z">
                  <w:rPr>
                    <w:sz w:val="22"/>
                    <w:szCs w:val="22"/>
                    <w:lang w:val="de-DE"/>
                  </w:rPr>
                </w:rPrChange>
              </w:rPr>
            </w:pPr>
            <w:r w:rsidRPr="00CF4F06">
              <w:rPr>
                <w:sz w:val="22"/>
                <w:szCs w:val="22"/>
                <w:rPrChange w:id="2197" w:author="Chancerel, Perrine" w:date="2015-04-01T12:09:00Z">
                  <w:rPr>
                    <w:sz w:val="22"/>
                    <w:szCs w:val="22"/>
                    <w:lang w:val="de-DE"/>
                  </w:rPr>
                </w:rPrChange>
              </w:rPr>
              <w:t>Papier (E) [kg]</w:t>
            </w:r>
          </w:p>
        </w:tc>
        <w:tc>
          <w:tcPr>
            <w:tcW w:w="1101" w:type="pct"/>
          </w:tcPr>
          <w:p w14:paraId="3A40449B" w14:textId="77777777"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198" w:author="Chancerel, Perrine" w:date="2015-04-01T12:09:00Z">
                  <w:rPr>
                    <w:sz w:val="22"/>
                    <w:szCs w:val="22"/>
                    <w:lang w:val="de-DE"/>
                  </w:rPr>
                </w:rPrChange>
              </w:rPr>
            </w:pPr>
          </w:p>
        </w:tc>
        <w:tc>
          <w:tcPr>
            <w:tcW w:w="550" w:type="pct"/>
          </w:tcPr>
          <w:p w14:paraId="4E94CE97" w14:textId="77777777"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199" w:author="Chancerel, Perrine" w:date="2015-04-01T12:09:00Z">
                  <w:rPr>
                    <w:sz w:val="22"/>
                    <w:szCs w:val="22"/>
                    <w:lang w:val="de-DE"/>
                  </w:rPr>
                </w:rPrChange>
              </w:rPr>
            </w:pPr>
            <w:r w:rsidRPr="00CF4F06">
              <w:rPr>
                <w:sz w:val="22"/>
                <w:szCs w:val="22"/>
                <w:rPrChange w:id="2200" w:author="Chancerel, Perrine" w:date="2015-04-01T12:09:00Z">
                  <w:rPr>
                    <w:sz w:val="22"/>
                    <w:szCs w:val="22"/>
                    <w:lang w:val="de-DE"/>
                  </w:rPr>
                </w:rPrChange>
              </w:rPr>
              <w:t>0</w:t>
            </w:r>
          </w:p>
        </w:tc>
        <w:tc>
          <w:tcPr>
            <w:tcW w:w="1376" w:type="pct"/>
          </w:tcPr>
          <w:p w14:paraId="3DC6605B" w14:textId="77777777" w:rsidR="00CD72E6" w:rsidRPr="00CF4F06" w:rsidRDefault="00CD72E6"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Change w:id="2201" w:author="Chancerel, Perrine" w:date="2015-04-01T12:09:00Z">
                  <w:rPr>
                    <w:sz w:val="22"/>
                    <w:szCs w:val="22"/>
                    <w:lang w:val="de-DE"/>
                  </w:rPr>
                </w:rPrChange>
              </w:rPr>
            </w:pPr>
            <w:r w:rsidRPr="00CF4F06">
              <w:rPr>
                <w:sz w:val="22"/>
                <w:szCs w:val="22"/>
                <w:rPrChange w:id="2202" w:author="Chancerel, Perrine" w:date="2015-04-01T12:09:00Z">
                  <w:rPr>
                    <w:sz w:val="22"/>
                    <w:szCs w:val="22"/>
                    <w:lang w:val="de-DE"/>
                  </w:rPr>
                </w:rPrChange>
              </w:rPr>
              <w:t>-</w:t>
            </w:r>
          </w:p>
        </w:tc>
        <w:tc>
          <w:tcPr>
            <w:tcW w:w="588" w:type="pct"/>
          </w:tcPr>
          <w:p w14:paraId="7E6B534E" w14:textId="77777777"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203" w:author="Chancerel, Perrine" w:date="2015-04-01T12:09:00Z">
                  <w:rPr>
                    <w:sz w:val="22"/>
                    <w:szCs w:val="22"/>
                    <w:lang w:val="de-DE"/>
                  </w:rPr>
                </w:rPrChange>
              </w:rPr>
            </w:pPr>
          </w:p>
        </w:tc>
      </w:tr>
      <w:tr w:rsidR="009852ED" w:rsidRPr="00CF4F06" w14:paraId="3300AD4C"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061B599C" w14:textId="77777777" w:rsidR="00CD72E6" w:rsidRPr="00D0670B" w:rsidRDefault="00CD72E6" w:rsidP="00F67295">
            <w:pPr>
              <w:spacing w:line="240" w:lineRule="auto"/>
              <w:jc w:val="center"/>
              <w:rPr>
                <w:sz w:val="22"/>
                <w:szCs w:val="22"/>
                <w:lang w:val="de-DE"/>
              </w:rPr>
            </w:pPr>
            <w:r w:rsidRPr="00D0670B">
              <w:rPr>
                <w:sz w:val="22"/>
                <w:szCs w:val="22"/>
                <w:lang w:val="de-DE"/>
              </w:rPr>
              <w:t>Platin in Legierung (E) [kg]</w:t>
            </w:r>
          </w:p>
        </w:tc>
        <w:tc>
          <w:tcPr>
            <w:tcW w:w="1101" w:type="pct"/>
          </w:tcPr>
          <w:p w14:paraId="624961F4" w14:textId="77777777" w:rsidR="00CD72E6" w:rsidRPr="00CF4F06" w:rsidRDefault="00D22B83" w:rsidP="00F67295">
            <w:pPr>
              <w:tabs>
                <w:tab w:val="left" w:pos="231"/>
              </w:tabs>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204" w:author="Chancerel, Perrine" w:date="2015-04-01T12:09:00Z">
                  <w:rPr>
                    <w:sz w:val="22"/>
                    <w:szCs w:val="22"/>
                    <w:lang w:val="de-DE"/>
                  </w:rPr>
                </w:rPrChange>
              </w:rPr>
            </w:pPr>
            <w:r w:rsidRPr="00CF4F06">
              <w:rPr>
                <w:sz w:val="22"/>
                <w:szCs w:val="22"/>
                <w:rPrChange w:id="2205" w:author="Chancerel, Perrine" w:date="2015-04-01T12:09:00Z">
                  <w:rPr>
                    <w:sz w:val="22"/>
                    <w:szCs w:val="22"/>
                    <w:lang w:val="de-DE"/>
                  </w:rPr>
                </w:rPrChange>
              </w:rPr>
              <w:t>Platinum metal</w:t>
            </w:r>
          </w:p>
        </w:tc>
        <w:tc>
          <w:tcPr>
            <w:tcW w:w="550" w:type="pct"/>
          </w:tcPr>
          <w:p w14:paraId="343FB4E5" w14:textId="77777777" w:rsidR="00CD72E6" w:rsidRPr="00CF4F0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206" w:author="Chancerel, Perrine" w:date="2015-04-01T12:09:00Z">
                  <w:rPr>
                    <w:sz w:val="22"/>
                    <w:szCs w:val="22"/>
                    <w:lang w:val="de-DE"/>
                  </w:rPr>
                </w:rPrChange>
              </w:rPr>
            </w:pPr>
            <w:r w:rsidRPr="00CF4F06">
              <w:rPr>
                <w:sz w:val="22"/>
                <w:szCs w:val="22"/>
                <w:rPrChange w:id="2207" w:author="Chancerel, Perrine" w:date="2015-04-01T12:09:00Z">
                  <w:rPr>
                    <w:sz w:val="22"/>
                    <w:szCs w:val="22"/>
                    <w:lang w:val="de-DE"/>
                  </w:rPr>
                </w:rPrChange>
              </w:rPr>
              <w:t>48585.00</w:t>
            </w:r>
          </w:p>
        </w:tc>
        <w:tc>
          <w:tcPr>
            <w:tcW w:w="1376" w:type="pct"/>
          </w:tcPr>
          <w:p w14:paraId="0B0B7436" w14:textId="77777777" w:rsidR="00CD72E6" w:rsidRPr="00CF4F06"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Change w:id="2208" w:author="Chancerel, Perrine" w:date="2015-04-01T12:09:00Z">
                  <w:rPr>
                    <w:sz w:val="22"/>
                    <w:szCs w:val="22"/>
                    <w:lang w:val="de-DE"/>
                  </w:rPr>
                </w:rPrChange>
              </w:rPr>
            </w:pPr>
            <w:r w:rsidRPr="00CF4F06">
              <w:rPr>
                <w:sz w:val="22"/>
                <w:szCs w:val="22"/>
                <w:rPrChange w:id="2209" w:author="Chancerel, Perrine" w:date="2015-04-01T12:09:00Z">
                  <w:rPr>
                    <w:sz w:val="22"/>
                    <w:szCs w:val="22"/>
                    <w:lang w:val="de-DE"/>
                  </w:rPr>
                </w:rPrChange>
              </w:rPr>
              <w:t>http://minerals.usgs.gov/minerals/pubs/commodity/platinum/mcs-2014-plati.pdf</w:t>
            </w:r>
          </w:p>
        </w:tc>
        <w:tc>
          <w:tcPr>
            <w:tcW w:w="588" w:type="pct"/>
          </w:tcPr>
          <w:p w14:paraId="5175E5E0" w14:textId="77777777" w:rsidR="00CD72E6" w:rsidRPr="00286FF8"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t>2014</w:t>
            </w:r>
          </w:p>
        </w:tc>
      </w:tr>
      <w:tr w:rsidR="009852ED" w:rsidRPr="00CF4F06" w14:paraId="40DD1CD5"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3C051E2B" w14:textId="77777777" w:rsidR="00CD72E6" w:rsidRPr="00CF4F06" w:rsidRDefault="00CD72E6" w:rsidP="00F67295">
            <w:pPr>
              <w:spacing w:line="240" w:lineRule="auto"/>
              <w:jc w:val="center"/>
              <w:rPr>
                <w:sz w:val="22"/>
                <w:szCs w:val="22"/>
                <w:rPrChange w:id="2210" w:author="Chancerel, Perrine" w:date="2015-04-01T12:09:00Z">
                  <w:rPr>
                    <w:sz w:val="22"/>
                    <w:szCs w:val="22"/>
                    <w:lang w:val="de-DE"/>
                  </w:rPr>
                </w:rPrChange>
              </w:rPr>
            </w:pPr>
            <w:r w:rsidRPr="00CF4F06">
              <w:rPr>
                <w:sz w:val="22"/>
                <w:szCs w:val="22"/>
                <w:rPrChange w:id="2211" w:author="Chancerel, Perrine" w:date="2015-04-01T12:09:00Z">
                  <w:rPr>
                    <w:sz w:val="22"/>
                    <w:szCs w:val="22"/>
                    <w:lang w:val="de-DE"/>
                  </w:rPr>
                </w:rPrChange>
              </w:rPr>
              <w:t>Polyamid 6 (PA6) (E) [kg]</w:t>
            </w:r>
          </w:p>
        </w:tc>
        <w:tc>
          <w:tcPr>
            <w:tcW w:w="1101" w:type="pct"/>
          </w:tcPr>
          <w:p w14:paraId="2B631E21" w14:textId="77777777"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212" w:author="Chancerel, Perrine" w:date="2015-04-01T12:09:00Z">
                  <w:rPr>
                    <w:sz w:val="22"/>
                    <w:szCs w:val="22"/>
                    <w:lang w:val="de-DE"/>
                  </w:rPr>
                </w:rPrChange>
              </w:rPr>
            </w:pPr>
            <w:r w:rsidRPr="00CF4F06">
              <w:rPr>
                <w:sz w:val="22"/>
                <w:szCs w:val="22"/>
                <w:rPrChange w:id="2213" w:author="Chancerel, Perrine" w:date="2015-04-01T12:09:00Z">
                  <w:rPr>
                    <w:sz w:val="22"/>
                    <w:szCs w:val="22"/>
                    <w:lang w:val="de-DE"/>
                  </w:rPr>
                </w:rPrChange>
              </w:rPr>
              <w:t>-</w:t>
            </w:r>
          </w:p>
        </w:tc>
        <w:tc>
          <w:tcPr>
            <w:tcW w:w="550" w:type="pct"/>
          </w:tcPr>
          <w:p w14:paraId="1487AEE8" w14:textId="77777777"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214" w:author="Chancerel, Perrine" w:date="2015-04-01T12:09:00Z">
                  <w:rPr>
                    <w:sz w:val="22"/>
                    <w:szCs w:val="22"/>
                    <w:lang w:val="de-DE"/>
                  </w:rPr>
                </w:rPrChange>
              </w:rPr>
            </w:pPr>
            <w:r w:rsidRPr="00CF4F06">
              <w:rPr>
                <w:sz w:val="22"/>
                <w:szCs w:val="22"/>
                <w:rPrChange w:id="2215" w:author="Chancerel, Perrine" w:date="2015-04-01T12:09:00Z">
                  <w:rPr>
                    <w:sz w:val="22"/>
                    <w:szCs w:val="22"/>
                    <w:lang w:val="de-DE"/>
                  </w:rPr>
                </w:rPrChange>
              </w:rPr>
              <w:t>0</w:t>
            </w:r>
          </w:p>
        </w:tc>
        <w:tc>
          <w:tcPr>
            <w:tcW w:w="1376" w:type="pct"/>
          </w:tcPr>
          <w:p w14:paraId="344DC8BB" w14:textId="77777777" w:rsidR="00CD72E6" w:rsidRPr="00CF4F0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216" w:author="Chancerel, Perrine" w:date="2015-04-01T12:09:00Z">
                  <w:rPr>
                    <w:sz w:val="22"/>
                    <w:szCs w:val="22"/>
                    <w:lang w:val="de-DE"/>
                  </w:rPr>
                </w:rPrChange>
              </w:rPr>
            </w:pPr>
            <w:r w:rsidRPr="00CF4F06">
              <w:rPr>
                <w:sz w:val="22"/>
                <w:szCs w:val="22"/>
                <w:rPrChange w:id="2217" w:author="Chancerel, Perrine" w:date="2015-04-01T12:09:00Z">
                  <w:rPr>
                    <w:sz w:val="22"/>
                    <w:szCs w:val="22"/>
                    <w:lang w:val="de-DE"/>
                  </w:rPr>
                </w:rPrChange>
              </w:rPr>
              <w:t>-</w:t>
            </w:r>
          </w:p>
        </w:tc>
        <w:tc>
          <w:tcPr>
            <w:tcW w:w="588" w:type="pct"/>
          </w:tcPr>
          <w:p w14:paraId="271A8E98" w14:textId="77777777"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218" w:author="Chancerel, Perrine" w:date="2015-04-01T12:09:00Z">
                  <w:rPr>
                    <w:sz w:val="22"/>
                    <w:szCs w:val="22"/>
                    <w:lang w:val="de-DE"/>
                  </w:rPr>
                </w:rPrChange>
              </w:rPr>
            </w:pPr>
            <w:r w:rsidRPr="00CF4F06">
              <w:rPr>
                <w:sz w:val="22"/>
                <w:szCs w:val="22"/>
                <w:rPrChange w:id="2219" w:author="Chancerel, Perrine" w:date="2015-04-01T12:09:00Z">
                  <w:rPr>
                    <w:sz w:val="22"/>
                    <w:szCs w:val="22"/>
                    <w:lang w:val="de-DE"/>
                  </w:rPr>
                </w:rPrChange>
              </w:rPr>
              <w:t>-</w:t>
            </w:r>
          </w:p>
        </w:tc>
      </w:tr>
      <w:tr w:rsidR="009852ED" w:rsidRPr="00CF4F06" w14:paraId="09E23E52"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7DA7F962" w14:textId="77777777" w:rsidR="00CD72E6" w:rsidRPr="00CF4F06" w:rsidRDefault="00CD72E6" w:rsidP="00F67295">
            <w:pPr>
              <w:spacing w:line="240" w:lineRule="auto"/>
              <w:jc w:val="center"/>
              <w:rPr>
                <w:sz w:val="22"/>
                <w:szCs w:val="22"/>
                <w:rPrChange w:id="2220" w:author="Chancerel, Perrine" w:date="2015-04-01T12:09:00Z">
                  <w:rPr>
                    <w:sz w:val="22"/>
                    <w:szCs w:val="22"/>
                    <w:lang w:val="de-DE"/>
                  </w:rPr>
                </w:rPrChange>
              </w:rPr>
            </w:pPr>
            <w:r w:rsidRPr="00CF4F06">
              <w:rPr>
                <w:sz w:val="22"/>
                <w:szCs w:val="22"/>
                <w:rPrChange w:id="2221" w:author="Chancerel, Perrine" w:date="2015-04-01T12:09:00Z">
                  <w:rPr>
                    <w:sz w:val="22"/>
                    <w:szCs w:val="22"/>
                    <w:lang w:val="de-DE"/>
                  </w:rPr>
                </w:rPrChange>
              </w:rPr>
              <w:t>Polyphenylensulfid (PPS) (E) [kg]</w:t>
            </w:r>
          </w:p>
        </w:tc>
        <w:tc>
          <w:tcPr>
            <w:tcW w:w="1101" w:type="pct"/>
          </w:tcPr>
          <w:p w14:paraId="301714EC" w14:textId="77777777"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222" w:author="Chancerel, Perrine" w:date="2015-04-01T12:09:00Z">
                  <w:rPr>
                    <w:sz w:val="22"/>
                    <w:szCs w:val="22"/>
                    <w:lang w:val="de-DE"/>
                  </w:rPr>
                </w:rPrChange>
              </w:rPr>
            </w:pPr>
            <w:r w:rsidRPr="00CF4F06">
              <w:rPr>
                <w:sz w:val="22"/>
                <w:szCs w:val="22"/>
                <w:rPrChange w:id="2223" w:author="Chancerel, Perrine" w:date="2015-04-01T12:09:00Z">
                  <w:rPr>
                    <w:sz w:val="22"/>
                    <w:szCs w:val="22"/>
                    <w:lang w:val="de-DE"/>
                  </w:rPr>
                </w:rPrChange>
              </w:rPr>
              <w:t>-</w:t>
            </w:r>
          </w:p>
        </w:tc>
        <w:tc>
          <w:tcPr>
            <w:tcW w:w="550" w:type="pct"/>
          </w:tcPr>
          <w:p w14:paraId="008A6001" w14:textId="77777777" w:rsidR="00CD72E6" w:rsidRPr="00CF4F0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224" w:author="Chancerel, Perrine" w:date="2015-04-01T12:09:00Z">
                  <w:rPr>
                    <w:sz w:val="22"/>
                    <w:szCs w:val="22"/>
                    <w:lang w:val="de-DE"/>
                  </w:rPr>
                </w:rPrChange>
              </w:rPr>
            </w:pPr>
            <w:r w:rsidRPr="00CF4F06">
              <w:rPr>
                <w:sz w:val="22"/>
                <w:szCs w:val="22"/>
                <w:rPrChange w:id="2225" w:author="Chancerel, Perrine" w:date="2015-04-01T12:09:00Z">
                  <w:rPr>
                    <w:sz w:val="22"/>
                    <w:szCs w:val="22"/>
                    <w:lang w:val="de-DE"/>
                  </w:rPr>
                </w:rPrChange>
              </w:rPr>
              <w:t>0</w:t>
            </w:r>
          </w:p>
        </w:tc>
        <w:tc>
          <w:tcPr>
            <w:tcW w:w="1376" w:type="pct"/>
          </w:tcPr>
          <w:p w14:paraId="5791B7AA" w14:textId="77777777" w:rsidR="00CD72E6" w:rsidRPr="00CF4F0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226" w:author="Chancerel, Perrine" w:date="2015-04-01T12:09:00Z">
                  <w:rPr>
                    <w:sz w:val="22"/>
                    <w:szCs w:val="22"/>
                    <w:lang w:val="de-DE"/>
                  </w:rPr>
                </w:rPrChange>
              </w:rPr>
            </w:pPr>
            <w:r w:rsidRPr="00CF4F06">
              <w:rPr>
                <w:sz w:val="22"/>
                <w:szCs w:val="22"/>
                <w:rPrChange w:id="2227" w:author="Chancerel, Perrine" w:date="2015-04-01T12:09:00Z">
                  <w:rPr>
                    <w:sz w:val="22"/>
                    <w:szCs w:val="22"/>
                    <w:lang w:val="de-DE"/>
                  </w:rPr>
                </w:rPrChange>
              </w:rPr>
              <w:t>-</w:t>
            </w:r>
          </w:p>
        </w:tc>
        <w:tc>
          <w:tcPr>
            <w:tcW w:w="588" w:type="pct"/>
          </w:tcPr>
          <w:p w14:paraId="0C3FE288" w14:textId="77777777"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228" w:author="Chancerel, Perrine" w:date="2015-04-01T12:09:00Z">
                  <w:rPr>
                    <w:sz w:val="22"/>
                    <w:szCs w:val="22"/>
                    <w:lang w:val="de-DE"/>
                  </w:rPr>
                </w:rPrChange>
              </w:rPr>
            </w:pPr>
            <w:r w:rsidRPr="00CF4F06">
              <w:rPr>
                <w:sz w:val="22"/>
                <w:szCs w:val="22"/>
                <w:rPrChange w:id="2229" w:author="Chancerel, Perrine" w:date="2015-04-01T12:09:00Z">
                  <w:rPr>
                    <w:sz w:val="22"/>
                    <w:szCs w:val="22"/>
                    <w:lang w:val="de-DE"/>
                  </w:rPr>
                </w:rPrChange>
              </w:rPr>
              <w:t>-</w:t>
            </w:r>
          </w:p>
        </w:tc>
      </w:tr>
      <w:tr w:rsidR="009852ED" w:rsidRPr="00CF4F06" w14:paraId="671DDC22"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477D8B22" w14:textId="77777777" w:rsidR="00CD72E6" w:rsidRPr="00CF4F06" w:rsidRDefault="00CD72E6" w:rsidP="00F67295">
            <w:pPr>
              <w:spacing w:line="240" w:lineRule="auto"/>
              <w:jc w:val="center"/>
              <w:rPr>
                <w:sz w:val="22"/>
                <w:szCs w:val="22"/>
                <w:rPrChange w:id="2230" w:author="Chancerel, Perrine" w:date="2015-04-01T12:09:00Z">
                  <w:rPr>
                    <w:sz w:val="22"/>
                    <w:szCs w:val="22"/>
                    <w:lang w:val="de-DE"/>
                  </w:rPr>
                </w:rPrChange>
              </w:rPr>
            </w:pPr>
            <w:r w:rsidRPr="00CF4F06">
              <w:rPr>
                <w:sz w:val="22"/>
                <w:szCs w:val="22"/>
                <w:rPrChange w:id="2231" w:author="Chancerel, Perrine" w:date="2015-04-01T12:09:00Z">
                  <w:rPr>
                    <w:sz w:val="22"/>
                    <w:szCs w:val="22"/>
                    <w:lang w:val="de-DE"/>
                  </w:rPr>
                </w:rPrChange>
              </w:rPr>
              <w:t>Polystyrol (PS) (E) [kg]</w:t>
            </w:r>
          </w:p>
        </w:tc>
        <w:tc>
          <w:tcPr>
            <w:tcW w:w="1101" w:type="pct"/>
          </w:tcPr>
          <w:p w14:paraId="364F6BCC" w14:textId="77777777"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232" w:author="Chancerel, Perrine" w:date="2015-04-01T12:09:00Z">
                  <w:rPr>
                    <w:sz w:val="22"/>
                    <w:szCs w:val="22"/>
                    <w:lang w:val="de-DE"/>
                  </w:rPr>
                </w:rPrChange>
              </w:rPr>
            </w:pPr>
            <w:r w:rsidRPr="00CF4F06">
              <w:rPr>
                <w:sz w:val="22"/>
                <w:szCs w:val="22"/>
                <w:rPrChange w:id="2233" w:author="Chancerel, Perrine" w:date="2015-04-01T12:09:00Z">
                  <w:rPr>
                    <w:sz w:val="22"/>
                    <w:szCs w:val="22"/>
                    <w:lang w:val="de-DE"/>
                  </w:rPr>
                </w:rPrChange>
              </w:rPr>
              <w:t>-</w:t>
            </w:r>
          </w:p>
        </w:tc>
        <w:tc>
          <w:tcPr>
            <w:tcW w:w="550" w:type="pct"/>
          </w:tcPr>
          <w:p w14:paraId="1FE73FC9" w14:textId="77777777"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234" w:author="Chancerel, Perrine" w:date="2015-04-01T12:09:00Z">
                  <w:rPr>
                    <w:sz w:val="22"/>
                    <w:szCs w:val="22"/>
                    <w:lang w:val="de-DE"/>
                  </w:rPr>
                </w:rPrChange>
              </w:rPr>
            </w:pPr>
            <w:r w:rsidRPr="00CF4F06">
              <w:rPr>
                <w:sz w:val="22"/>
                <w:szCs w:val="22"/>
                <w:rPrChange w:id="2235" w:author="Chancerel, Perrine" w:date="2015-04-01T12:09:00Z">
                  <w:rPr>
                    <w:sz w:val="22"/>
                    <w:szCs w:val="22"/>
                    <w:lang w:val="de-DE"/>
                  </w:rPr>
                </w:rPrChange>
              </w:rPr>
              <w:t>0</w:t>
            </w:r>
          </w:p>
        </w:tc>
        <w:tc>
          <w:tcPr>
            <w:tcW w:w="1376" w:type="pct"/>
          </w:tcPr>
          <w:p w14:paraId="0586D139" w14:textId="77777777" w:rsidR="00CD72E6" w:rsidRPr="00CF4F0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236" w:author="Chancerel, Perrine" w:date="2015-04-01T12:09:00Z">
                  <w:rPr>
                    <w:sz w:val="22"/>
                    <w:szCs w:val="22"/>
                    <w:lang w:val="de-DE"/>
                  </w:rPr>
                </w:rPrChange>
              </w:rPr>
            </w:pPr>
            <w:r w:rsidRPr="00CF4F06">
              <w:rPr>
                <w:sz w:val="22"/>
                <w:szCs w:val="22"/>
                <w:rPrChange w:id="2237" w:author="Chancerel, Perrine" w:date="2015-04-01T12:09:00Z">
                  <w:rPr>
                    <w:sz w:val="22"/>
                    <w:szCs w:val="22"/>
                    <w:lang w:val="de-DE"/>
                  </w:rPr>
                </w:rPrChange>
              </w:rPr>
              <w:t>-</w:t>
            </w:r>
          </w:p>
        </w:tc>
        <w:tc>
          <w:tcPr>
            <w:tcW w:w="588" w:type="pct"/>
          </w:tcPr>
          <w:p w14:paraId="20152AF6" w14:textId="77777777"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238" w:author="Chancerel, Perrine" w:date="2015-04-01T12:09:00Z">
                  <w:rPr>
                    <w:sz w:val="22"/>
                    <w:szCs w:val="22"/>
                    <w:lang w:val="de-DE"/>
                  </w:rPr>
                </w:rPrChange>
              </w:rPr>
            </w:pPr>
            <w:r w:rsidRPr="00CF4F06">
              <w:rPr>
                <w:sz w:val="22"/>
                <w:szCs w:val="22"/>
                <w:rPrChange w:id="2239" w:author="Chancerel, Perrine" w:date="2015-04-01T12:09:00Z">
                  <w:rPr>
                    <w:sz w:val="22"/>
                    <w:szCs w:val="22"/>
                    <w:lang w:val="de-DE"/>
                  </w:rPr>
                </w:rPrChange>
              </w:rPr>
              <w:t>-</w:t>
            </w:r>
          </w:p>
        </w:tc>
      </w:tr>
      <w:tr w:rsidR="009852ED" w:rsidRPr="00CF4F06" w14:paraId="449D82B2"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7F92EA1A" w14:textId="77777777" w:rsidR="00CD72E6" w:rsidRPr="00CF4F06" w:rsidRDefault="00CD72E6" w:rsidP="00F67295">
            <w:pPr>
              <w:spacing w:line="240" w:lineRule="auto"/>
              <w:jc w:val="center"/>
              <w:rPr>
                <w:sz w:val="22"/>
                <w:szCs w:val="22"/>
                <w:rPrChange w:id="2240" w:author="Chancerel, Perrine" w:date="2015-04-01T12:09:00Z">
                  <w:rPr>
                    <w:sz w:val="22"/>
                    <w:szCs w:val="22"/>
                    <w:lang w:val="de-DE"/>
                  </w:rPr>
                </w:rPrChange>
              </w:rPr>
            </w:pPr>
            <w:r w:rsidRPr="00CF4F06">
              <w:rPr>
                <w:sz w:val="22"/>
                <w:szCs w:val="22"/>
                <w:rPrChange w:id="2241" w:author="Chancerel, Perrine" w:date="2015-04-01T12:09:00Z">
                  <w:rPr>
                    <w:sz w:val="22"/>
                    <w:szCs w:val="22"/>
                    <w:lang w:val="de-DE"/>
                  </w:rPr>
                </w:rPrChange>
              </w:rPr>
              <w:t>Polytetrafluorethylen (PTFE) (E) [kg]</w:t>
            </w:r>
          </w:p>
        </w:tc>
        <w:tc>
          <w:tcPr>
            <w:tcW w:w="1101" w:type="pct"/>
          </w:tcPr>
          <w:p w14:paraId="422BDAE9" w14:textId="77777777"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242" w:author="Chancerel, Perrine" w:date="2015-04-01T12:09:00Z">
                  <w:rPr>
                    <w:sz w:val="22"/>
                    <w:szCs w:val="22"/>
                    <w:lang w:val="de-DE"/>
                  </w:rPr>
                </w:rPrChange>
              </w:rPr>
            </w:pPr>
            <w:r w:rsidRPr="00CF4F06">
              <w:rPr>
                <w:sz w:val="22"/>
                <w:szCs w:val="22"/>
                <w:rPrChange w:id="2243" w:author="Chancerel, Perrine" w:date="2015-04-01T12:09:00Z">
                  <w:rPr>
                    <w:sz w:val="22"/>
                    <w:szCs w:val="22"/>
                    <w:lang w:val="de-DE"/>
                  </w:rPr>
                </w:rPrChange>
              </w:rPr>
              <w:t>-</w:t>
            </w:r>
          </w:p>
        </w:tc>
        <w:tc>
          <w:tcPr>
            <w:tcW w:w="550" w:type="pct"/>
          </w:tcPr>
          <w:p w14:paraId="2779F30A" w14:textId="77777777" w:rsidR="00CD72E6" w:rsidRPr="00CF4F0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244" w:author="Chancerel, Perrine" w:date="2015-04-01T12:09:00Z">
                  <w:rPr>
                    <w:sz w:val="22"/>
                    <w:szCs w:val="22"/>
                    <w:lang w:val="de-DE"/>
                  </w:rPr>
                </w:rPrChange>
              </w:rPr>
            </w:pPr>
            <w:r w:rsidRPr="00CF4F06">
              <w:rPr>
                <w:sz w:val="22"/>
                <w:szCs w:val="22"/>
                <w:rPrChange w:id="2245" w:author="Chancerel, Perrine" w:date="2015-04-01T12:09:00Z">
                  <w:rPr>
                    <w:sz w:val="22"/>
                    <w:szCs w:val="22"/>
                    <w:lang w:val="de-DE"/>
                  </w:rPr>
                </w:rPrChange>
              </w:rPr>
              <w:t>0</w:t>
            </w:r>
          </w:p>
        </w:tc>
        <w:tc>
          <w:tcPr>
            <w:tcW w:w="1376" w:type="pct"/>
          </w:tcPr>
          <w:p w14:paraId="0C6D8AAC" w14:textId="77777777" w:rsidR="00CD72E6" w:rsidRPr="00CF4F0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246" w:author="Chancerel, Perrine" w:date="2015-04-01T12:09:00Z">
                  <w:rPr>
                    <w:sz w:val="22"/>
                    <w:szCs w:val="22"/>
                    <w:lang w:val="de-DE"/>
                  </w:rPr>
                </w:rPrChange>
              </w:rPr>
            </w:pPr>
            <w:r w:rsidRPr="00CF4F06">
              <w:rPr>
                <w:sz w:val="22"/>
                <w:szCs w:val="22"/>
                <w:rPrChange w:id="2247" w:author="Chancerel, Perrine" w:date="2015-04-01T12:09:00Z">
                  <w:rPr>
                    <w:sz w:val="22"/>
                    <w:szCs w:val="22"/>
                    <w:lang w:val="de-DE"/>
                  </w:rPr>
                </w:rPrChange>
              </w:rPr>
              <w:t>-</w:t>
            </w:r>
          </w:p>
        </w:tc>
        <w:tc>
          <w:tcPr>
            <w:tcW w:w="588" w:type="pct"/>
          </w:tcPr>
          <w:p w14:paraId="616D9943" w14:textId="77777777"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248" w:author="Chancerel, Perrine" w:date="2015-04-01T12:09:00Z">
                  <w:rPr>
                    <w:sz w:val="22"/>
                    <w:szCs w:val="22"/>
                    <w:lang w:val="de-DE"/>
                  </w:rPr>
                </w:rPrChange>
              </w:rPr>
            </w:pPr>
            <w:r w:rsidRPr="00CF4F06">
              <w:rPr>
                <w:sz w:val="22"/>
                <w:szCs w:val="22"/>
                <w:rPrChange w:id="2249" w:author="Chancerel, Perrine" w:date="2015-04-01T12:09:00Z">
                  <w:rPr>
                    <w:sz w:val="22"/>
                    <w:szCs w:val="22"/>
                    <w:lang w:val="de-DE"/>
                  </w:rPr>
                </w:rPrChange>
              </w:rPr>
              <w:t>-</w:t>
            </w:r>
          </w:p>
        </w:tc>
      </w:tr>
      <w:tr w:rsidR="009852ED" w:rsidRPr="00CF4F06" w14:paraId="6C20FB3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69ABBAF5" w14:textId="77777777" w:rsidR="00CD72E6" w:rsidRPr="00CF4F06" w:rsidRDefault="00CD72E6" w:rsidP="00F67295">
            <w:pPr>
              <w:spacing w:line="240" w:lineRule="auto"/>
              <w:jc w:val="center"/>
              <w:rPr>
                <w:sz w:val="22"/>
                <w:szCs w:val="22"/>
                <w:rPrChange w:id="2250" w:author="Chancerel, Perrine" w:date="2015-04-01T12:09:00Z">
                  <w:rPr>
                    <w:sz w:val="22"/>
                    <w:szCs w:val="22"/>
                    <w:lang w:val="de-DE"/>
                  </w:rPr>
                </w:rPrChange>
              </w:rPr>
            </w:pPr>
            <w:r w:rsidRPr="00CF4F06">
              <w:rPr>
                <w:sz w:val="22"/>
                <w:szCs w:val="22"/>
                <w:rPrChange w:id="2251" w:author="Chancerel, Perrine" w:date="2015-04-01T12:09:00Z">
                  <w:rPr>
                    <w:sz w:val="22"/>
                    <w:szCs w:val="22"/>
                    <w:lang w:val="de-DE"/>
                  </w:rPr>
                </w:rPrChange>
              </w:rPr>
              <w:t>Silber (E) [kg]</w:t>
            </w:r>
          </w:p>
        </w:tc>
        <w:tc>
          <w:tcPr>
            <w:tcW w:w="1101" w:type="pct"/>
          </w:tcPr>
          <w:p w14:paraId="7C30301A" w14:textId="77777777"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252" w:author="Chancerel, Perrine" w:date="2015-04-01T12:09:00Z">
                  <w:rPr>
                    <w:sz w:val="22"/>
                    <w:szCs w:val="22"/>
                    <w:lang w:val="de-DE"/>
                  </w:rPr>
                </w:rPrChange>
              </w:rPr>
            </w:pPr>
            <w:r w:rsidRPr="00CF4F06">
              <w:rPr>
                <w:sz w:val="22"/>
                <w:szCs w:val="22"/>
                <w:rPrChange w:id="2253" w:author="Chancerel, Perrine" w:date="2015-04-01T12:09:00Z">
                  <w:rPr>
                    <w:sz w:val="22"/>
                    <w:szCs w:val="22"/>
                    <w:lang w:val="de-DE"/>
                  </w:rPr>
                </w:rPrChange>
              </w:rPr>
              <w:t>-</w:t>
            </w:r>
          </w:p>
        </w:tc>
        <w:tc>
          <w:tcPr>
            <w:tcW w:w="550" w:type="pct"/>
          </w:tcPr>
          <w:p w14:paraId="5FB25340" w14:textId="77777777" w:rsidR="00CD72E6" w:rsidRPr="00CF4F0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254" w:author="Chancerel, Perrine" w:date="2015-04-01T12:09:00Z">
                  <w:rPr>
                    <w:sz w:val="22"/>
                    <w:szCs w:val="22"/>
                    <w:lang w:val="de-DE"/>
                  </w:rPr>
                </w:rPrChange>
              </w:rPr>
            </w:pPr>
            <w:r w:rsidRPr="00CF4F06">
              <w:rPr>
                <w:sz w:val="22"/>
                <w:szCs w:val="22"/>
                <w:rPrChange w:id="2255" w:author="Chancerel, Perrine" w:date="2015-04-01T12:09:00Z">
                  <w:rPr>
                    <w:sz w:val="22"/>
                    <w:szCs w:val="22"/>
                    <w:lang w:val="de-DE"/>
                  </w:rPr>
                </w:rPrChange>
              </w:rPr>
              <w:t>1133.76</w:t>
            </w:r>
          </w:p>
        </w:tc>
        <w:tc>
          <w:tcPr>
            <w:tcW w:w="1376" w:type="pct"/>
          </w:tcPr>
          <w:p w14:paraId="57309730" w14:textId="77777777" w:rsidR="00CD72E6" w:rsidRPr="00CF4F0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Change w:id="2256" w:author="Chancerel, Perrine" w:date="2015-04-01T12:09:00Z">
                  <w:rPr>
                    <w:sz w:val="22"/>
                    <w:szCs w:val="22"/>
                    <w:lang w:val="de-DE"/>
                  </w:rPr>
                </w:rPrChange>
              </w:rPr>
            </w:pPr>
            <w:r w:rsidRPr="00CF4F06">
              <w:rPr>
                <w:sz w:val="22"/>
                <w:szCs w:val="22"/>
                <w:rPrChange w:id="2257" w:author="Chancerel, Perrine" w:date="2015-04-01T12:09:00Z">
                  <w:rPr>
                    <w:sz w:val="22"/>
                    <w:szCs w:val="22"/>
                    <w:lang w:val="de-DE"/>
                  </w:rPr>
                </w:rPrChange>
              </w:rPr>
              <w:t>http://minerals.usgs.gov/minerals/pubs/commodity/silver/myb1-2011-silve.pdf</w:t>
            </w:r>
          </w:p>
        </w:tc>
        <w:tc>
          <w:tcPr>
            <w:tcW w:w="588" w:type="pct"/>
          </w:tcPr>
          <w:p w14:paraId="7E24FD93" w14:textId="77777777" w:rsidR="00CD72E6" w:rsidRPr="00286FF8"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286FF8">
              <w:rPr>
                <w:sz w:val="22"/>
                <w:szCs w:val="22"/>
              </w:rPr>
              <w:t>2011</w:t>
            </w:r>
          </w:p>
        </w:tc>
      </w:tr>
      <w:tr w:rsidR="009852ED" w:rsidRPr="00CF4F06" w14:paraId="17992798"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485369B1" w14:textId="77777777" w:rsidR="00CD72E6" w:rsidRPr="00D0670B" w:rsidRDefault="00CD72E6" w:rsidP="00F67295">
            <w:pPr>
              <w:spacing w:line="240" w:lineRule="auto"/>
              <w:jc w:val="center"/>
              <w:rPr>
                <w:sz w:val="22"/>
                <w:szCs w:val="22"/>
                <w:lang w:val="de-DE"/>
              </w:rPr>
            </w:pPr>
            <w:r w:rsidRPr="00D0670B">
              <w:rPr>
                <w:sz w:val="22"/>
                <w:szCs w:val="22"/>
                <w:lang w:val="de-DE"/>
              </w:rPr>
              <w:t>Silber in Legierung (E) [kg]</w:t>
            </w:r>
          </w:p>
        </w:tc>
        <w:tc>
          <w:tcPr>
            <w:tcW w:w="1101" w:type="pct"/>
          </w:tcPr>
          <w:p w14:paraId="430A81FE" w14:textId="77777777"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258" w:author="Chancerel, Perrine" w:date="2015-04-01T12:09:00Z">
                  <w:rPr>
                    <w:sz w:val="22"/>
                    <w:szCs w:val="22"/>
                    <w:lang w:val="de-DE"/>
                  </w:rPr>
                </w:rPrChange>
              </w:rPr>
            </w:pPr>
            <w:r w:rsidRPr="00CF4F06">
              <w:rPr>
                <w:sz w:val="22"/>
                <w:szCs w:val="22"/>
                <w:rPrChange w:id="2259" w:author="Chancerel, Perrine" w:date="2015-04-01T12:09:00Z">
                  <w:rPr>
                    <w:sz w:val="22"/>
                    <w:szCs w:val="22"/>
                    <w:lang w:val="de-DE"/>
                  </w:rPr>
                </w:rPrChange>
              </w:rPr>
              <w:t>-</w:t>
            </w:r>
          </w:p>
        </w:tc>
        <w:tc>
          <w:tcPr>
            <w:tcW w:w="550" w:type="pct"/>
          </w:tcPr>
          <w:p w14:paraId="0529CD30" w14:textId="77777777" w:rsidR="00CD72E6" w:rsidRPr="00CF4F0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260" w:author="Chancerel, Perrine" w:date="2015-04-01T12:09:00Z">
                  <w:rPr>
                    <w:sz w:val="22"/>
                    <w:szCs w:val="22"/>
                    <w:lang w:val="de-DE"/>
                  </w:rPr>
                </w:rPrChange>
              </w:rPr>
            </w:pPr>
            <w:r w:rsidRPr="00CF4F06">
              <w:rPr>
                <w:sz w:val="22"/>
                <w:szCs w:val="22"/>
                <w:rPrChange w:id="2261" w:author="Chancerel, Perrine" w:date="2015-04-01T12:09:00Z">
                  <w:rPr>
                    <w:sz w:val="22"/>
                    <w:szCs w:val="22"/>
                    <w:lang w:val="de-DE"/>
                  </w:rPr>
                </w:rPrChange>
              </w:rPr>
              <w:t>1133.76</w:t>
            </w:r>
          </w:p>
        </w:tc>
        <w:tc>
          <w:tcPr>
            <w:tcW w:w="1376" w:type="pct"/>
          </w:tcPr>
          <w:p w14:paraId="2FB14ABC" w14:textId="77777777" w:rsidR="00CD72E6" w:rsidRPr="00CF4F06"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Change w:id="2262" w:author="Chancerel, Perrine" w:date="2015-04-01T12:09:00Z">
                  <w:rPr>
                    <w:sz w:val="22"/>
                    <w:szCs w:val="22"/>
                    <w:lang w:val="de-DE"/>
                  </w:rPr>
                </w:rPrChange>
              </w:rPr>
            </w:pPr>
            <w:r w:rsidRPr="00CF4F06">
              <w:rPr>
                <w:sz w:val="22"/>
                <w:szCs w:val="22"/>
                <w:rPrChange w:id="2263" w:author="Chancerel, Perrine" w:date="2015-04-01T12:09:00Z">
                  <w:rPr>
                    <w:sz w:val="22"/>
                    <w:szCs w:val="22"/>
                    <w:lang w:val="de-DE"/>
                  </w:rPr>
                </w:rPrChange>
              </w:rPr>
              <w:t>http://minerals.usgs.gov/minerals/pubs/commodity/silver/myb1-2011-silve.pdf</w:t>
            </w:r>
          </w:p>
        </w:tc>
        <w:tc>
          <w:tcPr>
            <w:tcW w:w="588" w:type="pct"/>
          </w:tcPr>
          <w:p w14:paraId="3F8CCCCA" w14:textId="77777777" w:rsidR="00CD72E6" w:rsidRPr="00286FF8"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t>2011</w:t>
            </w:r>
          </w:p>
        </w:tc>
      </w:tr>
      <w:tr w:rsidR="009852ED" w:rsidRPr="00CF4F06" w14:paraId="0FD54C21"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6990AD43" w14:textId="77777777" w:rsidR="00CD72E6" w:rsidRPr="00CF4F06" w:rsidRDefault="00CD72E6" w:rsidP="00F67295">
            <w:pPr>
              <w:spacing w:line="240" w:lineRule="auto"/>
              <w:jc w:val="center"/>
              <w:rPr>
                <w:sz w:val="22"/>
                <w:szCs w:val="22"/>
                <w:rPrChange w:id="2264" w:author="Chancerel, Perrine" w:date="2015-04-01T12:09:00Z">
                  <w:rPr>
                    <w:sz w:val="22"/>
                    <w:szCs w:val="22"/>
                    <w:lang w:val="de-DE"/>
                  </w:rPr>
                </w:rPrChange>
              </w:rPr>
            </w:pPr>
            <w:r w:rsidRPr="00CF4F06">
              <w:rPr>
                <w:sz w:val="22"/>
                <w:szCs w:val="22"/>
                <w:rPrChange w:id="2265" w:author="Chancerel, Perrine" w:date="2015-04-01T12:09:00Z">
                  <w:rPr>
                    <w:sz w:val="22"/>
                    <w:szCs w:val="22"/>
                    <w:lang w:val="de-DE"/>
                  </w:rPr>
                </w:rPrChange>
              </w:rPr>
              <w:t>Silicium (E) [kg]</w:t>
            </w:r>
          </w:p>
        </w:tc>
        <w:tc>
          <w:tcPr>
            <w:tcW w:w="1101" w:type="pct"/>
          </w:tcPr>
          <w:p w14:paraId="6E53C246" w14:textId="77777777"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266" w:author="Chancerel, Perrine" w:date="2015-04-01T12:09:00Z">
                  <w:rPr>
                    <w:sz w:val="22"/>
                    <w:szCs w:val="22"/>
                    <w:lang w:val="de-DE"/>
                  </w:rPr>
                </w:rPrChange>
              </w:rPr>
            </w:pPr>
            <w:r w:rsidRPr="00CF4F06">
              <w:rPr>
                <w:sz w:val="22"/>
                <w:szCs w:val="22"/>
                <w:rPrChange w:id="2267" w:author="Chancerel, Perrine" w:date="2015-04-01T12:09:00Z">
                  <w:rPr>
                    <w:sz w:val="22"/>
                    <w:szCs w:val="22"/>
                    <w:lang w:val="de-DE"/>
                  </w:rPr>
                </w:rPrChange>
              </w:rPr>
              <w:t>-</w:t>
            </w:r>
          </w:p>
        </w:tc>
        <w:tc>
          <w:tcPr>
            <w:tcW w:w="550" w:type="pct"/>
          </w:tcPr>
          <w:p w14:paraId="1E50D697" w14:textId="77777777"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268" w:author="Chancerel, Perrine" w:date="2015-04-01T12:09:00Z">
                  <w:rPr>
                    <w:sz w:val="22"/>
                    <w:szCs w:val="22"/>
                    <w:lang w:val="de-DE"/>
                  </w:rPr>
                </w:rPrChange>
              </w:rPr>
            </w:pPr>
            <w:r w:rsidRPr="00CF4F06">
              <w:rPr>
                <w:sz w:val="22"/>
                <w:szCs w:val="22"/>
                <w:rPrChange w:id="2269" w:author="Chancerel, Perrine" w:date="2015-04-01T12:09:00Z">
                  <w:rPr>
                    <w:sz w:val="22"/>
                    <w:szCs w:val="22"/>
                    <w:lang w:val="de-DE"/>
                  </w:rPr>
                </w:rPrChange>
              </w:rPr>
              <w:t>0</w:t>
            </w:r>
          </w:p>
        </w:tc>
        <w:tc>
          <w:tcPr>
            <w:tcW w:w="1376" w:type="pct"/>
          </w:tcPr>
          <w:p w14:paraId="1E452CB5" w14:textId="77777777" w:rsidR="00CD72E6" w:rsidRPr="00CF4F0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270" w:author="Chancerel, Perrine" w:date="2015-04-01T12:09:00Z">
                  <w:rPr>
                    <w:sz w:val="22"/>
                    <w:szCs w:val="22"/>
                    <w:lang w:val="de-DE"/>
                  </w:rPr>
                </w:rPrChange>
              </w:rPr>
            </w:pPr>
            <w:r w:rsidRPr="00CF4F06">
              <w:rPr>
                <w:sz w:val="22"/>
                <w:szCs w:val="22"/>
                <w:rPrChange w:id="2271" w:author="Chancerel, Perrine" w:date="2015-04-01T12:09:00Z">
                  <w:rPr>
                    <w:sz w:val="22"/>
                    <w:szCs w:val="22"/>
                    <w:lang w:val="de-DE"/>
                  </w:rPr>
                </w:rPrChange>
              </w:rPr>
              <w:t>-</w:t>
            </w:r>
          </w:p>
        </w:tc>
        <w:tc>
          <w:tcPr>
            <w:tcW w:w="588" w:type="pct"/>
          </w:tcPr>
          <w:p w14:paraId="5ED0EB07" w14:textId="77777777"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272" w:author="Chancerel, Perrine" w:date="2015-04-01T12:09:00Z">
                  <w:rPr>
                    <w:sz w:val="22"/>
                    <w:szCs w:val="22"/>
                    <w:lang w:val="de-DE"/>
                  </w:rPr>
                </w:rPrChange>
              </w:rPr>
            </w:pPr>
            <w:r w:rsidRPr="00CF4F06">
              <w:rPr>
                <w:sz w:val="22"/>
                <w:szCs w:val="22"/>
                <w:rPrChange w:id="2273" w:author="Chancerel, Perrine" w:date="2015-04-01T12:09:00Z">
                  <w:rPr>
                    <w:sz w:val="22"/>
                    <w:szCs w:val="22"/>
                    <w:lang w:val="de-DE"/>
                  </w:rPr>
                </w:rPrChange>
              </w:rPr>
              <w:t>-</w:t>
            </w:r>
          </w:p>
        </w:tc>
      </w:tr>
      <w:tr w:rsidR="009852ED" w:rsidRPr="00CF4F06" w14:paraId="693BFCB7"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04D646A3" w14:textId="77777777" w:rsidR="00CD72E6" w:rsidRPr="00CF4F06" w:rsidRDefault="00CD72E6" w:rsidP="00F67295">
            <w:pPr>
              <w:spacing w:line="240" w:lineRule="auto"/>
              <w:jc w:val="center"/>
              <w:rPr>
                <w:sz w:val="22"/>
                <w:szCs w:val="22"/>
                <w:rPrChange w:id="2274" w:author="Chancerel, Perrine" w:date="2015-04-01T12:09:00Z">
                  <w:rPr>
                    <w:sz w:val="22"/>
                    <w:szCs w:val="22"/>
                    <w:lang w:val="de-DE"/>
                  </w:rPr>
                </w:rPrChange>
              </w:rPr>
            </w:pPr>
            <w:r w:rsidRPr="00CF4F06">
              <w:rPr>
                <w:sz w:val="22"/>
                <w:szCs w:val="22"/>
                <w:rPrChange w:id="2275" w:author="Chancerel, Perrine" w:date="2015-04-01T12:09:00Z">
                  <w:rPr>
                    <w:sz w:val="22"/>
                    <w:szCs w:val="22"/>
                    <w:lang w:val="de-DE"/>
                  </w:rPr>
                </w:rPrChange>
              </w:rPr>
              <w:t>Siliciumdioxid (SiO2) (E) [kg]</w:t>
            </w:r>
          </w:p>
        </w:tc>
        <w:tc>
          <w:tcPr>
            <w:tcW w:w="1101" w:type="pct"/>
          </w:tcPr>
          <w:p w14:paraId="2B609AFB" w14:textId="77777777"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276" w:author="Chancerel, Perrine" w:date="2015-04-01T12:09:00Z">
                  <w:rPr>
                    <w:sz w:val="22"/>
                    <w:szCs w:val="22"/>
                    <w:lang w:val="de-DE"/>
                  </w:rPr>
                </w:rPrChange>
              </w:rPr>
            </w:pPr>
            <w:r w:rsidRPr="00CF4F06">
              <w:rPr>
                <w:sz w:val="22"/>
                <w:szCs w:val="22"/>
                <w:rPrChange w:id="2277" w:author="Chancerel, Perrine" w:date="2015-04-01T12:09:00Z">
                  <w:rPr>
                    <w:sz w:val="22"/>
                    <w:szCs w:val="22"/>
                    <w:lang w:val="de-DE"/>
                  </w:rPr>
                </w:rPrChange>
              </w:rPr>
              <w:t>-</w:t>
            </w:r>
          </w:p>
        </w:tc>
        <w:tc>
          <w:tcPr>
            <w:tcW w:w="550" w:type="pct"/>
          </w:tcPr>
          <w:p w14:paraId="342658C4" w14:textId="77777777" w:rsidR="00CD72E6" w:rsidRPr="00CF4F0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278" w:author="Chancerel, Perrine" w:date="2015-04-01T12:09:00Z">
                  <w:rPr>
                    <w:sz w:val="22"/>
                    <w:szCs w:val="22"/>
                    <w:lang w:val="de-DE"/>
                  </w:rPr>
                </w:rPrChange>
              </w:rPr>
            </w:pPr>
            <w:r w:rsidRPr="00CF4F06">
              <w:rPr>
                <w:sz w:val="22"/>
                <w:szCs w:val="22"/>
                <w:rPrChange w:id="2279" w:author="Chancerel, Perrine" w:date="2015-04-01T12:09:00Z">
                  <w:rPr>
                    <w:sz w:val="22"/>
                    <w:szCs w:val="22"/>
                    <w:lang w:val="de-DE"/>
                  </w:rPr>
                </w:rPrChange>
              </w:rPr>
              <w:t>0</w:t>
            </w:r>
          </w:p>
        </w:tc>
        <w:tc>
          <w:tcPr>
            <w:tcW w:w="1376" w:type="pct"/>
          </w:tcPr>
          <w:p w14:paraId="3E2818EA" w14:textId="77777777" w:rsidR="00CD72E6" w:rsidRPr="00CF4F0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280" w:author="Chancerel, Perrine" w:date="2015-04-01T12:09:00Z">
                  <w:rPr>
                    <w:sz w:val="22"/>
                    <w:szCs w:val="22"/>
                    <w:lang w:val="de-DE"/>
                  </w:rPr>
                </w:rPrChange>
              </w:rPr>
            </w:pPr>
            <w:r w:rsidRPr="00CF4F06">
              <w:rPr>
                <w:sz w:val="22"/>
                <w:szCs w:val="22"/>
                <w:rPrChange w:id="2281" w:author="Chancerel, Perrine" w:date="2015-04-01T12:09:00Z">
                  <w:rPr>
                    <w:sz w:val="22"/>
                    <w:szCs w:val="22"/>
                    <w:lang w:val="de-DE"/>
                  </w:rPr>
                </w:rPrChange>
              </w:rPr>
              <w:t>-</w:t>
            </w:r>
          </w:p>
        </w:tc>
        <w:tc>
          <w:tcPr>
            <w:tcW w:w="588" w:type="pct"/>
          </w:tcPr>
          <w:p w14:paraId="2350AE50" w14:textId="77777777"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282" w:author="Chancerel, Perrine" w:date="2015-04-01T12:09:00Z">
                  <w:rPr>
                    <w:sz w:val="22"/>
                    <w:szCs w:val="22"/>
                    <w:lang w:val="de-DE"/>
                  </w:rPr>
                </w:rPrChange>
              </w:rPr>
            </w:pPr>
            <w:r w:rsidRPr="00CF4F06">
              <w:rPr>
                <w:sz w:val="22"/>
                <w:szCs w:val="22"/>
                <w:rPrChange w:id="2283" w:author="Chancerel, Perrine" w:date="2015-04-01T12:09:00Z">
                  <w:rPr>
                    <w:sz w:val="22"/>
                    <w:szCs w:val="22"/>
                    <w:lang w:val="de-DE"/>
                  </w:rPr>
                </w:rPrChange>
              </w:rPr>
              <w:t>-</w:t>
            </w:r>
          </w:p>
        </w:tc>
      </w:tr>
      <w:tr w:rsidR="009852ED" w:rsidRPr="00CF4F06" w14:paraId="2BAFB950"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3D5AE786" w14:textId="77777777" w:rsidR="00CD72E6" w:rsidRPr="00CF4F06" w:rsidRDefault="00CD72E6" w:rsidP="00F67295">
            <w:pPr>
              <w:spacing w:line="240" w:lineRule="auto"/>
              <w:jc w:val="center"/>
              <w:rPr>
                <w:sz w:val="22"/>
                <w:szCs w:val="22"/>
                <w:rPrChange w:id="2284" w:author="Chancerel, Perrine" w:date="2015-04-01T12:09:00Z">
                  <w:rPr>
                    <w:sz w:val="22"/>
                    <w:szCs w:val="22"/>
                    <w:lang w:val="de-DE"/>
                  </w:rPr>
                </w:rPrChange>
              </w:rPr>
            </w:pPr>
            <w:r w:rsidRPr="00CF4F06">
              <w:rPr>
                <w:sz w:val="22"/>
                <w:szCs w:val="22"/>
                <w:rPrChange w:id="2285" w:author="Chancerel, Perrine" w:date="2015-04-01T12:09:00Z">
                  <w:rPr>
                    <w:sz w:val="22"/>
                    <w:szCs w:val="22"/>
                    <w:lang w:val="de-DE"/>
                  </w:rPr>
                </w:rPrChange>
              </w:rPr>
              <w:t>Silikon (Sl) (E) [kg]</w:t>
            </w:r>
          </w:p>
        </w:tc>
        <w:tc>
          <w:tcPr>
            <w:tcW w:w="1101" w:type="pct"/>
          </w:tcPr>
          <w:p w14:paraId="6370E0DC" w14:textId="77777777"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286" w:author="Chancerel, Perrine" w:date="2015-04-01T12:09:00Z">
                  <w:rPr>
                    <w:sz w:val="22"/>
                    <w:szCs w:val="22"/>
                    <w:lang w:val="de-DE"/>
                  </w:rPr>
                </w:rPrChange>
              </w:rPr>
            </w:pPr>
            <w:r w:rsidRPr="00CF4F06">
              <w:rPr>
                <w:sz w:val="22"/>
                <w:szCs w:val="22"/>
                <w:rPrChange w:id="2287" w:author="Chancerel, Perrine" w:date="2015-04-01T12:09:00Z">
                  <w:rPr>
                    <w:sz w:val="22"/>
                    <w:szCs w:val="22"/>
                    <w:lang w:val="de-DE"/>
                  </w:rPr>
                </w:rPrChange>
              </w:rPr>
              <w:t>-</w:t>
            </w:r>
          </w:p>
        </w:tc>
        <w:tc>
          <w:tcPr>
            <w:tcW w:w="550" w:type="pct"/>
          </w:tcPr>
          <w:p w14:paraId="7C6F4850" w14:textId="77777777"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288" w:author="Chancerel, Perrine" w:date="2015-04-01T12:09:00Z">
                  <w:rPr>
                    <w:sz w:val="22"/>
                    <w:szCs w:val="22"/>
                    <w:lang w:val="de-DE"/>
                  </w:rPr>
                </w:rPrChange>
              </w:rPr>
            </w:pPr>
            <w:r w:rsidRPr="00CF4F06">
              <w:rPr>
                <w:sz w:val="22"/>
                <w:szCs w:val="22"/>
                <w:rPrChange w:id="2289" w:author="Chancerel, Perrine" w:date="2015-04-01T12:09:00Z">
                  <w:rPr>
                    <w:sz w:val="22"/>
                    <w:szCs w:val="22"/>
                    <w:lang w:val="de-DE"/>
                  </w:rPr>
                </w:rPrChange>
              </w:rPr>
              <w:t>0</w:t>
            </w:r>
          </w:p>
        </w:tc>
        <w:tc>
          <w:tcPr>
            <w:tcW w:w="1376" w:type="pct"/>
          </w:tcPr>
          <w:p w14:paraId="54361095" w14:textId="77777777" w:rsidR="00CD72E6" w:rsidRPr="00CF4F0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290" w:author="Chancerel, Perrine" w:date="2015-04-01T12:09:00Z">
                  <w:rPr>
                    <w:sz w:val="22"/>
                    <w:szCs w:val="22"/>
                    <w:lang w:val="de-DE"/>
                  </w:rPr>
                </w:rPrChange>
              </w:rPr>
            </w:pPr>
            <w:r w:rsidRPr="00CF4F06">
              <w:rPr>
                <w:sz w:val="22"/>
                <w:szCs w:val="22"/>
                <w:rPrChange w:id="2291" w:author="Chancerel, Perrine" w:date="2015-04-01T12:09:00Z">
                  <w:rPr>
                    <w:sz w:val="22"/>
                    <w:szCs w:val="22"/>
                    <w:lang w:val="de-DE"/>
                  </w:rPr>
                </w:rPrChange>
              </w:rPr>
              <w:t>-</w:t>
            </w:r>
          </w:p>
        </w:tc>
        <w:tc>
          <w:tcPr>
            <w:tcW w:w="588" w:type="pct"/>
          </w:tcPr>
          <w:p w14:paraId="39271725" w14:textId="77777777"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292" w:author="Chancerel, Perrine" w:date="2015-04-01T12:09:00Z">
                  <w:rPr>
                    <w:sz w:val="22"/>
                    <w:szCs w:val="22"/>
                    <w:lang w:val="de-DE"/>
                  </w:rPr>
                </w:rPrChange>
              </w:rPr>
            </w:pPr>
            <w:r w:rsidRPr="00CF4F06">
              <w:rPr>
                <w:sz w:val="22"/>
                <w:szCs w:val="22"/>
                <w:rPrChange w:id="2293" w:author="Chancerel, Perrine" w:date="2015-04-01T12:09:00Z">
                  <w:rPr>
                    <w:sz w:val="22"/>
                    <w:szCs w:val="22"/>
                    <w:lang w:val="de-DE"/>
                  </w:rPr>
                </w:rPrChange>
              </w:rPr>
              <w:t>-</w:t>
            </w:r>
          </w:p>
        </w:tc>
      </w:tr>
      <w:tr w:rsidR="009852ED" w:rsidRPr="00CF4F06" w14:paraId="4B1580E9"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0F6507DC" w14:textId="77777777" w:rsidR="00CD72E6" w:rsidRPr="00BE47D8" w:rsidRDefault="00CD72E6" w:rsidP="00F67295">
            <w:pPr>
              <w:spacing w:line="240" w:lineRule="auto"/>
              <w:jc w:val="center"/>
              <w:rPr>
                <w:sz w:val="22"/>
                <w:szCs w:val="22"/>
                <w:lang w:val="de-DE"/>
              </w:rPr>
            </w:pPr>
            <w:r w:rsidRPr="00D0670B">
              <w:rPr>
                <w:sz w:val="22"/>
                <w:szCs w:val="22"/>
                <w:lang w:val="de-DE"/>
              </w:rPr>
              <w:t xml:space="preserve">Stahl, </w:t>
            </w:r>
            <w:proofErr w:type="spellStart"/>
            <w:r w:rsidRPr="00D0670B">
              <w:rPr>
                <w:sz w:val="22"/>
                <w:szCs w:val="22"/>
                <w:lang w:val="de-DE"/>
              </w:rPr>
              <w:t>unlegiert</w:t>
            </w:r>
            <w:proofErr w:type="spellEnd"/>
            <w:r w:rsidRPr="00D0670B">
              <w:rPr>
                <w:sz w:val="22"/>
                <w:szCs w:val="22"/>
                <w:lang w:val="de-DE"/>
              </w:rPr>
              <w:t xml:space="preserve"> (</w:t>
            </w:r>
            <w:proofErr w:type="spellStart"/>
            <w:r w:rsidRPr="00D0670B">
              <w:rPr>
                <w:sz w:val="22"/>
                <w:szCs w:val="22"/>
                <w:lang w:val="de-DE"/>
              </w:rPr>
              <w:t>Fe</w:t>
            </w:r>
            <w:proofErr w:type="spellEnd"/>
            <w:r w:rsidRPr="00D0670B">
              <w:rPr>
                <w:sz w:val="22"/>
                <w:szCs w:val="22"/>
                <w:lang w:val="de-DE"/>
              </w:rPr>
              <w:t>-C) (E) [kg]</w:t>
            </w:r>
          </w:p>
        </w:tc>
        <w:tc>
          <w:tcPr>
            <w:tcW w:w="1101" w:type="pct"/>
          </w:tcPr>
          <w:p w14:paraId="31EB3593" w14:textId="77777777" w:rsidR="00CD72E6" w:rsidRPr="00286FF8"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t>Steal (hot-rolled steel sheet)</w:t>
            </w:r>
          </w:p>
        </w:tc>
        <w:tc>
          <w:tcPr>
            <w:tcW w:w="550" w:type="pct"/>
          </w:tcPr>
          <w:p w14:paraId="27731A27" w14:textId="77777777" w:rsidR="00CD72E6" w:rsidRPr="00CF4F0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294" w:author="Chancerel, Perrine" w:date="2015-04-01T12:09:00Z">
                  <w:rPr>
                    <w:sz w:val="22"/>
                    <w:szCs w:val="22"/>
                    <w:lang w:val="de-DE"/>
                  </w:rPr>
                </w:rPrChange>
              </w:rPr>
            </w:pPr>
            <w:r w:rsidRPr="00CF4F06">
              <w:rPr>
                <w:sz w:val="22"/>
                <w:szCs w:val="22"/>
                <w:rPrChange w:id="2295" w:author="Chancerel, Perrine" w:date="2015-04-01T12:09:00Z">
                  <w:rPr>
                    <w:sz w:val="22"/>
                    <w:szCs w:val="22"/>
                    <w:lang w:val="de-DE"/>
                  </w:rPr>
                </w:rPrChange>
              </w:rPr>
              <w:t>0.</w:t>
            </w:r>
            <w:r w:rsidR="00A62CF7" w:rsidRPr="00CF4F06">
              <w:rPr>
                <w:sz w:val="22"/>
                <w:szCs w:val="22"/>
                <w:rPrChange w:id="2296" w:author="Chancerel, Perrine" w:date="2015-04-01T12:09:00Z">
                  <w:rPr>
                    <w:sz w:val="22"/>
                    <w:szCs w:val="22"/>
                    <w:lang w:val="de-DE"/>
                  </w:rPr>
                </w:rPrChange>
              </w:rPr>
              <w:t>63</w:t>
            </w:r>
          </w:p>
        </w:tc>
        <w:tc>
          <w:tcPr>
            <w:tcW w:w="1376" w:type="pct"/>
          </w:tcPr>
          <w:p w14:paraId="05BF042B" w14:textId="77777777" w:rsidR="00CD72E6" w:rsidRPr="00CF4F06"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Change w:id="2297" w:author="Chancerel, Perrine" w:date="2015-04-01T12:09:00Z">
                  <w:rPr>
                    <w:sz w:val="22"/>
                    <w:szCs w:val="22"/>
                    <w:lang w:val="de-DE"/>
                  </w:rPr>
                </w:rPrChange>
              </w:rPr>
            </w:pPr>
            <w:r w:rsidRPr="00CF4F06">
              <w:rPr>
                <w:sz w:val="22"/>
                <w:szCs w:val="22"/>
                <w:rPrChange w:id="2298" w:author="Chancerel, Perrine" w:date="2015-04-01T12:09:00Z">
                  <w:rPr>
                    <w:sz w:val="22"/>
                    <w:szCs w:val="22"/>
                    <w:lang w:val="de-DE"/>
                  </w:rPr>
                </w:rPrChange>
              </w:rPr>
              <w:t>http://minerals.usgs.gov/minerals/pubs/commodity/iron_&amp;_steel/myb1-2012-feste.pdf</w:t>
            </w:r>
          </w:p>
        </w:tc>
        <w:tc>
          <w:tcPr>
            <w:tcW w:w="588" w:type="pct"/>
          </w:tcPr>
          <w:p w14:paraId="0C0F895E" w14:textId="77777777" w:rsidR="00CD72E6" w:rsidRPr="00286FF8"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t>2012</w:t>
            </w:r>
          </w:p>
        </w:tc>
      </w:tr>
      <w:tr w:rsidR="009852ED" w:rsidRPr="00CF4F06" w14:paraId="221A999C"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12FF5977" w14:textId="77777777" w:rsidR="00CD72E6" w:rsidRPr="00CF4F06" w:rsidRDefault="00CD72E6" w:rsidP="00F67295">
            <w:pPr>
              <w:spacing w:line="240" w:lineRule="auto"/>
              <w:jc w:val="center"/>
              <w:rPr>
                <w:sz w:val="22"/>
                <w:szCs w:val="22"/>
                <w:rPrChange w:id="2299" w:author="Chancerel, Perrine" w:date="2015-04-01T12:09:00Z">
                  <w:rPr>
                    <w:sz w:val="22"/>
                    <w:szCs w:val="22"/>
                    <w:lang w:val="de-DE"/>
                  </w:rPr>
                </w:rPrChange>
              </w:rPr>
            </w:pPr>
            <w:r w:rsidRPr="00CF4F06">
              <w:rPr>
                <w:sz w:val="22"/>
                <w:szCs w:val="22"/>
                <w:rPrChange w:id="2300" w:author="Chancerel, Perrine" w:date="2015-04-01T12:09:00Z">
                  <w:rPr>
                    <w:sz w:val="22"/>
                    <w:szCs w:val="22"/>
                    <w:lang w:val="de-DE"/>
                  </w:rPr>
                </w:rPrChange>
              </w:rPr>
              <w:t>Tetrabrombisphenol A (TBBA) (E) [kg]</w:t>
            </w:r>
          </w:p>
        </w:tc>
        <w:tc>
          <w:tcPr>
            <w:tcW w:w="1101" w:type="pct"/>
          </w:tcPr>
          <w:p w14:paraId="6917F681" w14:textId="77777777"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301" w:author="Chancerel, Perrine" w:date="2015-04-01T12:09:00Z">
                  <w:rPr>
                    <w:sz w:val="22"/>
                    <w:szCs w:val="22"/>
                    <w:lang w:val="de-DE"/>
                  </w:rPr>
                </w:rPrChange>
              </w:rPr>
            </w:pPr>
            <w:r w:rsidRPr="00CF4F06">
              <w:rPr>
                <w:sz w:val="22"/>
                <w:szCs w:val="22"/>
                <w:rPrChange w:id="2302" w:author="Chancerel, Perrine" w:date="2015-04-01T12:09:00Z">
                  <w:rPr>
                    <w:sz w:val="22"/>
                    <w:szCs w:val="22"/>
                    <w:lang w:val="de-DE"/>
                  </w:rPr>
                </w:rPrChange>
              </w:rPr>
              <w:t>-</w:t>
            </w:r>
          </w:p>
        </w:tc>
        <w:tc>
          <w:tcPr>
            <w:tcW w:w="550" w:type="pct"/>
          </w:tcPr>
          <w:p w14:paraId="5758AF9E" w14:textId="77777777" w:rsidR="00CD72E6" w:rsidRPr="00CF4F0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303" w:author="Chancerel, Perrine" w:date="2015-04-01T12:09:00Z">
                  <w:rPr>
                    <w:sz w:val="22"/>
                    <w:szCs w:val="22"/>
                    <w:lang w:val="de-DE"/>
                  </w:rPr>
                </w:rPrChange>
              </w:rPr>
            </w:pPr>
            <w:r w:rsidRPr="00CF4F06">
              <w:rPr>
                <w:sz w:val="22"/>
                <w:szCs w:val="22"/>
                <w:rPrChange w:id="2304" w:author="Chancerel, Perrine" w:date="2015-04-01T12:09:00Z">
                  <w:rPr>
                    <w:sz w:val="22"/>
                    <w:szCs w:val="22"/>
                    <w:lang w:val="de-DE"/>
                  </w:rPr>
                </w:rPrChange>
              </w:rPr>
              <w:t>0</w:t>
            </w:r>
          </w:p>
        </w:tc>
        <w:tc>
          <w:tcPr>
            <w:tcW w:w="1376" w:type="pct"/>
          </w:tcPr>
          <w:p w14:paraId="00562ACD" w14:textId="77777777" w:rsidR="00CD72E6" w:rsidRPr="00CF4F0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305" w:author="Chancerel, Perrine" w:date="2015-04-01T12:09:00Z">
                  <w:rPr>
                    <w:sz w:val="22"/>
                    <w:szCs w:val="22"/>
                    <w:lang w:val="de-DE"/>
                  </w:rPr>
                </w:rPrChange>
              </w:rPr>
            </w:pPr>
            <w:r w:rsidRPr="00CF4F06">
              <w:rPr>
                <w:sz w:val="22"/>
                <w:szCs w:val="22"/>
                <w:rPrChange w:id="2306" w:author="Chancerel, Perrine" w:date="2015-04-01T12:09:00Z">
                  <w:rPr>
                    <w:sz w:val="22"/>
                    <w:szCs w:val="22"/>
                    <w:lang w:val="de-DE"/>
                  </w:rPr>
                </w:rPrChange>
              </w:rPr>
              <w:t>-</w:t>
            </w:r>
          </w:p>
        </w:tc>
        <w:tc>
          <w:tcPr>
            <w:tcW w:w="588" w:type="pct"/>
          </w:tcPr>
          <w:p w14:paraId="04B4AB41" w14:textId="77777777" w:rsidR="00CD72E6" w:rsidRPr="00CF4F0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307" w:author="Chancerel, Perrine" w:date="2015-04-01T12:09:00Z">
                  <w:rPr>
                    <w:sz w:val="22"/>
                    <w:szCs w:val="22"/>
                    <w:lang w:val="de-DE"/>
                  </w:rPr>
                </w:rPrChange>
              </w:rPr>
            </w:pPr>
            <w:r w:rsidRPr="00CF4F06">
              <w:rPr>
                <w:sz w:val="22"/>
                <w:szCs w:val="22"/>
                <w:rPrChange w:id="2308" w:author="Chancerel, Perrine" w:date="2015-04-01T12:09:00Z">
                  <w:rPr>
                    <w:sz w:val="22"/>
                    <w:szCs w:val="22"/>
                    <w:lang w:val="de-DE"/>
                  </w:rPr>
                </w:rPrChange>
              </w:rPr>
              <w:t>-</w:t>
            </w:r>
          </w:p>
        </w:tc>
      </w:tr>
      <w:tr w:rsidR="009852ED" w:rsidRPr="00CF4F06" w14:paraId="38638A72"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7183B1F9" w14:textId="77777777" w:rsidR="00CD72E6" w:rsidRPr="00D0670B" w:rsidRDefault="00CD72E6" w:rsidP="00F67295">
            <w:pPr>
              <w:spacing w:line="240" w:lineRule="auto"/>
              <w:jc w:val="center"/>
              <w:rPr>
                <w:sz w:val="22"/>
                <w:szCs w:val="22"/>
                <w:lang w:val="de-DE"/>
              </w:rPr>
            </w:pPr>
            <w:r w:rsidRPr="00D0670B">
              <w:rPr>
                <w:sz w:val="22"/>
                <w:szCs w:val="22"/>
                <w:lang w:val="de-DE"/>
              </w:rPr>
              <w:t>Ungesättigte Polyester (UP) (E) [kg]</w:t>
            </w:r>
          </w:p>
        </w:tc>
        <w:tc>
          <w:tcPr>
            <w:tcW w:w="1101" w:type="pct"/>
          </w:tcPr>
          <w:p w14:paraId="644F8F3C" w14:textId="77777777"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309" w:author="Chancerel, Perrine" w:date="2015-04-01T12:09:00Z">
                  <w:rPr>
                    <w:sz w:val="22"/>
                    <w:szCs w:val="22"/>
                    <w:lang w:val="de-DE"/>
                  </w:rPr>
                </w:rPrChange>
              </w:rPr>
            </w:pPr>
            <w:r w:rsidRPr="00CF4F06">
              <w:rPr>
                <w:sz w:val="22"/>
                <w:szCs w:val="22"/>
                <w:rPrChange w:id="2310" w:author="Chancerel, Perrine" w:date="2015-04-01T12:09:00Z">
                  <w:rPr>
                    <w:sz w:val="22"/>
                    <w:szCs w:val="22"/>
                    <w:lang w:val="de-DE"/>
                  </w:rPr>
                </w:rPrChange>
              </w:rPr>
              <w:t>-</w:t>
            </w:r>
          </w:p>
        </w:tc>
        <w:tc>
          <w:tcPr>
            <w:tcW w:w="550" w:type="pct"/>
          </w:tcPr>
          <w:p w14:paraId="5B36D713" w14:textId="77777777" w:rsidR="00CD72E6" w:rsidRPr="00CF4F0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311" w:author="Chancerel, Perrine" w:date="2015-04-01T12:09:00Z">
                  <w:rPr>
                    <w:sz w:val="22"/>
                    <w:szCs w:val="22"/>
                    <w:lang w:val="de-DE"/>
                  </w:rPr>
                </w:rPrChange>
              </w:rPr>
            </w:pPr>
            <w:r w:rsidRPr="00CF4F06">
              <w:rPr>
                <w:sz w:val="22"/>
                <w:szCs w:val="22"/>
                <w:rPrChange w:id="2312" w:author="Chancerel, Perrine" w:date="2015-04-01T12:09:00Z">
                  <w:rPr>
                    <w:sz w:val="22"/>
                    <w:szCs w:val="22"/>
                    <w:lang w:val="de-DE"/>
                  </w:rPr>
                </w:rPrChange>
              </w:rPr>
              <w:t>0</w:t>
            </w:r>
          </w:p>
        </w:tc>
        <w:tc>
          <w:tcPr>
            <w:tcW w:w="1376" w:type="pct"/>
          </w:tcPr>
          <w:p w14:paraId="61E5CB6B" w14:textId="77777777" w:rsidR="00CD72E6" w:rsidRPr="00CF4F0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313" w:author="Chancerel, Perrine" w:date="2015-04-01T12:09:00Z">
                  <w:rPr>
                    <w:sz w:val="22"/>
                    <w:szCs w:val="22"/>
                    <w:lang w:val="de-DE"/>
                  </w:rPr>
                </w:rPrChange>
              </w:rPr>
            </w:pPr>
            <w:r w:rsidRPr="00CF4F06">
              <w:rPr>
                <w:sz w:val="22"/>
                <w:szCs w:val="22"/>
                <w:rPrChange w:id="2314" w:author="Chancerel, Perrine" w:date="2015-04-01T12:09:00Z">
                  <w:rPr>
                    <w:sz w:val="22"/>
                    <w:szCs w:val="22"/>
                    <w:lang w:val="de-DE"/>
                  </w:rPr>
                </w:rPrChange>
              </w:rPr>
              <w:t>-</w:t>
            </w:r>
          </w:p>
        </w:tc>
        <w:tc>
          <w:tcPr>
            <w:tcW w:w="588" w:type="pct"/>
          </w:tcPr>
          <w:p w14:paraId="47B9A7B4" w14:textId="77777777" w:rsidR="00CD72E6" w:rsidRPr="00CF4F0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315" w:author="Chancerel, Perrine" w:date="2015-04-01T12:09:00Z">
                  <w:rPr>
                    <w:sz w:val="22"/>
                    <w:szCs w:val="22"/>
                    <w:lang w:val="de-DE"/>
                  </w:rPr>
                </w:rPrChange>
              </w:rPr>
            </w:pPr>
            <w:r w:rsidRPr="00CF4F06">
              <w:rPr>
                <w:sz w:val="22"/>
                <w:szCs w:val="22"/>
                <w:rPrChange w:id="2316" w:author="Chancerel, Perrine" w:date="2015-04-01T12:09:00Z">
                  <w:rPr>
                    <w:sz w:val="22"/>
                    <w:szCs w:val="22"/>
                    <w:lang w:val="de-DE"/>
                  </w:rPr>
                </w:rPrChange>
              </w:rPr>
              <w:t>-</w:t>
            </w:r>
          </w:p>
        </w:tc>
      </w:tr>
      <w:tr w:rsidR="009852ED" w:rsidRPr="00CF4F06" w14:paraId="7AF7A52E"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5DC2FA06" w14:textId="77777777" w:rsidR="00CD72E6" w:rsidRPr="00CF4F06" w:rsidRDefault="00CD72E6" w:rsidP="00F67295">
            <w:pPr>
              <w:spacing w:line="240" w:lineRule="auto"/>
              <w:jc w:val="center"/>
              <w:rPr>
                <w:sz w:val="22"/>
                <w:szCs w:val="22"/>
                <w:rPrChange w:id="2317" w:author="Chancerel, Perrine" w:date="2015-04-01T12:09:00Z">
                  <w:rPr>
                    <w:sz w:val="22"/>
                    <w:szCs w:val="22"/>
                    <w:lang w:val="de-DE"/>
                  </w:rPr>
                </w:rPrChange>
              </w:rPr>
            </w:pPr>
            <w:r w:rsidRPr="00CF4F06">
              <w:rPr>
                <w:sz w:val="22"/>
                <w:szCs w:val="22"/>
                <w:rPrChange w:id="2318" w:author="Chancerel, Perrine" w:date="2015-04-01T12:09:00Z">
                  <w:rPr>
                    <w:sz w:val="22"/>
                    <w:szCs w:val="22"/>
                    <w:lang w:val="de-DE"/>
                  </w:rPr>
                </w:rPrChange>
              </w:rPr>
              <w:t>Zink (E) [kg]</w:t>
            </w:r>
          </w:p>
        </w:tc>
        <w:tc>
          <w:tcPr>
            <w:tcW w:w="1101" w:type="pct"/>
          </w:tcPr>
          <w:p w14:paraId="1BFEA461" w14:textId="77777777" w:rsidR="00CD72E6" w:rsidRPr="00286FF8"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286FF8">
              <w:rPr>
                <w:sz w:val="22"/>
                <w:szCs w:val="22"/>
              </w:rPr>
              <w:t>Zinc (super high grade (SHG) zinc, 99.995% pure)</w:t>
            </w:r>
          </w:p>
        </w:tc>
        <w:tc>
          <w:tcPr>
            <w:tcW w:w="550" w:type="pct"/>
          </w:tcPr>
          <w:p w14:paraId="12F4DBCE" w14:textId="77777777" w:rsidR="00CD72E6" w:rsidRPr="00CF4F0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319" w:author="Chancerel, Perrine" w:date="2015-04-01T12:09:00Z">
                  <w:rPr>
                    <w:sz w:val="22"/>
                    <w:szCs w:val="22"/>
                    <w:lang w:val="de-DE"/>
                  </w:rPr>
                </w:rPrChange>
              </w:rPr>
            </w:pPr>
            <w:r w:rsidRPr="00CF4F06">
              <w:rPr>
                <w:sz w:val="22"/>
                <w:szCs w:val="22"/>
                <w:rPrChange w:id="2320" w:author="Chancerel, Perrine" w:date="2015-04-01T12:09:00Z">
                  <w:rPr>
                    <w:sz w:val="22"/>
                    <w:szCs w:val="22"/>
                    <w:lang w:val="de-DE"/>
                  </w:rPr>
                </w:rPrChange>
              </w:rPr>
              <w:t>1.95</w:t>
            </w:r>
          </w:p>
        </w:tc>
        <w:tc>
          <w:tcPr>
            <w:tcW w:w="1376" w:type="pct"/>
          </w:tcPr>
          <w:p w14:paraId="56A13B03" w14:textId="77777777" w:rsidR="00CD72E6" w:rsidRPr="00CF4F0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Change w:id="2321" w:author="Chancerel, Perrine" w:date="2015-04-01T12:09:00Z">
                  <w:rPr>
                    <w:sz w:val="22"/>
                    <w:szCs w:val="22"/>
                    <w:lang w:val="de-DE"/>
                  </w:rPr>
                </w:rPrChange>
              </w:rPr>
            </w:pPr>
            <w:r w:rsidRPr="00CF4F06">
              <w:rPr>
                <w:sz w:val="22"/>
                <w:szCs w:val="22"/>
                <w:rPrChange w:id="2322" w:author="Chancerel, Perrine" w:date="2015-04-01T12:09:00Z">
                  <w:rPr>
                    <w:sz w:val="22"/>
                    <w:szCs w:val="22"/>
                    <w:lang w:val="de-DE"/>
                  </w:rPr>
                </w:rPrChange>
              </w:rPr>
              <w:t>http://minerals.usgs.gov/minerals/pubs/commodity/zinc/myb1-2012-zinc.pdf</w:t>
            </w:r>
          </w:p>
        </w:tc>
        <w:tc>
          <w:tcPr>
            <w:tcW w:w="588" w:type="pct"/>
          </w:tcPr>
          <w:p w14:paraId="0261BF61" w14:textId="77777777" w:rsidR="00CD72E6" w:rsidRPr="00286FF8"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rPr>
                <w:sz w:val="22"/>
                <w:szCs w:val="22"/>
              </w:rPr>
              <w:t>2012</w:t>
            </w:r>
          </w:p>
        </w:tc>
      </w:tr>
      <w:tr w:rsidR="009852ED" w:rsidRPr="00CF4F06" w14:paraId="39A662AD"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0988D7B8" w14:textId="77777777" w:rsidR="00CD72E6" w:rsidRPr="00D0670B" w:rsidRDefault="00CD72E6" w:rsidP="00F67295">
            <w:pPr>
              <w:spacing w:line="240" w:lineRule="auto"/>
              <w:jc w:val="center"/>
              <w:rPr>
                <w:sz w:val="22"/>
                <w:szCs w:val="22"/>
                <w:lang w:val="de-DE"/>
              </w:rPr>
            </w:pPr>
            <w:r w:rsidRPr="00D0670B">
              <w:rPr>
                <w:sz w:val="22"/>
                <w:szCs w:val="22"/>
                <w:lang w:val="de-DE"/>
              </w:rPr>
              <w:t>Zink in Legierung (E) [kg]</w:t>
            </w:r>
          </w:p>
        </w:tc>
        <w:tc>
          <w:tcPr>
            <w:tcW w:w="1101" w:type="pct"/>
          </w:tcPr>
          <w:p w14:paraId="61C85794" w14:textId="77777777" w:rsidR="00CD72E6" w:rsidRPr="00286FF8"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286FF8">
              <w:rPr>
                <w:sz w:val="22"/>
                <w:szCs w:val="22"/>
              </w:rPr>
              <w:t xml:space="preserve">Zinc (super high grade (SHG) zinc, </w:t>
            </w:r>
            <w:r w:rsidRPr="00286FF8">
              <w:rPr>
                <w:sz w:val="22"/>
                <w:szCs w:val="22"/>
              </w:rPr>
              <w:lastRenderedPageBreak/>
              <w:t>99.995% pure)</w:t>
            </w:r>
          </w:p>
        </w:tc>
        <w:tc>
          <w:tcPr>
            <w:tcW w:w="550" w:type="pct"/>
          </w:tcPr>
          <w:p w14:paraId="5DD4A946" w14:textId="77777777" w:rsidR="00CD72E6" w:rsidRPr="00CF4F0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323" w:author="Chancerel, Perrine" w:date="2015-04-01T12:09:00Z">
                  <w:rPr>
                    <w:sz w:val="22"/>
                    <w:szCs w:val="22"/>
                    <w:lang w:val="de-DE"/>
                  </w:rPr>
                </w:rPrChange>
              </w:rPr>
            </w:pPr>
            <w:r w:rsidRPr="00CF4F06">
              <w:rPr>
                <w:sz w:val="22"/>
                <w:szCs w:val="22"/>
                <w:rPrChange w:id="2324" w:author="Chancerel, Perrine" w:date="2015-04-01T12:09:00Z">
                  <w:rPr>
                    <w:sz w:val="22"/>
                    <w:szCs w:val="22"/>
                    <w:lang w:val="de-DE"/>
                  </w:rPr>
                </w:rPrChange>
              </w:rPr>
              <w:lastRenderedPageBreak/>
              <w:t>1.95</w:t>
            </w:r>
          </w:p>
        </w:tc>
        <w:tc>
          <w:tcPr>
            <w:tcW w:w="1376" w:type="pct"/>
          </w:tcPr>
          <w:p w14:paraId="426EBA78" w14:textId="77777777" w:rsidR="00CD72E6" w:rsidRPr="00CF4F06"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Change w:id="2325" w:author="Chancerel, Perrine" w:date="2015-04-01T12:09:00Z">
                  <w:rPr>
                    <w:sz w:val="22"/>
                    <w:szCs w:val="22"/>
                    <w:lang w:val="de-DE"/>
                  </w:rPr>
                </w:rPrChange>
              </w:rPr>
            </w:pPr>
            <w:r w:rsidRPr="00CF4F06">
              <w:rPr>
                <w:sz w:val="22"/>
                <w:szCs w:val="22"/>
                <w:rPrChange w:id="2326" w:author="Chancerel, Perrine" w:date="2015-04-01T12:09:00Z">
                  <w:rPr>
                    <w:sz w:val="22"/>
                    <w:szCs w:val="22"/>
                    <w:lang w:val="de-DE"/>
                  </w:rPr>
                </w:rPrChange>
              </w:rPr>
              <w:t>http://minerals.usgs.gov/minerals/pubs/commodity/zi</w:t>
            </w:r>
            <w:r w:rsidRPr="00CF4F06">
              <w:rPr>
                <w:sz w:val="22"/>
                <w:szCs w:val="22"/>
                <w:rPrChange w:id="2327" w:author="Chancerel, Perrine" w:date="2015-04-01T12:09:00Z">
                  <w:rPr>
                    <w:sz w:val="22"/>
                    <w:szCs w:val="22"/>
                    <w:lang w:val="de-DE"/>
                  </w:rPr>
                </w:rPrChange>
              </w:rPr>
              <w:lastRenderedPageBreak/>
              <w:t>nc/myb1-2012-zinc.pdf</w:t>
            </w:r>
          </w:p>
        </w:tc>
        <w:tc>
          <w:tcPr>
            <w:tcW w:w="588" w:type="pct"/>
          </w:tcPr>
          <w:p w14:paraId="2CF477D8" w14:textId="77777777" w:rsidR="00CD72E6" w:rsidRPr="00286FF8"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rPr>
                <w:sz w:val="22"/>
                <w:szCs w:val="22"/>
              </w:rPr>
              <w:lastRenderedPageBreak/>
              <w:t>2012</w:t>
            </w:r>
          </w:p>
        </w:tc>
      </w:tr>
      <w:tr w:rsidR="009852ED" w:rsidRPr="00CF4F06" w14:paraId="075DAC75" w14:textId="7777777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14:paraId="3F244C15" w14:textId="77777777" w:rsidR="00CD72E6" w:rsidRPr="00CF4F06" w:rsidRDefault="00CD72E6" w:rsidP="00F67295">
            <w:pPr>
              <w:spacing w:line="240" w:lineRule="auto"/>
              <w:jc w:val="center"/>
              <w:rPr>
                <w:sz w:val="22"/>
                <w:szCs w:val="22"/>
                <w:rPrChange w:id="2328" w:author="Chancerel, Perrine" w:date="2015-04-01T12:09:00Z">
                  <w:rPr>
                    <w:sz w:val="22"/>
                    <w:szCs w:val="22"/>
                    <w:lang w:val="de-DE"/>
                  </w:rPr>
                </w:rPrChange>
              </w:rPr>
            </w:pPr>
            <w:r w:rsidRPr="00CF4F06">
              <w:rPr>
                <w:sz w:val="22"/>
                <w:szCs w:val="22"/>
                <w:rPrChange w:id="2329" w:author="Chancerel, Perrine" w:date="2015-04-01T12:09:00Z">
                  <w:rPr>
                    <w:sz w:val="22"/>
                    <w:szCs w:val="22"/>
                    <w:lang w:val="de-DE"/>
                  </w:rPr>
                </w:rPrChange>
              </w:rPr>
              <w:lastRenderedPageBreak/>
              <w:t>Zinn (E) [kg]</w:t>
            </w:r>
          </w:p>
        </w:tc>
        <w:tc>
          <w:tcPr>
            <w:tcW w:w="1101" w:type="pct"/>
          </w:tcPr>
          <w:p w14:paraId="6E87952C" w14:textId="77777777" w:rsidR="00CD72E6" w:rsidRPr="00CF4F0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330" w:author="Chancerel, Perrine" w:date="2015-04-01T12:09:00Z">
                  <w:rPr>
                    <w:sz w:val="22"/>
                    <w:szCs w:val="22"/>
                    <w:lang w:val="de-DE"/>
                  </w:rPr>
                </w:rPrChange>
              </w:rPr>
            </w:pPr>
            <w:r w:rsidRPr="00CF4F06">
              <w:rPr>
                <w:sz w:val="22"/>
                <w:szCs w:val="22"/>
                <w:rPrChange w:id="2331" w:author="Chancerel, Perrine" w:date="2015-04-01T12:09:00Z">
                  <w:rPr>
                    <w:sz w:val="22"/>
                    <w:szCs w:val="22"/>
                    <w:lang w:val="de-DE"/>
                  </w:rPr>
                </w:rPrChange>
              </w:rPr>
              <w:t>Tin metal</w:t>
            </w:r>
          </w:p>
        </w:tc>
        <w:tc>
          <w:tcPr>
            <w:tcW w:w="550" w:type="pct"/>
          </w:tcPr>
          <w:p w14:paraId="6272A721" w14:textId="77777777" w:rsidR="00CD72E6" w:rsidRPr="00CF4F0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Change w:id="2332" w:author="Chancerel, Perrine" w:date="2015-04-01T12:09:00Z">
                  <w:rPr>
                    <w:sz w:val="22"/>
                    <w:szCs w:val="22"/>
                    <w:lang w:val="de-DE"/>
                  </w:rPr>
                </w:rPrChange>
              </w:rPr>
            </w:pPr>
            <w:r w:rsidRPr="00CF4F06">
              <w:rPr>
                <w:sz w:val="22"/>
                <w:szCs w:val="22"/>
                <w:rPrChange w:id="2333" w:author="Chancerel, Perrine" w:date="2015-04-01T12:09:00Z">
                  <w:rPr>
                    <w:sz w:val="22"/>
                    <w:szCs w:val="22"/>
                    <w:lang w:val="de-DE"/>
                  </w:rPr>
                </w:rPrChange>
              </w:rPr>
              <w:t>21.1</w:t>
            </w:r>
          </w:p>
        </w:tc>
        <w:tc>
          <w:tcPr>
            <w:tcW w:w="1376" w:type="pct"/>
          </w:tcPr>
          <w:p w14:paraId="6382776D" w14:textId="77777777" w:rsidR="00CD72E6" w:rsidRPr="00CF4F0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Change w:id="2334" w:author="Chancerel, Perrine" w:date="2015-04-01T12:09:00Z">
                  <w:rPr>
                    <w:sz w:val="22"/>
                    <w:szCs w:val="22"/>
                    <w:lang w:val="de-DE"/>
                  </w:rPr>
                </w:rPrChange>
              </w:rPr>
            </w:pPr>
            <w:r w:rsidRPr="00CF4F06">
              <w:rPr>
                <w:sz w:val="22"/>
                <w:szCs w:val="22"/>
                <w:rPrChange w:id="2335" w:author="Chancerel, Perrine" w:date="2015-04-01T12:09:00Z">
                  <w:rPr>
                    <w:sz w:val="22"/>
                    <w:szCs w:val="22"/>
                    <w:lang w:val="de-DE"/>
                  </w:rPr>
                </w:rPrChange>
              </w:rPr>
              <w:t>http://minerals.usgs.gov/minerals/pubs/commodity/tin/myb1-2012-tin.pdf</w:t>
            </w:r>
          </w:p>
        </w:tc>
        <w:tc>
          <w:tcPr>
            <w:tcW w:w="588" w:type="pct"/>
          </w:tcPr>
          <w:p w14:paraId="1F2C73A8" w14:textId="77777777" w:rsidR="00CD72E6" w:rsidRPr="00286FF8"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sidRPr="00286FF8">
              <w:rPr>
                <w:sz w:val="22"/>
                <w:szCs w:val="22"/>
              </w:rPr>
              <w:t>2012</w:t>
            </w:r>
          </w:p>
        </w:tc>
      </w:tr>
      <w:tr w:rsidR="009852ED" w:rsidRPr="00CF4F06" w14:paraId="55F58E22" w14:textId="77777777" w:rsidTr="00DF70C1">
        <w:tc>
          <w:tcPr>
            <w:cnfStyle w:val="001000000000" w:firstRow="0" w:lastRow="0" w:firstColumn="1" w:lastColumn="0" w:oddVBand="0" w:evenVBand="0" w:oddHBand="0" w:evenHBand="0" w:firstRowFirstColumn="0" w:firstRowLastColumn="0" w:lastRowFirstColumn="0" w:lastRowLastColumn="0"/>
            <w:tcW w:w="1385" w:type="pct"/>
          </w:tcPr>
          <w:p w14:paraId="2FADAF5D" w14:textId="77777777" w:rsidR="00CD72E6" w:rsidRPr="00D0670B" w:rsidRDefault="00CD72E6" w:rsidP="00F67295">
            <w:pPr>
              <w:spacing w:line="240" w:lineRule="auto"/>
              <w:jc w:val="center"/>
              <w:rPr>
                <w:sz w:val="22"/>
                <w:szCs w:val="22"/>
                <w:lang w:val="de-DE"/>
              </w:rPr>
            </w:pPr>
            <w:r w:rsidRPr="00D0670B">
              <w:rPr>
                <w:sz w:val="22"/>
                <w:szCs w:val="22"/>
                <w:lang w:val="de-DE"/>
              </w:rPr>
              <w:t>Zinn in Legierung (E) [kg]</w:t>
            </w:r>
          </w:p>
        </w:tc>
        <w:tc>
          <w:tcPr>
            <w:tcW w:w="1101" w:type="pct"/>
          </w:tcPr>
          <w:p w14:paraId="352D58BB" w14:textId="77777777" w:rsidR="00CD72E6" w:rsidRPr="00CF4F0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336" w:author="Chancerel, Perrine" w:date="2015-04-01T12:09:00Z">
                  <w:rPr>
                    <w:sz w:val="22"/>
                    <w:szCs w:val="22"/>
                    <w:lang w:val="de-DE"/>
                  </w:rPr>
                </w:rPrChange>
              </w:rPr>
            </w:pPr>
            <w:r w:rsidRPr="00CF4F06">
              <w:rPr>
                <w:sz w:val="22"/>
                <w:szCs w:val="22"/>
                <w:rPrChange w:id="2337" w:author="Chancerel, Perrine" w:date="2015-04-01T12:09:00Z">
                  <w:rPr>
                    <w:sz w:val="22"/>
                    <w:szCs w:val="22"/>
                    <w:lang w:val="de-DE"/>
                  </w:rPr>
                </w:rPrChange>
              </w:rPr>
              <w:t>Tin metal</w:t>
            </w:r>
          </w:p>
        </w:tc>
        <w:tc>
          <w:tcPr>
            <w:tcW w:w="550" w:type="pct"/>
          </w:tcPr>
          <w:p w14:paraId="27B1BE86" w14:textId="77777777" w:rsidR="00CD72E6" w:rsidRPr="00CF4F0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Change w:id="2338" w:author="Chancerel, Perrine" w:date="2015-04-01T12:09:00Z">
                  <w:rPr>
                    <w:sz w:val="22"/>
                    <w:szCs w:val="22"/>
                    <w:lang w:val="de-DE"/>
                  </w:rPr>
                </w:rPrChange>
              </w:rPr>
            </w:pPr>
            <w:r w:rsidRPr="00CF4F06">
              <w:rPr>
                <w:sz w:val="22"/>
                <w:szCs w:val="22"/>
                <w:rPrChange w:id="2339" w:author="Chancerel, Perrine" w:date="2015-04-01T12:09:00Z">
                  <w:rPr>
                    <w:sz w:val="22"/>
                    <w:szCs w:val="22"/>
                    <w:lang w:val="de-DE"/>
                  </w:rPr>
                </w:rPrChange>
              </w:rPr>
              <w:t>21.1</w:t>
            </w:r>
          </w:p>
        </w:tc>
        <w:tc>
          <w:tcPr>
            <w:tcW w:w="1376" w:type="pct"/>
          </w:tcPr>
          <w:p w14:paraId="68E6E42F" w14:textId="77777777" w:rsidR="00CD72E6" w:rsidRPr="00CF4F06"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Change w:id="2340" w:author="Chancerel, Perrine" w:date="2015-04-01T12:09:00Z">
                  <w:rPr>
                    <w:sz w:val="22"/>
                    <w:szCs w:val="22"/>
                    <w:lang w:val="de-DE"/>
                  </w:rPr>
                </w:rPrChange>
              </w:rPr>
            </w:pPr>
            <w:r w:rsidRPr="00CF4F06">
              <w:rPr>
                <w:sz w:val="22"/>
                <w:szCs w:val="22"/>
                <w:rPrChange w:id="2341" w:author="Chancerel, Perrine" w:date="2015-04-01T12:09:00Z">
                  <w:rPr>
                    <w:sz w:val="22"/>
                    <w:szCs w:val="22"/>
                    <w:lang w:val="de-DE"/>
                  </w:rPr>
                </w:rPrChange>
              </w:rPr>
              <w:t>http://minerals.usgs.gov/minerals/pubs/commodity/tin/myb1-2012-tin.pdf</w:t>
            </w:r>
          </w:p>
        </w:tc>
        <w:tc>
          <w:tcPr>
            <w:tcW w:w="588" w:type="pct"/>
          </w:tcPr>
          <w:p w14:paraId="7CCCC02E" w14:textId="77777777" w:rsidR="00CD72E6" w:rsidRPr="00286FF8"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sidRPr="00286FF8">
              <w:rPr>
                <w:sz w:val="22"/>
                <w:szCs w:val="22"/>
              </w:rPr>
              <w:t>2012</w:t>
            </w:r>
          </w:p>
        </w:tc>
      </w:tr>
    </w:tbl>
    <w:p w14:paraId="485A9E12" w14:textId="77777777" w:rsidR="00EA08D3" w:rsidRPr="00CF4F06" w:rsidRDefault="00EA08D3" w:rsidP="00B5593D">
      <w:pPr>
        <w:rPr>
          <w:rPrChange w:id="2342" w:author="Chancerel, Perrine" w:date="2015-04-01T12:09:00Z">
            <w:rPr>
              <w:lang w:val="de-DE"/>
            </w:rPr>
          </w:rPrChange>
        </w:rPr>
      </w:pPr>
    </w:p>
    <w:p w14:paraId="576EEBB5" w14:textId="77777777" w:rsidR="00EA08D3" w:rsidRPr="00CF4F06" w:rsidRDefault="00EA08D3" w:rsidP="00EA08D3">
      <w:pPr>
        <w:rPr>
          <w:rPrChange w:id="2343" w:author="Chancerel, Perrine" w:date="2015-04-01T12:09:00Z">
            <w:rPr>
              <w:lang w:val="de-DE"/>
            </w:rPr>
          </w:rPrChange>
        </w:rPr>
      </w:pPr>
      <w:r w:rsidRPr="00CF4F06">
        <w:rPr>
          <w:rPrChange w:id="2344" w:author="Chancerel, Perrine" w:date="2015-04-01T12:09:00Z">
            <w:rPr>
              <w:lang w:val="de-DE"/>
            </w:rPr>
          </w:rPrChange>
        </w:rPr>
        <w:br w:type="page"/>
      </w:r>
    </w:p>
    <w:p w14:paraId="5555706B" w14:textId="77777777" w:rsidR="00483F9D" w:rsidRPr="00CF4F06" w:rsidRDefault="00483F9D" w:rsidP="00483F9D">
      <w:pPr>
        <w:pStyle w:val="AAppendix"/>
        <w:numPr>
          <w:ilvl w:val="0"/>
          <w:numId w:val="8"/>
        </w:numPr>
      </w:pPr>
      <w:bookmarkStart w:id="2345" w:name="_Ref414643245"/>
      <w:bookmarkStart w:id="2346" w:name="_Toc415436379"/>
      <w:bookmarkStart w:id="2347" w:name="_Ref411333336"/>
      <w:r w:rsidRPr="00286FF8">
        <w:lastRenderedPageBreak/>
        <w:t>WEEE</w:t>
      </w:r>
      <w:r w:rsidRPr="00F579C9">
        <w:fldChar w:fldCharType="begin"/>
      </w:r>
      <w:r w:rsidRPr="00286FF8">
        <w:instrText xml:space="preserve"> XE "WEEE:waste electric and electronic waste</w:instrText>
      </w:r>
      <w:r w:rsidRPr="006B43F4">
        <w:instrText xml:space="preserve">" </w:instrText>
      </w:r>
      <w:r w:rsidRPr="00F579C9">
        <w:fldChar w:fldCharType="end"/>
      </w:r>
      <w:r w:rsidRPr="00CF4F06">
        <w:t xml:space="preserve"> recycling chain</w:t>
      </w:r>
      <w:bookmarkEnd w:id="2345"/>
      <w:bookmarkEnd w:id="2346"/>
    </w:p>
    <w:p w14:paraId="49C6A7C4" w14:textId="77777777" w:rsidR="00483F9D" w:rsidRPr="00286FF8" w:rsidRDefault="00483F9D" w:rsidP="00483F9D">
      <w:pPr>
        <w:jc w:val="center"/>
      </w:pPr>
      <w:r w:rsidRPr="00F579C9">
        <w:rPr>
          <w:noProof/>
          <w:lang w:val="de-DE" w:eastAsia="de-DE"/>
        </w:rPr>
        <w:drawing>
          <wp:inline distT="0" distB="0" distL="0" distR="0" wp14:anchorId="69D1BE41" wp14:editId="2E7CA2B3">
            <wp:extent cx="7458900" cy="4241274"/>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chain.png"/>
                    <pic:cNvPicPr/>
                  </pic:nvPicPr>
                  <pic:blipFill>
                    <a:blip r:embed="rId118" cstate="print">
                      <a:extLst>
                        <a:ext uri="{28A0092B-C50C-407E-A947-70E740481C1C}">
                          <a14:useLocalDpi xmlns:a14="http://schemas.microsoft.com/office/drawing/2010/main" val="0"/>
                        </a:ext>
                      </a:extLst>
                    </a:blip>
                    <a:stretch>
                      <a:fillRect/>
                    </a:stretch>
                  </pic:blipFill>
                  <pic:spPr>
                    <a:xfrm rot="16200000">
                      <a:off x="0" y="0"/>
                      <a:ext cx="7470169" cy="4247682"/>
                    </a:xfrm>
                    <a:prstGeom prst="rect">
                      <a:avLst/>
                    </a:prstGeom>
                  </pic:spPr>
                </pic:pic>
              </a:graphicData>
            </a:graphic>
          </wp:inline>
        </w:drawing>
      </w:r>
    </w:p>
    <w:p w14:paraId="651EDD72" w14:textId="77777777" w:rsidR="00EA08D3" w:rsidRPr="00CF4F06" w:rsidRDefault="00EA08D3" w:rsidP="00EA08D3">
      <w:pPr>
        <w:pStyle w:val="AAppendix"/>
        <w:numPr>
          <w:ilvl w:val="0"/>
          <w:numId w:val="8"/>
        </w:numPr>
        <w:rPr>
          <w:rPrChange w:id="2348" w:author="Chancerel, Perrine" w:date="2015-04-01T12:09:00Z">
            <w:rPr>
              <w:lang w:val="de-DE"/>
            </w:rPr>
          </w:rPrChange>
        </w:rPr>
      </w:pPr>
      <w:bookmarkStart w:id="2349" w:name="_Toc415436380"/>
      <w:r w:rsidRPr="00CF4F06">
        <w:rPr>
          <w:rPrChange w:id="2350" w:author="Chancerel, Perrine" w:date="2015-04-01T12:09:00Z">
            <w:rPr>
              <w:lang w:val="de-DE"/>
            </w:rPr>
          </w:rPrChange>
        </w:rPr>
        <w:lastRenderedPageBreak/>
        <w:t>Improved WEEE</w:t>
      </w:r>
      <w:r w:rsidR="00011E7C" w:rsidRPr="00286FF8">
        <w:fldChar w:fldCharType="begin"/>
      </w:r>
      <w:r w:rsidR="00011E7C" w:rsidRPr="00CF4F06">
        <w:rPr>
          <w:rPrChange w:id="2351" w:author="Chancerel, Perrine" w:date="2015-04-01T12:09:00Z">
            <w:rPr>
              <w:lang w:val="de-DE"/>
            </w:rPr>
          </w:rPrChange>
        </w:rPr>
        <w:instrText xml:space="preserve"> XE "WEEE:waste electric and electronic waste" </w:instrText>
      </w:r>
      <w:r w:rsidR="00011E7C" w:rsidRPr="00286FF8">
        <w:fldChar w:fldCharType="end"/>
      </w:r>
      <w:r w:rsidRPr="00CF4F06">
        <w:rPr>
          <w:rPrChange w:id="2352" w:author="Chancerel, Perrine" w:date="2015-04-01T12:09:00Z">
            <w:rPr>
              <w:lang w:val="de-DE"/>
            </w:rPr>
          </w:rPrChange>
        </w:rPr>
        <w:t xml:space="preserve"> recycling chain</w:t>
      </w:r>
      <w:bookmarkEnd w:id="2347"/>
      <w:bookmarkEnd w:id="2349"/>
    </w:p>
    <w:p w14:paraId="6C22570C" w14:textId="77777777" w:rsidR="00444F54" w:rsidRPr="00CF4F06" w:rsidRDefault="00EA08D3" w:rsidP="00EA08D3">
      <w:pPr>
        <w:jc w:val="center"/>
        <w:rPr>
          <w:rPrChange w:id="2353" w:author="Chancerel, Perrine" w:date="2015-04-01T12:09:00Z">
            <w:rPr>
              <w:lang w:val="de-DE"/>
            </w:rPr>
          </w:rPrChange>
        </w:rPr>
      </w:pPr>
      <w:r w:rsidRPr="00F579C9">
        <w:rPr>
          <w:noProof/>
          <w:lang w:val="de-DE" w:eastAsia="de-DE"/>
        </w:rPr>
        <w:drawing>
          <wp:inline distT="0" distB="0" distL="0" distR="0" wp14:anchorId="7E7A73C2" wp14:editId="3AB7C54D">
            <wp:extent cx="3833425" cy="78592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3852923" cy="7899184"/>
                    </a:xfrm>
                    <a:prstGeom prst="rect">
                      <a:avLst/>
                    </a:prstGeom>
                    <a:noFill/>
                    <a:ln>
                      <a:noFill/>
                    </a:ln>
                  </pic:spPr>
                </pic:pic>
              </a:graphicData>
            </a:graphic>
          </wp:inline>
        </w:drawing>
      </w:r>
    </w:p>
    <w:p w14:paraId="7C725221" w14:textId="77777777" w:rsidR="007A2024" w:rsidRPr="00CF4F06" w:rsidRDefault="007A2024" w:rsidP="007A2024">
      <w:pPr>
        <w:jc w:val="left"/>
        <w:rPr>
          <w:b/>
          <w:sz w:val="36"/>
          <w:szCs w:val="36"/>
          <w:rPrChange w:id="2354" w:author="Chancerel, Perrine" w:date="2015-04-01T12:09:00Z">
            <w:rPr>
              <w:b/>
              <w:sz w:val="36"/>
              <w:szCs w:val="36"/>
              <w:lang w:val="de-DE"/>
            </w:rPr>
          </w:rPrChange>
        </w:rPr>
      </w:pPr>
      <w:proofErr w:type="spellStart"/>
      <w:r w:rsidRPr="00CF4F06">
        <w:rPr>
          <w:b/>
          <w:sz w:val="36"/>
          <w:szCs w:val="36"/>
          <w:rPrChange w:id="2355" w:author="Chancerel, Perrine" w:date="2015-04-01T12:09:00Z">
            <w:rPr>
              <w:b/>
              <w:sz w:val="36"/>
              <w:szCs w:val="36"/>
              <w:lang w:val="de-DE"/>
            </w:rPr>
          </w:rPrChange>
        </w:rPr>
        <w:lastRenderedPageBreak/>
        <w:t>Eidesstattliche Erklärung</w:t>
      </w:r>
      <w:proofErr w:type="spellEnd"/>
    </w:p>
    <w:p w14:paraId="48C5B60C" w14:textId="77777777" w:rsidR="007A2024" w:rsidRPr="00CF4F06" w:rsidRDefault="007A2024" w:rsidP="007A2024">
      <w:pPr>
        <w:rPr>
          <w:rFonts w:ascii="Times New Roman" w:eastAsia="Times New Roman" w:hAnsi="Times New Roman"/>
          <w:lang w:eastAsia="de-DE"/>
          <w:rPrChange w:id="2356" w:author="Chancerel, Perrine" w:date="2015-04-01T12:09:00Z">
            <w:rPr>
              <w:rFonts w:ascii="Times New Roman" w:eastAsia="Times New Roman" w:hAnsi="Times New Roman"/>
              <w:lang w:val="de-DE" w:eastAsia="de-DE"/>
            </w:rPr>
          </w:rPrChange>
        </w:rPr>
      </w:pPr>
    </w:p>
    <w:p w14:paraId="63E5C027" w14:textId="77777777" w:rsidR="007A2024" w:rsidRPr="00D0670B" w:rsidRDefault="007A2024" w:rsidP="007A2024">
      <w:pPr>
        <w:rPr>
          <w:rFonts w:ascii="Times New Roman" w:eastAsia="Times New Roman" w:hAnsi="Times New Roman"/>
          <w:lang w:val="de-DE" w:eastAsia="de-DE"/>
        </w:rPr>
      </w:pPr>
      <w:r w:rsidRPr="00D0670B">
        <w:rPr>
          <w:rFonts w:ascii="Times New Roman" w:eastAsia="Times New Roman" w:hAnsi="Times New Roman"/>
          <w:lang w:val="de-DE" w:eastAsia="de-DE"/>
        </w:rPr>
        <w:t>Ich erkläre hiermit, dass ich diese Masterarbeit selbstständig ohne Hilfe Dritter und ohne Benutzung anderer als der angegebenen Quellen und Hilfsmittel verfasst habe. Alle den benutzten Quellen wörtlich oder sinngemäß entnommenen Stellen sind als solche einzeln kenntlich gemacht.</w:t>
      </w:r>
    </w:p>
    <w:p w14:paraId="00097130" w14:textId="77777777" w:rsidR="007A2024" w:rsidRPr="00BE47D8" w:rsidRDefault="007A2024" w:rsidP="007A2024">
      <w:pPr>
        <w:rPr>
          <w:rFonts w:ascii="Times New Roman" w:eastAsia="Times New Roman" w:hAnsi="Times New Roman"/>
          <w:lang w:val="de-DE" w:eastAsia="de-DE"/>
        </w:rPr>
      </w:pPr>
    </w:p>
    <w:p w14:paraId="0547E9D3" w14:textId="77777777" w:rsidR="007A2024" w:rsidRPr="00BE47D8" w:rsidRDefault="007A2024" w:rsidP="007A2024">
      <w:pPr>
        <w:rPr>
          <w:rFonts w:ascii="Times New Roman" w:eastAsia="Times New Roman" w:hAnsi="Times New Roman"/>
          <w:lang w:val="de-DE" w:eastAsia="de-DE"/>
        </w:rPr>
      </w:pPr>
    </w:p>
    <w:p w14:paraId="32E1FDA6" w14:textId="77777777" w:rsidR="007A2024" w:rsidRPr="00BE47D8" w:rsidRDefault="007A2024" w:rsidP="007A2024">
      <w:pPr>
        <w:rPr>
          <w:rFonts w:ascii="Times New Roman" w:eastAsia="Times New Roman" w:hAnsi="Times New Roman"/>
          <w:lang w:val="de-DE" w:eastAsia="de-DE"/>
        </w:rPr>
      </w:pPr>
    </w:p>
    <w:p w14:paraId="22CCA111" w14:textId="77777777" w:rsidR="007A2024" w:rsidRPr="00BE47D8" w:rsidRDefault="007A2024" w:rsidP="007A2024">
      <w:pPr>
        <w:rPr>
          <w:rFonts w:ascii="Times New Roman" w:eastAsia="Times New Roman" w:hAnsi="Times New Roman"/>
          <w:lang w:val="de-DE" w:eastAsia="de-DE"/>
        </w:rPr>
      </w:pPr>
    </w:p>
    <w:p w14:paraId="1F4BCFB0" w14:textId="77777777" w:rsidR="007A2024" w:rsidRPr="00337421" w:rsidRDefault="007A2024" w:rsidP="007A2024">
      <w:pPr>
        <w:rPr>
          <w:rFonts w:ascii="Times New Roman" w:eastAsia="Times New Roman" w:hAnsi="Times New Roman"/>
          <w:lang w:val="de-DE" w:eastAsia="de-DE"/>
        </w:rPr>
      </w:pPr>
    </w:p>
    <w:p w14:paraId="3A6B437E" w14:textId="77777777" w:rsidR="007A2024" w:rsidRPr="00D54864" w:rsidRDefault="007A2024" w:rsidP="007A2024">
      <w:pPr>
        <w:rPr>
          <w:rFonts w:ascii="Times New Roman" w:eastAsia="Times New Roman" w:hAnsi="Times New Roman"/>
          <w:lang w:val="de-DE" w:eastAsia="de-DE"/>
        </w:rPr>
      </w:pPr>
    </w:p>
    <w:p w14:paraId="40090739" w14:textId="77777777" w:rsidR="007A2024" w:rsidRPr="00D54864" w:rsidRDefault="007A2024" w:rsidP="007A2024">
      <w:pPr>
        <w:rPr>
          <w:rFonts w:ascii="Times New Roman" w:eastAsia="Times New Roman" w:hAnsi="Times New Roman"/>
          <w:lang w:val="de-DE" w:eastAsia="de-DE"/>
        </w:rPr>
      </w:pPr>
    </w:p>
    <w:p w14:paraId="3566F65E" w14:textId="77777777" w:rsidR="007A2024" w:rsidRPr="0045177B" w:rsidRDefault="007A2024" w:rsidP="007A2024">
      <w:pPr>
        <w:rPr>
          <w:rFonts w:ascii="Times New Roman" w:eastAsia="Times New Roman" w:hAnsi="Times New Roman"/>
          <w:lang w:val="de-DE" w:eastAsia="de-DE"/>
        </w:rPr>
      </w:pPr>
    </w:p>
    <w:p w14:paraId="4A0633C3" w14:textId="77777777" w:rsidR="007A2024" w:rsidRPr="002E1D76" w:rsidRDefault="007A2024" w:rsidP="007A2024">
      <w:pPr>
        <w:rPr>
          <w:rFonts w:ascii="Times New Roman" w:eastAsia="Times New Roman" w:hAnsi="Times New Roman"/>
          <w:lang w:val="de-DE" w:eastAsia="de-DE"/>
        </w:rPr>
      </w:pPr>
    </w:p>
    <w:p w14:paraId="6AFCA1D8" w14:textId="77777777" w:rsidR="007A2024" w:rsidRPr="002E1D76" w:rsidRDefault="007A2024" w:rsidP="007A2024">
      <w:pPr>
        <w:rPr>
          <w:rFonts w:ascii="Times New Roman" w:eastAsia="Times New Roman" w:hAnsi="Times New Roman"/>
          <w:lang w:val="de-DE" w:eastAsia="de-DE"/>
        </w:rPr>
      </w:pPr>
    </w:p>
    <w:p w14:paraId="78D9CBC8" w14:textId="77777777" w:rsidR="007A2024" w:rsidRPr="00D0670B" w:rsidRDefault="007A2024" w:rsidP="007A2024">
      <w:pPr>
        <w:rPr>
          <w:rFonts w:ascii="Times New Roman" w:eastAsia="Times New Roman" w:hAnsi="Times New Roman"/>
          <w:lang w:val="de-DE" w:eastAsia="de-DE"/>
          <w:rPrChange w:id="2357" w:author="Hendrik" w:date="2015-04-08T19:18:00Z">
            <w:rPr>
              <w:rFonts w:ascii="Times New Roman" w:eastAsia="Times New Roman" w:hAnsi="Times New Roman"/>
              <w:lang w:val="de-DE" w:eastAsia="de-DE"/>
            </w:rPr>
          </w:rPrChange>
        </w:rPr>
      </w:pPr>
    </w:p>
    <w:p w14:paraId="566BC2A6" w14:textId="77777777" w:rsidR="007A2024" w:rsidRPr="00D0670B" w:rsidRDefault="007A2024" w:rsidP="007A2024">
      <w:pPr>
        <w:rPr>
          <w:rFonts w:ascii="Times New Roman" w:eastAsia="Times New Roman" w:hAnsi="Times New Roman"/>
          <w:lang w:val="de-DE" w:eastAsia="de-DE"/>
          <w:rPrChange w:id="2358" w:author="Hendrik" w:date="2015-04-08T19:18:00Z">
            <w:rPr>
              <w:rFonts w:ascii="Times New Roman" w:eastAsia="Times New Roman" w:hAnsi="Times New Roman"/>
              <w:lang w:val="de-DE" w:eastAsia="de-DE"/>
            </w:rPr>
          </w:rPrChange>
        </w:rPr>
      </w:pPr>
    </w:p>
    <w:tbl>
      <w:tblPr>
        <w:tblW w:w="0" w:type="auto"/>
        <w:tblBorders>
          <w:top w:val="nil"/>
          <w:left w:val="nil"/>
          <w:bottom w:val="nil"/>
          <w:right w:val="nil"/>
          <w:insideH w:val="nil"/>
          <w:insideV w:val="nil"/>
        </w:tblBorders>
        <w:tblLook w:val="04A0" w:firstRow="1" w:lastRow="0" w:firstColumn="1" w:lastColumn="0" w:noHBand="0" w:noVBand="1"/>
      </w:tblPr>
      <w:tblGrid>
        <w:gridCol w:w="4322"/>
        <w:gridCol w:w="4322"/>
      </w:tblGrid>
      <w:tr w:rsidR="007A2024" w:rsidRPr="00CF4F06" w14:paraId="19AADA46" w14:textId="77777777" w:rsidTr="007A2024">
        <w:tc>
          <w:tcPr>
            <w:tcW w:w="4322" w:type="dxa"/>
            <w:tcBorders>
              <w:top w:val="nil"/>
              <w:left w:val="nil"/>
              <w:bottom w:val="nil"/>
              <w:right w:val="nil"/>
            </w:tcBorders>
            <w:shd w:val="clear" w:color="auto" w:fill="auto"/>
          </w:tcPr>
          <w:p w14:paraId="7F17320B" w14:textId="77777777" w:rsidR="007A2024" w:rsidRPr="00286FF8" w:rsidRDefault="007A2024" w:rsidP="007A2024">
            <w:pPr>
              <w:rPr>
                <w:rFonts w:ascii="Times New Roman" w:eastAsia="Times New Roman" w:hAnsi="Times New Roman"/>
                <w:lang w:eastAsia="de-DE"/>
              </w:rPr>
            </w:pPr>
            <w:r w:rsidRPr="00286FF8">
              <w:rPr>
                <w:rFonts w:ascii="Times New Roman" w:eastAsia="Times New Roman" w:hAnsi="Times New Roman"/>
                <w:lang w:eastAsia="de-DE"/>
              </w:rPr>
              <w:softHyphen/>
            </w:r>
            <w:r w:rsidRPr="00286FF8">
              <w:rPr>
                <w:rFonts w:ascii="Times New Roman" w:eastAsia="Times New Roman" w:hAnsi="Times New Roman"/>
                <w:lang w:eastAsia="de-DE"/>
              </w:rPr>
              <w:softHyphen/>
            </w:r>
            <w:r w:rsidRPr="00286FF8">
              <w:rPr>
                <w:rFonts w:ascii="Times New Roman" w:eastAsia="Times New Roman" w:hAnsi="Times New Roman"/>
                <w:lang w:eastAsia="de-DE"/>
              </w:rPr>
              <w:softHyphen/>
            </w:r>
          </w:p>
          <w:p w14:paraId="37E7C4BC" w14:textId="77777777" w:rsidR="007A2024" w:rsidRPr="00286FF8" w:rsidRDefault="007A2024" w:rsidP="007A2024">
            <w:pPr>
              <w:rPr>
                <w:rFonts w:ascii="Times New Roman" w:eastAsia="Times New Roman" w:hAnsi="Times New Roman"/>
                <w:lang w:eastAsia="de-DE"/>
              </w:rPr>
            </w:pPr>
            <w:r w:rsidRPr="00286FF8">
              <w:rPr>
                <w:rFonts w:ascii="Times New Roman" w:eastAsia="Times New Roman" w:hAnsi="Times New Roman"/>
                <w:lang w:eastAsia="de-DE"/>
              </w:rPr>
              <w:t>__________________________</w:t>
            </w:r>
          </w:p>
          <w:p w14:paraId="51733A23" w14:textId="77777777" w:rsidR="007A2024" w:rsidRPr="00286FF8" w:rsidRDefault="007A2024" w:rsidP="007A2024">
            <w:pPr>
              <w:rPr>
                <w:rFonts w:ascii="Times New Roman" w:eastAsia="Times New Roman" w:hAnsi="Times New Roman"/>
                <w:lang w:eastAsia="de-DE"/>
              </w:rPr>
            </w:pPr>
            <w:r w:rsidRPr="00286FF8">
              <w:rPr>
                <w:rFonts w:ascii="Times New Roman" w:eastAsia="Times New Roman" w:hAnsi="Times New Roman"/>
                <w:lang w:eastAsia="de-DE"/>
              </w:rPr>
              <w:t>Ort, Datum</w:t>
            </w:r>
          </w:p>
        </w:tc>
        <w:tc>
          <w:tcPr>
            <w:tcW w:w="4322" w:type="dxa"/>
            <w:tcBorders>
              <w:top w:val="nil"/>
              <w:left w:val="nil"/>
              <w:bottom w:val="nil"/>
              <w:right w:val="nil"/>
            </w:tcBorders>
            <w:shd w:val="clear" w:color="auto" w:fill="auto"/>
          </w:tcPr>
          <w:p w14:paraId="4C8A2263" w14:textId="77777777" w:rsidR="007A2024" w:rsidRPr="006B43F4" w:rsidRDefault="007A2024" w:rsidP="007A2024">
            <w:pPr>
              <w:rPr>
                <w:rFonts w:ascii="Times New Roman" w:eastAsia="Times New Roman" w:hAnsi="Times New Roman"/>
                <w:lang w:eastAsia="de-DE"/>
              </w:rPr>
            </w:pPr>
          </w:p>
          <w:p w14:paraId="6A56095A" w14:textId="77777777" w:rsidR="007A2024" w:rsidRPr="00CF4F06" w:rsidRDefault="007A2024" w:rsidP="007A2024">
            <w:pPr>
              <w:rPr>
                <w:rFonts w:ascii="Times New Roman" w:eastAsia="Times New Roman" w:hAnsi="Times New Roman"/>
                <w:lang w:eastAsia="de-DE"/>
              </w:rPr>
            </w:pPr>
            <w:r w:rsidRPr="00CF4F06">
              <w:rPr>
                <w:rFonts w:ascii="Times New Roman" w:eastAsia="Times New Roman" w:hAnsi="Times New Roman"/>
                <w:lang w:eastAsia="de-DE"/>
              </w:rPr>
              <w:t>__________________________</w:t>
            </w:r>
          </w:p>
          <w:p w14:paraId="01B1B64A" w14:textId="77777777" w:rsidR="007A2024" w:rsidRPr="00CF4F06" w:rsidRDefault="007A2024" w:rsidP="007A2024">
            <w:pPr>
              <w:rPr>
                <w:rFonts w:ascii="Times New Roman" w:eastAsia="Times New Roman" w:hAnsi="Times New Roman"/>
                <w:lang w:eastAsia="de-DE"/>
              </w:rPr>
            </w:pPr>
            <w:proofErr w:type="spellStart"/>
            <w:r w:rsidRPr="00CF4F06">
              <w:rPr>
                <w:rFonts w:ascii="Times New Roman" w:eastAsia="Times New Roman" w:hAnsi="Times New Roman"/>
                <w:lang w:eastAsia="de-DE"/>
              </w:rPr>
              <w:t>Unterschrift</w:t>
            </w:r>
            <w:proofErr w:type="spellEnd"/>
            <w:r w:rsidRPr="00CF4F06">
              <w:rPr>
                <w:rFonts w:ascii="Times New Roman" w:eastAsia="Times New Roman" w:hAnsi="Times New Roman"/>
                <w:lang w:eastAsia="de-DE"/>
              </w:rPr>
              <w:t xml:space="preserve"> Bernhard </w:t>
            </w:r>
            <w:proofErr w:type="spellStart"/>
            <w:r w:rsidRPr="00CF4F06">
              <w:rPr>
                <w:rFonts w:ascii="Times New Roman" w:eastAsia="Times New Roman" w:hAnsi="Times New Roman"/>
                <w:lang w:eastAsia="de-DE"/>
              </w:rPr>
              <w:t>Föllmer</w:t>
            </w:r>
            <w:proofErr w:type="spellEnd"/>
          </w:p>
        </w:tc>
      </w:tr>
    </w:tbl>
    <w:p w14:paraId="4A847B69" w14:textId="77777777" w:rsidR="007A2024" w:rsidRPr="00CF4F06" w:rsidRDefault="007A2024" w:rsidP="00EA08D3">
      <w:pPr>
        <w:jc w:val="center"/>
        <w:rPr>
          <w:rPrChange w:id="2359" w:author="Chancerel, Perrine" w:date="2015-04-01T12:09:00Z">
            <w:rPr>
              <w:lang w:val="de-DE"/>
            </w:rPr>
          </w:rPrChange>
        </w:rPr>
      </w:pPr>
    </w:p>
    <w:sectPr w:rsidR="007A2024" w:rsidRPr="00CF4F06" w:rsidSect="00381D01">
      <w:headerReference w:type="default" r:id="rId120"/>
      <w:pgSz w:w="12240" w:h="15840"/>
      <w:pgMar w:top="1440" w:right="1440" w:bottom="1440" w:left="1440" w:header="720" w:footer="720" w:gutter="0"/>
      <w:pgNumType w:fmt="lowerRoman"/>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7" w:author="Perrine Chancerel" w:date="2015-04-01T15:48:00Z" w:initials="PC">
    <w:p w14:paraId="61B829F6" w14:textId="77777777" w:rsidR="00D0670B" w:rsidRDefault="00D0670B">
      <w:pPr>
        <w:pStyle w:val="Kommentartext"/>
      </w:pPr>
      <w:r>
        <w:rPr>
          <w:rStyle w:val="Kommentarzeichen"/>
        </w:rPr>
        <w:annotationRef/>
      </w:r>
      <w:r>
        <w:t xml:space="preserve">Critical --&gt; </w:t>
      </w:r>
      <w:hyperlink r:id="rId1" w:history="1">
        <w:r w:rsidRPr="009E003F">
          <w:rPr>
            <w:rStyle w:val="Hyperlink"/>
          </w:rPr>
          <w:t>http://ec.europa.eu/enterprise/policies/raw-materials/critical/index_en.htm</w:t>
        </w:r>
      </w:hyperlink>
    </w:p>
    <w:p w14:paraId="712EBF45" w14:textId="77777777" w:rsidR="00D0670B" w:rsidRDefault="00D0670B">
      <w:pPr>
        <w:pStyle w:val="Kommentartext"/>
      </w:pPr>
      <w:r>
        <w:t xml:space="preserve">Gold is not critical. You do not use the word “critical” in the thesis, except in the abstract – the abstract should </w:t>
      </w:r>
      <w:proofErr w:type="spellStart"/>
      <w:r>
        <w:t>summarise</w:t>
      </w:r>
      <w:proofErr w:type="spellEnd"/>
      <w:r>
        <w:t xml:space="preserve"> the thesis and should not use other words. Try to align the abstract with the content of your thesis. Maybe you can use “technology metal” instead of critical…</w:t>
      </w:r>
    </w:p>
  </w:comment>
  <w:comment w:id="63" w:author="Perrine Chancerel" w:date="2015-04-01T15:48:00Z" w:initials="PC">
    <w:p w14:paraId="296CB267" w14:textId="77777777" w:rsidR="00D0670B" w:rsidRDefault="00D0670B">
      <w:pPr>
        <w:pStyle w:val="Kommentartext"/>
      </w:pPr>
      <w:r>
        <w:rPr>
          <w:rStyle w:val="Kommentarzeichen"/>
        </w:rPr>
        <w:annotationRef/>
      </w:r>
      <w:r>
        <w:t>Always explain an abbreviation before you use it. Please check the full thesis to look for unexplained abbreviations…</w:t>
      </w:r>
    </w:p>
  </w:comment>
  <w:comment w:id="65" w:author="Chancerel, Perrine" w:date="2015-04-01T15:48:00Z" w:initials="CP">
    <w:p w14:paraId="4A04E878" w14:textId="77777777" w:rsidR="00D0670B" w:rsidRDefault="00D0670B">
      <w:pPr>
        <w:pStyle w:val="Kommentartext"/>
      </w:pPr>
      <w:r>
        <w:rPr>
          <w:rStyle w:val="Kommentarzeichen"/>
        </w:rPr>
        <w:annotationRef/>
      </w:r>
      <w:r>
        <w:t>Please replace in the text ecological by environmental…</w:t>
      </w:r>
    </w:p>
  </w:comment>
  <w:comment w:id="68" w:author="Perrine Chancerel" w:date="2015-04-01T15:48:00Z" w:initials="PC">
    <w:p w14:paraId="39570F46" w14:textId="77777777" w:rsidR="00D0670B" w:rsidRDefault="00D0670B">
      <w:pPr>
        <w:pStyle w:val="Kommentartext"/>
      </w:pPr>
      <w:r>
        <w:rPr>
          <w:rStyle w:val="Kommentarzeichen"/>
        </w:rPr>
        <w:annotationRef/>
      </w:r>
      <w:r>
        <w:t xml:space="preserve">See </w:t>
      </w:r>
      <w:hyperlink r:id="rId2" w:history="1">
        <w:r w:rsidRPr="009E003F">
          <w:rPr>
            <w:rStyle w:val="Hyperlink"/>
          </w:rPr>
          <w:t>http://www.dailywritingtips.com/economic-or-economical/</w:t>
        </w:r>
      </w:hyperlink>
      <w:r>
        <w:t>. Please replace in the thesis all “economical” by “economic” (CTRL+F…)</w:t>
      </w:r>
    </w:p>
  </w:comment>
  <w:comment w:id="71" w:author="Perrine Chancerel" w:date="2015-04-01T15:48:00Z" w:initials="PC">
    <w:p w14:paraId="5BF1B570" w14:textId="77777777" w:rsidR="00D0670B" w:rsidRDefault="00D0670B">
      <w:pPr>
        <w:pStyle w:val="Kommentartext"/>
      </w:pPr>
      <w:r>
        <w:rPr>
          <w:rStyle w:val="Kommentarzeichen"/>
        </w:rPr>
        <w:annotationRef/>
      </w:r>
      <w:r>
        <w:t>There exist other processes</w:t>
      </w:r>
    </w:p>
  </w:comment>
  <w:comment w:id="79" w:author="Perrine Chancerel" w:date="2015-04-01T15:48:00Z" w:initials="PC">
    <w:p w14:paraId="62CA6EB0" w14:textId="77777777" w:rsidR="00D0670B" w:rsidRDefault="00D0670B">
      <w:pPr>
        <w:pStyle w:val="Kommentartext"/>
      </w:pPr>
      <w:r>
        <w:rPr>
          <w:rStyle w:val="Kommentarzeichen"/>
        </w:rPr>
        <w:annotationRef/>
      </w:r>
      <w:r>
        <w:t>Measurement??</w:t>
      </w:r>
    </w:p>
  </w:comment>
  <w:comment w:id="92" w:author="Hendrik" w:date="2015-04-08T19:29:00Z" w:initials="H">
    <w:p w14:paraId="0B055073" w14:textId="77777777" w:rsidR="00D0670B" w:rsidRPr="00D0670B" w:rsidRDefault="00D0670B">
      <w:pPr>
        <w:pStyle w:val="Kommentartext"/>
        <w:rPr>
          <w:lang w:val="de-DE"/>
        </w:rPr>
      </w:pPr>
      <w:r>
        <w:rPr>
          <w:rStyle w:val="Kommentarzeichen"/>
        </w:rPr>
        <w:annotationRef/>
      </w:r>
      <w:r w:rsidRPr="00D0670B">
        <w:rPr>
          <w:lang w:val="de-DE"/>
        </w:rPr>
        <w:t xml:space="preserve">Du hast keinen OCR-algorithmus entwickelt, oder? </w:t>
      </w:r>
      <w:r>
        <w:rPr>
          <w:lang w:val="de-DE"/>
        </w:rPr>
        <w:t xml:space="preserve">Eigentlich hast Du doch OCR-Verfahren angewendet und ein </w:t>
      </w:r>
      <w:proofErr w:type="spellStart"/>
      <w:r>
        <w:rPr>
          <w:lang w:val="de-DE"/>
        </w:rPr>
        <w:t>Bauteilidentifikatinsprozess</w:t>
      </w:r>
      <w:proofErr w:type="spellEnd"/>
      <w:r>
        <w:rPr>
          <w:lang w:val="de-DE"/>
        </w:rPr>
        <w:t xml:space="preserve"> entwickelt.</w:t>
      </w:r>
    </w:p>
  </w:comment>
  <w:comment w:id="93" w:author="Perrine Chancerel" w:date="2015-04-01T15:48:00Z" w:initials="PC">
    <w:p w14:paraId="65EBFE94" w14:textId="77777777" w:rsidR="00D0670B" w:rsidRDefault="00D0670B">
      <w:pPr>
        <w:pStyle w:val="Kommentartext"/>
      </w:pPr>
      <w:r>
        <w:rPr>
          <w:rStyle w:val="Kommentarzeichen"/>
        </w:rPr>
        <w:annotationRef/>
      </w:r>
      <w:r>
        <w:t xml:space="preserve">In English capital letters are not used for common names in the middle of sentences: see </w:t>
      </w:r>
      <w:r w:rsidRPr="00E42739">
        <w:t>https://www.englishclub.com/writing/caps0.htm</w:t>
      </w:r>
    </w:p>
  </w:comment>
  <w:comment w:id="98" w:author="Hendrik" w:date="2015-04-08T19:36:00Z" w:initials="H">
    <w:p w14:paraId="29925373" w14:textId="77777777" w:rsidR="00D0670B" w:rsidRDefault="00D0670B">
      <w:pPr>
        <w:pStyle w:val="Kommentartext"/>
      </w:pPr>
      <w:r>
        <w:rPr>
          <w:rStyle w:val="Kommentarzeichen"/>
        </w:rPr>
        <w:annotationRef/>
      </w:r>
      <w:r>
        <w:t>To store?</w:t>
      </w:r>
    </w:p>
  </w:comment>
  <w:comment w:id="108" w:author="Perrine Chancerel" w:date="2015-04-01T15:48:00Z" w:initials="PC">
    <w:p w14:paraId="6D983AE4" w14:textId="77777777" w:rsidR="00D0670B" w:rsidRDefault="00D0670B">
      <w:pPr>
        <w:pStyle w:val="Kommentartext"/>
      </w:pPr>
      <w:r>
        <w:rPr>
          <w:rStyle w:val="Kommentarzeichen"/>
        </w:rPr>
        <w:annotationRef/>
      </w:r>
      <w:r>
        <w:t>Align the titles of the appendixes</w:t>
      </w:r>
    </w:p>
  </w:comment>
  <w:comment w:id="109" w:author="Perrine Chancerel" w:date="2015-04-01T15:48:00Z" w:initials="PC">
    <w:p w14:paraId="04182E0C" w14:textId="77777777" w:rsidR="00D0670B" w:rsidRDefault="00D0670B">
      <w:pPr>
        <w:pStyle w:val="Kommentartext"/>
      </w:pPr>
      <w:r>
        <w:rPr>
          <w:rStyle w:val="Kommentarzeichen"/>
        </w:rPr>
        <w:annotationRef/>
      </w:r>
      <w:r>
        <w:t>I would put the content of chapter 7 into the discussion chapter 6. There cannot be a 6.1 if there is no 6.2.</w:t>
      </w:r>
    </w:p>
  </w:comment>
  <w:comment w:id="324" w:author="Perrine Chancerel" w:date="2015-04-01T15:48:00Z" w:initials="PC">
    <w:p w14:paraId="2EAB4785" w14:textId="77777777" w:rsidR="00D0670B" w:rsidRDefault="00D0670B">
      <w:pPr>
        <w:pStyle w:val="Kommentartext"/>
      </w:pPr>
      <w:r>
        <w:rPr>
          <w:rStyle w:val="Kommentarzeichen"/>
        </w:rPr>
        <w:annotationRef/>
      </w:r>
      <w:r>
        <w:t>Formatting: The text should not come to the right border of the page (only numbers)</w:t>
      </w:r>
    </w:p>
  </w:comment>
  <w:comment w:id="550" w:author="Perrine Chancerel" w:date="2015-04-01T15:48:00Z" w:initials="PC">
    <w:p w14:paraId="7BE385E4" w14:textId="77777777" w:rsidR="00D0670B" w:rsidRDefault="00D0670B">
      <w:pPr>
        <w:pStyle w:val="Kommentartext"/>
      </w:pPr>
      <w:r>
        <w:rPr>
          <w:rStyle w:val="Kommentarzeichen"/>
        </w:rPr>
        <w:annotationRef/>
      </w:r>
      <w:proofErr w:type="spellStart"/>
      <w:r>
        <w:t>Wao</w:t>
      </w:r>
      <w:proofErr w:type="spellEnd"/>
      <w:r>
        <w:t>, with reference to the page numbers, great.</w:t>
      </w:r>
    </w:p>
  </w:comment>
  <w:comment w:id="556" w:author="Hendrik" w:date="2015-04-08T20:55:00Z" w:initials="H">
    <w:p w14:paraId="62946E18" w14:textId="77777777" w:rsidR="00BE47D8" w:rsidRPr="00BE47D8" w:rsidRDefault="00BE47D8">
      <w:pPr>
        <w:pStyle w:val="Kommentartext"/>
        <w:rPr>
          <w:lang w:val="de-DE"/>
        </w:rPr>
      </w:pPr>
      <w:r>
        <w:rPr>
          <w:rStyle w:val="Kommentarzeichen"/>
        </w:rPr>
        <w:annotationRef/>
      </w:r>
      <w:r w:rsidRPr="00BE47D8">
        <w:rPr>
          <w:lang w:val="de-DE"/>
        </w:rPr>
        <w:t xml:space="preserve">Ich habe hier eher eine </w:t>
      </w:r>
      <w:r>
        <w:rPr>
          <w:lang w:val="de-DE"/>
        </w:rPr>
        <w:t xml:space="preserve">explizite </w:t>
      </w:r>
      <w:r w:rsidRPr="00BE47D8">
        <w:rPr>
          <w:lang w:val="de-DE"/>
        </w:rPr>
        <w:t>Beschreibung zum Aufbau des Kapitels erwartet.</w:t>
      </w:r>
      <w:r>
        <w:rPr>
          <w:lang w:val="de-DE"/>
        </w:rPr>
        <w:t xml:space="preserve"> Implizit kann der Leser hier erahnen worum es geht.</w:t>
      </w:r>
    </w:p>
  </w:comment>
  <w:comment w:id="569" w:author="Perrine Chancerel" w:date="2015-04-01T15:48:00Z" w:initials="PC">
    <w:p w14:paraId="735068B4" w14:textId="77777777" w:rsidR="00D0670B" w:rsidRDefault="00D0670B">
      <w:pPr>
        <w:pStyle w:val="Kommentartext"/>
      </w:pPr>
      <w:r>
        <w:rPr>
          <w:rStyle w:val="Kommentarzeichen"/>
        </w:rPr>
        <w:annotationRef/>
      </w:r>
      <w:r>
        <w:t xml:space="preserve">The variation is so high that you cannot write that… Maybe “ranges from </w:t>
      </w:r>
      <w:proofErr w:type="gramStart"/>
      <w:r>
        <w:t>around ..</w:t>
      </w:r>
      <w:proofErr w:type="gramEnd"/>
      <w:r>
        <w:t>% to around …%”?</w:t>
      </w:r>
    </w:p>
  </w:comment>
  <w:comment w:id="571" w:author="Perrine Chancerel" w:date="2015-04-01T15:48:00Z" w:initials="PC">
    <w:p w14:paraId="6ECDC75C" w14:textId="77777777" w:rsidR="00D0670B" w:rsidRDefault="00D0670B">
      <w:pPr>
        <w:pStyle w:val="Kommentartext"/>
      </w:pPr>
      <w:r>
        <w:rPr>
          <w:rStyle w:val="Kommentarzeichen"/>
        </w:rPr>
        <w:annotationRef/>
      </w:r>
      <w:r>
        <w:t xml:space="preserve">This can also not be generalized! Please write something like: In an experimental trial, </w:t>
      </w:r>
      <w:proofErr w:type="spellStart"/>
      <w:r>
        <w:t>Chancerel</w:t>
      </w:r>
      <w:proofErr w:type="spellEnd"/>
      <w:r>
        <w:t xml:space="preserve"> et al. (2009) measured concentrations in </w:t>
      </w:r>
      <w:proofErr w:type="spellStart"/>
      <w:r>
        <w:t>unshredded</w:t>
      </w:r>
      <w:proofErr w:type="spellEnd"/>
      <w:r>
        <w:t xml:space="preserve"> PCBs of </w:t>
      </w:r>
      <w:r w:rsidRPr="005F1AAB">
        <w:t>6</w:t>
      </w:r>
      <w:r>
        <w:t xml:space="preserve">69 </w:t>
      </w:r>
      <w:r w:rsidRPr="005F1AAB">
        <w:t xml:space="preserve">g/t of silver, </w:t>
      </w:r>
      <w:r>
        <w:t>135</w:t>
      </w:r>
      <w:r w:rsidRPr="005F1AAB">
        <w:t xml:space="preserve"> g/t of gold and </w:t>
      </w:r>
      <w:r>
        <w:t>50</w:t>
      </w:r>
      <w:r w:rsidRPr="005F1AAB">
        <w:t xml:space="preserve"> g/t </w:t>
      </w:r>
      <w:r>
        <w:t>of</w:t>
      </w:r>
      <w:r w:rsidRPr="005F1AAB">
        <w:t xml:space="preserve"> </w:t>
      </w:r>
      <w:r>
        <w:t>p</w:t>
      </w:r>
      <w:r w:rsidRPr="005F1AAB">
        <w:t>alladium</w:t>
      </w:r>
      <w:r>
        <w:rPr>
          <w:rStyle w:val="Kommentarzeichen"/>
        </w:rPr>
        <w:annotationRef/>
      </w:r>
    </w:p>
  </w:comment>
  <w:comment w:id="573" w:author="Perrine Chancerel" w:date="2015-04-01T15:48:00Z" w:initials="PC">
    <w:p w14:paraId="67660BEE" w14:textId="77777777" w:rsidR="00D0670B" w:rsidRDefault="00D0670B">
      <w:pPr>
        <w:pStyle w:val="Kommentartext"/>
      </w:pPr>
      <w:r>
        <w:rPr>
          <w:rStyle w:val="Kommentarzeichen"/>
        </w:rPr>
        <w:annotationRef/>
      </w:r>
      <w:r>
        <w:t xml:space="preserve">That is not always true, see: </w:t>
      </w:r>
      <w:r w:rsidRPr="00D73547">
        <w:t xml:space="preserve">Nina </w:t>
      </w:r>
      <w:proofErr w:type="spellStart"/>
      <w:r w:rsidRPr="00D73547">
        <w:t>Truttmann</w:t>
      </w:r>
      <w:proofErr w:type="spellEnd"/>
      <w:r w:rsidRPr="00D73547">
        <w:t xml:space="preserve">, Helmut </w:t>
      </w:r>
      <w:proofErr w:type="spellStart"/>
      <w:r w:rsidRPr="00D73547">
        <w:t>Rechberger</w:t>
      </w:r>
      <w:proofErr w:type="spellEnd"/>
      <w:r w:rsidRPr="00D73547">
        <w:t>, Contribution to resource conservation by reuse of electrical and electronic household appliances, Resources, Conservation and Recycling, Volume 48, Issue 3, September 2006, Pages 249-262</w:t>
      </w:r>
    </w:p>
    <w:p w14:paraId="50E49EDF" w14:textId="77777777" w:rsidR="00D0670B" w:rsidRDefault="00D0670B">
      <w:pPr>
        <w:pStyle w:val="Kommentartext"/>
      </w:pPr>
      <w:r w:rsidRPr="0061713C">
        <w:t>http://www.sciencedirect.com/science/article/pii/S0921344906000176</w:t>
      </w:r>
    </w:p>
  </w:comment>
  <w:comment w:id="596" w:author="Perrine Chancerel" w:date="2015-04-01T15:48:00Z" w:initials="PC">
    <w:p w14:paraId="6DAFC30D" w14:textId="77777777" w:rsidR="00D0670B" w:rsidRDefault="00D0670B">
      <w:pPr>
        <w:pStyle w:val="Kommentartext"/>
      </w:pPr>
      <w:r>
        <w:rPr>
          <w:rStyle w:val="Kommentarzeichen"/>
        </w:rPr>
        <w:annotationRef/>
      </w:r>
      <w:r>
        <w:t xml:space="preserve">Please do not </w:t>
      </w:r>
      <w:proofErr w:type="spellStart"/>
      <w:r>
        <w:t>generalise</w:t>
      </w:r>
      <w:proofErr w:type="spellEnd"/>
    </w:p>
  </w:comment>
  <w:comment w:id="610" w:author="Hendrik" w:date="2015-04-08T20:59:00Z" w:initials="H">
    <w:p w14:paraId="0ADAB519" w14:textId="77777777" w:rsidR="00BE47D8" w:rsidRPr="00BE47D8" w:rsidRDefault="00BE47D8">
      <w:pPr>
        <w:pStyle w:val="Kommentartext"/>
        <w:rPr>
          <w:lang w:val="de-DE"/>
        </w:rPr>
      </w:pPr>
      <w:r>
        <w:rPr>
          <w:rStyle w:val="Kommentarzeichen"/>
        </w:rPr>
        <w:annotationRef/>
      </w:r>
      <w:r w:rsidRPr="00BE47D8">
        <w:rPr>
          <w:lang w:val="de-DE"/>
        </w:rPr>
        <w:t xml:space="preserve">In diesem Kapitel wird nicht klar, welches Deine Eigenentwicklung konkret ist. </w:t>
      </w:r>
      <w:r>
        <w:rPr>
          <w:lang w:val="de-DE"/>
        </w:rPr>
        <w:t xml:space="preserve">Beispielsweise ist unklar, ob Du auf ein vorhandenes AOI </w:t>
      </w:r>
      <w:proofErr w:type="spellStart"/>
      <w:r>
        <w:rPr>
          <w:lang w:val="de-DE"/>
        </w:rPr>
        <w:t>system</w:t>
      </w:r>
      <w:proofErr w:type="spellEnd"/>
      <w:r>
        <w:rPr>
          <w:lang w:val="de-DE"/>
        </w:rPr>
        <w:t xml:space="preserve"> modifizieren möchtest, Teile eines AOIs </w:t>
      </w:r>
      <w:proofErr w:type="spellStart"/>
      <w:r>
        <w:rPr>
          <w:lang w:val="de-DE"/>
        </w:rPr>
        <w:t>neuentwicklen</w:t>
      </w:r>
      <w:proofErr w:type="spellEnd"/>
      <w:r w:rsidR="00337421">
        <w:rPr>
          <w:lang w:val="de-DE"/>
        </w:rPr>
        <w:t xml:space="preserve">, Ergänzungen konzipieren oder ein komplett neues System entwerfen und implementieren willst. Die Vorgehensweise (roter Faden der Arbeit) sollte dargestellt werden. Was konkret ist Dein Eigenanteil und wie willst Du diesen methodisch </w:t>
      </w:r>
      <w:proofErr w:type="spellStart"/>
      <w:r w:rsidR="00337421">
        <w:rPr>
          <w:lang w:val="de-DE"/>
        </w:rPr>
        <w:t>entwicklen</w:t>
      </w:r>
      <w:proofErr w:type="spellEnd"/>
      <w:r w:rsidR="00337421">
        <w:rPr>
          <w:lang w:val="de-DE"/>
        </w:rPr>
        <w:t>?</w:t>
      </w:r>
    </w:p>
  </w:comment>
  <w:comment w:id="618" w:author="Perrine Chancerel" w:date="2015-04-01T15:48:00Z" w:initials="PC">
    <w:p w14:paraId="03623ECD" w14:textId="77777777" w:rsidR="00D0670B" w:rsidRDefault="00D0670B">
      <w:pPr>
        <w:pStyle w:val="Kommentartext"/>
      </w:pPr>
      <w:r>
        <w:rPr>
          <w:rStyle w:val="Kommentarzeichen"/>
        </w:rPr>
        <w:annotationRef/>
      </w:r>
      <w:r>
        <w:t>?</w:t>
      </w:r>
    </w:p>
  </w:comment>
  <w:comment w:id="624" w:author="Perrine Chancerel" w:date="2015-04-01T15:48:00Z" w:initials="PC">
    <w:p w14:paraId="6B0FF338" w14:textId="77777777" w:rsidR="00D0670B" w:rsidRDefault="00D0670B">
      <w:pPr>
        <w:pStyle w:val="Kommentartext"/>
      </w:pPr>
      <w:r>
        <w:rPr>
          <w:rStyle w:val="Kommentarzeichen"/>
        </w:rPr>
        <w:annotationRef/>
      </w:r>
      <w:r>
        <w:t>That is for example a good link to your research, because this outcome is a basis for you</w:t>
      </w:r>
    </w:p>
  </w:comment>
  <w:comment w:id="626" w:author="Perrine Chancerel" w:date="2015-04-01T15:48:00Z" w:initials="PC">
    <w:p w14:paraId="5DF2A6C0" w14:textId="77777777" w:rsidR="00D0670B" w:rsidRDefault="00D0670B">
      <w:pPr>
        <w:pStyle w:val="Kommentartext"/>
      </w:pPr>
      <w:r>
        <w:rPr>
          <w:rStyle w:val="Kommentarzeichen"/>
        </w:rPr>
        <w:annotationRef/>
      </w:r>
      <w:r>
        <w:t>Anything interesting for you?</w:t>
      </w:r>
    </w:p>
  </w:comment>
  <w:comment w:id="639" w:author="Perrine Chancerel" w:date="2015-04-01T15:48:00Z" w:initials="PC">
    <w:p w14:paraId="40F3F3E2" w14:textId="77777777" w:rsidR="00D0670B" w:rsidRDefault="00D0670B">
      <w:pPr>
        <w:pStyle w:val="Kommentartext"/>
      </w:pPr>
      <w:r>
        <w:rPr>
          <w:rStyle w:val="Kommentarzeichen"/>
        </w:rPr>
        <w:annotationRef/>
      </w:r>
      <w:r>
        <w:t>Wikipedia is a source of secondary data. Is there a primary data source were this information comes from?</w:t>
      </w:r>
    </w:p>
  </w:comment>
  <w:comment w:id="852" w:author="Perrine Chancerel" w:date="2015-04-01T15:48:00Z" w:initials="PC">
    <w:p w14:paraId="69E000A9" w14:textId="77777777" w:rsidR="00D0670B" w:rsidRDefault="00D0670B">
      <w:pPr>
        <w:pStyle w:val="Kommentartext"/>
      </w:pPr>
      <w:r>
        <w:rPr>
          <w:rStyle w:val="Kommentarzeichen"/>
        </w:rPr>
        <w:annotationRef/>
      </w:r>
      <w:r>
        <w:t>Did I write that?</w:t>
      </w:r>
    </w:p>
  </w:comment>
  <w:comment w:id="868" w:author="Perrine Chancerel" w:date="2015-04-01T15:48:00Z" w:initials="PC">
    <w:p w14:paraId="5186523F" w14:textId="77777777" w:rsidR="00D0670B" w:rsidRDefault="00D0670B">
      <w:pPr>
        <w:pStyle w:val="Kommentartext"/>
      </w:pPr>
      <w:r>
        <w:rPr>
          <w:rStyle w:val="Kommentarzeichen"/>
        </w:rPr>
        <w:annotationRef/>
      </w:r>
      <w:proofErr w:type="spellStart"/>
      <w:r>
        <w:t>Eben</w:t>
      </w:r>
      <w:proofErr w:type="spellEnd"/>
      <w:r>
        <w:t xml:space="preserve"> </w:t>
      </w:r>
      <w:proofErr w:type="spellStart"/>
      <w:r>
        <w:t>nicht</w:t>
      </w:r>
      <w:proofErr w:type="spellEnd"/>
    </w:p>
  </w:comment>
  <w:comment w:id="879" w:author="Chancerel, Perrine" w:date="2015-04-01T15:48:00Z" w:initials="CP">
    <w:p w14:paraId="290E2895" w14:textId="77777777" w:rsidR="00D0670B" w:rsidRPr="00D0670B" w:rsidRDefault="00D0670B">
      <w:pPr>
        <w:pStyle w:val="Kommentartext"/>
        <w:rPr>
          <w:lang w:val="de-DE"/>
        </w:rPr>
      </w:pPr>
      <w:r>
        <w:rPr>
          <w:rStyle w:val="Kommentarzeichen"/>
        </w:rPr>
        <w:annotationRef/>
      </w:r>
      <w:r w:rsidRPr="00D0670B">
        <w:rPr>
          <w:lang w:val="de-DE"/>
        </w:rPr>
        <w:t xml:space="preserve">European </w:t>
      </w:r>
      <w:proofErr w:type="spellStart"/>
      <w:r w:rsidRPr="00D0670B">
        <w:rPr>
          <w:lang w:val="de-DE"/>
        </w:rPr>
        <w:t>Commission</w:t>
      </w:r>
      <w:proofErr w:type="spellEnd"/>
      <w:r w:rsidRPr="00D0670B">
        <w:rPr>
          <w:lang w:val="de-DE"/>
        </w:rPr>
        <w:t xml:space="preserve"> – “et al.” passt hier nicht. Auch in der </w:t>
      </w:r>
      <w:proofErr w:type="spellStart"/>
      <w:r w:rsidRPr="00D0670B">
        <w:rPr>
          <w:lang w:val="de-DE"/>
        </w:rPr>
        <w:t>Bibliography</w:t>
      </w:r>
      <w:proofErr w:type="spellEnd"/>
      <w:r w:rsidRPr="00D0670B">
        <w:rPr>
          <w:lang w:val="de-DE"/>
        </w:rPr>
        <w:t xml:space="preserve"> korrigieren</w:t>
      </w:r>
    </w:p>
  </w:comment>
  <w:comment w:id="1021" w:author="Chancerel, Perrine" w:date="2015-04-01T15:48:00Z" w:initials="CP">
    <w:p w14:paraId="1F37B2F9" w14:textId="77777777" w:rsidR="00D0670B" w:rsidRPr="00D0670B" w:rsidRDefault="00D0670B">
      <w:pPr>
        <w:pStyle w:val="Kommentartext"/>
        <w:rPr>
          <w:lang w:val="de-DE"/>
        </w:rPr>
      </w:pPr>
      <w:r>
        <w:rPr>
          <w:rStyle w:val="Kommentarzeichen"/>
        </w:rPr>
        <w:annotationRef/>
      </w:r>
      <w:r w:rsidRPr="00D0670B">
        <w:rPr>
          <w:lang w:val="de-DE"/>
        </w:rPr>
        <w:t xml:space="preserve">Problem </w:t>
      </w:r>
      <w:proofErr w:type="spellStart"/>
      <w:r w:rsidRPr="00D0670B">
        <w:rPr>
          <w:lang w:val="de-DE"/>
        </w:rPr>
        <w:t>with</w:t>
      </w:r>
      <w:proofErr w:type="spellEnd"/>
      <w:r w:rsidRPr="00D0670B">
        <w:rPr>
          <w:lang w:val="de-DE"/>
        </w:rPr>
        <w:t xml:space="preserve"> </w:t>
      </w:r>
      <w:proofErr w:type="spellStart"/>
      <w:r w:rsidRPr="00D0670B">
        <w:rPr>
          <w:lang w:val="de-DE"/>
        </w:rPr>
        <w:t>sentence</w:t>
      </w:r>
      <w:proofErr w:type="spellEnd"/>
    </w:p>
  </w:comment>
  <w:comment w:id="1070" w:author="Chancerel, Perrine" w:date="2015-04-01T15:48:00Z" w:initials="CP">
    <w:p w14:paraId="36D9C1F1" w14:textId="77777777" w:rsidR="00D0670B" w:rsidRPr="00D0670B" w:rsidRDefault="00D0670B">
      <w:pPr>
        <w:pStyle w:val="Kommentartext"/>
        <w:rPr>
          <w:lang w:val="de-DE"/>
        </w:rPr>
      </w:pPr>
      <w:r>
        <w:rPr>
          <w:rStyle w:val="Kommentarzeichen"/>
        </w:rPr>
        <w:annotationRef/>
      </w:r>
      <w:r w:rsidRPr="00D0670B">
        <w:rPr>
          <w:lang w:val="de-DE"/>
        </w:rPr>
        <w:t>Name korrigieren</w:t>
      </w:r>
    </w:p>
  </w:comment>
  <w:comment w:id="1092" w:author="Chancerel, Perrine" w:date="2015-04-01T15:48:00Z" w:initials="CP">
    <w:p w14:paraId="5AF1F8F7" w14:textId="77777777" w:rsidR="00D0670B" w:rsidRPr="00D0670B" w:rsidRDefault="00D0670B">
      <w:pPr>
        <w:pStyle w:val="Kommentartext"/>
        <w:rPr>
          <w:lang w:val="de-DE"/>
        </w:rPr>
      </w:pPr>
      <w:r>
        <w:rPr>
          <w:rStyle w:val="Kommentarzeichen"/>
        </w:rPr>
        <w:annotationRef/>
      </w:r>
      <w:proofErr w:type="spellStart"/>
      <w:r w:rsidRPr="00D0670B">
        <w:rPr>
          <w:lang w:val="de-DE"/>
        </w:rPr>
        <w:t>Ups</w:t>
      </w:r>
      <w:proofErr w:type="spellEnd"/>
      <w:r w:rsidRPr="00D0670B">
        <w:rPr>
          <w:lang w:val="de-DE"/>
        </w:rPr>
        <w:t xml:space="preserve">, und Vorsicht, anscheinend </w:t>
      </w:r>
      <w:proofErr w:type="spellStart"/>
      <w:r w:rsidRPr="00D0670B">
        <w:rPr>
          <w:lang w:val="de-DE"/>
        </w:rPr>
        <w:t>funktionnieren</w:t>
      </w:r>
      <w:proofErr w:type="spellEnd"/>
      <w:r w:rsidRPr="00D0670B">
        <w:rPr>
          <w:lang w:val="de-DE"/>
        </w:rPr>
        <w:t xml:space="preserve"> einige Querverweise nicht</w:t>
      </w:r>
    </w:p>
  </w:comment>
  <w:comment w:id="1255" w:author="Chancerel, Perrine" w:date="2015-04-01T15:48:00Z" w:initials="CP">
    <w:p w14:paraId="0FE90156" w14:textId="77777777" w:rsidR="00D0670B" w:rsidRDefault="00D0670B">
      <w:pPr>
        <w:pStyle w:val="Kommentartext"/>
      </w:pPr>
      <w:r>
        <w:rPr>
          <w:rStyle w:val="Kommentarzeichen"/>
        </w:rPr>
        <w:annotationRef/>
      </w:r>
      <w:r>
        <w:t>Can you justify why you used these ones?</w:t>
      </w:r>
    </w:p>
  </w:comment>
  <w:comment w:id="1264" w:author="Chancerel, Perrine" w:date="2015-04-01T15:48:00Z" w:initials="CP">
    <w:p w14:paraId="78E4FF67" w14:textId="77777777" w:rsidR="00D0670B" w:rsidRDefault="00D0670B">
      <w:pPr>
        <w:pStyle w:val="Kommentartext"/>
      </w:pPr>
      <w:r>
        <w:rPr>
          <w:rStyle w:val="Kommentarzeichen"/>
        </w:rPr>
        <w:annotationRef/>
      </w:r>
      <w:r>
        <w:t>Is there a possibility to enter manually the mass of a PCB?</w:t>
      </w:r>
    </w:p>
  </w:comment>
  <w:comment w:id="1344" w:author="Hendrik" w:date="2015-04-08T21:25:00Z" w:initials="H">
    <w:p w14:paraId="04271758" w14:textId="77777777" w:rsidR="00D54864" w:rsidRPr="00D54864" w:rsidRDefault="00D54864">
      <w:pPr>
        <w:pStyle w:val="Kommentartext"/>
        <w:rPr>
          <w:lang w:val="de-DE"/>
        </w:rPr>
      </w:pPr>
      <w:r>
        <w:rPr>
          <w:rStyle w:val="Kommentarzeichen"/>
        </w:rPr>
        <w:annotationRef/>
      </w:r>
      <w:r w:rsidRPr="00D54864">
        <w:rPr>
          <w:lang w:val="de-DE"/>
        </w:rPr>
        <w:t>Abbildung etwas klein. Sollen die Achsenbeschriftungen lesbar sein?</w:t>
      </w:r>
    </w:p>
  </w:comment>
  <w:comment w:id="1414" w:author="Chancerel, Perrine" w:date="2015-04-01T15:48:00Z" w:initials="CP">
    <w:p w14:paraId="6AB7476F" w14:textId="77777777" w:rsidR="00D0670B" w:rsidRDefault="00D0670B">
      <w:pPr>
        <w:pStyle w:val="Kommentartext"/>
      </w:pPr>
      <w:r>
        <w:rPr>
          <w:rStyle w:val="Kommentarzeichen"/>
        </w:rPr>
        <w:annotationRef/>
      </w:r>
      <w:r>
        <w:t>?</w:t>
      </w:r>
    </w:p>
  </w:comment>
  <w:comment w:id="1464" w:author="Chancerel, Perrine" w:date="2015-04-01T15:48:00Z" w:initials="CP">
    <w:p w14:paraId="143C5D92" w14:textId="77777777" w:rsidR="00D0670B" w:rsidRDefault="00D0670B">
      <w:pPr>
        <w:pStyle w:val="Kommentartext"/>
      </w:pPr>
      <w:r>
        <w:rPr>
          <w:rStyle w:val="Kommentarzeichen"/>
        </w:rPr>
        <w:annotationRef/>
      </w:r>
      <w:r>
        <w:t>Does that considered that the components are second-hand and not new?</w:t>
      </w:r>
    </w:p>
  </w:comment>
  <w:comment w:id="1473" w:author="Chancerel, Perrine" w:date="2015-04-01T15:48:00Z" w:initials="CP">
    <w:p w14:paraId="6ADE6142" w14:textId="77777777" w:rsidR="00D0670B" w:rsidRDefault="00D0670B">
      <w:pPr>
        <w:pStyle w:val="Kommentartext"/>
      </w:pPr>
      <w:r>
        <w:rPr>
          <w:rStyle w:val="Kommentarzeichen"/>
        </w:rPr>
        <w:annotationRef/>
      </w:r>
      <w:r>
        <w:t>Imported from Gabi to your software, I think?</w:t>
      </w:r>
    </w:p>
  </w:comment>
  <w:comment w:id="1479" w:author="Chancerel, Perrine" w:date="2015-04-01T15:48:00Z" w:initials="CP">
    <w:p w14:paraId="70461C28" w14:textId="77777777" w:rsidR="00D0670B" w:rsidRDefault="00D0670B">
      <w:pPr>
        <w:pStyle w:val="Kommentartext"/>
      </w:pPr>
      <w:r>
        <w:rPr>
          <w:rStyle w:val="Kommentarzeichen"/>
        </w:rPr>
        <w:annotationRef/>
      </w:r>
      <w:r>
        <w:t>For the discussion: standardization of packaging to better identify the resources contained in the components….</w:t>
      </w:r>
    </w:p>
  </w:comment>
  <w:comment w:id="1480" w:author="Chancerel, Perrine" w:date="2015-04-01T15:48:00Z" w:initials="CP">
    <w:p w14:paraId="4CB31C0C" w14:textId="77777777" w:rsidR="00D0670B" w:rsidRDefault="00D0670B">
      <w:pPr>
        <w:pStyle w:val="Kommentartext"/>
      </w:pPr>
      <w:r>
        <w:rPr>
          <w:rStyle w:val="Kommentarzeichen"/>
        </w:rPr>
        <w:annotationRef/>
      </w:r>
      <w:r>
        <w:t>Also not underestimate…</w:t>
      </w:r>
    </w:p>
  </w:comment>
  <w:comment w:id="1485" w:author="Chancerel, Perrine" w:date="2015-04-01T15:48:00Z" w:initials="CP">
    <w:p w14:paraId="0E47D965" w14:textId="77777777" w:rsidR="00D0670B" w:rsidRDefault="00D0670B">
      <w:pPr>
        <w:pStyle w:val="Kommentartext"/>
      </w:pPr>
      <w:r>
        <w:rPr>
          <w:rStyle w:val="Kommentarzeichen"/>
        </w:rPr>
        <w:annotationRef/>
      </w:r>
      <w:r>
        <w:t xml:space="preserve">I did not determine that, please go the primary data source, e.g. </w:t>
      </w:r>
      <w:hyperlink r:id="rId3" w:history="1">
        <w:r w:rsidRPr="009D193A">
          <w:rPr>
            <w:rStyle w:val="Hyperlink"/>
          </w:rPr>
          <w:t>http://ec.europa.eu/growth/sectors/raw-materials/specific-interest/critical/index_en.htm</w:t>
        </w:r>
      </w:hyperlink>
      <w:r>
        <w:t>, Tantalum section in the file non-critical material profiles</w:t>
      </w:r>
    </w:p>
  </w:comment>
  <w:comment w:id="1491" w:author="Chancerel, Perrine" w:date="2015-04-01T15:48:00Z" w:initials="CP">
    <w:p w14:paraId="756BB3C8" w14:textId="77777777" w:rsidR="00D0670B" w:rsidRDefault="00D0670B">
      <w:pPr>
        <w:pStyle w:val="Kommentartext"/>
      </w:pPr>
      <w:r>
        <w:rPr>
          <w:rStyle w:val="Kommentarzeichen"/>
        </w:rPr>
        <w:annotationRef/>
      </w:r>
      <w:r>
        <w:t>In this section there is no result from your research, only a literature review. Can you maybe make the link to your results? If not, this text has to move to the first chapters.</w:t>
      </w:r>
    </w:p>
  </w:comment>
  <w:comment w:id="1502" w:author="Chancerel, Perrine" w:date="2015-04-01T15:48:00Z" w:initials="CP">
    <w:p w14:paraId="3FDCF36C" w14:textId="77777777" w:rsidR="00D0670B" w:rsidRDefault="00D0670B">
      <w:pPr>
        <w:pStyle w:val="Kommentartext"/>
      </w:pPr>
      <w:r>
        <w:rPr>
          <w:rStyle w:val="Kommentarzeichen"/>
        </w:rPr>
        <w:annotationRef/>
      </w:r>
      <w:r>
        <w:t xml:space="preserve">Maybe you can distinguish in the table the components that </w:t>
      </w:r>
      <w:r w:rsidRPr="00915963">
        <w:t xml:space="preserve">could be assigned to a model in the Gabi database and </w:t>
      </w:r>
      <w:r>
        <w:t xml:space="preserve">the ones that </w:t>
      </w:r>
      <w:r w:rsidRPr="00915963">
        <w:t>had to be replaced by replacement models</w:t>
      </w:r>
      <w:r>
        <w:t>?</w:t>
      </w:r>
    </w:p>
  </w:comment>
  <w:comment w:id="1555" w:author="Hendrik" w:date="2015-04-08T21:28:00Z" w:initials="H">
    <w:p w14:paraId="1A734224" w14:textId="77777777" w:rsidR="00D54864" w:rsidRDefault="00D54864">
      <w:pPr>
        <w:pStyle w:val="Kommentartext"/>
      </w:pPr>
      <w:r>
        <w:rPr>
          <w:rStyle w:val="Kommentarzeichen"/>
        </w:rPr>
        <w:annotationRef/>
      </w:r>
      <w:proofErr w:type="spellStart"/>
      <w:r>
        <w:t>Sehr</w:t>
      </w:r>
      <w:proofErr w:type="spellEnd"/>
      <w:r>
        <w:t xml:space="preserve"> </w:t>
      </w:r>
      <w:proofErr w:type="spellStart"/>
      <w:r>
        <w:t>kleine</w:t>
      </w:r>
      <w:proofErr w:type="spellEnd"/>
      <w:r>
        <w:t xml:space="preserve"> </w:t>
      </w:r>
      <w:proofErr w:type="spellStart"/>
      <w:r>
        <w:t>Schrift</w:t>
      </w:r>
      <w:proofErr w:type="spellEnd"/>
      <w:r>
        <w:t>.</w:t>
      </w:r>
    </w:p>
  </w:comment>
  <w:comment w:id="1557" w:author="Chancerel, Perrine" w:date="2015-04-01T15:48:00Z" w:initials="CP">
    <w:p w14:paraId="52BD12A1" w14:textId="77777777" w:rsidR="00D0670B" w:rsidRDefault="00D0670B">
      <w:pPr>
        <w:pStyle w:val="Kommentartext"/>
      </w:pPr>
      <w:r>
        <w:rPr>
          <w:rStyle w:val="Kommentarzeichen"/>
        </w:rPr>
        <w:annotationRef/>
      </w:r>
      <w:r>
        <w:t>What does highest mean here? What are the other “lower” prices?</w:t>
      </w:r>
    </w:p>
  </w:comment>
  <w:comment w:id="1562" w:author="Chancerel, Perrine" w:date="2015-04-01T15:48:00Z" w:initials="CP">
    <w:p w14:paraId="3A808321" w14:textId="77777777" w:rsidR="00D0670B" w:rsidRDefault="00D0670B">
      <w:pPr>
        <w:pStyle w:val="Kommentartext"/>
      </w:pPr>
      <w:r>
        <w:rPr>
          <w:rStyle w:val="Kommentarzeichen"/>
        </w:rPr>
        <w:annotationRef/>
      </w:r>
      <w:r>
        <w:t>I added that to show that there are no conflicts</w:t>
      </w:r>
    </w:p>
  </w:comment>
  <w:comment w:id="1571" w:author="Chancerel, Perrine" w:date="2015-04-01T15:48:00Z" w:initials="CP">
    <w:p w14:paraId="6F335E41" w14:textId="77777777" w:rsidR="00D0670B" w:rsidRDefault="00D0670B">
      <w:pPr>
        <w:pStyle w:val="Kommentartext"/>
      </w:pPr>
      <w:r>
        <w:rPr>
          <w:rStyle w:val="Kommentarzeichen"/>
        </w:rPr>
        <w:annotationRef/>
      </w:r>
      <w:r>
        <w:t>I am not sure about that – could there also be golden contacts outside the components, e.g. directly on the board?</w:t>
      </w:r>
    </w:p>
  </w:comment>
  <w:comment w:id="1573" w:author="Chancerel, Perrine" w:date="2015-04-01T15:48:00Z" w:initials="CP">
    <w:p w14:paraId="20B3D894" w14:textId="77777777" w:rsidR="00D0670B" w:rsidRDefault="00D0670B">
      <w:pPr>
        <w:pStyle w:val="Kommentartext"/>
      </w:pPr>
      <w:r>
        <w:rPr>
          <w:rStyle w:val="Kommentarzeichen"/>
        </w:rPr>
        <w:annotationRef/>
      </w:r>
      <w:r>
        <w:t>Actually not, because the gold would be recovered anyway. It probably increases the revenues for the recycler and gives the chance to try to recover other metals in the remaining part…</w:t>
      </w:r>
    </w:p>
  </w:comment>
  <w:comment w:id="1580" w:author="Chancerel, Perrine" w:date="2015-04-01T15:48:00Z" w:initials="CP">
    <w:p w14:paraId="2E886E13" w14:textId="77777777" w:rsidR="00D0670B" w:rsidRDefault="00D0670B">
      <w:pPr>
        <w:pStyle w:val="Kommentartext"/>
      </w:pPr>
      <w:r>
        <w:rPr>
          <w:rStyle w:val="Kommentarzeichen"/>
        </w:rPr>
        <w:annotationRef/>
      </w:r>
      <w:r>
        <w:t xml:space="preserve">As I said, I am not sure, especially if you consider the logistics in the LCA… </w:t>
      </w:r>
    </w:p>
  </w:comment>
  <w:comment w:id="1593" w:author="Hendrik" w:date="2015-04-08T21:42:00Z" w:initials="H">
    <w:p w14:paraId="5EB28041" w14:textId="2DEF39D7" w:rsidR="002E1D76" w:rsidRPr="002E1D76" w:rsidRDefault="002E1D76">
      <w:pPr>
        <w:pStyle w:val="Kommentartext"/>
      </w:pPr>
      <w:r>
        <w:rPr>
          <w:rStyle w:val="Kommentarzeichen"/>
        </w:rPr>
        <w:annotationRef/>
      </w:r>
      <w:r w:rsidRPr="002E1D76">
        <w:t xml:space="preserve">Future Work </w:t>
      </w:r>
      <w:proofErr w:type="spellStart"/>
      <w:r w:rsidRPr="002E1D76">
        <w:t>würde</w:t>
      </w:r>
      <w:proofErr w:type="spellEnd"/>
      <w:r w:rsidRPr="002E1D76">
        <w:t xml:space="preserve"> </w:t>
      </w:r>
      <w:proofErr w:type="spellStart"/>
      <w:r w:rsidRPr="002E1D76">
        <w:t>ich</w:t>
      </w:r>
      <w:proofErr w:type="spellEnd"/>
      <w:r w:rsidRPr="002E1D76">
        <w:t xml:space="preserve"> </w:t>
      </w:r>
      <w:proofErr w:type="spellStart"/>
      <w:r w:rsidRPr="002E1D76">
        <w:t>nach</w:t>
      </w:r>
      <w:proofErr w:type="spellEnd"/>
      <w:r w:rsidRPr="002E1D76">
        <w:t xml:space="preserve"> der Conclusion </w:t>
      </w:r>
      <w:proofErr w:type="spellStart"/>
      <w:r w:rsidRPr="002E1D76">
        <w:t>einfügen</w:t>
      </w:r>
      <w:proofErr w:type="spellEnd"/>
      <w:r w:rsidRPr="002E1D76">
        <w:t xml:space="preserve"> </w:t>
      </w:r>
      <w:proofErr w:type="spellStart"/>
      <w:r w:rsidRPr="002E1D76">
        <w:t>bzw</w:t>
      </w:r>
      <w:proofErr w:type="spellEnd"/>
      <w:r w:rsidRPr="002E1D76">
        <w:t xml:space="preserve">. </w:t>
      </w:r>
      <w:proofErr w:type="spellStart"/>
      <w:r w:rsidRPr="002E1D76">
        <w:t>Kombinieren</w:t>
      </w:r>
      <w:proofErr w:type="spellEnd"/>
      <w:r w:rsidRPr="002E1D76">
        <w:t>: „Conclusion and future work“.</w:t>
      </w:r>
    </w:p>
  </w:comment>
  <w:comment w:id="1612" w:author="Hendrik" w:date="2015-04-08T21:43:00Z" w:initials="H">
    <w:p w14:paraId="4D8AB8C8" w14:textId="5D70D2FE" w:rsidR="002E1D76" w:rsidRPr="002E1D76" w:rsidRDefault="002E1D76">
      <w:pPr>
        <w:pStyle w:val="Kommentartext"/>
        <w:rPr>
          <w:lang w:val="de-DE"/>
        </w:rPr>
      </w:pPr>
      <w:r>
        <w:rPr>
          <w:rStyle w:val="Kommentarzeichen"/>
        </w:rPr>
        <w:annotationRef/>
      </w:r>
      <w:r>
        <w:t xml:space="preserve">Die Conclusion </w:t>
      </w:r>
      <w:proofErr w:type="spellStart"/>
      <w:r>
        <w:t>ist</w:t>
      </w:r>
      <w:proofErr w:type="spellEnd"/>
      <w:r>
        <w:t xml:space="preserve"> </w:t>
      </w:r>
      <w:proofErr w:type="spellStart"/>
      <w:r>
        <w:t>für</w:t>
      </w:r>
      <w:proofErr w:type="spellEnd"/>
      <w:r>
        <w:t xml:space="preserve"> </w:t>
      </w:r>
      <w:proofErr w:type="spellStart"/>
      <w:r>
        <w:t>ein</w:t>
      </w:r>
      <w:proofErr w:type="spellEnd"/>
      <w:r>
        <w:t xml:space="preserve"> </w:t>
      </w:r>
      <w:proofErr w:type="spellStart"/>
      <w:r>
        <w:t>Fazit</w:t>
      </w:r>
      <w:proofErr w:type="spellEnd"/>
      <w:r>
        <w:t xml:space="preserve"> </w:t>
      </w:r>
      <w:proofErr w:type="spellStart"/>
      <w:r>
        <w:t>deutlich</w:t>
      </w:r>
      <w:proofErr w:type="spellEnd"/>
      <w:r>
        <w:t xml:space="preserve"> </w:t>
      </w:r>
      <w:proofErr w:type="spellStart"/>
      <w:r>
        <w:t>zu</w:t>
      </w:r>
      <w:proofErr w:type="spellEnd"/>
      <w:r>
        <w:t xml:space="preserve"> lang. </w:t>
      </w:r>
      <w:r w:rsidRPr="002E1D76">
        <w:rPr>
          <w:lang w:val="de-DE"/>
        </w:rPr>
        <w:t>Es sind Elemente aus Zusammenfassung (bzw. Abstract)</w:t>
      </w:r>
      <w:r>
        <w:rPr>
          <w:lang w:val="de-DE"/>
        </w:rPr>
        <w:t xml:space="preserve"> und </w:t>
      </w:r>
      <w:proofErr w:type="spellStart"/>
      <w:r>
        <w:rPr>
          <w:lang w:val="de-DE"/>
        </w:rPr>
        <w:t>Discussion</w:t>
      </w:r>
      <w:proofErr w:type="spellEnd"/>
      <w:r>
        <w:rPr>
          <w:lang w:val="de-DE"/>
        </w:rPr>
        <w:t xml:space="preserve"> enthalten. Die zusammenfassenden Anteile könnten z.B. ans Ende der Passenden Kapitel als Kapitelzusammenfassung verschoben werden.</w:t>
      </w:r>
      <w:bookmarkStart w:id="1613" w:name="_GoBack"/>
      <w:bookmarkEnd w:id="1613"/>
    </w:p>
  </w:comment>
  <w:comment w:id="1651" w:author="Chancerel, Perrine" w:date="2015-04-01T15:48:00Z" w:initials="CP">
    <w:p w14:paraId="42F38D3E" w14:textId="77777777" w:rsidR="00D0670B" w:rsidRDefault="00D0670B">
      <w:pPr>
        <w:pStyle w:val="Kommentartext"/>
      </w:pPr>
      <w:r>
        <w:rPr>
          <w:rStyle w:val="Kommentarzeichen"/>
        </w:rPr>
        <w:annotationRef/>
      </w:r>
      <w:r>
        <w:t>Not sure about that, because the value of tantalum is not very high… And there are good reasons from an economic perspective why PCB are shredded. Not sure that your process is competitive, i.e. that the additional revenues from the materials can cover the additional process costs</w:t>
      </w:r>
    </w:p>
  </w:comment>
  <w:comment w:id="1661" w:author="Chancerel, Perrine" w:date="2015-04-01T15:48:00Z" w:initials="CP">
    <w:p w14:paraId="147E6229" w14:textId="77777777" w:rsidR="00D0670B" w:rsidRPr="00D0670B" w:rsidRDefault="00D0670B">
      <w:pPr>
        <w:pStyle w:val="Kommentartext"/>
        <w:rPr>
          <w:lang w:val="de-DE"/>
        </w:rPr>
      </w:pPr>
      <w:r>
        <w:rPr>
          <w:rStyle w:val="Kommentarzeichen"/>
        </w:rPr>
        <w:annotationRef/>
      </w:r>
      <w:r w:rsidRPr="00D0670B">
        <w:rPr>
          <w:lang w:val="de-DE"/>
        </w:rPr>
        <w:t xml:space="preserve">European </w:t>
      </w:r>
      <w:proofErr w:type="spellStart"/>
      <w:r w:rsidRPr="00D0670B">
        <w:rPr>
          <w:lang w:val="de-DE"/>
        </w:rPr>
        <w:t>Commission</w:t>
      </w:r>
      <w:proofErr w:type="spellEnd"/>
      <w:r w:rsidRPr="00D0670B">
        <w:rPr>
          <w:lang w:val="de-DE"/>
        </w:rPr>
        <w:t xml:space="preserve"> --&gt; Reference anpassen</w:t>
      </w:r>
    </w:p>
    <w:p w14:paraId="4F88822E" w14:textId="77777777" w:rsidR="00D0670B" w:rsidRPr="00D0670B" w:rsidRDefault="00D0670B">
      <w:pPr>
        <w:pStyle w:val="Kommentartext"/>
        <w:rPr>
          <w:lang w:val="de-DE"/>
        </w:rPr>
      </w:pPr>
      <w:r w:rsidRPr="00D0670B">
        <w:rPr>
          <w:lang w:val="de-DE"/>
        </w:rPr>
        <w:t>Wikipedia --&gt; Lieber Primärquelle angeben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12EBF45" w15:done="0"/>
  <w15:commentEx w15:paraId="296CB267" w15:done="0"/>
  <w15:commentEx w15:paraId="4A04E878" w15:done="0"/>
  <w15:commentEx w15:paraId="39570F46" w15:done="0"/>
  <w15:commentEx w15:paraId="5BF1B570" w15:done="0"/>
  <w15:commentEx w15:paraId="62CA6EB0" w15:done="0"/>
  <w15:commentEx w15:paraId="0B055073" w15:done="0"/>
  <w15:commentEx w15:paraId="65EBFE94" w15:done="0"/>
  <w15:commentEx w15:paraId="29925373" w15:done="0"/>
  <w15:commentEx w15:paraId="6D983AE4" w15:done="0"/>
  <w15:commentEx w15:paraId="04182E0C" w15:done="0"/>
  <w15:commentEx w15:paraId="2EAB4785" w15:done="0"/>
  <w15:commentEx w15:paraId="7BE385E4" w15:done="0"/>
  <w15:commentEx w15:paraId="62946E18" w15:done="0"/>
  <w15:commentEx w15:paraId="735068B4" w15:done="0"/>
  <w15:commentEx w15:paraId="6ECDC75C" w15:done="0"/>
  <w15:commentEx w15:paraId="50E49EDF" w15:done="0"/>
  <w15:commentEx w15:paraId="6DAFC30D" w15:done="0"/>
  <w15:commentEx w15:paraId="0ADAB519" w15:done="0"/>
  <w15:commentEx w15:paraId="03623ECD" w15:done="0"/>
  <w15:commentEx w15:paraId="6B0FF338" w15:done="0"/>
  <w15:commentEx w15:paraId="5DF2A6C0" w15:done="0"/>
  <w15:commentEx w15:paraId="40F3F3E2" w15:done="0"/>
  <w15:commentEx w15:paraId="69E000A9" w15:done="0"/>
  <w15:commentEx w15:paraId="5186523F" w15:done="0"/>
  <w15:commentEx w15:paraId="290E2895" w15:done="0"/>
  <w15:commentEx w15:paraId="1F37B2F9" w15:done="0"/>
  <w15:commentEx w15:paraId="36D9C1F1" w15:done="0"/>
  <w15:commentEx w15:paraId="5AF1F8F7" w15:done="0"/>
  <w15:commentEx w15:paraId="0FE90156" w15:done="0"/>
  <w15:commentEx w15:paraId="78E4FF67" w15:done="0"/>
  <w15:commentEx w15:paraId="04271758" w15:done="0"/>
  <w15:commentEx w15:paraId="6AB7476F" w15:done="0"/>
  <w15:commentEx w15:paraId="143C5D92" w15:done="0"/>
  <w15:commentEx w15:paraId="6ADE6142" w15:done="0"/>
  <w15:commentEx w15:paraId="70461C28" w15:done="0"/>
  <w15:commentEx w15:paraId="4CB31C0C" w15:done="0"/>
  <w15:commentEx w15:paraId="0E47D965" w15:done="0"/>
  <w15:commentEx w15:paraId="756BB3C8" w15:done="0"/>
  <w15:commentEx w15:paraId="3FDCF36C" w15:done="0"/>
  <w15:commentEx w15:paraId="1A734224" w15:done="0"/>
  <w15:commentEx w15:paraId="52BD12A1" w15:done="0"/>
  <w15:commentEx w15:paraId="3A808321" w15:done="0"/>
  <w15:commentEx w15:paraId="6F335E41" w15:done="0"/>
  <w15:commentEx w15:paraId="20B3D894" w15:done="0"/>
  <w15:commentEx w15:paraId="2E886E13" w15:done="0"/>
  <w15:commentEx w15:paraId="5EB28041" w15:done="0"/>
  <w15:commentEx w15:paraId="4D8AB8C8" w15:done="0"/>
  <w15:commentEx w15:paraId="42F38D3E" w15:done="0"/>
  <w15:commentEx w15:paraId="4F88822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BCDF2A" w14:textId="77777777" w:rsidR="00FF7BDE" w:rsidRDefault="00FF7BDE" w:rsidP="003F2671">
      <w:pPr>
        <w:spacing w:after="0" w:line="240" w:lineRule="auto"/>
      </w:pPr>
      <w:r>
        <w:separator/>
      </w:r>
    </w:p>
  </w:endnote>
  <w:endnote w:type="continuationSeparator" w:id="0">
    <w:p w14:paraId="6E714443" w14:textId="77777777" w:rsidR="00FF7BDE" w:rsidRDefault="00FF7BDE" w:rsidP="003F26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701AEF" w14:textId="77777777" w:rsidR="00D0670B" w:rsidRDefault="00D0670B">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0178390"/>
      <w:docPartObj>
        <w:docPartGallery w:val="Page Numbers (Bottom of Page)"/>
        <w:docPartUnique/>
      </w:docPartObj>
    </w:sdtPr>
    <w:sdtEndPr>
      <w:rPr>
        <w:noProof/>
      </w:rPr>
    </w:sdtEndPr>
    <w:sdtContent>
      <w:p w14:paraId="085E7B75" w14:textId="77777777" w:rsidR="00D0670B" w:rsidRDefault="00D0670B">
        <w:pPr>
          <w:pStyle w:val="Fuzeile"/>
          <w:jc w:val="right"/>
        </w:pPr>
        <w:r>
          <w:fldChar w:fldCharType="begin"/>
        </w:r>
        <w:r>
          <w:instrText xml:space="preserve"> PAGE   \* MERGEFORMAT </w:instrText>
        </w:r>
        <w:r>
          <w:fldChar w:fldCharType="separate"/>
        </w:r>
        <w:r w:rsidR="0045177B">
          <w:rPr>
            <w:noProof/>
          </w:rPr>
          <w:t>xvi</w:t>
        </w:r>
        <w:r>
          <w:rPr>
            <w:noProof/>
          </w:rPr>
          <w:fldChar w:fldCharType="end"/>
        </w:r>
      </w:p>
    </w:sdtContent>
  </w:sdt>
  <w:p w14:paraId="2BB2FDDD" w14:textId="77777777" w:rsidR="00D0670B" w:rsidRDefault="00D0670B">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25239B" w14:textId="77777777" w:rsidR="00D0670B" w:rsidRDefault="00D0670B">
    <w:pPr>
      <w:pStyle w:val="Fuzeil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0138841"/>
      <w:docPartObj>
        <w:docPartGallery w:val="Page Numbers (Bottom of Page)"/>
        <w:docPartUnique/>
      </w:docPartObj>
    </w:sdtPr>
    <w:sdtEndPr>
      <w:rPr>
        <w:noProof/>
      </w:rPr>
    </w:sdtEndPr>
    <w:sdtContent>
      <w:p w14:paraId="660DB794" w14:textId="77777777" w:rsidR="00D0670B" w:rsidRDefault="00D0670B">
        <w:pPr>
          <w:pStyle w:val="Fuzeile"/>
          <w:jc w:val="right"/>
        </w:pPr>
        <w:r>
          <w:fldChar w:fldCharType="begin"/>
        </w:r>
        <w:r>
          <w:instrText xml:space="preserve"> PAGE   \* MERGEFORMAT </w:instrText>
        </w:r>
        <w:r>
          <w:fldChar w:fldCharType="separate"/>
        </w:r>
        <w:r w:rsidR="002E1D76">
          <w:rPr>
            <w:noProof/>
          </w:rPr>
          <w:t>cxxxiv</w:t>
        </w:r>
        <w:r>
          <w:rPr>
            <w:noProof/>
          </w:rPr>
          <w:fldChar w:fldCharType="end"/>
        </w:r>
      </w:p>
    </w:sdtContent>
  </w:sdt>
  <w:p w14:paraId="3748A778" w14:textId="77777777" w:rsidR="00D0670B" w:rsidRDefault="00D0670B">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60CC1D" w14:textId="77777777" w:rsidR="00FF7BDE" w:rsidRDefault="00FF7BDE" w:rsidP="003F2671">
      <w:pPr>
        <w:spacing w:after="0" w:line="240" w:lineRule="auto"/>
      </w:pPr>
      <w:r>
        <w:separator/>
      </w:r>
    </w:p>
  </w:footnote>
  <w:footnote w:type="continuationSeparator" w:id="0">
    <w:p w14:paraId="6CAFA486" w14:textId="77777777" w:rsidR="00FF7BDE" w:rsidRDefault="00FF7BDE" w:rsidP="003F26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B142FC" w14:textId="77777777" w:rsidR="00D0670B" w:rsidRDefault="00D0670B">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BBF6BE" w14:textId="77777777" w:rsidR="00D0670B" w:rsidRDefault="00D0670B">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F9766" w14:textId="77777777" w:rsidR="00D0670B" w:rsidRDefault="00D0670B">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7E89FB" w14:textId="77777777" w:rsidR="00D0670B" w:rsidRPr="005E1750" w:rsidRDefault="00D0670B" w:rsidP="001F1BCD">
    <w:pPr>
      <w:pStyle w:val="Kopfzeile"/>
      <w:rPr>
        <w:lang w:val="de-DE"/>
        <w:rPrChange w:id="552" w:author="Perrine Chancerel" w:date="2015-03-31T12:59:00Z">
          <w:rPr/>
        </w:rPrChange>
      </w:rPr>
    </w:pPr>
    <w:r>
      <w:fldChar w:fldCharType="begin"/>
    </w:r>
    <w:r>
      <w:instrText xml:space="preserve"> STYLEREF  "Heading 1"  \* MERGEFORMAT </w:instrText>
    </w:r>
    <w:r>
      <w:fldChar w:fldCharType="separate"/>
    </w:r>
    <w:r w:rsidR="002E1D76">
      <w:rPr>
        <w:b/>
        <w:bCs/>
        <w:noProof/>
        <w:lang w:val="de-DE"/>
      </w:rPr>
      <w:t>Fehler! Verwenden Sie die Registerkarte 'Start', um Heading 1 dem Text zuzuweisen, der hier angezeigt werden soll.</w:t>
    </w:r>
    <w:r>
      <w:rPr>
        <w:noProof/>
      </w:rPr>
      <w:fldChar w:fldCharType="end"/>
    </w:r>
    <w:ins w:id="553" w:author="Perrine Chancerel" w:date="2015-03-31T12:59:00Z">
      <w:r>
        <w:rPr>
          <w:noProof/>
        </w:rPr>
        <w:t>Vorsicht Korrigieren</w:t>
      </w:r>
      <w:r w:rsidRPr="005E1750">
        <w:rPr>
          <w:noProof/>
          <w:lang w:val="de-DE"/>
          <w:rPrChange w:id="554" w:author="Perrine Chancerel" w:date="2015-03-31T12:59:00Z">
            <w:rPr>
              <w:noProof/>
            </w:rPr>
          </w:rPrChange>
        </w:rPr>
        <w:t>!!!!!!</w:t>
      </w:r>
    </w:ins>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2809C8" w14:textId="77777777" w:rsidR="00D0670B" w:rsidRPr="001F1BCD" w:rsidRDefault="00D0670B" w:rsidP="001F1BCD">
    <w:pPr>
      <w:pStyle w:val="Kopfzeile"/>
    </w:pPr>
    <w:r>
      <w:t>Appendices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D1421"/>
    <w:multiLevelType w:val="multilevel"/>
    <w:tmpl w:val="B4A6C856"/>
    <w:lvl w:ilvl="0">
      <w:start w:val="7"/>
      <w:numFmt w:val="decimal"/>
      <w:lvlText w:val="%1"/>
      <w:lvlJc w:val="left"/>
      <w:pPr>
        <w:ind w:left="360" w:hanging="36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35EF4231"/>
    <w:multiLevelType w:val="hybridMultilevel"/>
    <w:tmpl w:val="42620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3C14078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6">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FB837B7"/>
    <w:multiLevelType w:val="multilevel"/>
    <w:tmpl w:val="BF384C1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41CC01D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9">
    <w:nsid w:val="43124F2F"/>
    <w:multiLevelType w:val="hybridMultilevel"/>
    <w:tmpl w:val="C5721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50933FE"/>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2">
    <w:nsid w:val="473617C7"/>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0174A2"/>
    <w:multiLevelType w:val="hybridMultilevel"/>
    <w:tmpl w:val="1B24814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E5C5C8C"/>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5DA00CBF"/>
    <w:multiLevelType w:val="hybridMultilevel"/>
    <w:tmpl w:val="E8BC32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64AC5CA2"/>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64E26FE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0">
    <w:nsid w:val="67D813A1"/>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10D5B02"/>
    <w:multiLevelType w:val="hybridMultilevel"/>
    <w:tmpl w:val="45AEAFC0"/>
    <w:lvl w:ilvl="0" w:tplc="0407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1"/>
  </w:num>
  <w:num w:numId="4">
    <w:abstractNumId w:val="6"/>
  </w:num>
  <w:num w:numId="5">
    <w:abstractNumId w:val="7"/>
  </w:num>
  <w:num w:numId="6">
    <w:abstractNumId w:val="10"/>
  </w:num>
  <w:num w:numId="7">
    <w:abstractNumId w:val="4"/>
  </w:num>
  <w:num w:numId="8">
    <w:abstractNumId w:val="16"/>
  </w:num>
  <w:num w:numId="9">
    <w:abstractNumId w:val="15"/>
  </w:num>
  <w:num w:numId="10">
    <w:abstractNumId w:val="12"/>
  </w:num>
  <w:num w:numId="11">
    <w:abstractNumId w:val="20"/>
  </w:num>
  <w:num w:numId="12">
    <w:abstractNumId w:val="8"/>
  </w:num>
  <w:num w:numId="13">
    <w:abstractNumId w:val="0"/>
  </w:num>
  <w:num w:numId="14">
    <w:abstractNumId w:val="19"/>
  </w:num>
  <w:num w:numId="15">
    <w:abstractNumId w:val="9"/>
  </w:num>
  <w:num w:numId="16">
    <w:abstractNumId w:val="14"/>
  </w:num>
  <w:num w:numId="17">
    <w:abstractNumId w:val="17"/>
  </w:num>
  <w:num w:numId="18">
    <w:abstractNumId w:val="3"/>
  </w:num>
  <w:num w:numId="19">
    <w:abstractNumId w:val="5"/>
  </w:num>
  <w:num w:numId="20">
    <w:abstractNumId w:val="11"/>
  </w:num>
  <w:num w:numId="21">
    <w:abstractNumId w:val="18"/>
  </w:num>
  <w:num w:numId="22">
    <w:abstractNumId w:val="21"/>
  </w:num>
  <w:numIdMacAtCleanup w:val="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endrik">
    <w15:presenceInfo w15:providerId="None" w15:userId="Hendri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00FB0"/>
    <w:rsid w:val="00002603"/>
    <w:rsid w:val="00003B01"/>
    <w:rsid w:val="0000566C"/>
    <w:rsid w:val="000057EB"/>
    <w:rsid w:val="000074CC"/>
    <w:rsid w:val="00010755"/>
    <w:rsid w:val="00010CEF"/>
    <w:rsid w:val="00011C74"/>
    <w:rsid w:val="00011E7C"/>
    <w:rsid w:val="000122BC"/>
    <w:rsid w:val="0001243A"/>
    <w:rsid w:val="00014235"/>
    <w:rsid w:val="00014F41"/>
    <w:rsid w:val="0001534F"/>
    <w:rsid w:val="00015BF3"/>
    <w:rsid w:val="00015D3B"/>
    <w:rsid w:val="000161BA"/>
    <w:rsid w:val="00017894"/>
    <w:rsid w:val="00021B62"/>
    <w:rsid w:val="00022493"/>
    <w:rsid w:val="000225B9"/>
    <w:rsid w:val="00023FB3"/>
    <w:rsid w:val="00024975"/>
    <w:rsid w:val="000266BF"/>
    <w:rsid w:val="0002784E"/>
    <w:rsid w:val="000312F1"/>
    <w:rsid w:val="00032BBB"/>
    <w:rsid w:val="00035161"/>
    <w:rsid w:val="000354A7"/>
    <w:rsid w:val="0003615C"/>
    <w:rsid w:val="00040465"/>
    <w:rsid w:val="000405A3"/>
    <w:rsid w:val="0004205D"/>
    <w:rsid w:val="00044311"/>
    <w:rsid w:val="00045656"/>
    <w:rsid w:val="00045E95"/>
    <w:rsid w:val="000465AF"/>
    <w:rsid w:val="000467D3"/>
    <w:rsid w:val="000511B6"/>
    <w:rsid w:val="0005217A"/>
    <w:rsid w:val="00052D71"/>
    <w:rsid w:val="0005323A"/>
    <w:rsid w:val="00053AAD"/>
    <w:rsid w:val="00053B88"/>
    <w:rsid w:val="00053D60"/>
    <w:rsid w:val="000554D0"/>
    <w:rsid w:val="000569F3"/>
    <w:rsid w:val="00057A20"/>
    <w:rsid w:val="00057B87"/>
    <w:rsid w:val="00060453"/>
    <w:rsid w:val="0006311D"/>
    <w:rsid w:val="00063429"/>
    <w:rsid w:val="0006347A"/>
    <w:rsid w:val="00065778"/>
    <w:rsid w:val="00066ED2"/>
    <w:rsid w:val="00067083"/>
    <w:rsid w:val="00067190"/>
    <w:rsid w:val="000671AB"/>
    <w:rsid w:val="000674FD"/>
    <w:rsid w:val="0007055D"/>
    <w:rsid w:val="0007055E"/>
    <w:rsid w:val="0007228E"/>
    <w:rsid w:val="0007281C"/>
    <w:rsid w:val="00072DF3"/>
    <w:rsid w:val="00072DFD"/>
    <w:rsid w:val="00072F49"/>
    <w:rsid w:val="0007387D"/>
    <w:rsid w:val="00075304"/>
    <w:rsid w:val="00076679"/>
    <w:rsid w:val="000769F2"/>
    <w:rsid w:val="00080244"/>
    <w:rsid w:val="0008041A"/>
    <w:rsid w:val="000812FF"/>
    <w:rsid w:val="000826BB"/>
    <w:rsid w:val="00082922"/>
    <w:rsid w:val="00082BBC"/>
    <w:rsid w:val="000832EB"/>
    <w:rsid w:val="0008433D"/>
    <w:rsid w:val="000852E0"/>
    <w:rsid w:val="00085ABE"/>
    <w:rsid w:val="00085D17"/>
    <w:rsid w:val="000873AE"/>
    <w:rsid w:val="0008778F"/>
    <w:rsid w:val="000877EA"/>
    <w:rsid w:val="00091B29"/>
    <w:rsid w:val="00091EED"/>
    <w:rsid w:val="00093394"/>
    <w:rsid w:val="00094EF9"/>
    <w:rsid w:val="000951B8"/>
    <w:rsid w:val="00095C29"/>
    <w:rsid w:val="00096C3E"/>
    <w:rsid w:val="000A2CFE"/>
    <w:rsid w:val="000A37EB"/>
    <w:rsid w:val="000A3959"/>
    <w:rsid w:val="000A4242"/>
    <w:rsid w:val="000A4551"/>
    <w:rsid w:val="000A4613"/>
    <w:rsid w:val="000A4C2F"/>
    <w:rsid w:val="000A645A"/>
    <w:rsid w:val="000A6FDF"/>
    <w:rsid w:val="000A7796"/>
    <w:rsid w:val="000A795F"/>
    <w:rsid w:val="000B01D1"/>
    <w:rsid w:val="000B055D"/>
    <w:rsid w:val="000B0799"/>
    <w:rsid w:val="000B0A17"/>
    <w:rsid w:val="000B1856"/>
    <w:rsid w:val="000B45CA"/>
    <w:rsid w:val="000B5092"/>
    <w:rsid w:val="000B5307"/>
    <w:rsid w:val="000B5BEA"/>
    <w:rsid w:val="000B6B78"/>
    <w:rsid w:val="000B7076"/>
    <w:rsid w:val="000C385A"/>
    <w:rsid w:val="000C4A26"/>
    <w:rsid w:val="000C6766"/>
    <w:rsid w:val="000C6B54"/>
    <w:rsid w:val="000C7E72"/>
    <w:rsid w:val="000D1B71"/>
    <w:rsid w:val="000D1CAF"/>
    <w:rsid w:val="000D2BFE"/>
    <w:rsid w:val="000D3E38"/>
    <w:rsid w:val="000D4E1A"/>
    <w:rsid w:val="000D4E5B"/>
    <w:rsid w:val="000D7280"/>
    <w:rsid w:val="000E0314"/>
    <w:rsid w:val="000E0C2E"/>
    <w:rsid w:val="000E0C9B"/>
    <w:rsid w:val="000E34DC"/>
    <w:rsid w:val="000E373C"/>
    <w:rsid w:val="000E4230"/>
    <w:rsid w:val="000E4B9A"/>
    <w:rsid w:val="000E4CE7"/>
    <w:rsid w:val="000E4ECD"/>
    <w:rsid w:val="000E5E94"/>
    <w:rsid w:val="000E7122"/>
    <w:rsid w:val="000F0FDF"/>
    <w:rsid w:val="000F151B"/>
    <w:rsid w:val="000F25B8"/>
    <w:rsid w:val="000F4B56"/>
    <w:rsid w:val="000F5EC2"/>
    <w:rsid w:val="000F63B5"/>
    <w:rsid w:val="000F67B0"/>
    <w:rsid w:val="000F7FE4"/>
    <w:rsid w:val="00100510"/>
    <w:rsid w:val="001027C6"/>
    <w:rsid w:val="00103244"/>
    <w:rsid w:val="0010347F"/>
    <w:rsid w:val="00103CAE"/>
    <w:rsid w:val="0010546B"/>
    <w:rsid w:val="00106569"/>
    <w:rsid w:val="0010756F"/>
    <w:rsid w:val="00107EAD"/>
    <w:rsid w:val="0011044A"/>
    <w:rsid w:val="00111672"/>
    <w:rsid w:val="001117AA"/>
    <w:rsid w:val="00113680"/>
    <w:rsid w:val="00113C58"/>
    <w:rsid w:val="00115B86"/>
    <w:rsid w:val="001164A2"/>
    <w:rsid w:val="001165FB"/>
    <w:rsid w:val="001176B5"/>
    <w:rsid w:val="00121134"/>
    <w:rsid w:val="00121A72"/>
    <w:rsid w:val="001222A6"/>
    <w:rsid w:val="00122A1D"/>
    <w:rsid w:val="00123BAC"/>
    <w:rsid w:val="00123BB8"/>
    <w:rsid w:val="0012517A"/>
    <w:rsid w:val="0012644F"/>
    <w:rsid w:val="0012683F"/>
    <w:rsid w:val="00127233"/>
    <w:rsid w:val="0013027B"/>
    <w:rsid w:val="00130BD5"/>
    <w:rsid w:val="001358A4"/>
    <w:rsid w:val="00135AF9"/>
    <w:rsid w:val="00137002"/>
    <w:rsid w:val="001370BF"/>
    <w:rsid w:val="00137D09"/>
    <w:rsid w:val="00140078"/>
    <w:rsid w:val="0014132C"/>
    <w:rsid w:val="00141BE2"/>
    <w:rsid w:val="00142388"/>
    <w:rsid w:val="00142972"/>
    <w:rsid w:val="00143F17"/>
    <w:rsid w:val="00144C43"/>
    <w:rsid w:val="00145727"/>
    <w:rsid w:val="001507E0"/>
    <w:rsid w:val="00150B54"/>
    <w:rsid w:val="00152A0D"/>
    <w:rsid w:val="00153098"/>
    <w:rsid w:val="00153562"/>
    <w:rsid w:val="00153836"/>
    <w:rsid w:val="0015456C"/>
    <w:rsid w:val="00154C67"/>
    <w:rsid w:val="00154E09"/>
    <w:rsid w:val="0015513C"/>
    <w:rsid w:val="00157E0A"/>
    <w:rsid w:val="00157E1A"/>
    <w:rsid w:val="00157FCC"/>
    <w:rsid w:val="00161755"/>
    <w:rsid w:val="001638F5"/>
    <w:rsid w:val="00163F98"/>
    <w:rsid w:val="00167369"/>
    <w:rsid w:val="0017137F"/>
    <w:rsid w:val="00172ADF"/>
    <w:rsid w:val="00173239"/>
    <w:rsid w:val="001735D8"/>
    <w:rsid w:val="001740EF"/>
    <w:rsid w:val="00176BF2"/>
    <w:rsid w:val="00176D08"/>
    <w:rsid w:val="00177097"/>
    <w:rsid w:val="00177D81"/>
    <w:rsid w:val="0018086D"/>
    <w:rsid w:val="00182DB3"/>
    <w:rsid w:val="00182E0E"/>
    <w:rsid w:val="001838E4"/>
    <w:rsid w:val="001838E6"/>
    <w:rsid w:val="001849C6"/>
    <w:rsid w:val="001853FE"/>
    <w:rsid w:val="00187516"/>
    <w:rsid w:val="0019119A"/>
    <w:rsid w:val="00191448"/>
    <w:rsid w:val="00191B33"/>
    <w:rsid w:val="00191E33"/>
    <w:rsid w:val="00191F8B"/>
    <w:rsid w:val="001921AF"/>
    <w:rsid w:val="001922DE"/>
    <w:rsid w:val="0019295B"/>
    <w:rsid w:val="00192D9F"/>
    <w:rsid w:val="001943EB"/>
    <w:rsid w:val="00194FF9"/>
    <w:rsid w:val="00196DA5"/>
    <w:rsid w:val="00196ECD"/>
    <w:rsid w:val="00197376"/>
    <w:rsid w:val="001977FD"/>
    <w:rsid w:val="001A04AC"/>
    <w:rsid w:val="001A0A42"/>
    <w:rsid w:val="001A13FF"/>
    <w:rsid w:val="001A1B09"/>
    <w:rsid w:val="001A1E9D"/>
    <w:rsid w:val="001A5996"/>
    <w:rsid w:val="001A6101"/>
    <w:rsid w:val="001B0041"/>
    <w:rsid w:val="001B12F4"/>
    <w:rsid w:val="001B1AE0"/>
    <w:rsid w:val="001B1D10"/>
    <w:rsid w:val="001B30B8"/>
    <w:rsid w:val="001B32F3"/>
    <w:rsid w:val="001B33A8"/>
    <w:rsid w:val="001B547F"/>
    <w:rsid w:val="001B5D44"/>
    <w:rsid w:val="001B654E"/>
    <w:rsid w:val="001B7EE1"/>
    <w:rsid w:val="001C119D"/>
    <w:rsid w:val="001C169B"/>
    <w:rsid w:val="001C16BC"/>
    <w:rsid w:val="001C28EA"/>
    <w:rsid w:val="001C3650"/>
    <w:rsid w:val="001C519E"/>
    <w:rsid w:val="001C59B1"/>
    <w:rsid w:val="001C5FEA"/>
    <w:rsid w:val="001C678E"/>
    <w:rsid w:val="001D1A33"/>
    <w:rsid w:val="001D2EB8"/>
    <w:rsid w:val="001D34EA"/>
    <w:rsid w:val="001D35FD"/>
    <w:rsid w:val="001D449F"/>
    <w:rsid w:val="001D7FD3"/>
    <w:rsid w:val="001E0982"/>
    <w:rsid w:val="001E120A"/>
    <w:rsid w:val="001E14A3"/>
    <w:rsid w:val="001E30A1"/>
    <w:rsid w:val="001E3122"/>
    <w:rsid w:val="001E319B"/>
    <w:rsid w:val="001E4DB1"/>
    <w:rsid w:val="001E531F"/>
    <w:rsid w:val="001E57E6"/>
    <w:rsid w:val="001E74FC"/>
    <w:rsid w:val="001E7A68"/>
    <w:rsid w:val="001F013A"/>
    <w:rsid w:val="001F048E"/>
    <w:rsid w:val="001F0CC2"/>
    <w:rsid w:val="001F0F34"/>
    <w:rsid w:val="001F1AB0"/>
    <w:rsid w:val="001F1BCD"/>
    <w:rsid w:val="001F23D9"/>
    <w:rsid w:val="001F383F"/>
    <w:rsid w:val="001F497D"/>
    <w:rsid w:val="001F5A07"/>
    <w:rsid w:val="001F5F2D"/>
    <w:rsid w:val="001F5F2F"/>
    <w:rsid w:val="001F6A0C"/>
    <w:rsid w:val="001F737C"/>
    <w:rsid w:val="00200FDA"/>
    <w:rsid w:val="00202922"/>
    <w:rsid w:val="002041D4"/>
    <w:rsid w:val="00204CA9"/>
    <w:rsid w:val="002056EE"/>
    <w:rsid w:val="0021100B"/>
    <w:rsid w:val="002121B5"/>
    <w:rsid w:val="002121E2"/>
    <w:rsid w:val="00212C47"/>
    <w:rsid w:val="00212F30"/>
    <w:rsid w:val="00213B17"/>
    <w:rsid w:val="00213FCD"/>
    <w:rsid w:val="0021451C"/>
    <w:rsid w:val="00215121"/>
    <w:rsid w:val="0021626D"/>
    <w:rsid w:val="00221548"/>
    <w:rsid w:val="00223202"/>
    <w:rsid w:val="00223250"/>
    <w:rsid w:val="002243E8"/>
    <w:rsid w:val="00227098"/>
    <w:rsid w:val="0023060F"/>
    <w:rsid w:val="00230A8B"/>
    <w:rsid w:val="00230E95"/>
    <w:rsid w:val="002322BC"/>
    <w:rsid w:val="0023296F"/>
    <w:rsid w:val="00232C6D"/>
    <w:rsid w:val="00233110"/>
    <w:rsid w:val="00234E3E"/>
    <w:rsid w:val="002356F6"/>
    <w:rsid w:val="00235D98"/>
    <w:rsid w:val="00236111"/>
    <w:rsid w:val="002366A2"/>
    <w:rsid w:val="00236730"/>
    <w:rsid w:val="00236752"/>
    <w:rsid w:val="00237046"/>
    <w:rsid w:val="00237C59"/>
    <w:rsid w:val="00237D63"/>
    <w:rsid w:val="00237DE8"/>
    <w:rsid w:val="00240715"/>
    <w:rsid w:val="00240E81"/>
    <w:rsid w:val="00242F5F"/>
    <w:rsid w:val="002448F0"/>
    <w:rsid w:val="00245547"/>
    <w:rsid w:val="00250DF6"/>
    <w:rsid w:val="00251C35"/>
    <w:rsid w:val="00251C99"/>
    <w:rsid w:val="002523B5"/>
    <w:rsid w:val="002530F6"/>
    <w:rsid w:val="00253183"/>
    <w:rsid w:val="00253EC2"/>
    <w:rsid w:val="002547EB"/>
    <w:rsid w:val="00255BE2"/>
    <w:rsid w:val="00256C6D"/>
    <w:rsid w:val="002600CD"/>
    <w:rsid w:val="00260677"/>
    <w:rsid w:val="002614D5"/>
    <w:rsid w:val="00262401"/>
    <w:rsid w:val="0026269A"/>
    <w:rsid w:val="00262C45"/>
    <w:rsid w:val="002640FA"/>
    <w:rsid w:val="0026450C"/>
    <w:rsid w:val="00264F9F"/>
    <w:rsid w:val="0026782F"/>
    <w:rsid w:val="002708C7"/>
    <w:rsid w:val="00270975"/>
    <w:rsid w:val="00270C9F"/>
    <w:rsid w:val="00271D20"/>
    <w:rsid w:val="00272FE4"/>
    <w:rsid w:val="00273889"/>
    <w:rsid w:val="002742BC"/>
    <w:rsid w:val="00274597"/>
    <w:rsid w:val="00274BB6"/>
    <w:rsid w:val="002760C3"/>
    <w:rsid w:val="0027674F"/>
    <w:rsid w:val="002776D8"/>
    <w:rsid w:val="00281D5C"/>
    <w:rsid w:val="002826E1"/>
    <w:rsid w:val="00282C23"/>
    <w:rsid w:val="00284115"/>
    <w:rsid w:val="00284A77"/>
    <w:rsid w:val="00285074"/>
    <w:rsid w:val="0028537B"/>
    <w:rsid w:val="002854A4"/>
    <w:rsid w:val="00285E80"/>
    <w:rsid w:val="00286FF8"/>
    <w:rsid w:val="00291F28"/>
    <w:rsid w:val="0029251A"/>
    <w:rsid w:val="002929CE"/>
    <w:rsid w:val="00293ABA"/>
    <w:rsid w:val="00296068"/>
    <w:rsid w:val="002A165E"/>
    <w:rsid w:val="002A2437"/>
    <w:rsid w:val="002A276B"/>
    <w:rsid w:val="002A289A"/>
    <w:rsid w:val="002A35AA"/>
    <w:rsid w:val="002A40D9"/>
    <w:rsid w:val="002A4891"/>
    <w:rsid w:val="002A57B5"/>
    <w:rsid w:val="002A5810"/>
    <w:rsid w:val="002A6205"/>
    <w:rsid w:val="002A74F3"/>
    <w:rsid w:val="002B10FD"/>
    <w:rsid w:val="002B276A"/>
    <w:rsid w:val="002B372F"/>
    <w:rsid w:val="002B43B8"/>
    <w:rsid w:val="002B4F34"/>
    <w:rsid w:val="002B5AA9"/>
    <w:rsid w:val="002B724C"/>
    <w:rsid w:val="002B7DDE"/>
    <w:rsid w:val="002C5943"/>
    <w:rsid w:val="002C645E"/>
    <w:rsid w:val="002C6A58"/>
    <w:rsid w:val="002D1ABE"/>
    <w:rsid w:val="002D2470"/>
    <w:rsid w:val="002D28AC"/>
    <w:rsid w:val="002D2909"/>
    <w:rsid w:val="002D3642"/>
    <w:rsid w:val="002D3858"/>
    <w:rsid w:val="002D3D24"/>
    <w:rsid w:val="002D4DCD"/>
    <w:rsid w:val="002D7D40"/>
    <w:rsid w:val="002E0E5A"/>
    <w:rsid w:val="002E1D76"/>
    <w:rsid w:val="002E223E"/>
    <w:rsid w:val="002E22BD"/>
    <w:rsid w:val="002E595B"/>
    <w:rsid w:val="002E671A"/>
    <w:rsid w:val="002E6F8E"/>
    <w:rsid w:val="002E7E50"/>
    <w:rsid w:val="002F1BA3"/>
    <w:rsid w:val="002F23B9"/>
    <w:rsid w:val="002F2FF3"/>
    <w:rsid w:val="002F3828"/>
    <w:rsid w:val="002F3CB9"/>
    <w:rsid w:val="002F3FF6"/>
    <w:rsid w:val="002F4B22"/>
    <w:rsid w:val="002F6098"/>
    <w:rsid w:val="002F6542"/>
    <w:rsid w:val="002F6BC3"/>
    <w:rsid w:val="002F7588"/>
    <w:rsid w:val="003026E2"/>
    <w:rsid w:val="00303A04"/>
    <w:rsid w:val="00305324"/>
    <w:rsid w:val="00306752"/>
    <w:rsid w:val="003069DD"/>
    <w:rsid w:val="00310B18"/>
    <w:rsid w:val="00310DF6"/>
    <w:rsid w:val="00312AEE"/>
    <w:rsid w:val="00312B92"/>
    <w:rsid w:val="00313A81"/>
    <w:rsid w:val="003159D9"/>
    <w:rsid w:val="00316ECE"/>
    <w:rsid w:val="00323244"/>
    <w:rsid w:val="00323254"/>
    <w:rsid w:val="003238EE"/>
    <w:rsid w:val="00323977"/>
    <w:rsid w:val="00323C35"/>
    <w:rsid w:val="00325F08"/>
    <w:rsid w:val="00326CEB"/>
    <w:rsid w:val="003274DD"/>
    <w:rsid w:val="00332964"/>
    <w:rsid w:val="0033332A"/>
    <w:rsid w:val="00333A8C"/>
    <w:rsid w:val="00335287"/>
    <w:rsid w:val="0033583A"/>
    <w:rsid w:val="00337421"/>
    <w:rsid w:val="0033743B"/>
    <w:rsid w:val="003404B1"/>
    <w:rsid w:val="0034097A"/>
    <w:rsid w:val="00340EB1"/>
    <w:rsid w:val="0034103C"/>
    <w:rsid w:val="00341281"/>
    <w:rsid w:val="00341940"/>
    <w:rsid w:val="003435FA"/>
    <w:rsid w:val="00343B14"/>
    <w:rsid w:val="00343E1C"/>
    <w:rsid w:val="00343E36"/>
    <w:rsid w:val="003440CD"/>
    <w:rsid w:val="00344F4E"/>
    <w:rsid w:val="00345E0E"/>
    <w:rsid w:val="00345F37"/>
    <w:rsid w:val="00346B41"/>
    <w:rsid w:val="00347B64"/>
    <w:rsid w:val="003504F6"/>
    <w:rsid w:val="003507CF"/>
    <w:rsid w:val="00350D76"/>
    <w:rsid w:val="00351002"/>
    <w:rsid w:val="0035145E"/>
    <w:rsid w:val="003527E4"/>
    <w:rsid w:val="003534F7"/>
    <w:rsid w:val="00355740"/>
    <w:rsid w:val="00355D93"/>
    <w:rsid w:val="0035665F"/>
    <w:rsid w:val="003566D1"/>
    <w:rsid w:val="00356802"/>
    <w:rsid w:val="003568A9"/>
    <w:rsid w:val="003600C2"/>
    <w:rsid w:val="00360DB5"/>
    <w:rsid w:val="0036286B"/>
    <w:rsid w:val="00362D4E"/>
    <w:rsid w:val="00363A2E"/>
    <w:rsid w:val="00364E2C"/>
    <w:rsid w:val="003652B9"/>
    <w:rsid w:val="00365E86"/>
    <w:rsid w:val="00366BEE"/>
    <w:rsid w:val="00370F47"/>
    <w:rsid w:val="00371834"/>
    <w:rsid w:val="0037467B"/>
    <w:rsid w:val="003764F5"/>
    <w:rsid w:val="00377706"/>
    <w:rsid w:val="00381D01"/>
    <w:rsid w:val="00382405"/>
    <w:rsid w:val="003825D9"/>
    <w:rsid w:val="00383807"/>
    <w:rsid w:val="00386D58"/>
    <w:rsid w:val="0038776C"/>
    <w:rsid w:val="00387F12"/>
    <w:rsid w:val="00390981"/>
    <w:rsid w:val="0039144D"/>
    <w:rsid w:val="003923CE"/>
    <w:rsid w:val="0039318B"/>
    <w:rsid w:val="00393EE4"/>
    <w:rsid w:val="0039458B"/>
    <w:rsid w:val="0039579E"/>
    <w:rsid w:val="00395AB2"/>
    <w:rsid w:val="00396C98"/>
    <w:rsid w:val="00397BCC"/>
    <w:rsid w:val="003A04FC"/>
    <w:rsid w:val="003A1467"/>
    <w:rsid w:val="003A1749"/>
    <w:rsid w:val="003A2831"/>
    <w:rsid w:val="003A2D7A"/>
    <w:rsid w:val="003A372D"/>
    <w:rsid w:val="003A40D3"/>
    <w:rsid w:val="003A49C2"/>
    <w:rsid w:val="003A49F1"/>
    <w:rsid w:val="003A53D5"/>
    <w:rsid w:val="003A6FB9"/>
    <w:rsid w:val="003A7932"/>
    <w:rsid w:val="003B0183"/>
    <w:rsid w:val="003B1020"/>
    <w:rsid w:val="003B3747"/>
    <w:rsid w:val="003B49C8"/>
    <w:rsid w:val="003B4C6A"/>
    <w:rsid w:val="003B5053"/>
    <w:rsid w:val="003B5546"/>
    <w:rsid w:val="003B5A28"/>
    <w:rsid w:val="003C0F22"/>
    <w:rsid w:val="003C0FD5"/>
    <w:rsid w:val="003C1B84"/>
    <w:rsid w:val="003C1EA1"/>
    <w:rsid w:val="003C352F"/>
    <w:rsid w:val="003C3E1D"/>
    <w:rsid w:val="003C42FA"/>
    <w:rsid w:val="003C4C78"/>
    <w:rsid w:val="003C57CE"/>
    <w:rsid w:val="003C6DA4"/>
    <w:rsid w:val="003D02E1"/>
    <w:rsid w:val="003D1785"/>
    <w:rsid w:val="003D1EB6"/>
    <w:rsid w:val="003D2190"/>
    <w:rsid w:val="003D24A0"/>
    <w:rsid w:val="003D2663"/>
    <w:rsid w:val="003D2E08"/>
    <w:rsid w:val="003D33A7"/>
    <w:rsid w:val="003D660B"/>
    <w:rsid w:val="003E0530"/>
    <w:rsid w:val="003E05BB"/>
    <w:rsid w:val="003E17C4"/>
    <w:rsid w:val="003E3290"/>
    <w:rsid w:val="003E36B8"/>
    <w:rsid w:val="003E3E53"/>
    <w:rsid w:val="003E4326"/>
    <w:rsid w:val="003E530A"/>
    <w:rsid w:val="003E5D4A"/>
    <w:rsid w:val="003E708A"/>
    <w:rsid w:val="003E729E"/>
    <w:rsid w:val="003F0658"/>
    <w:rsid w:val="003F0AC9"/>
    <w:rsid w:val="003F1335"/>
    <w:rsid w:val="003F13B7"/>
    <w:rsid w:val="003F25F1"/>
    <w:rsid w:val="003F2671"/>
    <w:rsid w:val="003F3503"/>
    <w:rsid w:val="003F4155"/>
    <w:rsid w:val="003F42A2"/>
    <w:rsid w:val="003F510E"/>
    <w:rsid w:val="003F74AB"/>
    <w:rsid w:val="003F7D2C"/>
    <w:rsid w:val="00400A5E"/>
    <w:rsid w:val="00400EFB"/>
    <w:rsid w:val="004024A9"/>
    <w:rsid w:val="0040268F"/>
    <w:rsid w:val="004058DC"/>
    <w:rsid w:val="00405B76"/>
    <w:rsid w:val="00405C36"/>
    <w:rsid w:val="004100FC"/>
    <w:rsid w:val="004101CD"/>
    <w:rsid w:val="004130A7"/>
    <w:rsid w:val="0041327D"/>
    <w:rsid w:val="00415294"/>
    <w:rsid w:val="0041595A"/>
    <w:rsid w:val="00417121"/>
    <w:rsid w:val="004177BF"/>
    <w:rsid w:val="00417866"/>
    <w:rsid w:val="004204EC"/>
    <w:rsid w:val="00420C08"/>
    <w:rsid w:val="00420D56"/>
    <w:rsid w:val="004241B6"/>
    <w:rsid w:val="0042456F"/>
    <w:rsid w:val="0042457B"/>
    <w:rsid w:val="00425AD8"/>
    <w:rsid w:val="00425E46"/>
    <w:rsid w:val="004267DB"/>
    <w:rsid w:val="00427423"/>
    <w:rsid w:val="00427BC3"/>
    <w:rsid w:val="00430B66"/>
    <w:rsid w:val="00430FC0"/>
    <w:rsid w:val="0043159B"/>
    <w:rsid w:val="004323E8"/>
    <w:rsid w:val="00433175"/>
    <w:rsid w:val="00433BBE"/>
    <w:rsid w:val="0043751E"/>
    <w:rsid w:val="00437D47"/>
    <w:rsid w:val="00440E08"/>
    <w:rsid w:val="004414BD"/>
    <w:rsid w:val="004422FD"/>
    <w:rsid w:val="00444448"/>
    <w:rsid w:val="00444B1C"/>
    <w:rsid w:val="00444F54"/>
    <w:rsid w:val="00447965"/>
    <w:rsid w:val="00447D7C"/>
    <w:rsid w:val="0045011E"/>
    <w:rsid w:val="004509F5"/>
    <w:rsid w:val="00450C45"/>
    <w:rsid w:val="00451421"/>
    <w:rsid w:val="0045177B"/>
    <w:rsid w:val="0045236B"/>
    <w:rsid w:val="00452FEB"/>
    <w:rsid w:val="00453A9E"/>
    <w:rsid w:val="00455F99"/>
    <w:rsid w:val="00456251"/>
    <w:rsid w:val="00456A97"/>
    <w:rsid w:val="004607D5"/>
    <w:rsid w:val="0046245D"/>
    <w:rsid w:val="0046337B"/>
    <w:rsid w:val="00463B8F"/>
    <w:rsid w:val="00464214"/>
    <w:rsid w:val="00464804"/>
    <w:rsid w:val="00465711"/>
    <w:rsid w:val="00465FC9"/>
    <w:rsid w:val="00467AF3"/>
    <w:rsid w:val="0047030E"/>
    <w:rsid w:val="00470738"/>
    <w:rsid w:val="00473465"/>
    <w:rsid w:val="00474684"/>
    <w:rsid w:val="00475267"/>
    <w:rsid w:val="00476608"/>
    <w:rsid w:val="00480659"/>
    <w:rsid w:val="00480750"/>
    <w:rsid w:val="00480FF7"/>
    <w:rsid w:val="004816B1"/>
    <w:rsid w:val="00481921"/>
    <w:rsid w:val="00483573"/>
    <w:rsid w:val="00483F9D"/>
    <w:rsid w:val="00485C5A"/>
    <w:rsid w:val="00486793"/>
    <w:rsid w:val="00487A1F"/>
    <w:rsid w:val="004903B2"/>
    <w:rsid w:val="00490457"/>
    <w:rsid w:val="00490F51"/>
    <w:rsid w:val="0049237D"/>
    <w:rsid w:val="00492782"/>
    <w:rsid w:val="00493F46"/>
    <w:rsid w:val="00494708"/>
    <w:rsid w:val="0049494A"/>
    <w:rsid w:val="00494A65"/>
    <w:rsid w:val="0049503C"/>
    <w:rsid w:val="00497267"/>
    <w:rsid w:val="004973DC"/>
    <w:rsid w:val="004A0D8F"/>
    <w:rsid w:val="004A5C52"/>
    <w:rsid w:val="004A64D0"/>
    <w:rsid w:val="004A6B23"/>
    <w:rsid w:val="004A7946"/>
    <w:rsid w:val="004B1A2A"/>
    <w:rsid w:val="004B3E6D"/>
    <w:rsid w:val="004B4D71"/>
    <w:rsid w:val="004B58B0"/>
    <w:rsid w:val="004B5914"/>
    <w:rsid w:val="004C1429"/>
    <w:rsid w:val="004C50E0"/>
    <w:rsid w:val="004C6A50"/>
    <w:rsid w:val="004C6F8B"/>
    <w:rsid w:val="004D0398"/>
    <w:rsid w:val="004D19C2"/>
    <w:rsid w:val="004D23E8"/>
    <w:rsid w:val="004D3B53"/>
    <w:rsid w:val="004D4D60"/>
    <w:rsid w:val="004E133D"/>
    <w:rsid w:val="004E158C"/>
    <w:rsid w:val="004E2C54"/>
    <w:rsid w:val="004E4CC0"/>
    <w:rsid w:val="004E5C03"/>
    <w:rsid w:val="004E653D"/>
    <w:rsid w:val="004E736D"/>
    <w:rsid w:val="004E791C"/>
    <w:rsid w:val="004F10A0"/>
    <w:rsid w:val="004F2318"/>
    <w:rsid w:val="004F27CB"/>
    <w:rsid w:val="004F39FD"/>
    <w:rsid w:val="004F4A67"/>
    <w:rsid w:val="004F6947"/>
    <w:rsid w:val="00500E0B"/>
    <w:rsid w:val="00500E9E"/>
    <w:rsid w:val="005019B9"/>
    <w:rsid w:val="00503366"/>
    <w:rsid w:val="005035F3"/>
    <w:rsid w:val="00504E21"/>
    <w:rsid w:val="00504E89"/>
    <w:rsid w:val="00506B9A"/>
    <w:rsid w:val="005079F9"/>
    <w:rsid w:val="005105C5"/>
    <w:rsid w:val="00511692"/>
    <w:rsid w:val="0051225E"/>
    <w:rsid w:val="005123C5"/>
    <w:rsid w:val="00515023"/>
    <w:rsid w:val="0051565C"/>
    <w:rsid w:val="0051676B"/>
    <w:rsid w:val="00516E8D"/>
    <w:rsid w:val="00517117"/>
    <w:rsid w:val="0051749D"/>
    <w:rsid w:val="00517683"/>
    <w:rsid w:val="0051789A"/>
    <w:rsid w:val="00517A5C"/>
    <w:rsid w:val="00517E72"/>
    <w:rsid w:val="00520102"/>
    <w:rsid w:val="00520766"/>
    <w:rsid w:val="005221FA"/>
    <w:rsid w:val="00522427"/>
    <w:rsid w:val="00522449"/>
    <w:rsid w:val="0052265E"/>
    <w:rsid w:val="00522978"/>
    <w:rsid w:val="00522B11"/>
    <w:rsid w:val="00522E0E"/>
    <w:rsid w:val="00523E95"/>
    <w:rsid w:val="005243ED"/>
    <w:rsid w:val="00525F90"/>
    <w:rsid w:val="00527E48"/>
    <w:rsid w:val="00527E6C"/>
    <w:rsid w:val="0053038F"/>
    <w:rsid w:val="00531834"/>
    <w:rsid w:val="0053270B"/>
    <w:rsid w:val="00532954"/>
    <w:rsid w:val="00533460"/>
    <w:rsid w:val="0053367C"/>
    <w:rsid w:val="005338F1"/>
    <w:rsid w:val="00533AED"/>
    <w:rsid w:val="00534D95"/>
    <w:rsid w:val="00540B1D"/>
    <w:rsid w:val="00540B84"/>
    <w:rsid w:val="0054100B"/>
    <w:rsid w:val="00541536"/>
    <w:rsid w:val="00543985"/>
    <w:rsid w:val="00543AD4"/>
    <w:rsid w:val="00543EE5"/>
    <w:rsid w:val="005458ED"/>
    <w:rsid w:val="00545A88"/>
    <w:rsid w:val="00545DA6"/>
    <w:rsid w:val="0054705C"/>
    <w:rsid w:val="00547A08"/>
    <w:rsid w:val="00550BF8"/>
    <w:rsid w:val="00551B7F"/>
    <w:rsid w:val="00552A90"/>
    <w:rsid w:val="00553520"/>
    <w:rsid w:val="0055388C"/>
    <w:rsid w:val="00554627"/>
    <w:rsid w:val="005571D9"/>
    <w:rsid w:val="0056306A"/>
    <w:rsid w:val="005649DC"/>
    <w:rsid w:val="00565B0C"/>
    <w:rsid w:val="00566DAA"/>
    <w:rsid w:val="00571C22"/>
    <w:rsid w:val="00572A9B"/>
    <w:rsid w:val="00576A7A"/>
    <w:rsid w:val="00580248"/>
    <w:rsid w:val="005815D4"/>
    <w:rsid w:val="00582729"/>
    <w:rsid w:val="00582A99"/>
    <w:rsid w:val="00584EE3"/>
    <w:rsid w:val="00585B72"/>
    <w:rsid w:val="005860AF"/>
    <w:rsid w:val="005863B2"/>
    <w:rsid w:val="00587E39"/>
    <w:rsid w:val="005905C3"/>
    <w:rsid w:val="00591658"/>
    <w:rsid w:val="00591706"/>
    <w:rsid w:val="00592D44"/>
    <w:rsid w:val="005940F3"/>
    <w:rsid w:val="00594CC6"/>
    <w:rsid w:val="00594E66"/>
    <w:rsid w:val="00596C95"/>
    <w:rsid w:val="005974B0"/>
    <w:rsid w:val="00597921"/>
    <w:rsid w:val="005A0BEB"/>
    <w:rsid w:val="005A3CE2"/>
    <w:rsid w:val="005A3D3E"/>
    <w:rsid w:val="005A4115"/>
    <w:rsid w:val="005A4249"/>
    <w:rsid w:val="005A4B57"/>
    <w:rsid w:val="005A5CE7"/>
    <w:rsid w:val="005A6076"/>
    <w:rsid w:val="005B16E1"/>
    <w:rsid w:val="005B24D3"/>
    <w:rsid w:val="005B33C6"/>
    <w:rsid w:val="005B34F9"/>
    <w:rsid w:val="005B416F"/>
    <w:rsid w:val="005B41BC"/>
    <w:rsid w:val="005C0312"/>
    <w:rsid w:val="005C13AC"/>
    <w:rsid w:val="005C1812"/>
    <w:rsid w:val="005C44E1"/>
    <w:rsid w:val="005C50CF"/>
    <w:rsid w:val="005C5333"/>
    <w:rsid w:val="005C5A09"/>
    <w:rsid w:val="005C5C53"/>
    <w:rsid w:val="005C5F44"/>
    <w:rsid w:val="005C76BA"/>
    <w:rsid w:val="005D17BC"/>
    <w:rsid w:val="005D3ADF"/>
    <w:rsid w:val="005D3D77"/>
    <w:rsid w:val="005D6C38"/>
    <w:rsid w:val="005D7A9D"/>
    <w:rsid w:val="005E0186"/>
    <w:rsid w:val="005E0CC6"/>
    <w:rsid w:val="005E0D4F"/>
    <w:rsid w:val="005E13E9"/>
    <w:rsid w:val="005E1750"/>
    <w:rsid w:val="005E20DA"/>
    <w:rsid w:val="005E28BC"/>
    <w:rsid w:val="005E4948"/>
    <w:rsid w:val="005E6477"/>
    <w:rsid w:val="005E6EED"/>
    <w:rsid w:val="005F1AAB"/>
    <w:rsid w:val="005F2608"/>
    <w:rsid w:val="005F322B"/>
    <w:rsid w:val="005F51CE"/>
    <w:rsid w:val="005F67FC"/>
    <w:rsid w:val="005F6C4E"/>
    <w:rsid w:val="006020F8"/>
    <w:rsid w:val="00602594"/>
    <w:rsid w:val="00602DC5"/>
    <w:rsid w:val="00604036"/>
    <w:rsid w:val="0060405F"/>
    <w:rsid w:val="00605DAA"/>
    <w:rsid w:val="00606395"/>
    <w:rsid w:val="0060681A"/>
    <w:rsid w:val="00612B06"/>
    <w:rsid w:val="00612D70"/>
    <w:rsid w:val="0061330A"/>
    <w:rsid w:val="00613D4A"/>
    <w:rsid w:val="00614F1B"/>
    <w:rsid w:val="0061713C"/>
    <w:rsid w:val="006205F1"/>
    <w:rsid w:val="00621835"/>
    <w:rsid w:val="00622A7F"/>
    <w:rsid w:val="00623CBD"/>
    <w:rsid w:val="00625632"/>
    <w:rsid w:val="00626184"/>
    <w:rsid w:val="00626ADA"/>
    <w:rsid w:val="00626E52"/>
    <w:rsid w:val="00630689"/>
    <w:rsid w:val="00630CBB"/>
    <w:rsid w:val="006336D8"/>
    <w:rsid w:val="0063470E"/>
    <w:rsid w:val="00635A0F"/>
    <w:rsid w:val="0063601D"/>
    <w:rsid w:val="00636260"/>
    <w:rsid w:val="00636BDD"/>
    <w:rsid w:val="006412AA"/>
    <w:rsid w:val="006417E4"/>
    <w:rsid w:val="00642102"/>
    <w:rsid w:val="00642D81"/>
    <w:rsid w:val="0064389D"/>
    <w:rsid w:val="006441AA"/>
    <w:rsid w:val="006443A1"/>
    <w:rsid w:val="00644555"/>
    <w:rsid w:val="00646875"/>
    <w:rsid w:val="00647B01"/>
    <w:rsid w:val="00650DFF"/>
    <w:rsid w:val="00651F05"/>
    <w:rsid w:val="006528D1"/>
    <w:rsid w:val="006547B3"/>
    <w:rsid w:val="00654861"/>
    <w:rsid w:val="00654FAB"/>
    <w:rsid w:val="0065596A"/>
    <w:rsid w:val="00655A55"/>
    <w:rsid w:val="006604AA"/>
    <w:rsid w:val="00661799"/>
    <w:rsid w:val="0066273E"/>
    <w:rsid w:val="0066282B"/>
    <w:rsid w:val="00663B57"/>
    <w:rsid w:val="00665B8B"/>
    <w:rsid w:val="006663C3"/>
    <w:rsid w:val="00670A67"/>
    <w:rsid w:val="00670B0A"/>
    <w:rsid w:val="00670DB6"/>
    <w:rsid w:val="006710A0"/>
    <w:rsid w:val="00672018"/>
    <w:rsid w:val="0067368F"/>
    <w:rsid w:val="006746BA"/>
    <w:rsid w:val="006767E5"/>
    <w:rsid w:val="006807EE"/>
    <w:rsid w:val="006810FD"/>
    <w:rsid w:val="00681389"/>
    <w:rsid w:val="00682039"/>
    <w:rsid w:val="00682DCE"/>
    <w:rsid w:val="0068328A"/>
    <w:rsid w:val="00684223"/>
    <w:rsid w:val="006845A0"/>
    <w:rsid w:val="00684B24"/>
    <w:rsid w:val="006852C1"/>
    <w:rsid w:val="00685516"/>
    <w:rsid w:val="006856FC"/>
    <w:rsid w:val="00685B41"/>
    <w:rsid w:val="00687562"/>
    <w:rsid w:val="0068795C"/>
    <w:rsid w:val="006901F0"/>
    <w:rsid w:val="00690F18"/>
    <w:rsid w:val="006915D6"/>
    <w:rsid w:val="00691E98"/>
    <w:rsid w:val="0069231A"/>
    <w:rsid w:val="00692C3E"/>
    <w:rsid w:val="006931D4"/>
    <w:rsid w:val="00695184"/>
    <w:rsid w:val="00695E57"/>
    <w:rsid w:val="00697697"/>
    <w:rsid w:val="006A09BD"/>
    <w:rsid w:val="006A0D08"/>
    <w:rsid w:val="006A1771"/>
    <w:rsid w:val="006A28C4"/>
    <w:rsid w:val="006A4A49"/>
    <w:rsid w:val="006A4B05"/>
    <w:rsid w:val="006A4E73"/>
    <w:rsid w:val="006A610D"/>
    <w:rsid w:val="006A6289"/>
    <w:rsid w:val="006A66A6"/>
    <w:rsid w:val="006A6A5E"/>
    <w:rsid w:val="006B0085"/>
    <w:rsid w:val="006B00D5"/>
    <w:rsid w:val="006B04AD"/>
    <w:rsid w:val="006B119A"/>
    <w:rsid w:val="006B2265"/>
    <w:rsid w:val="006B43F4"/>
    <w:rsid w:val="006B450A"/>
    <w:rsid w:val="006B4FFA"/>
    <w:rsid w:val="006B700F"/>
    <w:rsid w:val="006B7132"/>
    <w:rsid w:val="006B7299"/>
    <w:rsid w:val="006B7EBC"/>
    <w:rsid w:val="006C0797"/>
    <w:rsid w:val="006C0F24"/>
    <w:rsid w:val="006C12ED"/>
    <w:rsid w:val="006C164F"/>
    <w:rsid w:val="006C1B5D"/>
    <w:rsid w:val="006C1B87"/>
    <w:rsid w:val="006C272F"/>
    <w:rsid w:val="006C2BE4"/>
    <w:rsid w:val="006C2F2A"/>
    <w:rsid w:val="006C387F"/>
    <w:rsid w:val="006C4057"/>
    <w:rsid w:val="006C4474"/>
    <w:rsid w:val="006C5C60"/>
    <w:rsid w:val="006D0057"/>
    <w:rsid w:val="006D4004"/>
    <w:rsid w:val="006D4DAF"/>
    <w:rsid w:val="006D6003"/>
    <w:rsid w:val="006D6EAD"/>
    <w:rsid w:val="006D700F"/>
    <w:rsid w:val="006D74F1"/>
    <w:rsid w:val="006E07AF"/>
    <w:rsid w:val="006E0E8C"/>
    <w:rsid w:val="006E16F4"/>
    <w:rsid w:val="006E1806"/>
    <w:rsid w:val="006E1B2F"/>
    <w:rsid w:val="006E21F1"/>
    <w:rsid w:val="006E222E"/>
    <w:rsid w:val="006E2820"/>
    <w:rsid w:val="006E2EDA"/>
    <w:rsid w:val="006E3049"/>
    <w:rsid w:val="006E3984"/>
    <w:rsid w:val="006E3FCE"/>
    <w:rsid w:val="006E509D"/>
    <w:rsid w:val="006E62EE"/>
    <w:rsid w:val="006E677E"/>
    <w:rsid w:val="006E7D3A"/>
    <w:rsid w:val="006F1984"/>
    <w:rsid w:val="006F2D70"/>
    <w:rsid w:val="006F364E"/>
    <w:rsid w:val="006F36F8"/>
    <w:rsid w:val="006F5FC5"/>
    <w:rsid w:val="006F6FAD"/>
    <w:rsid w:val="006F709C"/>
    <w:rsid w:val="006F774C"/>
    <w:rsid w:val="006F7B5D"/>
    <w:rsid w:val="0070154E"/>
    <w:rsid w:val="0070236D"/>
    <w:rsid w:val="0070350B"/>
    <w:rsid w:val="007075E7"/>
    <w:rsid w:val="0071198C"/>
    <w:rsid w:val="00711A8F"/>
    <w:rsid w:val="00711ED6"/>
    <w:rsid w:val="00712A3A"/>
    <w:rsid w:val="00714B26"/>
    <w:rsid w:val="00715DC8"/>
    <w:rsid w:val="00715F37"/>
    <w:rsid w:val="007163C7"/>
    <w:rsid w:val="00716667"/>
    <w:rsid w:val="0072043E"/>
    <w:rsid w:val="00720D03"/>
    <w:rsid w:val="0072191C"/>
    <w:rsid w:val="00721996"/>
    <w:rsid w:val="00721B7B"/>
    <w:rsid w:val="0072207F"/>
    <w:rsid w:val="0072308D"/>
    <w:rsid w:val="007240A6"/>
    <w:rsid w:val="007243B5"/>
    <w:rsid w:val="00725565"/>
    <w:rsid w:val="00726540"/>
    <w:rsid w:val="00731D36"/>
    <w:rsid w:val="00732656"/>
    <w:rsid w:val="00732D30"/>
    <w:rsid w:val="007339DD"/>
    <w:rsid w:val="007341A1"/>
    <w:rsid w:val="00735ED3"/>
    <w:rsid w:val="00737A2E"/>
    <w:rsid w:val="00740B77"/>
    <w:rsid w:val="0074119F"/>
    <w:rsid w:val="00741A69"/>
    <w:rsid w:val="0074272B"/>
    <w:rsid w:val="0074292A"/>
    <w:rsid w:val="00742CB6"/>
    <w:rsid w:val="00743630"/>
    <w:rsid w:val="00746017"/>
    <w:rsid w:val="0074685C"/>
    <w:rsid w:val="00751182"/>
    <w:rsid w:val="00752881"/>
    <w:rsid w:val="007534C5"/>
    <w:rsid w:val="00753C34"/>
    <w:rsid w:val="00754BA0"/>
    <w:rsid w:val="00754D34"/>
    <w:rsid w:val="00755E34"/>
    <w:rsid w:val="00755E90"/>
    <w:rsid w:val="00757079"/>
    <w:rsid w:val="00760106"/>
    <w:rsid w:val="00760339"/>
    <w:rsid w:val="00760AE0"/>
    <w:rsid w:val="00761B20"/>
    <w:rsid w:val="00765680"/>
    <w:rsid w:val="00766BFF"/>
    <w:rsid w:val="00767369"/>
    <w:rsid w:val="0077161C"/>
    <w:rsid w:val="0077227F"/>
    <w:rsid w:val="00772B56"/>
    <w:rsid w:val="0077312F"/>
    <w:rsid w:val="00773377"/>
    <w:rsid w:val="00776061"/>
    <w:rsid w:val="0077753E"/>
    <w:rsid w:val="0077797C"/>
    <w:rsid w:val="00777A35"/>
    <w:rsid w:val="00780C0B"/>
    <w:rsid w:val="00780C6C"/>
    <w:rsid w:val="00781213"/>
    <w:rsid w:val="0078131F"/>
    <w:rsid w:val="0078385B"/>
    <w:rsid w:val="007839E7"/>
    <w:rsid w:val="00783CE8"/>
    <w:rsid w:val="0078433C"/>
    <w:rsid w:val="007853B5"/>
    <w:rsid w:val="00786026"/>
    <w:rsid w:val="00786124"/>
    <w:rsid w:val="0078654A"/>
    <w:rsid w:val="00786E97"/>
    <w:rsid w:val="00787B1B"/>
    <w:rsid w:val="007901FE"/>
    <w:rsid w:val="007925EA"/>
    <w:rsid w:val="00792F28"/>
    <w:rsid w:val="00793D9D"/>
    <w:rsid w:val="00795BB4"/>
    <w:rsid w:val="00795D1A"/>
    <w:rsid w:val="0079623A"/>
    <w:rsid w:val="00796804"/>
    <w:rsid w:val="00796EC5"/>
    <w:rsid w:val="00796F2C"/>
    <w:rsid w:val="00797DA6"/>
    <w:rsid w:val="007A1545"/>
    <w:rsid w:val="007A1645"/>
    <w:rsid w:val="007A2024"/>
    <w:rsid w:val="007A2045"/>
    <w:rsid w:val="007A2E63"/>
    <w:rsid w:val="007A30F3"/>
    <w:rsid w:val="007A44BB"/>
    <w:rsid w:val="007A50B7"/>
    <w:rsid w:val="007A5236"/>
    <w:rsid w:val="007A5755"/>
    <w:rsid w:val="007A6420"/>
    <w:rsid w:val="007A6ECA"/>
    <w:rsid w:val="007A7FDA"/>
    <w:rsid w:val="007B19F5"/>
    <w:rsid w:val="007B1CBF"/>
    <w:rsid w:val="007B1DFC"/>
    <w:rsid w:val="007B20FA"/>
    <w:rsid w:val="007B21ED"/>
    <w:rsid w:val="007B35A3"/>
    <w:rsid w:val="007B43DE"/>
    <w:rsid w:val="007B57FB"/>
    <w:rsid w:val="007B5FD0"/>
    <w:rsid w:val="007B68B5"/>
    <w:rsid w:val="007B724B"/>
    <w:rsid w:val="007C0CC6"/>
    <w:rsid w:val="007C20B7"/>
    <w:rsid w:val="007C241B"/>
    <w:rsid w:val="007C2A33"/>
    <w:rsid w:val="007C3A5E"/>
    <w:rsid w:val="007C4924"/>
    <w:rsid w:val="007C56D9"/>
    <w:rsid w:val="007C5BDF"/>
    <w:rsid w:val="007C7AF2"/>
    <w:rsid w:val="007D03D8"/>
    <w:rsid w:val="007D05AF"/>
    <w:rsid w:val="007D1619"/>
    <w:rsid w:val="007D1FA0"/>
    <w:rsid w:val="007D2190"/>
    <w:rsid w:val="007D3340"/>
    <w:rsid w:val="007D4289"/>
    <w:rsid w:val="007D54D5"/>
    <w:rsid w:val="007D59A8"/>
    <w:rsid w:val="007D619B"/>
    <w:rsid w:val="007D74D1"/>
    <w:rsid w:val="007E0C56"/>
    <w:rsid w:val="007E3C0E"/>
    <w:rsid w:val="007E523B"/>
    <w:rsid w:val="007E756E"/>
    <w:rsid w:val="007E75BA"/>
    <w:rsid w:val="007E7605"/>
    <w:rsid w:val="007E79C0"/>
    <w:rsid w:val="007F10FE"/>
    <w:rsid w:val="007F1235"/>
    <w:rsid w:val="007F3583"/>
    <w:rsid w:val="007F3BE9"/>
    <w:rsid w:val="007F3E64"/>
    <w:rsid w:val="007F40F3"/>
    <w:rsid w:val="007F4948"/>
    <w:rsid w:val="007F5329"/>
    <w:rsid w:val="007F7725"/>
    <w:rsid w:val="007F7A96"/>
    <w:rsid w:val="00800988"/>
    <w:rsid w:val="00804054"/>
    <w:rsid w:val="00804A60"/>
    <w:rsid w:val="00805832"/>
    <w:rsid w:val="00807CBB"/>
    <w:rsid w:val="008102F3"/>
    <w:rsid w:val="00810470"/>
    <w:rsid w:val="008105C6"/>
    <w:rsid w:val="00811F79"/>
    <w:rsid w:val="008121E1"/>
    <w:rsid w:val="00814D14"/>
    <w:rsid w:val="0081504C"/>
    <w:rsid w:val="008165AA"/>
    <w:rsid w:val="00816BF5"/>
    <w:rsid w:val="00817294"/>
    <w:rsid w:val="00817A72"/>
    <w:rsid w:val="00820652"/>
    <w:rsid w:val="00820976"/>
    <w:rsid w:val="00820F9D"/>
    <w:rsid w:val="0082134F"/>
    <w:rsid w:val="008223B4"/>
    <w:rsid w:val="008227C1"/>
    <w:rsid w:val="00822944"/>
    <w:rsid w:val="00823ACA"/>
    <w:rsid w:val="00823AD8"/>
    <w:rsid w:val="00825010"/>
    <w:rsid w:val="0082614C"/>
    <w:rsid w:val="0082748D"/>
    <w:rsid w:val="00827E27"/>
    <w:rsid w:val="0083020B"/>
    <w:rsid w:val="0083124D"/>
    <w:rsid w:val="00832788"/>
    <w:rsid w:val="00833320"/>
    <w:rsid w:val="0083411A"/>
    <w:rsid w:val="00834802"/>
    <w:rsid w:val="008348E5"/>
    <w:rsid w:val="00834ED4"/>
    <w:rsid w:val="00835009"/>
    <w:rsid w:val="008355A9"/>
    <w:rsid w:val="00836B03"/>
    <w:rsid w:val="008378F8"/>
    <w:rsid w:val="008406AE"/>
    <w:rsid w:val="00841773"/>
    <w:rsid w:val="00842227"/>
    <w:rsid w:val="00842B69"/>
    <w:rsid w:val="00843384"/>
    <w:rsid w:val="00843B85"/>
    <w:rsid w:val="00843F35"/>
    <w:rsid w:val="008449BE"/>
    <w:rsid w:val="00845721"/>
    <w:rsid w:val="0084589C"/>
    <w:rsid w:val="00845B7B"/>
    <w:rsid w:val="00845E19"/>
    <w:rsid w:val="008463D5"/>
    <w:rsid w:val="00846B32"/>
    <w:rsid w:val="00847546"/>
    <w:rsid w:val="008500F4"/>
    <w:rsid w:val="008505FC"/>
    <w:rsid w:val="00850F9F"/>
    <w:rsid w:val="00851864"/>
    <w:rsid w:val="00853D28"/>
    <w:rsid w:val="008565B9"/>
    <w:rsid w:val="00856FED"/>
    <w:rsid w:val="008601D7"/>
    <w:rsid w:val="008603AD"/>
    <w:rsid w:val="0086340D"/>
    <w:rsid w:val="00864547"/>
    <w:rsid w:val="008666FB"/>
    <w:rsid w:val="00867B18"/>
    <w:rsid w:val="00867B4F"/>
    <w:rsid w:val="008706A0"/>
    <w:rsid w:val="00870F69"/>
    <w:rsid w:val="00871063"/>
    <w:rsid w:val="008725DD"/>
    <w:rsid w:val="00874612"/>
    <w:rsid w:val="00874826"/>
    <w:rsid w:val="0087769F"/>
    <w:rsid w:val="0087793F"/>
    <w:rsid w:val="00877E42"/>
    <w:rsid w:val="00877F1B"/>
    <w:rsid w:val="008816BA"/>
    <w:rsid w:val="00881DC7"/>
    <w:rsid w:val="00882343"/>
    <w:rsid w:val="00882EDF"/>
    <w:rsid w:val="00883132"/>
    <w:rsid w:val="008835F6"/>
    <w:rsid w:val="00883FD1"/>
    <w:rsid w:val="00884031"/>
    <w:rsid w:val="0088425B"/>
    <w:rsid w:val="00885817"/>
    <w:rsid w:val="00885DF2"/>
    <w:rsid w:val="008861B8"/>
    <w:rsid w:val="0088779A"/>
    <w:rsid w:val="008924E3"/>
    <w:rsid w:val="008932BB"/>
    <w:rsid w:val="008948A4"/>
    <w:rsid w:val="00894CC7"/>
    <w:rsid w:val="0089527F"/>
    <w:rsid w:val="00896686"/>
    <w:rsid w:val="00896B08"/>
    <w:rsid w:val="008A1A3B"/>
    <w:rsid w:val="008A2306"/>
    <w:rsid w:val="008A475B"/>
    <w:rsid w:val="008A5D05"/>
    <w:rsid w:val="008A61A2"/>
    <w:rsid w:val="008A66BF"/>
    <w:rsid w:val="008A777F"/>
    <w:rsid w:val="008A7816"/>
    <w:rsid w:val="008B1E46"/>
    <w:rsid w:val="008B26AE"/>
    <w:rsid w:val="008B2E45"/>
    <w:rsid w:val="008B3719"/>
    <w:rsid w:val="008B3EC9"/>
    <w:rsid w:val="008B4CC5"/>
    <w:rsid w:val="008B4EDB"/>
    <w:rsid w:val="008B6CE9"/>
    <w:rsid w:val="008B7C31"/>
    <w:rsid w:val="008C0633"/>
    <w:rsid w:val="008C147D"/>
    <w:rsid w:val="008C1F9D"/>
    <w:rsid w:val="008C4C26"/>
    <w:rsid w:val="008C5A8A"/>
    <w:rsid w:val="008C6E04"/>
    <w:rsid w:val="008C7D44"/>
    <w:rsid w:val="008D001F"/>
    <w:rsid w:val="008D08FE"/>
    <w:rsid w:val="008D0926"/>
    <w:rsid w:val="008D1148"/>
    <w:rsid w:val="008D1343"/>
    <w:rsid w:val="008D2D07"/>
    <w:rsid w:val="008D395C"/>
    <w:rsid w:val="008D3C76"/>
    <w:rsid w:val="008D5A64"/>
    <w:rsid w:val="008D7C83"/>
    <w:rsid w:val="008E04A8"/>
    <w:rsid w:val="008E06E5"/>
    <w:rsid w:val="008E0E2E"/>
    <w:rsid w:val="008E12F0"/>
    <w:rsid w:val="008E1C76"/>
    <w:rsid w:val="008E25BA"/>
    <w:rsid w:val="008E365D"/>
    <w:rsid w:val="008E36D5"/>
    <w:rsid w:val="008E3952"/>
    <w:rsid w:val="008E4139"/>
    <w:rsid w:val="008E46C6"/>
    <w:rsid w:val="008E75CA"/>
    <w:rsid w:val="008E7F9D"/>
    <w:rsid w:val="008F1285"/>
    <w:rsid w:val="008F1CF6"/>
    <w:rsid w:val="008F1E2E"/>
    <w:rsid w:val="008F4093"/>
    <w:rsid w:val="008F5E96"/>
    <w:rsid w:val="008F64B2"/>
    <w:rsid w:val="008F64FE"/>
    <w:rsid w:val="008F67D6"/>
    <w:rsid w:val="008F6E17"/>
    <w:rsid w:val="008F7352"/>
    <w:rsid w:val="008F741A"/>
    <w:rsid w:val="008F7F66"/>
    <w:rsid w:val="00901292"/>
    <w:rsid w:val="00904E2C"/>
    <w:rsid w:val="0090669C"/>
    <w:rsid w:val="009070D5"/>
    <w:rsid w:val="009071AF"/>
    <w:rsid w:val="00907749"/>
    <w:rsid w:val="0091194D"/>
    <w:rsid w:val="0091485D"/>
    <w:rsid w:val="00915963"/>
    <w:rsid w:val="009168B5"/>
    <w:rsid w:val="00917028"/>
    <w:rsid w:val="00920313"/>
    <w:rsid w:val="00921401"/>
    <w:rsid w:val="0092191C"/>
    <w:rsid w:val="009228BA"/>
    <w:rsid w:val="0092363D"/>
    <w:rsid w:val="00924698"/>
    <w:rsid w:val="00924709"/>
    <w:rsid w:val="00925526"/>
    <w:rsid w:val="0092563A"/>
    <w:rsid w:val="009257AA"/>
    <w:rsid w:val="00926878"/>
    <w:rsid w:val="00926986"/>
    <w:rsid w:val="00926A59"/>
    <w:rsid w:val="0093043F"/>
    <w:rsid w:val="0093090C"/>
    <w:rsid w:val="00931C2B"/>
    <w:rsid w:val="00932F2B"/>
    <w:rsid w:val="00933305"/>
    <w:rsid w:val="00933453"/>
    <w:rsid w:val="0093384F"/>
    <w:rsid w:val="00933EA7"/>
    <w:rsid w:val="00933F6A"/>
    <w:rsid w:val="00934F6E"/>
    <w:rsid w:val="00934F7C"/>
    <w:rsid w:val="009354FD"/>
    <w:rsid w:val="00935B18"/>
    <w:rsid w:val="00936153"/>
    <w:rsid w:val="00936A60"/>
    <w:rsid w:val="009371D5"/>
    <w:rsid w:val="00937F0F"/>
    <w:rsid w:val="009428E5"/>
    <w:rsid w:val="00943ADC"/>
    <w:rsid w:val="009444A1"/>
    <w:rsid w:val="00946D49"/>
    <w:rsid w:val="00946E2F"/>
    <w:rsid w:val="00947F9D"/>
    <w:rsid w:val="009504AB"/>
    <w:rsid w:val="00950FD2"/>
    <w:rsid w:val="00951099"/>
    <w:rsid w:val="0095152F"/>
    <w:rsid w:val="00952075"/>
    <w:rsid w:val="0095284C"/>
    <w:rsid w:val="00953BEE"/>
    <w:rsid w:val="0095435E"/>
    <w:rsid w:val="009543F7"/>
    <w:rsid w:val="00955004"/>
    <w:rsid w:val="00955E7D"/>
    <w:rsid w:val="00957D71"/>
    <w:rsid w:val="009603CF"/>
    <w:rsid w:val="00960784"/>
    <w:rsid w:val="00960EB6"/>
    <w:rsid w:val="00961B60"/>
    <w:rsid w:val="009622D1"/>
    <w:rsid w:val="00962424"/>
    <w:rsid w:val="00970B8F"/>
    <w:rsid w:val="0097153E"/>
    <w:rsid w:val="00975FF4"/>
    <w:rsid w:val="009769D1"/>
    <w:rsid w:val="00976CB6"/>
    <w:rsid w:val="00977A5F"/>
    <w:rsid w:val="0098064F"/>
    <w:rsid w:val="009821AC"/>
    <w:rsid w:val="009823A2"/>
    <w:rsid w:val="009827EE"/>
    <w:rsid w:val="00984471"/>
    <w:rsid w:val="00984BC7"/>
    <w:rsid w:val="009852ED"/>
    <w:rsid w:val="00986881"/>
    <w:rsid w:val="009901AB"/>
    <w:rsid w:val="009919F8"/>
    <w:rsid w:val="00991BB0"/>
    <w:rsid w:val="009934A2"/>
    <w:rsid w:val="009946E6"/>
    <w:rsid w:val="00994791"/>
    <w:rsid w:val="00995ABC"/>
    <w:rsid w:val="00996324"/>
    <w:rsid w:val="009A12C6"/>
    <w:rsid w:val="009A12FC"/>
    <w:rsid w:val="009A2366"/>
    <w:rsid w:val="009A2FAB"/>
    <w:rsid w:val="009A4A4F"/>
    <w:rsid w:val="009A5565"/>
    <w:rsid w:val="009A6245"/>
    <w:rsid w:val="009A7126"/>
    <w:rsid w:val="009A798D"/>
    <w:rsid w:val="009B0D04"/>
    <w:rsid w:val="009B1191"/>
    <w:rsid w:val="009B12CD"/>
    <w:rsid w:val="009B2887"/>
    <w:rsid w:val="009B2DFA"/>
    <w:rsid w:val="009B2E0A"/>
    <w:rsid w:val="009B35A8"/>
    <w:rsid w:val="009B477B"/>
    <w:rsid w:val="009B4BA9"/>
    <w:rsid w:val="009B63D5"/>
    <w:rsid w:val="009C0107"/>
    <w:rsid w:val="009C01D4"/>
    <w:rsid w:val="009C12FD"/>
    <w:rsid w:val="009C187C"/>
    <w:rsid w:val="009C19B8"/>
    <w:rsid w:val="009C1B85"/>
    <w:rsid w:val="009C3750"/>
    <w:rsid w:val="009C40FD"/>
    <w:rsid w:val="009C4996"/>
    <w:rsid w:val="009C51A2"/>
    <w:rsid w:val="009C6398"/>
    <w:rsid w:val="009C6BB2"/>
    <w:rsid w:val="009D15AF"/>
    <w:rsid w:val="009D253F"/>
    <w:rsid w:val="009D280D"/>
    <w:rsid w:val="009D3630"/>
    <w:rsid w:val="009D3B88"/>
    <w:rsid w:val="009D3F36"/>
    <w:rsid w:val="009D3FFE"/>
    <w:rsid w:val="009D4BF3"/>
    <w:rsid w:val="009D5D21"/>
    <w:rsid w:val="009D79A2"/>
    <w:rsid w:val="009D7C94"/>
    <w:rsid w:val="009D7E16"/>
    <w:rsid w:val="009E04ED"/>
    <w:rsid w:val="009E094F"/>
    <w:rsid w:val="009E2690"/>
    <w:rsid w:val="009E2E4F"/>
    <w:rsid w:val="009E3E95"/>
    <w:rsid w:val="009E4CF4"/>
    <w:rsid w:val="009E58E8"/>
    <w:rsid w:val="009E6193"/>
    <w:rsid w:val="009F0ACF"/>
    <w:rsid w:val="009F19DC"/>
    <w:rsid w:val="009F1A34"/>
    <w:rsid w:val="009F267D"/>
    <w:rsid w:val="009F37FD"/>
    <w:rsid w:val="009F38A0"/>
    <w:rsid w:val="009F49CB"/>
    <w:rsid w:val="009F51C8"/>
    <w:rsid w:val="009F59B1"/>
    <w:rsid w:val="009F59FC"/>
    <w:rsid w:val="009F5D7F"/>
    <w:rsid w:val="00A01728"/>
    <w:rsid w:val="00A02702"/>
    <w:rsid w:val="00A03287"/>
    <w:rsid w:val="00A0540C"/>
    <w:rsid w:val="00A0798F"/>
    <w:rsid w:val="00A1063E"/>
    <w:rsid w:val="00A11352"/>
    <w:rsid w:val="00A14312"/>
    <w:rsid w:val="00A21512"/>
    <w:rsid w:val="00A21C3E"/>
    <w:rsid w:val="00A21E4C"/>
    <w:rsid w:val="00A223E8"/>
    <w:rsid w:val="00A236B0"/>
    <w:rsid w:val="00A245B1"/>
    <w:rsid w:val="00A24BDF"/>
    <w:rsid w:val="00A25158"/>
    <w:rsid w:val="00A25479"/>
    <w:rsid w:val="00A26026"/>
    <w:rsid w:val="00A2619D"/>
    <w:rsid w:val="00A26B86"/>
    <w:rsid w:val="00A32044"/>
    <w:rsid w:val="00A3488B"/>
    <w:rsid w:val="00A35C75"/>
    <w:rsid w:val="00A36900"/>
    <w:rsid w:val="00A37594"/>
    <w:rsid w:val="00A40CA9"/>
    <w:rsid w:val="00A40E38"/>
    <w:rsid w:val="00A419A6"/>
    <w:rsid w:val="00A4328E"/>
    <w:rsid w:val="00A43DAA"/>
    <w:rsid w:val="00A43F2F"/>
    <w:rsid w:val="00A44E72"/>
    <w:rsid w:val="00A465DD"/>
    <w:rsid w:val="00A46A86"/>
    <w:rsid w:val="00A46BC2"/>
    <w:rsid w:val="00A46C17"/>
    <w:rsid w:val="00A50932"/>
    <w:rsid w:val="00A51FF6"/>
    <w:rsid w:val="00A5331A"/>
    <w:rsid w:val="00A535B2"/>
    <w:rsid w:val="00A563B6"/>
    <w:rsid w:val="00A57FC6"/>
    <w:rsid w:val="00A60357"/>
    <w:rsid w:val="00A6147F"/>
    <w:rsid w:val="00A6201B"/>
    <w:rsid w:val="00A62CF7"/>
    <w:rsid w:val="00A6319F"/>
    <w:rsid w:val="00A633B5"/>
    <w:rsid w:val="00A63ABD"/>
    <w:rsid w:val="00A645A6"/>
    <w:rsid w:val="00A70047"/>
    <w:rsid w:val="00A70F70"/>
    <w:rsid w:val="00A71598"/>
    <w:rsid w:val="00A721C6"/>
    <w:rsid w:val="00A7423F"/>
    <w:rsid w:val="00A74A51"/>
    <w:rsid w:val="00A767AB"/>
    <w:rsid w:val="00A76FB7"/>
    <w:rsid w:val="00A809BC"/>
    <w:rsid w:val="00A819E1"/>
    <w:rsid w:val="00A81F64"/>
    <w:rsid w:val="00A8327B"/>
    <w:rsid w:val="00A85F29"/>
    <w:rsid w:val="00A85F35"/>
    <w:rsid w:val="00A879F2"/>
    <w:rsid w:val="00A87E9C"/>
    <w:rsid w:val="00A90C87"/>
    <w:rsid w:val="00A9110B"/>
    <w:rsid w:val="00A9174F"/>
    <w:rsid w:val="00A92CDD"/>
    <w:rsid w:val="00A94C67"/>
    <w:rsid w:val="00AA06D2"/>
    <w:rsid w:val="00AA0DBE"/>
    <w:rsid w:val="00AA1999"/>
    <w:rsid w:val="00AA2C18"/>
    <w:rsid w:val="00AA3148"/>
    <w:rsid w:val="00AA3AE4"/>
    <w:rsid w:val="00AA3D3C"/>
    <w:rsid w:val="00AA403F"/>
    <w:rsid w:val="00AA532A"/>
    <w:rsid w:val="00AA59F9"/>
    <w:rsid w:val="00AA6867"/>
    <w:rsid w:val="00AB0E20"/>
    <w:rsid w:val="00AB1D61"/>
    <w:rsid w:val="00AB475A"/>
    <w:rsid w:val="00AB7FD8"/>
    <w:rsid w:val="00AC0256"/>
    <w:rsid w:val="00AC2E9F"/>
    <w:rsid w:val="00AC50D2"/>
    <w:rsid w:val="00AC54F8"/>
    <w:rsid w:val="00AC67E8"/>
    <w:rsid w:val="00AC7066"/>
    <w:rsid w:val="00AC717E"/>
    <w:rsid w:val="00AC7D48"/>
    <w:rsid w:val="00AD145F"/>
    <w:rsid w:val="00AD2C21"/>
    <w:rsid w:val="00AD3161"/>
    <w:rsid w:val="00AD37E6"/>
    <w:rsid w:val="00AD39D5"/>
    <w:rsid w:val="00AD3E9A"/>
    <w:rsid w:val="00AD5825"/>
    <w:rsid w:val="00AD6EAA"/>
    <w:rsid w:val="00AD71AE"/>
    <w:rsid w:val="00AD7A4D"/>
    <w:rsid w:val="00AE0620"/>
    <w:rsid w:val="00AE08AB"/>
    <w:rsid w:val="00AE1A82"/>
    <w:rsid w:val="00AE21D4"/>
    <w:rsid w:val="00AE22A1"/>
    <w:rsid w:val="00AE3816"/>
    <w:rsid w:val="00AE400A"/>
    <w:rsid w:val="00AE5886"/>
    <w:rsid w:val="00AE615F"/>
    <w:rsid w:val="00AE63A0"/>
    <w:rsid w:val="00AE72E5"/>
    <w:rsid w:val="00AF0607"/>
    <w:rsid w:val="00AF1AFD"/>
    <w:rsid w:val="00AF27F5"/>
    <w:rsid w:val="00AF40E4"/>
    <w:rsid w:val="00AF53D2"/>
    <w:rsid w:val="00AF74E2"/>
    <w:rsid w:val="00B0062F"/>
    <w:rsid w:val="00B00FDC"/>
    <w:rsid w:val="00B0116D"/>
    <w:rsid w:val="00B01B45"/>
    <w:rsid w:val="00B12AD0"/>
    <w:rsid w:val="00B1426F"/>
    <w:rsid w:val="00B149B7"/>
    <w:rsid w:val="00B15AC6"/>
    <w:rsid w:val="00B15F4D"/>
    <w:rsid w:val="00B16B91"/>
    <w:rsid w:val="00B173D0"/>
    <w:rsid w:val="00B17F66"/>
    <w:rsid w:val="00B202C6"/>
    <w:rsid w:val="00B20EE4"/>
    <w:rsid w:val="00B227D3"/>
    <w:rsid w:val="00B22F28"/>
    <w:rsid w:val="00B2402A"/>
    <w:rsid w:val="00B24B4B"/>
    <w:rsid w:val="00B25A26"/>
    <w:rsid w:val="00B27B05"/>
    <w:rsid w:val="00B305AF"/>
    <w:rsid w:val="00B31185"/>
    <w:rsid w:val="00B3123D"/>
    <w:rsid w:val="00B315F6"/>
    <w:rsid w:val="00B31BE9"/>
    <w:rsid w:val="00B32F6B"/>
    <w:rsid w:val="00B33CBA"/>
    <w:rsid w:val="00B348C9"/>
    <w:rsid w:val="00B40479"/>
    <w:rsid w:val="00B41117"/>
    <w:rsid w:val="00B416A8"/>
    <w:rsid w:val="00B41A5B"/>
    <w:rsid w:val="00B454ED"/>
    <w:rsid w:val="00B46E1E"/>
    <w:rsid w:val="00B47532"/>
    <w:rsid w:val="00B52344"/>
    <w:rsid w:val="00B52EF4"/>
    <w:rsid w:val="00B53D3A"/>
    <w:rsid w:val="00B5488E"/>
    <w:rsid w:val="00B54E36"/>
    <w:rsid w:val="00B55493"/>
    <w:rsid w:val="00B5593D"/>
    <w:rsid w:val="00B563E1"/>
    <w:rsid w:val="00B56C8A"/>
    <w:rsid w:val="00B56DBA"/>
    <w:rsid w:val="00B579E2"/>
    <w:rsid w:val="00B608C8"/>
    <w:rsid w:val="00B61125"/>
    <w:rsid w:val="00B61902"/>
    <w:rsid w:val="00B6596C"/>
    <w:rsid w:val="00B66C8F"/>
    <w:rsid w:val="00B66FBA"/>
    <w:rsid w:val="00B6786E"/>
    <w:rsid w:val="00B704AF"/>
    <w:rsid w:val="00B70F8D"/>
    <w:rsid w:val="00B710F2"/>
    <w:rsid w:val="00B72148"/>
    <w:rsid w:val="00B72A80"/>
    <w:rsid w:val="00B72B73"/>
    <w:rsid w:val="00B731EF"/>
    <w:rsid w:val="00B73674"/>
    <w:rsid w:val="00B743BE"/>
    <w:rsid w:val="00B77C30"/>
    <w:rsid w:val="00B82559"/>
    <w:rsid w:val="00B82A4F"/>
    <w:rsid w:val="00B82AB8"/>
    <w:rsid w:val="00B866D3"/>
    <w:rsid w:val="00B907F9"/>
    <w:rsid w:val="00B90A35"/>
    <w:rsid w:val="00B90DE2"/>
    <w:rsid w:val="00B97253"/>
    <w:rsid w:val="00B972FF"/>
    <w:rsid w:val="00BA2788"/>
    <w:rsid w:val="00BA278B"/>
    <w:rsid w:val="00BA4094"/>
    <w:rsid w:val="00BA5257"/>
    <w:rsid w:val="00BA7972"/>
    <w:rsid w:val="00BB06D6"/>
    <w:rsid w:val="00BB20B5"/>
    <w:rsid w:val="00BB26DE"/>
    <w:rsid w:val="00BB49D3"/>
    <w:rsid w:val="00BB4DFF"/>
    <w:rsid w:val="00BB4F96"/>
    <w:rsid w:val="00BC04FC"/>
    <w:rsid w:val="00BC1C3E"/>
    <w:rsid w:val="00BC1F94"/>
    <w:rsid w:val="00BC413C"/>
    <w:rsid w:val="00BC4664"/>
    <w:rsid w:val="00BC5341"/>
    <w:rsid w:val="00BC596D"/>
    <w:rsid w:val="00BC7532"/>
    <w:rsid w:val="00BC79E1"/>
    <w:rsid w:val="00BD1553"/>
    <w:rsid w:val="00BD31D6"/>
    <w:rsid w:val="00BD324D"/>
    <w:rsid w:val="00BD3D71"/>
    <w:rsid w:val="00BD6497"/>
    <w:rsid w:val="00BD71B1"/>
    <w:rsid w:val="00BD7417"/>
    <w:rsid w:val="00BE2E92"/>
    <w:rsid w:val="00BE32E6"/>
    <w:rsid w:val="00BE4159"/>
    <w:rsid w:val="00BE47D8"/>
    <w:rsid w:val="00BE49B9"/>
    <w:rsid w:val="00BE5117"/>
    <w:rsid w:val="00BE67C4"/>
    <w:rsid w:val="00BE68E5"/>
    <w:rsid w:val="00BE6E3D"/>
    <w:rsid w:val="00BE720D"/>
    <w:rsid w:val="00BE74EB"/>
    <w:rsid w:val="00BE7C5C"/>
    <w:rsid w:val="00BF0627"/>
    <w:rsid w:val="00BF1BB3"/>
    <w:rsid w:val="00BF1F4B"/>
    <w:rsid w:val="00BF3B00"/>
    <w:rsid w:val="00BF5CEC"/>
    <w:rsid w:val="00BF6206"/>
    <w:rsid w:val="00BF7C15"/>
    <w:rsid w:val="00C01805"/>
    <w:rsid w:val="00C0182B"/>
    <w:rsid w:val="00C02729"/>
    <w:rsid w:val="00C02922"/>
    <w:rsid w:val="00C0327F"/>
    <w:rsid w:val="00C04A0F"/>
    <w:rsid w:val="00C04C22"/>
    <w:rsid w:val="00C05E4C"/>
    <w:rsid w:val="00C071A7"/>
    <w:rsid w:val="00C135D9"/>
    <w:rsid w:val="00C14E66"/>
    <w:rsid w:val="00C14EE5"/>
    <w:rsid w:val="00C15BA5"/>
    <w:rsid w:val="00C16981"/>
    <w:rsid w:val="00C16E4C"/>
    <w:rsid w:val="00C16EAD"/>
    <w:rsid w:val="00C235DC"/>
    <w:rsid w:val="00C238F3"/>
    <w:rsid w:val="00C24966"/>
    <w:rsid w:val="00C24BFA"/>
    <w:rsid w:val="00C24C77"/>
    <w:rsid w:val="00C2684D"/>
    <w:rsid w:val="00C3078F"/>
    <w:rsid w:val="00C31454"/>
    <w:rsid w:val="00C325D1"/>
    <w:rsid w:val="00C34165"/>
    <w:rsid w:val="00C3503F"/>
    <w:rsid w:val="00C356C0"/>
    <w:rsid w:val="00C3599B"/>
    <w:rsid w:val="00C36E69"/>
    <w:rsid w:val="00C40684"/>
    <w:rsid w:val="00C4093A"/>
    <w:rsid w:val="00C40C6F"/>
    <w:rsid w:val="00C40DF2"/>
    <w:rsid w:val="00C4118A"/>
    <w:rsid w:val="00C41F61"/>
    <w:rsid w:val="00C46FC4"/>
    <w:rsid w:val="00C50797"/>
    <w:rsid w:val="00C51004"/>
    <w:rsid w:val="00C5157B"/>
    <w:rsid w:val="00C53673"/>
    <w:rsid w:val="00C55069"/>
    <w:rsid w:val="00C550E7"/>
    <w:rsid w:val="00C55AD7"/>
    <w:rsid w:val="00C56FE4"/>
    <w:rsid w:val="00C571CC"/>
    <w:rsid w:val="00C60300"/>
    <w:rsid w:val="00C61007"/>
    <w:rsid w:val="00C638F8"/>
    <w:rsid w:val="00C64F2E"/>
    <w:rsid w:val="00C6562A"/>
    <w:rsid w:val="00C66677"/>
    <w:rsid w:val="00C66BAD"/>
    <w:rsid w:val="00C673DD"/>
    <w:rsid w:val="00C675BB"/>
    <w:rsid w:val="00C70753"/>
    <w:rsid w:val="00C708C8"/>
    <w:rsid w:val="00C71159"/>
    <w:rsid w:val="00C715F6"/>
    <w:rsid w:val="00C726EA"/>
    <w:rsid w:val="00C72847"/>
    <w:rsid w:val="00C7304D"/>
    <w:rsid w:val="00C73883"/>
    <w:rsid w:val="00C740A6"/>
    <w:rsid w:val="00C749C9"/>
    <w:rsid w:val="00C74C83"/>
    <w:rsid w:val="00C76A61"/>
    <w:rsid w:val="00C76F19"/>
    <w:rsid w:val="00C76FAF"/>
    <w:rsid w:val="00C7713B"/>
    <w:rsid w:val="00C77731"/>
    <w:rsid w:val="00C77A27"/>
    <w:rsid w:val="00C80A7C"/>
    <w:rsid w:val="00C81BC0"/>
    <w:rsid w:val="00C81C06"/>
    <w:rsid w:val="00C81EE3"/>
    <w:rsid w:val="00C83414"/>
    <w:rsid w:val="00C834E6"/>
    <w:rsid w:val="00C84F96"/>
    <w:rsid w:val="00C84FA5"/>
    <w:rsid w:val="00C85289"/>
    <w:rsid w:val="00C874F8"/>
    <w:rsid w:val="00C94518"/>
    <w:rsid w:val="00C9480A"/>
    <w:rsid w:val="00C94B8A"/>
    <w:rsid w:val="00C95304"/>
    <w:rsid w:val="00C96069"/>
    <w:rsid w:val="00C97FE1"/>
    <w:rsid w:val="00CA1E1D"/>
    <w:rsid w:val="00CA1E6A"/>
    <w:rsid w:val="00CA5B9F"/>
    <w:rsid w:val="00CA73F3"/>
    <w:rsid w:val="00CA7E84"/>
    <w:rsid w:val="00CA7FF6"/>
    <w:rsid w:val="00CB102A"/>
    <w:rsid w:val="00CB14C3"/>
    <w:rsid w:val="00CB179E"/>
    <w:rsid w:val="00CB44A3"/>
    <w:rsid w:val="00CB4527"/>
    <w:rsid w:val="00CB4828"/>
    <w:rsid w:val="00CB5767"/>
    <w:rsid w:val="00CB5EB0"/>
    <w:rsid w:val="00CB61E3"/>
    <w:rsid w:val="00CB6460"/>
    <w:rsid w:val="00CB6BEE"/>
    <w:rsid w:val="00CB7171"/>
    <w:rsid w:val="00CC0453"/>
    <w:rsid w:val="00CC2A99"/>
    <w:rsid w:val="00CC2B78"/>
    <w:rsid w:val="00CC34AB"/>
    <w:rsid w:val="00CC3A04"/>
    <w:rsid w:val="00CC4D99"/>
    <w:rsid w:val="00CC5172"/>
    <w:rsid w:val="00CC6742"/>
    <w:rsid w:val="00CD0DEB"/>
    <w:rsid w:val="00CD62A3"/>
    <w:rsid w:val="00CD72E6"/>
    <w:rsid w:val="00CE1BCA"/>
    <w:rsid w:val="00CE2760"/>
    <w:rsid w:val="00CE2B9E"/>
    <w:rsid w:val="00CE39DF"/>
    <w:rsid w:val="00CE78C3"/>
    <w:rsid w:val="00CE7D42"/>
    <w:rsid w:val="00CF14E7"/>
    <w:rsid w:val="00CF16CD"/>
    <w:rsid w:val="00CF1983"/>
    <w:rsid w:val="00CF4F06"/>
    <w:rsid w:val="00CF56F3"/>
    <w:rsid w:val="00CF72F2"/>
    <w:rsid w:val="00CF7A11"/>
    <w:rsid w:val="00CF7AC1"/>
    <w:rsid w:val="00CF7CDE"/>
    <w:rsid w:val="00D005F5"/>
    <w:rsid w:val="00D0067F"/>
    <w:rsid w:val="00D007FD"/>
    <w:rsid w:val="00D008D3"/>
    <w:rsid w:val="00D00F68"/>
    <w:rsid w:val="00D03770"/>
    <w:rsid w:val="00D04678"/>
    <w:rsid w:val="00D0670B"/>
    <w:rsid w:val="00D06ED6"/>
    <w:rsid w:val="00D10D7D"/>
    <w:rsid w:val="00D118E1"/>
    <w:rsid w:val="00D11D2E"/>
    <w:rsid w:val="00D12690"/>
    <w:rsid w:val="00D14452"/>
    <w:rsid w:val="00D20297"/>
    <w:rsid w:val="00D20909"/>
    <w:rsid w:val="00D2232C"/>
    <w:rsid w:val="00D22B83"/>
    <w:rsid w:val="00D2407D"/>
    <w:rsid w:val="00D243E2"/>
    <w:rsid w:val="00D25A88"/>
    <w:rsid w:val="00D2641C"/>
    <w:rsid w:val="00D27E09"/>
    <w:rsid w:val="00D327DA"/>
    <w:rsid w:val="00D34497"/>
    <w:rsid w:val="00D34D1F"/>
    <w:rsid w:val="00D3548F"/>
    <w:rsid w:val="00D355F6"/>
    <w:rsid w:val="00D35EED"/>
    <w:rsid w:val="00D36146"/>
    <w:rsid w:val="00D40575"/>
    <w:rsid w:val="00D4098F"/>
    <w:rsid w:val="00D4131A"/>
    <w:rsid w:val="00D415C4"/>
    <w:rsid w:val="00D427C1"/>
    <w:rsid w:val="00D4443F"/>
    <w:rsid w:val="00D462D3"/>
    <w:rsid w:val="00D4709B"/>
    <w:rsid w:val="00D47732"/>
    <w:rsid w:val="00D50ACC"/>
    <w:rsid w:val="00D5258F"/>
    <w:rsid w:val="00D528AA"/>
    <w:rsid w:val="00D54864"/>
    <w:rsid w:val="00D55C09"/>
    <w:rsid w:val="00D55F4F"/>
    <w:rsid w:val="00D56270"/>
    <w:rsid w:val="00D573B7"/>
    <w:rsid w:val="00D600B8"/>
    <w:rsid w:val="00D60161"/>
    <w:rsid w:val="00D62D7E"/>
    <w:rsid w:val="00D648F6"/>
    <w:rsid w:val="00D6661E"/>
    <w:rsid w:val="00D66820"/>
    <w:rsid w:val="00D6739E"/>
    <w:rsid w:val="00D70720"/>
    <w:rsid w:val="00D71376"/>
    <w:rsid w:val="00D715C3"/>
    <w:rsid w:val="00D71F26"/>
    <w:rsid w:val="00D725FE"/>
    <w:rsid w:val="00D73547"/>
    <w:rsid w:val="00D7441F"/>
    <w:rsid w:val="00D74ED0"/>
    <w:rsid w:val="00D767FA"/>
    <w:rsid w:val="00D771F4"/>
    <w:rsid w:val="00D81381"/>
    <w:rsid w:val="00D81FF6"/>
    <w:rsid w:val="00D82097"/>
    <w:rsid w:val="00D827D9"/>
    <w:rsid w:val="00D82ED7"/>
    <w:rsid w:val="00D86126"/>
    <w:rsid w:val="00D86C4C"/>
    <w:rsid w:val="00D9094A"/>
    <w:rsid w:val="00D90CBD"/>
    <w:rsid w:val="00D91040"/>
    <w:rsid w:val="00D937B0"/>
    <w:rsid w:val="00D93A06"/>
    <w:rsid w:val="00D94075"/>
    <w:rsid w:val="00D94A4F"/>
    <w:rsid w:val="00D94ADF"/>
    <w:rsid w:val="00D9548C"/>
    <w:rsid w:val="00D96559"/>
    <w:rsid w:val="00D976F4"/>
    <w:rsid w:val="00DA076F"/>
    <w:rsid w:val="00DA11E1"/>
    <w:rsid w:val="00DA3321"/>
    <w:rsid w:val="00DA35C9"/>
    <w:rsid w:val="00DA566A"/>
    <w:rsid w:val="00DA6AE3"/>
    <w:rsid w:val="00DA7D38"/>
    <w:rsid w:val="00DA7E7F"/>
    <w:rsid w:val="00DB1F9E"/>
    <w:rsid w:val="00DB344B"/>
    <w:rsid w:val="00DB638E"/>
    <w:rsid w:val="00DB6A75"/>
    <w:rsid w:val="00DC078C"/>
    <w:rsid w:val="00DC08EA"/>
    <w:rsid w:val="00DC3F55"/>
    <w:rsid w:val="00DC48A9"/>
    <w:rsid w:val="00DC526A"/>
    <w:rsid w:val="00DC572B"/>
    <w:rsid w:val="00DC7919"/>
    <w:rsid w:val="00DD0289"/>
    <w:rsid w:val="00DD059C"/>
    <w:rsid w:val="00DD1769"/>
    <w:rsid w:val="00DD17FF"/>
    <w:rsid w:val="00DD1D18"/>
    <w:rsid w:val="00DD1DD3"/>
    <w:rsid w:val="00DD2223"/>
    <w:rsid w:val="00DD354C"/>
    <w:rsid w:val="00DD5B20"/>
    <w:rsid w:val="00DD6968"/>
    <w:rsid w:val="00DD7ABF"/>
    <w:rsid w:val="00DE0487"/>
    <w:rsid w:val="00DE0C4E"/>
    <w:rsid w:val="00DE1160"/>
    <w:rsid w:val="00DE4B74"/>
    <w:rsid w:val="00DE5234"/>
    <w:rsid w:val="00DE57A3"/>
    <w:rsid w:val="00DE617B"/>
    <w:rsid w:val="00DE69BB"/>
    <w:rsid w:val="00DF139C"/>
    <w:rsid w:val="00DF1B8E"/>
    <w:rsid w:val="00DF1F86"/>
    <w:rsid w:val="00DF56A2"/>
    <w:rsid w:val="00DF70C1"/>
    <w:rsid w:val="00E003A0"/>
    <w:rsid w:val="00E01804"/>
    <w:rsid w:val="00E03391"/>
    <w:rsid w:val="00E04566"/>
    <w:rsid w:val="00E04702"/>
    <w:rsid w:val="00E05CF6"/>
    <w:rsid w:val="00E06AF3"/>
    <w:rsid w:val="00E06C62"/>
    <w:rsid w:val="00E07560"/>
    <w:rsid w:val="00E10FC7"/>
    <w:rsid w:val="00E11275"/>
    <w:rsid w:val="00E11BCC"/>
    <w:rsid w:val="00E150C6"/>
    <w:rsid w:val="00E20D3C"/>
    <w:rsid w:val="00E224C6"/>
    <w:rsid w:val="00E23098"/>
    <w:rsid w:val="00E24561"/>
    <w:rsid w:val="00E24E1A"/>
    <w:rsid w:val="00E26A3F"/>
    <w:rsid w:val="00E3047E"/>
    <w:rsid w:val="00E309AA"/>
    <w:rsid w:val="00E32304"/>
    <w:rsid w:val="00E336CF"/>
    <w:rsid w:val="00E349AD"/>
    <w:rsid w:val="00E349C5"/>
    <w:rsid w:val="00E34FE8"/>
    <w:rsid w:val="00E357BE"/>
    <w:rsid w:val="00E35E6C"/>
    <w:rsid w:val="00E3615F"/>
    <w:rsid w:val="00E36537"/>
    <w:rsid w:val="00E36815"/>
    <w:rsid w:val="00E42739"/>
    <w:rsid w:val="00E430D8"/>
    <w:rsid w:val="00E43C0D"/>
    <w:rsid w:val="00E43C73"/>
    <w:rsid w:val="00E4454B"/>
    <w:rsid w:val="00E44CA2"/>
    <w:rsid w:val="00E45300"/>
    <w:rsid w:val="00E45AD4"/>
    <w:rsid w:val="00E45C33"/>
    <w:rsid w:val="00E468F1"/>
    <w:rsid w:val="00E478C4"/>
    <w:rsid w:val="00E50AD8"/>
    <w:rsid w:val="00E50B55"/>
    <w:rsid w:val="00E51043"/>
    <w:rsid w:val="00E51561"/>
    <w:rsid w:val="00E53576"/>
    <w:rsid w:val="00E54044"/>
    <w:rsid w:val="00E5453B"/>
    <w:rsid w:val="00E560F0"/>
    <w:rsid w:val="00E56438"/>
    <w:rsid w:val="00E56898"/>
    <w:rsid w:val="00E56925"/>
    <w:rsid w:val="00E575D3"/>
    <w:rsid w:val="00E57E7B"/>
    <w:rsid w:val="00E62CC2"/>
    <w:rsid w:val="00E635ED"/>
    <w:rsid w:val="00E63D65"/>
    <w:rsid w:val="00E6459F"/>
    <w:rsid w:val="00E6491D"/>
    <w:rsid w:val="00E66411"/>
    <w:rsid w:val="00E670F5"/>
    <w:rsid w:val="00E721D5"/>
    <w:rsid w:val="00E72AC4"/>
    <w:rsid w:val="00E737CE"/>
    <w:rsid w:val="00E74020"/>
    <w:rsid w:val="00E748AA"/>
    <w:rsid w:val="00E758CD"/>
    <w:rsid w:val="00E76944"/>
    <w:rsid w:val="00E802DF"/>
    <w:rsid w:val="00E80423"/>
    <w:rsid w:val="00E80777"/>
    <w:rsid w:val="00E80ABA"/>
    <w:rsid w:val="00E81413"/>
    <w:rsid w:val="00E83DAA"/>
    <w:rsid w:val="00E84195"/>
    <w:rsid w:val="00E8547A"/>
    <w:rsid w:val="00E864E3"/>
    <w:rsid w:val="00E8696E"/>
    <w:rsid w:val="00E86C33"/>
    <w:rsid w:val="00E911A1"/>
    <w:rsid w:val="00E91ACC"/>
    <w:rsid w:val="00E92537"/>
    <w:rsid w:val="00E94F66"/>
    <w:rsid w:val="00E94FD3"/>
    <w:rsid w:val="00E9759F"/>
    <w:rsid w:val="00EA08D3"/>
    <w:rsid w:val="00EA15A5"/>
    <w:rsid w:val="00EA16B7"/>
    <w:rsid w:val="00EA249D"/>
    <w:rsid w:val="00EA2804"/>
    <w:rsid w:val="00EA3AC9"/>
    <w:rsid w:val="00EA5119"/>
    <w:rsid w:val="00EA5AE4"/>
    <w:rsid w:val="00EB095D"/>
    <w:rsid w:val="00EB0EC5"/>
    <w:rsid w:val="00EB178E"/>
    <w:rsid w:val="00EB2ECB"/>
    <w:rsid w:val="00EB3B18"/>
    <w:rsid w:val="00EB3B77"/>
    <w:rsid w:val="00EB4013"/>
    <w:rsid w:val="00EB40D5"/>
    <w:rsid w:val="00EB57C8"/>
    <w:rsid w:val="00EB6773"/>
    <w:rsid w:val="00EB68A0"/>
    <w:rsid w:val="00EB68F2"/>
    <w:rsid w:val="00EB69C6"/>
    <w:rsid w:val="00EB6D5D"/>
    <w:rsid w:val="00EB72E6"/>
    <w:rsid w:val="00EC0C78"/>
    <w:rsid w:val="00EC2474"/>
    <w:rsid w:val="00EC2519"/>
    <w:rsid w:val="00EC403E"/>
    <w:rsid w:val="00EC4199"/>
    <w:rsid w:val="00EC41A4"/>
    <w:rsid w:val="00EC56AA"/>
    <w:rsid w:val="00EC5E12"/>
    <w:rsid w:val="00EC62FC"/>
    <w:rsid w:val="00EC728D"/>
    <w:rsid w:val="00EC77F6"/>
    <w:rsid w:val="00ED03CA"/>
    <w:rsid w:val="00ED1900"/>
    <w:rsid w:val="00ED19C9"/>
    <w:rsid w:val="00ED2680"/>
    <w:rsid w:val="00ED3FC5"/>
    <w:rsid w:val="00ED465D"/>
    <w:rsid w:val="00ED6F9D"/>
    <w:rsid w:val="00ED72D2"/>
    <w:rsid w:val="00EE050D"/>
    <w:rsid w:val="00EE11E9"/>
    <w:rsid w:val="00EE2D2B"/>
    <w:rsid w:val="00EE3DE5"/>
    <w:rsid w:val="00EE40FA"/>
    <w:rsid w:val="00EE5386"/>
    <w:rsid w:val="00EE5807"/>
    <w:rsid w:val="00EE6153"/>
    <w:rsid w:val="00EE6276"/>
    <w:rsid w:val="00EF0609"/>
    <w:rsid w:val="00EF12B3"/>
    <w:rsid w:val="00EF1BA8"/>
    <w:rsid w:val="00EF2DA5"/>
    <w:rsid w:val="00F01B42"/>
    <w:rsid w:val="00F01BB5"/>
    <w:rsid w:val="00F0254A"/>
    <w:rsid w:val="00F025BC"/>
    <w:rsid w:val="00F0264F"/>
    <w:rsid w:val="00F049F0"/>
    <w:rsid w:val="00F06D97"/>
    <w:rsid w:val="00F10F55"/>
    <w:rsid w:val="00F1122C"/>
    <w:rsid w:val="00F12A22"/>
    <w:rsid w:val="00F12A5C"/>
    <w:rsid w:val="00F12A8F"/>
    <w:rsid w:val="00F1337A"/>
    <w:rsid w:val="00F137E7"/>
    <w:rsid w:val="00F1523D"/>
    <w:rsid w:val="00F15CE5"/>
    <w:rsid w:val="00F162C9"/>
    <w:rsid w:val="00F17A7E"/>
    <w:rsid w:val="00F208F5"/>
    <w:rsid w:val="00F21A35"/>
    <w:rsid w:val="00F239C4"/>
    <w:rsid w:val="00F23D17"/>
    <w:rsid w:val="00F24FA5"/>
    <w:rsid w:val="00F25DB8"/>
    <w:rsid w:val="00F267F9"/>
    <w:rsid w:val="00F27C2B"/>
    <w:rsid w:val="00F306FA"/>
    <w:rsid w:val="00F325E0"/>
    <w:rsid w:val="00F33CBB"/>
    <w:rsid w:val="00F3484B"/>
    <w:rsid w:val="00F35335"/>
    <w:rsid w:val="00F36807"/>
    <w:rsid w:val="00F40247"/>
    <w:rsid w:val="00F40865"/>
    <w:rsid w:val="00F41B14"/>
    <w:rsid w:val="00F431E0"/>
    <w:rsid w:val="00F4321C"/>
    <w:rsid w:val="00F43481"/>
    <w:rsid w:val="00F43B3D"/>
    <w:rsid w:val="00F43F3E"/>
    <w:rsid w:val="00F45409"/>
    <w:rsid w:val="00F46D04"/>
    <w:rsid w:val="00F53646"/>
    <w:rsid w:val="00F539DD"/>
    <w:rsid w:val="00F53CF4"/>
    <w:rsid w:val="00F548C4"/>
    <w:rsid w:val="00F54DCE"/>
    <w:rsid w:val="00F554A4"/>
    <w:rsid w:val="00F5623B"/>
    <w:rsid w:val="00F571A0"/>
    <w:rsid w:val="00F579C9"/>
    <w:rsid w:val="00F6051B"/>
    <w:rsid w:val="00F6594B"/>
    <w:rsid w:val="00F663EB"/>
    <w:rsid w:val="00F67034"/>
    <w:rsid w:val="00F67295"/>
    <w:rsid w:val="00F674DE"/>
    <w:rsid w:val="00F6799D"/>
    <w:rsid w:val="00F67EEF"/>
    <w:rsid w:val="00F73E12"/>
    <w:rsid w:val="00F73E5F"/>
    <w:rsid w:val="00F7425B"/>
    <w:rsid w:val="00F745A9"/>
    <w:rsid w:val="00F74603"/>
    <w:rsid w:val="00F74C6E"/>
    <w:rsid w:val="00F751CE"/>
    <w:rsid w:val="00F75953"/>
    <w:rsid w:val="00F768E0"/>
    <w:rsid w:val="00F77B06"/>
    <w:rsid w:val="00F83BB6"/>
    <w:rsid w:val="00F83DD9"/>
    <w:rsid w:val="00F83E4A"/>
    <w:rsid w:val="00F8516F"/>
    <w:rsid w:val="00F86AB5"/>
    <w:rsid w:val="00F87EEA"/>
    <w:rsid w:val="00F90D7B"/>
    <w:rsid w:val="00F90E69"/>
    <w:rsid w:val="00F92B94"/>
    <w:rsid w:val="00F92F20"/>
    <w:rsid w:val="00F93CD6"/>
    <w:rsid w:val="00F93CEB"/>
    <w:rsid w:val="00F93FBD"/>
    <w:rsid w:val="00F9513A"/>
    <w:rsid w:val="00F97379"/>
    <w:rsid w:val="00F97A6A"/>
    <w:rsid w:val="00FA03BA"/>
    <w:rsid w:val="00FA041E"/>
    <w:rsid w:val="00FA1530"/>
    <w:rsid w:val="00FA1573"/>
    <w:rsid w:val="00FA312F"/>
    <w:rsid w:val="00FA33D8"/>
    <w:rsid w:val="00FA3487"/>
    <w:rsid w:val="00FA3E02"/>
    <w:rsid w:val="00FA40A2"/>
    <w:rsid w:val="00FA42F2"/>
    <w:rsid w:val="00FA467D"/>
    <w:rsid w:val="00FA5462"/>
    <w:rsid w:val="00FA7E9D"/>
    <w:rsid w:val="00FB3EAB"/>
    <w:rsid w:val="00FB4314"/>
    <w:rsid w:val="00FB4413"/>
    <w:rsid w:val="00FB4674"/>
    <w:rsid w:val="00FB5F64"/>
    <w:rsid w:val="00FB60A3"/>
    <w:rsid w:val="00FB6631"/>
    <w:rsid w:val="00FB6B4C"/>
    <w:rsid w:val="00FB6F36"/>
    <w:rsid w:val="00FB785A"/>
    <w:rsid w:val="00FC1FB6"/>
    <w:rsid w:val="00FC21F2"/>
    <w:rsid w:val="00FC230F"/>
    <w:rsid w:val="00FC2CC5"/>
    <w:rsid w:val="00FC432E"/>
    <w:rsid w:val="00FC6D20"/>
    <w:rsid w:val="00FD1694"/>
    <w:rsid w:val="00FD1DC7"/>
    <w:rsid w:val="00FD5DFF"/>
    <w:rsid w:val="00FD6143"/>
    <w:rsid w:val="00FD719D"/>
    <w:rsid w:val="00FD7B39"/>
    <w:rsid w:val="00FD7DBE"/>
    <w:rsid w:val="00FD7E5F"/>
    <w:rsid w:val="00FE00B3"/>
    <w:rsid w:val="00FE00C4"/>
    <w:rsid w:val="00FE1604"/>
    <w:rsid w:val="00FE1AC9"/>
    <w:rsid w:val="00FE213D"/>
    <w:rsid w:val="00FE239F"/>
    <w:rsid w:val="00FE524A"/>
    <w:rsid w:val="00FE5781"/>
    <w:rsid w:val="00FE76C7"/>
    <w:rsid w:val="00FE781D"/>
    <w:rsid w:val="00FF12FA"/>
    <w:rsid w:val="00FF1F17"/>
    <w:rsid w:val="00FF2625"/>
    <w:rsid w:val="00FF360C"/>
    <w:rsid w:val="00FF3D10"/>
    <w:rsid w:val="00FF5222"/>
    <w:rsid w:val="00FF586B"/>
    <w:rsid w:val="00FF596E"/>
    <w:rsid w:val="00FF637E"/>
    <w:rsid w:val="00FF7A28"/>
    <w:rsid w:val="00FF7B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08975D53"/>
  <w15:docId w15:val="{E047A615-7091-4ABB-A1CC-6D705F37B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5593D"/>
    <w:pPr>
      <w:spacing w:line="360" w:lineRule="auto"/>
      <w:jc w:val="both"/>
    </w:pPr>
    <w:rPr>
      <w:sz w:val="24"/>
      <w:szCs w:val="24"/>
    </w:rPr>
  </w:style>
  <w:style w:type="paragraph" w:styleId="berschrift1">
    <w:name w:val="heading 1"/>
    <w:basedOn w:val="Standard"/>
    <w:next w:val="Standard"/>
    <w:link w:val="berschrift1Zchn"/>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F74A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berschrift2Zchn">
    <w:name w:val="Überschrift 2 Zchn"/>
    <w:basedOn w:val="Absatz-Standardschriftart"/>
    <w:link w:val="berschrift2"/>
    <w:uiPriority w:val="9"/>
    <w:rsid w:val="003F74AB"/>
    <w:rPr>
      <w:rFonts w:asciiTheme="majorHAnsi" w:eastAsiaTheme="majorEastAsia" w:hAnsiTheme="majorHAnsi" w:cstheme="majorBidi"/>
      <w:b/>
      <w:bCs/>
      <w:color w:val="4F81BD" w:themeColor="accent1"/>
      <w:sz w:val="26"/>
      <w:szCs w:val="26"/>
    </w:rPr>
  </w:style>
  <w:style w:type="paragraph" w:styleId="Listenabsatz">
    <w:name w:val="List Paragraph"/>
    <w:basedOn w:val="Standard"/>
    <w:uiPriority w:val="34"/>
    <w:qFormat/>
    <w:rsid w:val="003F74AB"/>
    <w:pPr>
      <w:ind w:left="720"/>
      <w:contextualSpacing/>
    </w:pPr>
  </w:style>
  <w:style w:type="character" w:customStyle="1" w:styleId="berschrift3Zchn">
    <w:name w:val="Überschrift 3 Zchn"/>
    <w:basedOn w:val="Absatz-Standardschriftart"/>
    <w:link w:val="berschrift3"/>
    <w:uiPriority w:val="9"/>
    <w:rsid w:val="003F74AB"/>
    <w:rPr>
      <w:rFonts w:asciiTheme="majorHAnsi" w:eastAsiaTheme="majorEastAsia" w:hAnsiTheme="majorHAnsi" w:cstheme="majorBidi"/>
      <w:b/>
      <w:bCs/>
      <w:color w:val="4F81BD" w:themeColor="accent1"/>
    </w:rPr>
  </w:style>
  <w:style w:type="paragraph" w:styleId="Sprechblasentext">
    <w:name w:val="Balloon Text"/>
    <w:basedOn w:val="Standard"/>
    <w:link w:val="SprechblasentextZchn"/>
    <w:uiPriority w:val="99"/>
    <w:semiHidden/>
    <w:unhideWhenUsed/>
    <w:rsid w:val="000F151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F151B"/>
    <w:rPr>
      <w:rFonts w:ascii="Tahoma" w:hAnsi="Tahoma" w:cs="Tahoma"/>
      <w:sz w:val="16"/>
      <w:szCs w:val="16"/>
    </w:rPr>
  </w:style>
  <w:style w:type="paragraph" w:styleId="Beschriftung">
    <w:name w:val="caption"/>
    <w:basedOn w:val="Standard"/>
    <w:next w:val="Standard"/>
    <w:uiPriority w:val="35"/>
    <w:unhideWhenUsed/>
    <w:qFormat/>
    <w:rsid w:val="000F151B"/>
    <w:pPr>
      <w:spacing w:line="240" w:lineRule="auto"/>
    </w:pPr>
    <w:rPr>
      <w:b/>
      <w:bCs/>
      <w:color w:val="4F81BD" w:themeColor="accent1"/>
      <w:sz w:val="18"/>
      <w:szCs w:val="18"/>
    </w:rPr>
  </w:style>
  <w:style w:type="table" w:styleId="Tabellenraster">
    <w:name w:val="Table Grid"/>
    <w:basedOn w:val="NormaleTabelle"/>
    <w:uiPriority w:val="59"/>
    <w:rsid w:val="00FF36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FF360C"/>
    <w:rPr>
      <w:color w:val="808080"/>
    </w:rPr>
  </w:style>
  <w:style w:type="paragraph" w:styleId="Index1">
    <w:name w:val="index 1"/>
    <w:basedOn w:val="Standard"/>
    <w:next w:val="Standard"/>
    <w:autoRedefine/>
    <w:uiPriority w:val="99"/>
    <w:unhideWhenUsed/>
    <w:rsid w:val="00264F9F"/>
    <w:pPr>
      <w:spacing w:after="0" w:line="240" w:lineRule="auto"/>
      <w:ind w:left="240" w:hanging="240"/>
    </w:pPr>
  </w:style>
  <w:style w:type="paragraph" w:styleId="Index2">
    <w:name w:val="index 2"/>
    <w:basedOn w:val="Standard"/>
    <w:next w:val="Standard"/>
    <w:autoRedefine/>
    <w:uiPriority w:val="99"/>
    <w:unhideWhenUsed/>
    <w:rsid w:val="00264F9F"/>
    <w:pPr>
      <w:spacing w:after="0" w:line="240" w:lineRule="auto"/>
      <w:ind w:left="480" w:hanging="240"/>
    </w:pPr>
  </w:style>
  <w:style w:type="paragraph" w:styleId="Inhaltsverzeichnisberschrift">
    <w:name w:val="TOC Heading"/>
    <w:basedOn w:val="berschrift1"/>
    <w:next w:val="Standard"/>
    <w:uiPriority w:val="39"/>
    <w:unhideWhenUsed/>
    <w:qFormat/>
    <w:rsid w:val="00A6147F"/>
    <w:pPr>
      <w:spacing w:line="276" w:lineRule="auto"/>
      <w:jc w:val="left"/>
      <w:outlineLvl w:val="9"/>
    </w:pPr>
    <w:rPr>
      <w:lang w:eastAsia="ja-JP"/>
    </w:rPr>
  </w:style>
  <w:style w:type="paragraph" w:styleId="Verzeichnis1">
    <w:name w:val="toc 1"/>
    <w:basedOn w:val="Standard"/>
    <w:next w:val="Standard"/>
    <w:autoRedefine/>
    <w:uiPriority w:val="39"/>
    <w:unhideWhenUsed/>
    <w:rsid w:val="00E6491D"/>
    <w:pPr>
      <w:tabs>
        <w:tab w:val="left" w:pos="480"/>
        <w:tab w:val="right" w:leader="dot" w:pos="9350"/>
      </w:tabs>
      <w:spacing w:after="100"/>
    </w:pPr>
  </w:style>
  <w:style w:type="paragraph" w:styleId="Verzeichnis2">
    <w:name w:val="toc 2"/>
    <w:basedOn w:val="Standard"/>
    <w:next w:val="Standard"/>
    <w:autoRedefine/>
    <w:uiPriority w:val="39"/>
    <w:unhideWhenUsed/>
    <w:rsid w:val="00A6147F"/>
    <w:pPr>
      <w:spacing w:after="100"/>
      <w:ind w:left="240"/>
    </w:pPr>
  </w:style>
  <w:style w:type="paragraph" w:styleId="Verzeichnis3">
    <w:name w:val="toc 3"/>
    <w:basedOn w:val="Standard"/>
    <w:next w:val="Standard"/>
    <w:autoRedefine/>
    <w:uiPriority w:val="39"/>
    <w:unhideWhenUsed/>
    <w:rsid w:val="00A6147F"/>
    <w:pPr>
      <w:spacing w:after="100"/>
      <w:ind w:left="480"/>
    </w:pPr>
  </w:style>
  <w:style w:type="character" w:styleId="Hyperlink">
    <w:name w:val="Hyperlink"/>
    <w:basedOn w:val="Absatz-Standardschriftart"/>
    <w:uiPriority w:val="99"/>
    <w:unhideWhenUsed/>
    <w:rsid w:val="00A6147F"/>
    <w:rPr>
      <w:color w:val="0000FF" w:themeColor="hyperlink"/>
      <w:u w:val="single"/>
    </w:rPr>
  </w:style>
  <w:style w:type="paragraph" w:styleId="Abbildungsverzeichnis">
    <w:name w:val="table of figures"/>
    <w:basedOn w:val="Standard"/>
    <w:next w:val="Standard"/>
    <w:uiPriority w:val="99"/>
    <w:unhideWhenUsed/>
    <w:rsid w:val="00F6799D"/>
    <w:pPr>
      <w:spacing w:after="0"/>
    </w:pPr>
  </w:style>
  <w:style w:type="character" w:customStyle="1" w:styleId="berschrift4Zchn">
    <w:name w:val="Überschrift 4 Zchn"/>
    <w:basedOn w:val="Absatz-Standardschriftart"/>
    <w:link w:val="berschrift4"/>
    <w:uiPriority w:val="9"/>
    <w:rsid w:val="007F5329"/>
    <w:rPr>
      <w:rFonts w:asciiTheme="majorHAnsi" w:eastAsiaTheme="majorEastAsia" w:hAnsiTheme="majorHAnsi" w:cstheme="majorBidi"/>
      <w:b/>
      <w:bCs/>
      <w:i/>
      <w:iCs/>
      <w:color w:val="4F81BD" w:themeColor="accent1"/>
      <w:sz w:val="24"/>
      <w:szCs w:val="24"/>
    </w:rPr>
  </w:style>
  <w:style w:type="table" w:styleId="HelleSchattierung">
    <w:name w:val="Light Shading"/>
    <w:basedOn w:val="NormaleTabelle"/>
    <w:uiPriority w:val="60"/>
    <w:rsid w:val="0092469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92469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ittleresRaster1-Akzent1">
    <w:name w:val="Medium Grid 1 Accent 1"/>
    <w:basedOn w:val="NormaleTabelle"/>
    <w:uiPriority w:val="67"/>
    <w:rsid w:val="0092469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Liste2-Akzent1">
    <w:name w:val="Medium List 2 Accent 1"/>
    <w:basedOn w:val="NormaleTabelle"/>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3-Akzent1">
    <w:name w:val="Medium Grid 3 Accent 1"/>
    <w:basedOn w:val="NormaleTabelle"/>
    <w:uiPriority w:val="69"/>
    <w:rsid w:val="0092469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Absatz-Standardschriftart"/>
    <w:rsid w:val="003026E2"/>
  </w:style>
  <w:style w:type="character" w:styleId="Hervorhebung">
    <w:name w:val="Emphasis"/>
    <w:basedOn w:val="Absatz-Standardschriftart"/>
    <w:uiPriority w:val="20"/>
    <w:qFormat/>
    <w:rsid w:val="003026E2"/>
    <w:rPr>
      <w:i/>
      <w:iCs/>
    </w:rPr>
  </w:style>
  <w:style w:type="paragraph" w:styleId="Verzeichnis4">
    <w:name w:val="toc 4"/>
    <w:basedOn w:val="Standard"/>
    <w:next w:val="Standard"/>
    <w:autoRedefine/>
    <w:uiPriority w:val="39"/>
    <w:unhideWhenUsed/>
    <w:rsid w:val="005A6076"/>
    <w:pPr>
      <w:spacing w:after="100" w:line="276" w:lineRule="auto"/>
      <w:ind w:left="660"/>
      <w:jc w:val="left"/>
    </w:pPr>
    <w:rPr>
      <w:rFonts w:eastAsiaTheme="minorEastAsia"/>
      <w:sz w:val="22"/>
      <w:szCs w:val="22"/>
    </w:rPr>
  </w:style>
  <w:style w:type="paragraph" w:styleId="Verzeichnis5">
    <w:name w:val="toc 5"/>
    <w:basedOn w:val="Standard"/>
    <w:next w:val="Standard"/>
    <w:autoRedefine/>
    <w:uiPriority w:val="39"/>
    <w:unhideWhenUsed/>
    <w:rsid w:val="005A6076"/>
    <w:pPr>
      <w:spacing w:after="100" w:line="276" w:lineRule="auto"/>
      <w:ind w:left="880"/>
      <w:jc w:val="left"/>
    </w:pPr>
    <w:rPr>
      <w:rFonts w:eastAsiaTheme="minorEastAsia"/>
      <w:sz w:val="22"/>
      <w:szCs w:val="22"/>
    </w:rPr>
  </w:style>
  <w:style w:type="paragraph" w:styleId="Verzeichnis6">
    <w:name w:val="toc 6"/>
    <w:basedOn w:val="Standard"/>
    <w:next w:val="Standard"/>
    <w:autoRedefine/>
    <w:uiPriority w:val="39"/>
    <w:unhideWhenUsed/>
    <w:rsid w:val="005A6076"/>
    <w:pPr>
      <w:spacing w:after="100" w:line="276" w:lineRule="auto"/>
      <w:ind w:left="1100"/>
      <w:jc w:val="left"/>
    </w:pPr>
    <w:rPr>
      <w:rFonts w:eastAsiaTheme="minorEastAsia"/>
      <w:sz w:val="22"/>
      <w:szCs w:val="22"/>
    </w:rPr>
  </w:style>
  <w:style w:type="paragraph" w:styleId="Verzeichnis7">
    <w:name w:val="toc 7"/>
    <w:basedOn w:val="Standard"/>
    <w:next w:val="Standard"/>
    <w:autoRedefine/>
    <w:uiPriority w:val="39"/>
    <w:unhideWhenUsed/>
    <w:rsid w:val="005A6076"/>
    <w:pPr>
      <w:spacing w:after="100" w:line="276" w:lineRule="auto"/>
      <w:ind w:left="1320"/>
      <w:jc w:val="left"/>
    </w:pPr>
    <w:rPr>
      <w:rFonts w:eastAsiaTheme="minorEastAsia"/>
      <w:sz w:val="22"/>
      <w:szCs w:val="22"/>
    </w:rPr>
  </w:style>
  <w:style w:type="paragraph" w:styleId="Verzeichnis8">
    <w:name w:val="toc 8"/>
    <w:basedOn w:val="Standard"/>
    <w:next w:val="Standard"/>
    <w:autoRedefine/>
    <w:uiPriority w:val="39"/>
    <w:unhideWhenUsed/>
    <w:rsid w:val="005A6076"/>
    <w:pPr>
      <w:spacing w:after="100" w:line="276" w:lineRule="auto"/>
      <w:ind w:left="1540"/>
      <w:jc w:val="left"/>
    </w:pPr>
    <w:rPr>
      <w:rFonts w:eastAsiaTheme="minorEastAsia"/>
      <w:sz w:val="22"/>
      <w:szCs w:val="22"/>
    </w:rPr>
  </w:style>
  <w:style w:type="paragraph" w:styleId="Verzeichnis9">
    <w:name w:val="toc 9"/>
    <w:basedOn w:val="Standard"/>
    <w:next w:val="Standard"/>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Absatz-Standardschriftart"/>
    <w:rsid w:val="007240A6"/>
  </w:style>
  <w:style w:type="paragraph" w:customStyle="1" w:styleId="AAppendix">
    <w:name w:val="A Appendix"/>
    <w:basedOn w:val="berschrift1"/>
    <w:next w:val="Standard"/>
    <w:link w:val="AAppendixChar"/>
    <w:autoRedefine/>
    <w:qFormat/>
    <w:rsid w:val="00F1122C"/>
  </w:style>
  <w:style w:type="paragraph" w:customStyle="1" w:styleId="A1Appendix">
    <w:name w:val="A.1 Appendix"/>
    <w:basedOn w:val="berschrift2"/>
    <w:next w:val="Standard"/>
    <w:link w:val="A1AppendixChar"/>
    <w:qFormat/>
    <w:rsid w:val="00123BB8"/>
    <w:pPr>
      <w:numPr>
        <w:ilvl w:val="1"/>
        <w:numId w:val="7"/>
      </w:numPr>
    </w:pPr>
  </w:style>
  <w:style w:type="character" w:customStyle="1" w:styleId="AAppendixChar">
    <w:name w:val="A Appendix Char"/>
    <w:basedOn w:val="Absatz-Standardschriftar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berschrift3"/>
    <w:next w:val="Standard"/>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Standard"/>
    <w:link w:val="CodeChar"/>
    <w:qFormat/>
    <w:rsid w:val="00B173D0"/>
    <w:pPr>
      <w:spacing w:after="0"/>
    </w:pPr>
    <w:rPr>
      <w:rFonts w:ascii="Consolas" w:hAnsi="Consolas" w:cs="Consolas"/>
      <w:sz w:val="20"/>
    </w:rPr>
  </w:style>
  <w:style w:type="character" w:customStyle="1" w:styleId="CodeChar">
    <w:name w:val="Code Char"/>
    <w:basedOn w:val="Absatz-Standardschriftart"/>
    <w:link w:val="Code"/>
    <w:rsid w:val="00B173D0"/>
    <w:rPr>
      <w:rFonts w:ascii="Consolas" w:hAnsi="Consolas" w:cs="Consolas"/>
      <w:sz w:val="20"/>
      <w:szCs w:val="24"/>
    </w:rPr>
  </w:style>
  <w:style w:type="paragraph" w:styleId="Untertitel">
    <w:name w:val="Subtitle"/>
    <w:basedOn w:val="Standard"/>
    <w:next w:val="Standard"/>
    <w:link w:val="UntertitelZchn"/>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UntertitelZchn">
    <w:name w:val="Untertitel Zchn"/>
    <w:basedOn w:val="Absatz-Standardschriftart"/>
    <w:link w:val="Untertitel"/>
    <w:uiPriority w:val="11"/>
    <w:rsid w:val="003A2D7A"/>
    <w:rPr>
      <w:rFonts w:asciiTheme="majorHAnsi" w:eastAsiaTheme="majorEastAsia" w:hAnsiTheme="majorHAnsi" w:cstheme="majorBidi"/>
      <w:i/>
      <w:iCs/>
      <w:color w:val="4F81BD" w:themeColor="accent1"/>
      <w:spacing w:val="15"/>
      <w:sz w:val="24"/>
      <w:szCs w:val="24"/>
    </w:rPr>
  </w:style>
  <w:style w:type="table" w:styleId="HelleListe-Akzent1">
    <w:name w:val="Light List Accent 1"/>
    <w:basedOn w:val="NormaleTabelle"/>
    <w:uiPriority w:val="61"/>
    <w:rsid w:val="00DF70C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ittlereSchattierung1-Akzent1">
    <w:name w:val="Medium Shading 1 Accent 1"/>
    <w:basedOn w:val="NormaleTabelle"/>
    <w:uiPriority w:val="63"/>
    <w:rsid w:val="00DF70C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Raster3-Akzent5">
    <w:name w:val="Medium Grid 3 Accent 5"/>
    <w:basedOn w:val="NormaleTabelle"/>
    <w:uiPriority w:val="69"/>
    <w:rsid w:val="00DF70C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Liste1-Akzent1">
    <w:name w:val="Medium List 1 Accent 1"/>
    <w:basedOn w:val="NormaleTabelle"/>
    <w:uiPriority w:val="65"/>
    <w:rsid w:val="00DF70C1"/>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Literaturverzeichnis">
    <w:name w:val="Bibliography"/>
    <w:basedOn w:val="Standard"/>
    <w:next w:val="Standard"/>
    <w:uiPriority w:val="37"/>
    <w:unhideWhenUsed/>
    <w:rsid w:val="00DC48A9"/>
  </w:style>
  <w:style w:type="paragraph" w:styleId="Kopfzeile">
    <w:name w:val="header"/>
    <w:basedOn w:val="Standard"/>
    <w:link w:val="KopfzeileZchn"/>
    <w:uiPriority w:val="99"/>
    <w:unhideWhenUsed/>
    <w:rsid w:val="003F2671"/>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3F2671"/>
    <w:rPr>
      <w:sz w:val="24"/>
      <w:szCs w:val="24"/>
    </w:rPr>
  </w:style>
  <w:style w:type="paragraph" w:styleId="Fuzeile">
    <w:name w:val="footer"/>
    <w:basedOn w:val="Standard"/>
    <w:link w:val="FuzeileZchn"/>
    <w:uiPriority w:val="99"/>
    <w:unhideWhenUsed/>
    <w:rsid w:val="003F2671"/>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3F2671"/>
    <w:rPr>
      <w:sz w:val="24"/>
      <w:szCs w:val="24"/>
    </w:rPr>
  </w:style>
  <w:style w:type="character" w:styleId="Kommentarzeichen">
    <w:name w:val="annotation reference"/>
    <w:basedOn w:val="Absatz-Standardschriftart"/>
    <w:uiPriority w:val="99"/>
    <w:semiHidden/>
    <w:unhideWhenUsed/>
    <w:rsid w:val="00447965"/>
    <w:rPr>
      <w:sz w:val="18"/>
      <w:szCs w:val="18"/>
    </w:rPr>
  </w:style>
  <w:style w:type="paragraph" w:styleId="Kommentartext">
    <w:name w:val="annotation text"/>
    <w:basedOn w:val="Standard"/>
    <w:link w:val="KommentartextZchn"/>
    <w:uiPriority w:val="99"/>
    <w:semiHidden/>
    <w:unhideWhenUsed/>
    <w:rsid w:val="00447965"/>
    <w:pPr>
      <w:spacing w:line="240" w:lineRule="auto"/>
    </w:pPr>
  </w:style>
  <w:style w:type="character" w:customStyle="1" w:styleId="KommentartextZchn">
    <w:name w:val="Kommentartext Zchn"/>
    <w:basedOn w:val="Absatz-Standardschriftart"/>
    <w:link w:val="Kommentartext"/>
    <w:uiPriority w:val="99"/>
    <w:semiHidden/>
    <w:rsid w:val="00447965"/>
    <w:rPr>
      <w:sz w:val="24"/>
      <w:szCs w:val="24"/>
    </w:rPr>
  </w:style>
  <w:style w:type="paragraph" w:customStyle="1" w:styleId="LO-Normal">
    <w:name w:val="LO-Normal"/>
    <w:rsid w:val="003504F6"/>
    <w:pPr>
      <w:keepNext/>
      <w:shd w:val="clear" w:color="auto" w:fill="FFFFFF"/>
      <w:suppressAutoHyphens/>
      <w:spacing w:line="360" w:lineRule="auto"/>
      <w:jc w:val="both"/>
    </w:pPr>
    <w:rPr>
      <w:rFonts w:ascii="Calibri" w:eastAsia="Calibri" w:hAnsi="Calibri" w:cs="Times New Roman"/>
      <w:sz w:val="24"/>
      <w:szCs w:val="24"/>
    </w:rPr>
  </w:style>
  <w:style w:type="paragraph" w:styleId="Kommentarthema">
    <w:name w:val="annotation subject"/>
    <w:basedOn w:val="Kommentartext"/>
    <w:next w:val="Kommentartext"/>
    <w:link w:val="KommentarthemaZchn"/>
    <w:uiPriority w:val="99"/>
    <w:semiHidden/>
    <w:unhideWhenUsed/>
    <w:rsid w:val="005E1750"/>
    <w:rPr>
      <w:b/>
      <w:bCs/>
      <w:sz w:val="20"/>
      <w:szCs w:val="20"/>
    </w:rPr>
  </w:style>
  <w:style w:type="character" w:customStyle="1" w:styleId="KommentarthemaZchn">
    <w:name w:val="Kommentarthema Zchn"/>
    <w:basedOn w:val="KommentartextZchn"/>
    <w:link w:val="Kommentarthema"/>
    <w:uiPriority w:val="99"/>
    <w:semiHidden/>
    <w:rsid w:val="005E175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344987266">
      <w:bodyDiv w:val="1"/>
      <w:marLeft w:val="0"/>
      <w:marRight w:val="0"/>
      <w:marTop w:val="0"/>
      <w:marBottom w:val="0"/>
      <w:divBdr>
        <w:top w:val="none" w:sz="0" w:space="0" w:color="auto"/>
        <w:left w:val="none" w:sz="0" w:space="0" w:color="auto"/>
        <w:bottom w:val="none" w:sz="0" w:space="0" w:color="auto"/>
        <w:right w:val="none" w:sz="0" w:space="0" w:color="auto"/>
      </w:divBdr>
    </w:div>
    <w:div w:id="657147579">
      <w:bodyDiv w:val="1"/>
      <w:marLeft w:val="0"/>
      <w:marRight w:val="0"/>
      <w:marTop w:val="0"/>
      <w:marBottom w:val="0"/>
      <w:divBdr>
        <w:top w:val="none" w:sz="0" w:space="0" w:color="auto"/>
        <w:left w:val="none" w:sz="0" w:space="0" w:color="auto"/>
        <w:bottom w:val="none" w:sz="0" w:space="0" w:color="auto"/>
        <w:right w:val="none" w:sz="0" w:space="0" w:color="auto"/>
      </w:divBdr>
      <w:divsChild>
        <w:div w:id="8800337">
          <w:marLeft w:val="0"/>
          <w:marRight w:val="0"/>
          <w:marTop w:val="0"/>
          <w:marBottom w:val="0"/>
          <w:divBdr>
            <w:top w:val="none" w:sz="0" w:space="0" w:color="auto"/>
            <w:left w:val="none" w:sz="0" w:space="0" w:color="auto"/>
            <w:bottom w:val="none" w:sz="0" w:space="0" w:color="auto"/>
            <w:right w:val="none" w:sz="0" w:space="0" w:color="auto"/>
          </w:divBdr>
        </w:div>
        <w:div w:id="1457019419">
          <w:marLeft w:val="0"/>
          <w:marRight w:val="0"/>
          <w:marTop w:val="0"/>
          <w:marBottom w:val="0"/>
          <w:divBdr>
            <w:top w:val="none" w:sz="0" w:space="0" w:color="auto"/>
            <w:left w:val="none" w:sz="0" w:space="0" w:color="auto"/>
            <w:bottom w:val="none" w:sz="0" w:space="0" w:color="auto"/>
            <w:right w:val="none" w:sz="0" w:space="0" w:color="auto"/>
          </w:divBdr>
        </w:div>
        <w:div w:id="1593659725">
          <w:marLeft w:val="0"/>
          <w:marRight w:val="0"/>
          <w:marTop w:val="0"/>
          <w:marBottom w:val="0"/>
          <w:divBdr>
            <w:top w:val="none" w:sz="0" w:space="0" w:color="auto"/>
            <w:left w:val="none" w:sz="0" w:space="0" w:color="auto"/>
            <w:bottom w:val="none" w:sz="0" w:space="0" w:color="auto"/>
            <w:right w:val="none" w:sz="0" w:space="0" w:color="auto"/>
          </w:divBdr>
        </w:div>
      </w:divsChild>
    </w:div>
    <w:div w:id="844252001">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256674593">
      <w:bodyDiv w:val="1"/>
      <w:marLeft w:val="0"/>
      <w:marRight w:val="0"/>
      <w:marTop w:val="0"/>
      <w:marBottom w:val="0"/>
      <w:divBdr>
        <w:top w:val="none" w:sz="0" w:space="0" w:color="auto"/>
        <w:left w:val="none" w:sz="0" w:space="0" w:color="auto"/>
        <w:bottom w:val="none" w:sz="0" w:space="0" w:color="auto"/>
        <w:right w:val="none" w:sz="0" w:space="0" w:color="auto"/>
      </w:divBdr>
    </w:div>
    <w:div w:id="1326278046">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18558245">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 w:id="1841000523">
      <w:bodyDiv w:val="1"/>
      <w:marLeft w:val="0"/>
      <w:marRight w:val="0"/>
      <w:marTop w:val="0"/>
      <w:marBottom w:val="0"/>
      <w:divBdr>
        <w:top w:val="none" w:sz="0" w:space="0" w:color="auto"/>
        <w:left w:val="none" w:sz="0" w:space="0" w:color="auto"/>
        <w:bottom w:val="none" w:sz="0" w:space="0" w:color="auto"/>
        <w:right w:val="none" w:sz="0" w:space="0" w:color="auto"/>
      </w:divBdr>
    </w:div>
    <w:div w:id="1930390076">
      <w:bodyDiv w:val="1"/>
      <w:marLeft w:val="0"/>
      <w:marRight w:val="0"/>
      <w:marTop w:val="0"/>
      <w:marBottom w:val="0"/>
      <w:divBdr>
        <w:top w:val="none" w:sz="0" w:space="0" w:color="auto"/>
        <w:left w:val="none" w:sz="0" w:space="0" w:color="auto"/>
        <w:bottom w:val="none" w:sz="0" w:space="0" w:color="auto"/>
        <w:right w:val="none" w:sz="0" w:space="0" w:color="auto"/>
      </w:divBdr>
    </w:div>
    <w:div w:id="209003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ec.europa.eu/growth/sectors/raw-materials/specific-interest/critical/index_en.htm" TargetMode="External"/><Relationship Id="rId2" Type="http://schemas.openxmlformats.org/officeDocument/2006/relationships/hyperlink" Target="http://www.dailywritingtips.com/economic-or-economical/" TargetMode="External"/><Relationship Id="rId1" Type="http://schemas.openxmlformats.org/officeDocument/2006/relationships/hyperlink" Target="http://ec.europa.eu/enterprise/policies/raw-materials/critical/index_en.ht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0.jpe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png"/><Relationship Id="rId16" Type="http://schemas.openxmlformats.org/officeDocument/2006/relationships/header" Target="header4.xml"/><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footer" Target="footer4.xm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4.jpeg"/><Relationship Id="rId85" Type="http://schemas.openxmlformats.org/officeDocument/2006/relationships/image" Target="media/image69.png"/><Relationship Id="rId12" Type="http://schemas.openxmlformats.org/officeDocument/2006/relationships/header" Target="header3.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jpe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8.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9.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9.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44</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62</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57</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61</b:RefOrder>
  </b:Source>
  <b:Source>
    <b:Tag>Tor13</b:Tag>
    <b:SourceType>JournalArticle</b:SourceType>
    <b:Guid>{CB274C71-087A-465F-8392-D1997410EB7A}</b:Guid>
    <b:Author>
      <b:Author>
        <b:NameList>
          <b:Person>
            <b:Last>Torsten Koch</b:Last>
            <b:First>Matthias</b:First>
            <b:Middle>Breier, Wei Li</b:Middle>
          </b:Person>
        </b:NameList>
      </b:Author>
    </b:Author>
    <b:Title>Heighmap generation for printes curcuit boards (PCB) using laser triangulation for pre-processing optimization in industrial recycling applications</b:Title>
    <b:Year>2013</b:Year>
    <b:RefOrder>60</b:RefOrder>
  </b:Source>
  <b:Source>
    <b:Tag>Rak07</b:Tag>
    <b:SourceType>JournalArticle</b:SourceType>
    <b:Guid>{E0BD95B7-B9BD-43B5-98AA-074585F4B757}</b:Guid>
    <b:Title>Fundamentals of the Dempster-Shafer theory and ist application to system safety and reliability modelling</b:Title>
    <b:Year>2007</b:Year>
    <b:Author>
      <b:Author>
        <b:NameList>
          <b:Person>
            <b:Last>Rakowsky</b:Last>
            <b:First>Kay</b:First>
            <b:Middle>Uwe</b:Middle>
          </b:Person>
        </b:NameList>
      </b:Author>
    </b:Author>
    <b:RefOrder>29</b:RefOrder>
  </b:Source>
  <b:Source>
    <b:SourceType>JournalArticle</b:SourceType>
    <b:Tag>Chancerel2009</b:Tag>
    <b:Title>{Assessment of Precious Metal Flows During Preprocessing of Waste Electrical and Electronic Equipment}</b:Title>
    <b:Year>2009</b:Year>
    <b:Author>
      <b:Author>
        <b:NameList>
          <b:Person>
            <b:Last>Chancerel</b:Last>
            <b:First>Perrine</b:First>
          </b:Person>
          <b:Person>
            <b:Last>Meskers</b:Last>
            <b:Middle>E.M.</b:Middle>
            <b:First>Christina</b:First>
          </b:Person>
          <b:Person>
            <b:Last>Hagel\ {A}Â¼ken</b:Last>
            <b:First>Christian</b:First>
          </b:Person>
          <b:Person>
            <b:Last>Rotter</b:Last>
            <b:Middle>Susanne</b:Middle>
            <b:First>Vera</b:First>
          </b:Person>
        </b:NameList>
      </b:Author>
    </b:Author>
    <b:Pages>791-810</b:Pages>
    <b:Volume>13</b:Volume>
    <b:StandardNumber> ISSN: 10881980 DOI: 10.1111/j.1530-9290.2009.00171.x</b:StandardNumber>
    <b:JournalName>Journal of Industrial Ecology</b:JournalName>
    <b:Issue>5</b:Issue>
    <b:Month>#oct#</b:Month>
    <b:URL>http://doi.wiley.com/10.1111/j.1530-9290.2009.00171.x</b:URL>
    <b:RefOrder>2</b:RefOrder>
  </b:Source>
  <b:Source>
    <b:SourceType>JournalArticle</b:SourceType>
    <b:Tag>Cui2003</b:Tag>
    <b:Title>{Mechanical recycling of waste electric and electronic equipment: a review}</b:Title>
    <b:Year>2003</b:Year>
    <b:Author>
      <b:Author>
        <b:NameList>
          <b:Person>
            <b:Last>Cui</b:Last>
            <b:First>Jirang</b:First>
          </b:Person>
          <b:Person>
            <b:Last>Forssberg</b:Last>
            <b:First>Eric</b:First>
          </b:Person>
        </b:NameList>
      </b:Author>
    </b:Author>
    <b:Pages>243-263</b:Pages>
    <b:Volume>99</b:Volume>
    <b:StandardNumber> DOI: 10.1016/S0304-3894(03)00061-X</b:StandardNumber>
    <b:BIBTEX_KeyWords>03,0304-3894,2003 elsevier science b,46-920-492064,46-920-97364,all rights reserved,corresponding author,cui,e-mail address,electronic scrap,fax,j,jirang,km,luth,material recovery,recycling,se,see front matter,tel,v,waste treatment</b:BIBTEX_KeyWords>
    <b:RefOrder>3</b:RefOrder>
  </b:Source>
  <b:Source>
    <b:SourceType>Book</b:SourceType>
    <b:Tag>Duda2012</b:Tag>
    <b:Title>Pattern classification</b:Title>
    <b:Year>2012</b:Year>
    <b:Author>
      <b:Author>
        <b:NameList>
          <b:Person>
            <b:Last>Duda</b:Last>
            <b:Middle>O</b:Middle>
            <b:First>Richard</b:First>
          </b:Person>
          <b:Person>
            <b:Last>Hart</b:Last>
            <b:Middle>E</b:Middle>
            <b:First>Peter</b:First>
          </b:Person>
          <b:Person>
            <b:Last>Stork</b:Last>
            <b:Middle>G</b:Middle>
            <b:First>David</b:First>
          </b:Person>
        </b:NameList>
      </b:Author>
    </b:Author>
    <b:Publisher>John Wiley \&amp; Sons</b:Publisher>
    <b:RefOrder>11</b:RefOrder>
  </b:Source>
  <b:Source>
    <b:SourceType>JournalArticle</b:SourceType>
    <b:Tag>Verma2011</b:Tag>
    <b:Title>{A Simple Single Seeded Region Growing Algorithm for Color Image Segmentation using Adaptive Thresholding}</b:Title>
    <b:Year>2011</b:Year>
    <b:Author>
      <b:Author>
        <b:NameList>
          <b:Person>
            <b:Last>Verma</b:Last>
            <b:Middle>Prakash</b:Middle>
            <b:First>Om</b:First>
          </b:Person>
          <b:Person>
            <b:Last>Hanmandlu</b:Last>
            <b:First>Madasu</b:First>
          </b:Person>
          <b:Person>
            <b:Last>Susan</b:Last>
            <b:First>Seba</b:First>
          </b:Person>
          <b:Person>
            <b:Last>Kulkarni</b:Last>
            <b:First>Muralidhar</b:First>
          </b:Person>
          <b:Person>
            <b:Last>Jain</b:Last>
            <b:Middle>Kumar</b:Middle>
            <b:First>Puneet</b:First>
          </b:Person>
        </b:NameList>
      </b:Author>
    </b:Author>
    <b:Pages>500-503</b:Pages>
    <b:StandardNumber> ISBN: 978-1-4577-0543-4 DOI: 10.1109/CSNT.2011.107</b:StandardNumber>
    <b:Publisher>Ieee</b:Publisher>
    <b:JournalName>2011 International Conference on Communication Systems and Network Technologies</b:JournalName>
    <b:Month>#jun#</b:Month>
    <b:URL>http://ieeexplore.ieee.org/lpdocs/epic03/wrapper.htm?arnumber=5966497</b:URL>
    <b:BIBTEX_KeyWords>- color image segmentation,growing,liu,otsu adaptive threshold algorithm,s f-factor,single seeded region</b:BIBTEX_KeyWords>
    <b:RefOrder>13</b:RefOrder>
  </b:Source>
  <b:Source>
    <b:SourceType>JournalArticle</b:SourceType>
    <b:Tag>Lewis1995</b:Tag>
    <b:Title>{Fast Normalized Cross-Correlation Template Matching by Cross-}</b:Title>
    <b:Year>1995</b:Year>
    <b:Author>
      <b:Author>
        <b:NameList>
          <b:Person>
            <b:Last>Lewis</b:Last>
            <b:Middle>P (Industrial Light \&amp; Magic)</b:Middle>
            <b:First>J</b:First>
          </b:Person>
        </b:NameList>
      </b:Author>
    </b:Author>
    <b:Pages>1-7</b:Pages>
    <b:Volume>1995</b:Volume>
    <b:StandardNumber> ISSN: 15258955 DOI: 10.1007/s00034-009-9130-7</b:StandardNumber>
    <b:JournalName>Vision Interface</b:JournalName>
    <b:Issue>1</b:Issue>
    <b:BIBTEX_Abstract>Although it is well known that cross correlation can be efficiently implemented in the transform domain, the nor- malized form of cross correlation preferred for feature matching applications does not have a simple frequency domain expression. Normalized cross correlation has been computed in the spatial domain for this reason. This short paper shows that unnormalized cross correlation can be efficiently normalized using precomputing inte- grals of the image and image2 over the search window.</b:BIBTEX_Abstract>
    <b:RefOrder>14</b:RefOrder>
  </b:Source>
  <b:Source>
    <b:SourceType>JournalArticle</b:SourceType>
    <b:Tag>Guyon2003a</b:Tag>
    <b:Title>{An Introduction to Variable and Feature Selection}</b:Title>
    <b:Year>2003</b:Year>
    <b:Author>
      <b:Author>
        <b:NameList>
          <b:Person>
            <b:Last>Guyon</b:Last>
            <b:First>Isabelle</b:First>
          </b:Person>
        </b:NameList>
      </b:Author>
    </b:Author>
    <b:Pages>1157-1182</b:Pages>
    <b:Volume>3</b:Volume>
    <b:BIBTEX_KeyWords>bioinformatics,clustering,computational biology,feature selection,filters,gene expression,genomics,information retrieval,information theory,microarray,model selection,pat-,proteomics,qsar,space dimensionality reduction,statistical testing,support vector machines,tern discovery,text classification,variable selection,wrappers</b:BIBTEX_KeyWords>
    <b:RefOrder>15</b:RefOrder>
  </b:Source>
  <b:Source>
    <b:SourceType>JournalArticle</b:SourceType>
    <b:Tag>Gu</b:Tag>
    <b:Title>{Generalized Fisher Score for Feature Selection}</b:Title>
    <b:Author>
      <b:Author>
        <b:NameList>
          <b:Person>
            <b:Last>Gu</b:Last>
            <b:First>Quanquan</b:First>
          </b:Person>
          <b:Person>
            <b:Last>Li</b:Last>
            <b:First>Zhenhui</b:First>
          </b:Person>
          <b:Person>
            <b:Last>Han</b:Last>
            <b:First>Jiawei</b:First>
          </b:Person>
        </b:NameList>
      </b:Author>
    </b:Author>
    <b:RefOrder>16</b:RefOrder>
  </b:Source>
  <b:Source>
    <b:SourceType>InternetSite</b:SourceType>
    <b:Tag>statberkeleyRandomForests</b:Tag>
    <b:Title>Random Forests</b:Title>
    <b:Year>2014</b:Year>
    <b:Author>
      <b:Author>
        <b:NameList>
          <b:Person>
            <b:Last>Breiman</b:Last>
            <b:First>Leo</b:First>
          </b:Person>
        </b:NameList>
      </b:Author>
    </b:Author>
    <b:URL>https://www.stat.berkeley.edu/~breiman/RandomForests/cc_home.htm</b:URL>
    <b:PublicationTitle>Random Forests</b:PublicationTitle>
    <b:Guid>{87297293-6F30-4712-B3C1-B914F1D8BF7F}</b:Guid>
    <b:RefOrder>17</b:RefOrder>
  </b:Source>
  <b:Source>
    <b:SourceType>JournalArticle</b:SourceType>
    <b:Tag>Cutler2014</b:Tag>
    <b:Title>{Random Forests Leo Breiman and Adele Cutler}</b:Title>
    <b:Year>2014</b:Year>
    <b:Author>
      <b:Author>
        <b:NameList>
          <b:Person>
            <b:Last>Cutler</b:Last>
            <b:First>Adele</b:First>
          </b:Person>
        </b:NameList>
      </b:Author>
    </b:Author>
    <b:Pages>1-24</b:Pages>
    <b:RefOrder>18</b:RefOrder>
  </b:Source>
  <b:Source>
    <b:SourceType>JournalArticle</b:SourceType>
    <b:Tag>Rokach2009</b:Tag>
    <b:Title>{Ensemble-based classifiers}</b:Title>
    <b:Year>2009</b:Year>
    <b:Author>
      <b:Author>
        <b:NameList>
          <b:Person>
            <b:Last>Rokach</b:Last>
            <b:First>Lior</b:First>
          </b:Person>
        </b:NameList>
      </b:Author>
    </b:Author>
    <b:Pages>1-39</b:Pages>
    <b:Volume>33</b:Volume>
    <b:StandardNumber> ISSN: 0269-2821 DOI: 10.1007/s10462-009-9124-7</b:StandardNumber>
    <b:JournalName>Artificial Intelligence Review</b:JournalName>
    <b:Issue>1-2</b:Issue>
    <b:Month>#nov#</b:Month>
    <b:URL>http://link.springer.com/10.1007/s10462-009-9124-7</b:URL>
    <b:BIBTEX_KeyWords>boosting,classification,ensemble of classifiers,supervised learning</b:BIBTEX_KeyWords>
    <b:RefOrder>20</b:RefOrder>
  </b:Source>
  <b:Source>
    <b:SourceType>Misc</b:SourceType>
    <b:Tag>wikipedia-Support_vector_machine</b:Tag>
    <b:Title>Support_vector_machine</b:Title>
    <b:Year>2015</b:Year>
    <b:Author/>
    <b:URL>http://en.wikipedia.org/wiki/Support_vector_machine</b:URL>
    <b:PublicationTitle>Support_vector_machine</b:PublicationTitle>
    <b:RefOrder>63</b:RefOrder>
  </b:Source>
  <b:Source>
    <b:SourceType>JournalArticle</b:SourceType>
    <b:Tag>Burges98atutorial</b:Tag>
    <b:Title>A tutorial on support vector machines for pattern recognition</b:Title>
    <b:Year>1998</b:Year>
    <b:Author>
      <b:Author>
        <b:NameList>
          <b:Person>
            <b:Last>Burges</b:Last>
            <b:Middle>J. C.</b:Middle>
            <b:First>Christopher</b:First>
          </b:Person>
        </b:NameList>
      </b:Author>
    </b:Author>
    <b:Pages>121-167</b:Pages>
    <b:Volume>2</b:Volume>
    <b:JournalName>Data Mining and Knowledge Discovery</b:JournalName>
    <b:RefOrder>22</b:RefOrder>
  </b:Source>
  <b:Source>
    <b:SourceType>JournalArticle</b:SourceType>
    <b:Tag>Hsu2010</b:Tag>
    <b:Title>{A Practical Guide to Support Vector Classification}</b:Title>
    <b:Year>2010</b:Year>
    <b:Author>
      <b:Author>
        <b:NameList>
          <b:Person>
            <b:Last>Hsu</b:Last>
            <b:First>Chih-wei</b:First>
          </b:Person>
          <b:Person>
            <b:Last>Chang</b:Last>
            <b:First>Chih-chung</b:First>
          </b:Person>
          <b:Person>
            <b:Last>Lin</b:Last>
            <b:First>Chih-jen</b:First>
          </b:Person>
        </b:NameList>
      </b:Author>
    </b:Author>
    <b:Pages>1-16</b:Pages>
    <b:Volume>1</b:Volume>
    <b:Issue>1</b:Issue>
    <b:RefOrder>23</b:RefOrder>
  </b:Source>
  <b:Source>
    <b:SourceType>JournalArticle</b:SourceType>
    <b:Tag>Qubo</b:Tag>
    <b:Title>{Parameter selection in SVM with RBF kernel function}</b:Title>
    <b:Author>
      <b:Author>
        <b:NameList>
          <b:Person>
            <b:Last>Qubo</b:Last>
            <b:First>Cao</b:First>
          </b:Person>
          <b:Person>
            <b:Last>Meng</b:Last>
            <b:First>Han</b:First>
          </b:Person>
        </b:NameList>
      </b:Author>
    </b:Author>
    <b:BIBTEX_KeyWords>-support vector machine,engineering vehicles,engineering vehicles automatic transmission,function,machine,model,parameter selection,rbf kernel,s nuclear parameters in,svm,the</b:BIBTEX_KeyWords>
    <b:RefOrder>24</b:RefOrder>
  </b:Source>
  <b:Source>
    <b:SourceType>JournalArticle</b:SourceType>
    <b:Tag>Castanedo2013</b:Tag>
    <b:Title>{A review of data fusion techniques.}</b:Title>
    <b:Year>2013</b:Year>
    <b:Author>
      <b:Author>
        <b:NameList>
          <b:Person>
            <b:Last>Castanedo</b:Last>
            <b:First>Federico</b:First>
          </b:Person>
        </b:NameList>
      </b:Author>
    </b:Author>
    <b:Pages>704504</b:Pages>
    <b:Volume>2013</b:Volume>
    <b:StandardNumber> ISSN: 1537-744X DOI: 10.1155/2013/704504</b:StandardNumber>
    <b:JournalName>TheScientificWorldJournal</b:JournalName>
    <b:Month>#jan#</b:Month>
    <b:URL>http://www.pubmedcentral.nih.gov/articlerender.fcgi?artid=3826336\&amp;tool=pmcentrez\&amp;rendertype=abstract</b:URL>
    <b:BIBTEX_Abstract>The integration of data and knowledge from several sources is known as data fusion. This paper summarizes the state of the data fusion field and describes the most relevant studies. We first enumerate and explain different classification schemes for data fusion. Then, the most common algorithms are reviewed. These methods and algorithms are presented using three different categories: (i) data association, (ii) state estimation, and (iii) decision fusion.</b:BIBTEX_Abstract>
    <b:RefOrder>25</b:RefOrder>
  </b:Source>
  <b:Source>
    <b:SourceType>JournalArticle</b:SourceType>
    <b:Tag>Steinberg</b:Tag>
    <b:Title>{Revisions to the JDL Data Fusion Model}</b:Title>
    <b:Author>
      <b:Author>
        <b:NameList>
          <b:Person>
            <b:Last>Steinberg</b:Last>
            <b:Middle>N</b:Middle>
            <b:First>Alan</b:First>
          </b:Person>
          <b:Person>
            <b:Last>Fusion</b:Last>
            <b:First>Data</b:First>
          </b:Person>
          <b:Person>
            <b:Last>Bowman</b:Last>
            <b:Middle>L</b:Middle>
            <b:First>Christopher</b:First>
          </b:Person>
          <b:Person>
            <b:Last>White</b:Last>
            <b:Middle>E</b:Middle>
            <b:First>Franklin</b:First>
          </b:Person>
          <b:Person>
            <b:Last>Development</b:Last>
            <b:First>Program</b:First>
          </b:Person>
          <b:Person>
            <b:Last>Diego</b:Last>
            <b:First>San</b:First>
          </b:Person>
          <b:Person>
            <b:Last>Group</b:Last>
            <b:Middle>Fusion</b:Middle>
            <b:First>Data</b:First>
          </b:Person>
        </b:NameList>
      </b:Author>
    </b:Author>
    <b:RefOrder>26</b:RefOrder>
  </b:Source>
  <b:Source>
    <b:SourceType>JournalArticle</b:SourceType>
    <b:Tag>raey</b:Tag>
    <b:Title>Multi-sensor recognition of electronic components</b:Title>
    <b:Year>2001</b:Year>
    <b:Author>
      <b:Author>
        <b:NameList>
          <b:Person>
            <b:Last>van Dop</b:Last>
            <b:Middle>R.</b:Middle>
            <b:First>Erik</b:First>
          </b:Person>
          <b:Person>
            <b:Last>Regtien</b:Last>
            <b:Middle>P.L.</b:Middle>
            <b:First>Paul</b:First>
          </b:Person>
        </b:NameList>
      </b:Author>
    </b:Author>
    <b:Pages>213-222</b:Pages>
    <b:Volume>12</b:Volume>
    <b:StandardNumber> ISSN: 0932-8092 DOI: 10.1007/s001380050141</b:StandardNumber>
    <b:Publisher>Springer-Verlag</b:Publisher>
    <b:JournalName>Machine Vision and Applications</b:JournalName>
    <b:Issue>5</b:Issue>
    <b:URL>http://dx.doi.org/10.1007/s001380050141</b:URL>
    <b:BIBTEX_KeyWords>Key words: Reasoning with uncertainty – Probability theory – Independent opinion pooling – Image processing – Object recognition</b:BIBTEX_KeyWords>
    <b:RefOrder>27</b:RefOrder>
  </b:Source>
  <b:Source>
    <b:SourceType>JournalArticle</b:SourceType>
    <b:Tag>Kay2007</b:Tag>
    <b:Title>{Fundamentals of the Dempster-Shafer theory and its applications to system safety and reliability modelling}</b:Title>
    <b:Year>2007</b:Year>
    <b:Author>
      <b:Author>
        <b:NameList>
          <b:Person>
            <b:Last>Kay</b:Last>
            <b:Middle>Uwe</b:Middle>
            <b:First>Rakowsky</b:First>
          </b:Person>
        </b:NameList>
      </b:Author>
    </b:Author>
    <b:BIBTEX_KeyWords>dempster-shafer theory,event tress analysis,evidence,expert assessment,fault tree analysis,uncertainty</b:BIBTEX_KeyWords>
    <b:RefOrder>28</b:RefOrder>
  </b:Source>
  <b:Source>
    <b:SourceType>Book</b:SourceType>
    <b:Tag>Li:460696</b:Tag>
    <b:Title>{T}ext recognition for information retrieval in images of
 printed circuit boards</b:Title>
    <b:Year>2014</b:Year>
    <b:Comments>1 USB-Stick</b:Comments>
    <b:Author>
      <b:Author>
        <b:NameList>
          <b:Person>
            <b:Last>Li</b:Last>
            <b:First>Wei</b:First>
          </b:Person>
          <b:Person>
            <b:Last>Neullens</b:Last>
            <b:First>Stefan</b:First>
          </b:Person>
          <b:Person>
            <b:Last>Breier</b:Last>
            <b:Middle>and Bosling, Marcel</b:Middle>
            <b:First>Matthias</b:First>
          </b:Person>
          <b:Person>
            <b:Last>Pretz</b:Last>
            <b:First>Thomas</b:First>
          </b:Person>
          <b:Person>
            <b:Last>Merhof</b:Last>
            <b:First>Dorit</b:First>
          </b:Person>
        </b:NameList>
      </b:Author>
    </b:Author>
    <b:Pages>3487-3493</b:Pages>
    <b:StandardNumber> ISBN: 978-1-4799-4033-2</b:StandardNumber>
    <b:Publisher>IEEE</b:Publisher>
    <b:City>Piscataway, NJ</b:City>
    <b:BookTitle>IECON 2014 : 40th annual conference of
 the IEEE Industrial Electronics Societ
 ; Dallas, Octorber 29 - November 1,
 2014 ; proceedings</b:BookTitle>
    <b:ConferenceName>IECON 2014 : 40th annual conference of
 the IEEE Industrial Electronics Societ
 ; Dallas, Octorber 29 - November 1,
 2014 ; proceedings</b:ConferenceName>
    <b:URL>http://publications.rwth-aachen.de/record/460696</b:URL>
    <b:RefOrder>30</b:RefOrder>
  </b:Source>
  <b:Source>
    <b:SourceType>Book</b:SourceType>
    <b:Tag>scientific2006life</b:Tag>
    <b:Title>Life-cycle Assessment: Principles and Practice</b:Title>
    <b:Year>2006</b:Year>
    <b:Author>
      <b:Author>
        <b:NameList>
          <b:Person>
            <b:Last>(SAIC)</b:Last>
            <b:Middle>Applications International Corporation</b:Middle>
            <b:First>Scientific</b:First>
          </b:Person>
          <b:Person>
            <b:Last>Curran</b:Last>
            <b:First>M.A.</b:First>
          </b:Person>
          <b:Person>
            <b:Last>of Research</b:Last>
            <b:Middle>States. Environmental Protection Agency. Office</b:Middle>
            <b:First>United</b:First>
          </b:Person>
          <b:Person>
            <b:Last>Development</b:Last>
          </b:Person>
          <b:Person>
            <b:Last>(U.S.)</b:Last>
            <b:Middle>Risk Management Research Laboratory</b:Middle>
            <b:First>National</b:First>
          </b:Person>
        </b:NameList>
      </b:Author>
    </b:Author>
    <b:Publisher>National Risk Management Research Laboratory, Office of Research and Development, U.S. Environmental Protection Agency</b:Publisher>
    <b:URL>http://books.google.de/books?id=XafRygAACAAJ</b:URL>
    <b:RefOrder>34</b:RefOrder>
  </b:Source>
  <b:Source>
    <b:SourceType>Book</b:SourceType>
    <b:Tag>bakst1995guidelines</b:Tag>
    <b:Title>Guidelines for Assessing the Quality of Life-cycle Inventory Analysis</b:Title>
    <b:Year>1995</b:Year>
    <b:Author>
      <b:Author>
        <b:NameList>
          <b:Person>
            <b:Last>Bakst</b:Last>
            <b:First>J.S.</b:First>
          </b:Person>
          <b:Person>
            <b:Last>Wynn</b:Last>
            <b:First>L.</b:First>
          </b:Person>
          <b:Person>
            <b:Last>Lee</b:Last>
            <b:First>E.</b:First>
          </b:Person>
          <b:Person>
            <b:Last>of Solid Waste</b:Last>
            <b:Middle>States. Office</b:Middle>
            <b:First>United</b:First>
          </b:Person>
          <b:Person>
            <b:Last>of Solid Waste</b:Last>
            <b:Middle>States. Environmental Protection Agency. Office</b:Middle>
            <b:First>United</b:First>
          </b:Person>
          <b:Person>
            <b:Last>Response</b:Last>
            <b:First>Emergency</b:First>
          </b:Person>
        </b:NameList>
      </b:Author>
    </b:Author>
    <b:Publisher>United States Environmental Protection Agency, Solid Waste and Emergency Response</b:Publisher>
    <b:URL>https://books.google.de/books?id=\_eSCGAAACAAJ</b:URL>
    <b:RefOrder>35</b:RefOrder>
  </b:Source>
  <b:Source>
    <b:SourceType>Book</b:SourceType>
    <b:Tag>Commission2012</b:Tag>
    <b:Title>{The International Reference Life Cycle Data System (ILCD) Handbook (online version)}</b:Title>
    <b:Year>2012</b:Year>
    <b:Author>
      <b:Author>
        <b:NameList>
          <b:Person>
            <b:Last>Commission</b:Last>
            <b:First>European</b:First>
          </b:Person>
          <b:Person>
            <b:Last>Ies</b:Last>
            <b:First>Centre</b:First>
          </b:Person>
        </b:NameList>
      </b:Author>
    </b:Author>
    <b:StandardNumber> ISBN: 9789279216404 DOI: 10.2788/85727</b:StandardNumber>
    <b:RefOrder>39</b:RefOrder>
  </b:Source>
  <b:Source>
    <b:SourceType>JournalArticle</b:SourceType>
    <b:Tag>Wolf2011</b:Tag>
    <b:Title>{The International Reference Life Cycle Data System (ILCD) Format â€“ Basic Concepts and Implementation of Life Cycle Impact Assessment (LCIA) Method Data Sets}</b:Title>
    <b:Year>2011</b:Year>
    <b:Author>
      <b:Author>
        <b:NameList>
          <b:Person>
            <b:Last>Wolf</b:Last>
            <b:First>Marc-andree</b:First>
          </b:Person>
          <b:Person>
            <b:Last>Kusche</b:Last>
            <b:First>Oliver</b:First>
          </b:Person>
        </b:NameList>
      </b:Author>
    </b:Author>
    <b:StandardNumber> ISBN: 9783844004519</b:StandardNumber>
    <b:Issue>Ilcd</b:Issue>
    <b:RefOrder>40</b:RefOrder>
  </b:Source>
  <b:Source>
    <b:SourceType>Book</b:SourceType>
    <b:Tag>Petrou99a</b:Tag>
    <b:Title>Image Processing : The Fundamentals</b:Title>
    <b:Year>1999</b:Year>
    <b:Author>
      <b:Author>
        <b:NameList>
          <b:Person>
            <b:Last>Petrou</b:Last>
            <b:First>Maria</b:First>
          </b:Person>
          <b:Person>
            <b:Last>Bosdogianni</b:Last>
            <b:First>Panagiota</b:First>
          </b:Person>
        </b:NameList>
      </b:Author>
    </b:Author>
    <b:Publisher>Wiley</b:Publisher>
    <b:BIBTEX_KeyWords>DIGITAL IMAGE PROCESSING</b:BIBTEX_KeyWords>
    <b:RefOrder>41</b:RefOrder>
  </b:Source>
  <b:Source>
    <b:SourceType>Book</b:SourceType>
    <b:Tag>Gonzalez:2006:DIP:1076432</b:Tag>
    <b:Title>Digital Image Processing (3rd Edition)</b:Title>
    <b:Year>2006</b:Year>
    <b:Author>
      <b:Author>
        <b:NameList>
          <b:Person>
            <b:Last>Gonzalez</b:Last>
            <b:Middle>C.</b:Middle>
            <b:First>Rafael</b:First>
          </b:Person>
          <b:Person>
            <b:Last>Woods</b:Last>
            <b:Middle>E.</b:Middle>
            <b:First>Richard</b:First>
          </b:Person>
        </b:NameList>
      </b:Author>
    </b:Author>
    <b:StandardNumber> ISBN: 013168728X</b:StandardNumber>
    <b:Publisher>Prentice-Hall, Inc.</b:Publisher>
    <b:City>Upper Saddle River, NJ, USA</b:City>
    <b:RefOrder>42</b:RefOrder>
  </b:Source>
  <b:Source>
    <b:SourceType>ConferenceProceedings</b:SourceType>
    <b:BIBTEX_Entry>inproceedings</b:BIBTEX_Entry>
    <b:Tag>deCampos-SIBGRAPI-2000</b:Tag>
    <b:Title> Improved Face x Non-Face Discrimination Using Fourier Descriptors Through Feature Selection </b:Title>
    <b:Year> 2000 </b:Year>
    <b:Author>
      <b:Author>
        <b:NameList>
          <b:Person>
            <b:Last>deCampos</b:Last>
            <b:Middle>E</b:Middle>
            <b:First>T</b:First>
          </b:Person>
          <b:Person>
            <b:Last>Feris</b:Last>
            <b:Middle>S</b:Middle>
            <b:First>F</b:First>
          </b:Person>
          <b:Person>
            <b:Last>Cesar-Jr</b:Last>
            <b:Middle>M</b:Middle>
            <b:First>R</b:First>
          </b:Person>
        </b:NameList>
      </b:Author>
    </b:Author>
    <b:City> Gramado, Brazil </b:City>
    <b:BookTitle> SIBGRAPI </b:BookTitle>
    <b:ConferenceName> SIBGRAPI </b:ConferenceName>
    <b:RefOrder>43</b:RefOrder>
  </b:Source>
  <b:Source>
    <b:SourceType>JournalArticle</b:SourceType>
    <b:Tag>Tarnawski2003</b:Tag>
    <b:Title>{Colour image segmentation algorithm in vectoral approach for automated optical inspection in electronics}</b:Title>
    <b:Year>2003</b:Year>
    <b:Author>
      <b:Author>
        <b:NameList>
          <b:Person>
            <b:Last>Tarnawski</b:Last>
            <b:First>W</b:First>
          </b:Person>
        </b:NameList>
      </b:Author>
    </b:Author>
    <b:Pages>197-202</b:Pages>
    <b:Volume>11</b:Volume>
    <b:Issue>3</b:Issue>
    <b:BIBTEX_KeyWords>clustering,colour image segmentation,image analysis,optical inspection</b:BIBTEX_KeyWords>
    <b:RefOrder>45</b:RefOrder>
  </b:Source>
  <b:Source>
    <b:SourceType>JournalArticle</b:SourceType>
    <b:Tag>Cheng2001</b:Tag>
    <b:Title>{Color image segmentation: advances and prospects}</b:Title>
    <b:Year>2001</b:Year>
    <b:Author>
      <b:Author>
        <b:NameList>
          <b:Person>
            <b:Last>Cheng</b:Last>
            <b:Middle>D</b:Middle>
            <b:First>H</b:First>
          </b:Person>
          <b:Person>
            <b:Last>Jiang</b:Last>
            <b:Middle>H</b:Middle>
            <b:First>X</b:First>
          </b:Person>
          <b:Person>
            <b:Last>Sun</b:Last>
            <b:First>Y</b:First>
          </b:Person>
          <b:Person>
            <b:Last>Wang</b:Last>
            <b:First>Jingli</b:First>
          </b:Person>
        </b:NameList>
      </b:Author>
    </b:Author>
    <b:Volume>34</b:Volume>
    <b:StandardNumber> ISBN: 1435797205</b:StandardNumber>
    <b:Issue>September 2000</b:Issue>
    <b:BIBTEX_KeyWords>clustering,color image segmentation,color representations,color space transformations,edge detection,fuzzy logic,neural networks,physics based approach,region-based approach,thresholding</b:BIBTEX_KeyWords>
    <b:RefOrder>46</b:RefOrder>
  </b:Source>
  <b:Source>
    <b:SourceType>JournalArticle</b:SourceType>
    <b:Tag>Journal2012</b:Tag>
    <b:Title>{ARPN Journal of Science and Technology:: Understanding Color Models: A Review}</b:Title>
    <b:Year>2012</b:Year>
    <b:Author>
      <b:Author>
        <b:NameList>
          <b:Person>
            <b:Last>Journal</b:Last>
            <b:First>Arpn</b:First>
          </b:Person>
        </b:NameList>
      </b:Author>
    </b:Author>
    <b:Pages>265-275</b:Pages>
    <b:Volume>2</b:Volume>
    <b:Issue>3</b:Issue>
    <b:BIBTEX_KeyWords>chromaticity,color model,color model applications,luminance</b:BIBTEX_KeyWords>
    <b:RefOrder>47</b:RefOrder>
  </b:Source>
  <b:Source>
    <b:SourceType>JournalArticle</b:SourceType>
    <b:Tag>Malagon-Borja2009a</b:Tag>
    <b:Title>{Object detection using image reconstruction with PCA}</b:Title>
    <b:Year>2009</b:Year>
    <b:Author>
      <b:Author>
        <b:NameList>
          <b:Person>
            <b:Last>Malag\'{o}n-Borja</b:Last>
            <b:First>Luis</b:First>
          </b:Person>
          <b:Person>
            <b:Last>Fuentes</b:Last>
            <b:First>Olac</b:First>
          </b:Person>
        </b:NameList>
      </b:Author>
    </b:Author>
    <b:Pages>2-9</b:Pages>
    <b:Volume>27</b:Volume>
    <b:StandardNumber> ISSN: 02628856 DOI: 10.1016/j.imavis.2007.03.004</b:StandardNumber>
    <b:JournalName>Image and Vision Computing</b:JournalName>
    <b:Issue>1-2</b:Issue>
    <b:Month>#jan#</b:Month>
    <b:URL>http://linkinghub.elsevier.com/retrieve/pii/S0262885607000820</b:URL>
    <b:BIBTEX_KeyWords>object detection,pedestrian detection,principal component analysis,support vector machines</b:BIBTEX_KeyWords>
    <b:RefOrder>48</b:RefOrder>
  </b:Source>
  <b:Source>
    <b:SourceType>JournalArticle</b:SourceType>
    <b:Tag>Chen</b:Tag>
    <b:Title>{Combining SVMs with Various Feature Selection Strategies}</b:Title>
    <b:Author>
      <b:Author>
        <b:NameList>
          <b:Person>
            <b:Last>Chen</b:Last>
            <b:First>Yi-wei</b:First>
          </b:Person>
          <b:Person>
            <b:Last>Lin</b:Last>
            <b:First>Chih-jen</b:First>
          </b:Person>
        </b:NameList>
      </b:Author>
    </b:Author>
    <b:Pages>1-10</b:Pages>
    <b:Issue>1</b:Issue>
    <b:RefOrder>49</b:RefOrder>
  </b:Source>
  <b:Source>
    <b:SourceType>JournalArticle</b:SourceType>
    <b:Tag>Ruta2000</b:Tag>
    <b:Title>{An Overview of Classifier Fusion Methods}</b:Title>
    <b:Year>2000</b:Year>
    <b:Author>
      <b:Author>
        <b:NameList>
          <b:Person>
            <b:Last>Ruta</b:Last>
            <b:First>Dymitr</b:First>
          </b:Person>
          <b:Person>
            <b:Last>Gabrys</b:Last>
            <b:First>Bogdan</b:First>
          </b:Person>
        </b:NameList>
      </b:Author>
    </b:Author>
    <b:Pages>1-10</b:Pages>
    <b:Volume>7</b:Volume>
    <b:RefOrder>51</b:RefOrder>
  </b:Source>
  <b:Source>
    <b:SourceType>JournalArticle</b:SourceType>
    <b:Tag>Dong2009</b:Tag>
    <b:Title>{Advances in Multi-Sensor Data Fusion: Algorithms and Applications}</b:Title>
    <b:Year>2009</b:Year>
    <b:Author>
      <b:Author>
        <b:NameList>
          <b:Person>
            <b:Last>Dong</b:Last>
            <b:First>Jiang</b:First>
          </b:Person>
          <b:Person>
            <b:Last>Zhuang</b:Last>
            <b:First>Dafang</b:First>
          </b:Person>
          <b:Person>
            <b:Last>Huang</b:Last>
            <b:First>Yaohuan</b:First>
          </b:Person>
          <b:Person>
            <b:Last>Fu</b:Last>
            <b:First>Jingying</b:First>
          </b:Person>
        </b:NameList>
      </b:Author>
    </b:Author>
    <b:Pages>7771-7784</b:Pages>
    <b:StandardNumber> DOI: 10.3390/s91007771</b:StandardNumber>
    <b:Issue>1</b:Issue>
    <b:BIBTEX_KeyWords>data fusion,multi-sensor,remote sensing</b:BIBTEX_KeyWords>
    <b:RefOrder>52</b:RefOrder>
  </b:Source>
  <b:Source>
    <b:SourceType>JournalArticle</b:SourceType>
    <b:Tag>Kohlas</b:Tag>
    <b:Title>{Theory of Evidence - A Survey of its Mathematical Foundations , Applications and Computational Aspects Key Words 2 . The Theory of Evidence - Di ering Approaches and Interpretations}</b:Title>
    <b:Author>
      <b:Author>
        <b:NameList>
          <b:Person>
            <b:Last>Kohlas</b:Last>
            <b:First>Jurg</b:First>
          </b:Person>
          <b:Person>
            <b:Last>Monney</b:Last>
            <b:First>Paul-andre</b:First>
          </b:Person>
          <b:Person>
            <b:Last>Functions</b:Last>
            <b:First>Belief</b:First>
          </b:Person>
        </b:NameList>
      </b:Author>
    </b:Author>
    <b:Pages>1-29</b:Pages>
    <b:Issue>21</b:Issue>
    <b:BIBTEX_KeyWords>belief functions,dempster-shafer theory,evidence,uncertainty</b:BIBTEX_KeyWords>
    <b:RefOrder>53</b:RefOrder>
  </b:Source>
  <b:Source>
    <b:SourceType>JournalArticle</b:SourceType>
    <b:Tag>Blaes</b:Tag>
    <b:Title>{Mobile IC Package Recognition}</b:Title>
    <b:Author>
      <b:Author>
        <b:NameList>
          <b:Person>
            <b:Last>Blaes</b:Last>
            <b:First>Patrick</b:First>
          </b:Person>
          <b:Person>
            <b:Last>Young</b:Last>
            <b:First>Chris</b:First>
          </b:Person>
        </b:NameList>
      </b:Author>
    </b:Author>
    <b:Pages>1-6</b:Pages>
    <b:RefOrder>10</b:RefOrder>
  </b:Source>
  <b:Source>
    <b:SourceType>JournalArticle</b:SourceType>
    <b:Tag>1979:ots</b:Tag>
    <b:Title>{A} {T}hreshold {S}election {M}ethod from {G}ray-Level {H}istograms</b:Title>
    <b:Year>1979</b:Year>
    <b:Author>
      <b:Author>
        <b:NameList>
          <b:Person>
            <b:Last>Otsu</b:Last>
            <b:First>Nobuyuki</b:First>
          </b:Person>
        </b:NameList>
      </b:Author>
    </b:Author>
    <b:Pages>62-66</b:Pages>
    <b:Volume>9</b:Volume>
    <b:StandardNumber> DOI: 10.1109/TSMC.1979.4310076</b:StandardNumber>
    <b:BookTitle>N/A</b:BookTitle>
    <b:JournalName>IEEE Transactions on Systems, Man and Cybernetics</b:JournalName>
    <b:Issue>1</b:Issue>
    <b:ConferenceName>N/A</b:ConferenceName>
    <b:URL>http://dx.doi.org/10.1109/TSMC.1979.4310076</b:URL>
    <b:BIBTEX_KeyWords>analysis image</b:BIBTEX_KeyWords>
    <b:RefOrder>54</b:RefOrder>
  </b:Source>
  <b:Source>
    <b:SourceType>JournalArticle</b:SourceType>
    <b:Tag>Griese2002</b:Tag>
    <b:Title>{Quality Assured Disassembly of Electronic Components for Reuse}</b:Title>
    <b:Year>2002</b:Year>
    <b:Author>
      <b:Author>
        <b:NameList>
          <b:Person>
            <b:Last>Griese</b:Last>
            <b:First>Hansjorg</b:First>
          </b:Person>
          <b:Person>
            <b:Last>Potter</b:Last>
            <b:First>Harald</b:First>
          </b:Person>
          <b:Person>
            <b:Last>Reichl</b:Last>
            <b:First>Herbert</b:First>
          </b:Person>
          <b:Person>
            <b:Last>Stobbe</b:Last>
            <b:First>Lutz</b:First>
          </b:Person>
        </b:NameList>
      </b:Author>
    </b:Author>
    <b:Pages>299-305</b:Pages>
    <b:StandardNumber> ISBN: 078037214X</b:StandardNumber>
    <b:BIBTEX_KeyWords>aoi,automation,component,components,disas-,quality assurance,recycling,reuse,sembly,wetting balance</b:BIBTEX_KeyWords>
    <b:RefOrder>5</b:RefOrder>
  </b:Source>
  <b:Source>
    <b:SourceType>JournalArticle</b:SourceType>
    <b:Tag>Chancerel2013a</b:Tag>
    <b:Title>{Data availability and the need for research to localize, quantify and recycle critical metals in information technology, telecommunication and consumer equipment.}</b:Title>
    <b:Year>2013</b:Year>
    <b:Author>
      <b:Author>
        <b:NameList>
          <b:Person>
            <b:Last>Chancerel</b:Last>
            <b:First>Perrine</b:First>
          </b:Person>
          <b:Person>
            <b:Last>Rotter</b:Last>
            <b:Middle>Susanne</b:Middle>
            <b:First>Vera</b:First>
          </b:Person>
          <b:Person>
            <b:Last>Ueberschaar</b:Last>
            <b:First>Maximilian</b:First>
          </b:Person>
          <b:Person>
            <b:Last>Marwede</b:Last>
            <b:First>Max</b:First>
          </b:Person>
          <b:Person>
            <b:Last>Nissen</b:Last>
            <b:Middle>F</b:Middle>
            <b:First>Nils</b:First>
          </b:Person>
          <b:Person>
            <b:Last>Lang</b:Last>
            <b:First>Klaus-Dieter</b:First>
          </b:Person>
        </b:NameList>
      </b:Author>
    </b:Author>
    <b:Pages>3-16</b:Pages>
    <b:Volume>31</b:Volume>
    <b:StandardNumber> ISSN: 1399-3070 DOI: 10.1177/0734242X13499814</b:StandardNumber>
    <b:JournalName>Waste management \&amp; research : the journal of the International Solid Wastes and Public Cleansing Association, ISWA</b:JournalName>
    <b:Issue>10 Suppl</b:Issue>
    <b:Month>#oct#</b:Month>
    <b:URL>http://www.ncbi.nlm.nih.gov/pubmed/24068305</b:URL>
    <b:BIBTEX_Abstract>The supply of critical metals like gallium, germanium, indium and rare earths elements (REE) is of technological, economic and strategic relevance in the manufacturing of electrical and electronic equipment (EEE). Recycling is one of the key strategies to secure the long-term supply of these metals. The dissipation of the metals related to the low concentrations in the products and to the configuration of the life cycle (short use time, insufficient collection, treatment focusing on the recovery of other materials) creates challenges to achieve efficient recycling. This article assesses the available data and sets priorities for further research aimed at developing solutions to improve the recycling of seven critical metals or metal families (antimony, cobalt, gallium, germanium, indium, REE and tantalum). Twenty-six metal applications were identified for those six metals and the REE family. The criteria used for the assessment are (i) the metal criticality related to strategic and economic issues; (ii) the share of the worldwide mine or refinery production going to EEE manufacturing; (iii) rough estimates of the concentration and the content of the metals in the products; (iv) the accuracy of the data already available; and (v) the occurrence of the application in specific WEEE groups. Eight applications were classified as relevant for further research, including the use of antimony as a flame retardant, gallium and germanium in integrated circuits, rare earths in phosphors and permanent magnets, cobalt in batteries, tantalum capacitors and indium as an indium-tin-oxide transparent conductive layer in flat displays.</b:BIBTEX_Abstract>
    <b:RefOrder>58</b:RefOrder>
  </b:Source>
  <b:Source>
    <b:SourceType>JournalArticle</b:SourceType>
    <b:Tag>Koch2013</b:Tag>
    <b:Title>{Heightmap generation for printed circuit boards (PCB) using laser triangulation for pre-processing optimization in industrial recycling applications}</b:Title>
    <b:Year>2013</b:Year>
    <b:Author>
      <b:Author>
        <b:NameList>
          <b:Person>
            <b:Last>Koch</b:Last>
            <b:First>Torsten</b:First>
          </b:Person>
          <b:Person>
            <b:Last>Breier</b:Last>
            <b:First>Matthias</b:First>
          </b:Person>
          <b:Person>
            <b:Last>Li</b:Last>
            <b:First>Wei</b:First>
          </b:Person>
        </b:NameList>
      </b:Author>
    </b:Author>
    <b:Pages>48-53</b:Pages>
    <b:StandardNumber> ISBN: 9781479907526 ISSN: 19354576 DOI: 10.1109/INDIN.2013.6622856</b:StandardNumber>
    <b:JournalName>IEEE International Conference on Industrial Informatics (INDIN)</b:JournalName>
    <b:BIBTEX_KeyWords>Technologies and Infrastructures</b:BIBTEX_KeyWords>
    <b:RefOrder>6</b:RefOrder>
  </b:Source>
  <b:Source>
    <b:SourceType>JournalArticle</b:SourceType>
    <b:Tag>Huisman2004</b:Tag>
    <b:Title>{QWERTY and Eco-Efficiency analysis on cellular phone treatment in Sweden}</b:Title>
    <b:Year>2004</b:Year>
    <b:Author>
      <b:Author>
        <b:NameList>
          <b:Person>
            <b:Last>Huisman</b:Last>
            <b:First>Jaco</b:First>
          </b:Person>
        </b:NameList>
      </b:Author>
    </b:Author>
    <b:Issue>April</b:Issue>
    <b:RefOrder>1</b:RefOrder>
  </b:Source>
  <b:Source>
    <b:SourceType>JournalArticle</b:SourceType>
    <b:Tag>Li2013</b:Tag>
    <b:Title>{SMD segmentation for automated PCB recycling}</b:Title>
    <b:Year>2013</b:Year>
    <b:Author>
      <b:Author>
        <b:NameList>
          <b:Person>
            <b:Last>Li</b:Last>
            <b:First>Wei</b:First>
          </b:Person>
          <b:Person>
            <b:Last>Esders</b:Last>
            <b:First>Bernhard</b:First>
          </b:Person>
          <b:Person>
            <b:Last>Breier</b:Last>
            <b:First>Matthias</b:First>
          </b:Person>
        </b:NameList>
      </b:Author>
    </b:Author>
    <b:Pages>65-70</b:Pages>
    <b:StandardNumber> ISBN: 9781479907526 ISSN: 19354576 DOI: 10.1109/INDIN.2013.6622859</b:StandardNumber>
    <b:JournalName>IEEE International Conference on Industrial Informatics (INDIN)</b:JournalName>
    <b:BIBTEX_KeyWords>PCB recycling,SMD,Segmentation,imaging</b:BIBTEX_KeyWords>
    <b:RefOrder>7</b:RefOrder>
  </b:Source>
  <b:Source>
    <b:SourceType>JournalArticle</b:SourceType>
    <b:Tag>Article2011</b:Tag>
    <b:Title>{Algorithm of locating PCB components based on colour distribution of solder joints}</b:Title>
    <b:Year>2011</b:Year>
    <b:Author>
      <b:Author>
        <b:NameList>
          <b:Person>
            <b:Last>Article</b:Last>
            <b:First>Original</b:First>
          </b:Person>
        </b:NameList>
      </b:Author>
    </b:Author>
    <b:Pages>601-614</b:Pages>
    <b:StandardNumber> DOI: 10.1007/s00170-010-2850-9</b:StandardNumber>
    <b:BIBTEX_KeyWords>component location,machine vision,protective coatings,solder joints</b:BIBTEX_KeyWords>
    <b:RefOrder>8</b:RefOrder>
  </b:Source>
  <b:Source>
    <b:SourceType>JournalArticle</b:SourceType>
    <b:Tag>Luo2013</b:Tag>
    <b:Title>{SMT Components Model Inspection Based on Characters Image Matching and Verification}</b:Title>
    <b:Year>2013</b:Year>
    <b:Author>
      <b:Author>
        <b:NameList>
          <b:Person>
            <b:Last>Luo</b:Last>
            <b:First>Bing</b:First>
          </b:Person>
          <b:Person>
            <b:Last>Gao</b:Last>
            <b:First>Yuehua</b:First>
          </b:Person>
          <b:Person>
            <b:Last>Sun</b:Last>
            <b:First>Zhongyu</b:First>
          </b:Person>
          <b:Person>
            <b:Last>Zhao</b:Last>
            <b:First>Sufang</b:First>
          </b:Person>
        </b:NameList>
      </b:Author>
    </b:Author>
    <b:Pages>1438-1441</b:Pages>
    <b:StandardNumber> ISBN: 978-0-7695-5046-6 DOI: 10.1109/GreenCom-iThings-CPSCom.2013.252</b:StandardNumber>
    <b:Publisher>Ieee</b:Publisher>
    <b:JournalName>2013 IEEE International Conference on Green Computing and Communications and IEEE Internet of Things and IEEE Cyber, Physical and Social Computing</b:JournalName>
    <b:Month>#aug#</b:Month>
    <b:URL>http://ieeexplore.ieee.org/lpdocs/epic03/wrapper.htm?arnumber=6682264</b:URL>
    <b:BIBTEX_KeyWords>- ocv,image matching,ocr,surface mounted</b:BIBTEX_KeyWords>
    <b:RefOrder>64</b:RefOrder>
  </b:Source>
  <b:Source>
    <b:SourceType>Misc</b:SourceType>
    <b:Tag>INPIKO</b:Tag>
    <b:Title>INSTANDHALTUNG ELEKTRONISCHER KOMPONENTEN</b:Title>
    <b:Year>2013</b:Year>
    <b:Author>
      <b:Author>
        <b:NameList>
          <b:Person>
            <b:Last>IPK</b:Last>
            <b:First>Fraunhofer</b:First>
          </b:Person>
        </b:NameList>
      </b:Author>
    </b:Author>
    <b:URL>http://www.google.de/url?sa=t&amp;rct=j&amp;q=&amp;esrc=s&amp;source=web&amp;cd=2&amp;cad=rja&amp;uact=8&amp;ved=0CCgQFjAB&amp;url=http%3A%2F%2Fwww.ipk.fraunhofer.de%2Ffileadmin%2Fuser_upload%2FIPK_FHG%2Fpublikationen%2Fthemenblaetter%2Fvpe_INPIKO.pdf&amp;ei=8GjwVOTmPKfjywO3z4CgAw&amp;usg=AFQjCNGOclR18QgP91OGtQ2QmalvyiV2fQ&amp;bvm=bv.87269000,d.bGQ</b:URL>
    <b:PublicationTitle>INSTANDHALTUNG ELEKTRONISCHER KOMPONENTEN</b:PublicationTitle>
    <b:RefOrder>4</b:RefOrder>
  </b:Source>
  <b:Source>
    <b:SourceType>Misc</b:SourceType>
    <b:Tag>wiki:xxx</b:Tag>
    <b:Title>Region growing --- Wikipedia{,} The Free Encyclopedia</b:Title>
    <b:Year>2014</b:Year>
    <b:Comments>[Online; accessed 3-March-2015]</b:Comments>
    <b:Author>
      <b:Author>
        <b:NameList>
          <b:Person>
            <b:Last>Wikipedia</b:Last>
          </b:Person>
        </b:NameList>
      </b:Author>
    </b:Author>
    <b:URL>http://en.wikipedia.org/w/index.php?title=Region_growing&amp;oldid=616825935</b:URL>
    <b:PublicationTitle>Region growing --- Wikipedia{,} The Free Encyclopedia</b:PublicationTitle>
    <b:RefOrder>12</b:RefOrder>
  </b:Source>
  <b:Source>
    <b:SourceType>Misc</b:SourceType>
    <b:Tag>Wikipedia-Outlineofobjectrecognition</b:Tag>
    <b:Title>Outline of object recognition --- Wikipedia{,} The Free Encyclopedia</b:Title>
    <b:Year>2015</b:Year>
    <b:Comments>[Online; accessed 3-March-2015]</b:Comments>
    <b:Author>
      <b:Author>
        <b:NameList>
          <b:Person>
            <b:Last>Wikipedia</b:Last>
          </b:Person>
        </b:NameList>
      </b:Author>
    </b:Author>
    <b:URL>http://en.wikipedia.org/w/index.php?title=Outline_of_object_recognition&amp;oldid=645219542</b:URL>
    <b:PublicationTitle>Outline of object recognition --- Wikipedia{,} The Free Encyclopedia</b:PublicationTitle>
    <b:RefOrder>19</b:RefOrder>
  </b:Source>
  <b:Source>
    <b:SourceType>Misc</b:SourceType>
    <b:Tag>WikipediaSupportvectormachine</b:Tag>
    <b:Title>Support vector machine --- Wikipedia{,} The Free Encyclopedia</b:Title>
    <b:Year>2015</b:Year>
    <b:Comments>[Online; accessed 3-March-2015]</b:Comments>
    <b:Author>
      <b:Author>
        <b:NameList>
          <b:Person>
            <b:Last>Wikipedia-SVM</b:Last>
          </b:Person>
        </b:NameList>
      </b:Author>
    </b:Author>
    <b:URL>http://en.wikipedia.org/w/index.php?title=Support_vector_machine&amp;oldid=645088739</b:URL>
    <b:PublicationTitle>Support vector machine --- Wikipedia{,} The Free Encyclopedia</b:PublicationTitle>
    <b:Guid>{4F87CF1F-B914-43CC-AD4C-8CDB4AA62C77}</b:Guid>
    <b:RefOrder>21</b:RefOrder>
  </b:Source>
  <b:Source>
    <b:SourceType>JournalArticle</b:SourceType>
    <b:Tag>Luo</b:Tag>
    <b:Title>{An Automatic Chip Character Checking System for Circuit Board Quality Control}</b:Title>
    <b:Author>
      <b:Author>
        <b:NameList>
          <b:Person>
            <b:Last>Luo</b:Last>
            <b:First>Zhimin</b:First>
          </b:Person>
        </b:NameList>
      </b:Author>
    </b:Author>
    <b:Pages>3-6</b:Pages>
    <b:StandardNumber> ISBN: 0780379063</b:StandardNumber>
    <b:Guid>{2D8D83BE-72E4-4469-A386-53BCB8DE0DA6}</b:Guid>
    <b:Year>2014</b:Year>
    <b:RefOrder>9</b:RefOrder>
  </b:Source>
  <b:Source>
    <b:SourceType>Misc</b:SourceType>
    <b:Tag>WikipediaLevenshteindistance</b:Tag>
    <b:Title>Levenshtein distance --- Wikipedia{,} The Free Encyclopedia</b:Title>
    <b:Year>2015</b:Year>
    <b:Comments>[Online; accessed 3-March-2015]</b:Comments>
    <b:Author>
      <b:Author>
        <b:NameList>
          <b:Person>
            <b:Last>Wikipedia-Levenshtein</b:Last>
          </b:Person>
        </b:NameList>
      </b:Author>
    </b:Author>
    <b:URL>http://en.wikipedia.org/w/index.php?title=Levenshtein_distance&amp;oldid=646635439</b:URL>
    <b:PublicationTitle>Levenshtein distance --- Wikipedia{,} The Free Encyclopedia</b:PublicationTitle>
    <b:Guid>{9A21B930-31F8-4BA0-B114-D488D72CE82B}</b:Guid>
    <b:RefOrder>31</b:RefOrder>
  </b:Source>
  <b:Source>
    <b:SourceType>Misc</b:SourceType>
    <b:Tag>LevenshteinDistance</b:Tag>
    <b:Title>Levenshtein Distance</b:Title>
    <b:Year>2015</b:Year>
    <b:Author>
      <b:Author>
        <b:NameList>
          <b:Person>
            <b:Last>Pruhs</b:Last>
          </b:Person>
        </b:NameList>
      </b:Author>
    </b:Author>
    <b:URL>http://people.cs.pitt.edu/~kirk/cs1501/Pruhs/Fall2006/Assignments/editdistance/Levenshtein%20Distance.htm</b:URL>
    <b:PublicationTitle>Levenshtein Distance</b:PublicationTitle>
    <b:RefOrder>65</b:RefOrder>
  </b:Source>
  <b:Source>
    <b:SourceType>Misc</b:SourceType>
    <b:Tag>WikipediaRANSAC</b:Tag>
    <b:Title>RANSAC --- Wikipedia{,} The Free Encyclopedia</b:Title>
    <b:Year>2015</b:Year>
    <b:Comments>[Online; accessed 3-March-2015]</b:Comments>
    <b:Author>
      <b:Author>
        <b:NameList>
          <b:Person>
            <b:Last>Wikipedia-RANSAC</b:Last>
          </b:Person>
        </b:NameList>
      </b:Author>
    </b:Author>
    <b:URL>http://en.wikipedia.org/w/index.php?title=RANSAC&amp;oldid=645796571</b:URL>
    <b:PublicationTitle>RANSAC --- Wikipedia{,} The Free Encyclopedia</b:PublicationTitle>
    <b:Guid>{41C40911-FE93-4817-91E3-94F6047D1B9C}</b:Guid>
    <b:RefOrder>32</b:RefOrder>
  </b:Source>
  <b:Source>
    <b:SourceType>Misc</b:SourceType>
    <b:Tag>octopart</b:Tag>
    <b:Title>Octopart</b:Title>
    <b:Year>2014</b:Year>
    <b:Author>
      <b:Author>
        <b:NameList>
          <b:Person>
            <b:Last>octopart</b:Last>
          </b:Person>
        </b:NameList>
      </b:Author>
    </b:Author>
    <b:URL>http://octopart.com/about</b:URL>
    <b:PublicationTitle>Octopart</b:PublicationTitle>
    <b:RefOrder>33</b:RefOrder>
  </b:Source>
  <b:Source>
    <b:SourceType>Misc</b:SourceType>
    <b:Tag>WEEEDirective2002</b:Tag>
    <b:Title>Directive 2002/96/EC of the European Parliament and of the Council of 27 January 2003 on waste electrical and electronic equipment (WEEE) - Joint declaration of the European Parliament, the Council and the Commission relating to Article 9</b:Title>
    <b:Year>2002</b:Year>
    <b:Author>
      <b:Author>
        <b:NameList>
          <b:Person>
            <b:Last>Directive 2002/96/EC</b:Last>
          </b:Person>
        </b:NameList>
      </b:Author>
    </b:Author>
    <b:Institution>European Parliament and of the Counci</b:Institution>
    <b:PublicationTitle>Directive 2002/96/EC of the European Parliament and of the Council of 27 January 2003 on waste electrical and electronic equipment (WEEE) - Joint declaration of the European Parliament, the Council and the Commission relating to Article 9</b:PublicationTitle>
    <b:Guid>{78C054FC-D296-4753-9461-0093F3ABC01D}</b:Guid>
    <b:RefOrder>36</b:RefOrder>
  </b:Source>
  <b:Source>
    <b:SourceType>Misc</b:SourceType>
    <b:Tag>Scheideanstalt</b:Tag>
    <b:Title>Scheideanstalt</b:Title>
    <b:Year>2015</b:Year>
    <b:Author>
      <b:Author>
        <b:NameList>
          <b:Person>
            <b:Last>Scheideanstalt</b:Last>
          </b:Person>
        </b:NameList>
      </b:Author>
    </b:Author>
    <b:URL>http://www.scheideanstalt.de/elektroschrott-preise-und-sortierkriterien/</b:URL>
    <b:PublicationTitle>Scheideanstalt</b:PublicationTitle>
    <b:RefOrder>37</b:RefOrder>
  </b:Source>
  <b:Source>
    <b:SourceType>Misc</b:SourceType>
    <b:Tag>tantalumrecycling</b:Tag>
    <b:Title>Tantalumrecycling</b:Title>
    <b:Year>2015</b:Year>
    <b:Author>
      <b:Author>
        <b:NameList>
          <b:Person>
            <b:Last>Tantalumrecycling</b:Last>
          </b:Person>
        </b:NameList>
      </b:Author>
    </b:Author>
    <b:URL>http://tantalumrecycling.com/</b:URL>
    <b:PublicationTitle>Tantalumrecycling</b:PublicationTitle>
    <b:RefOrder>38</b:RefOrder>
  </b:Source>
  <b:Source>
    <b:SourceType>JournalArticle</b:SourceType>
    <b:Tag>Morenoseco</b:Tag>
    <b:Title>{Comparison of classifier fusion methods for classification in pattern recognition tasks}</b:Title>
    <b:Author>
      <b:Author>
        <b:NameList>
          <b:Person>
            <b:Last>Moreno-seco</b:Last>
            <b:First>Francisco</b:First>
          </b:Person>
        </b:NameList>
      </b:Author>
    </b:Author>
    <b:Guid>{DD4A7994-8D0E-4312-8C8B-0F9BD9244038}</b:Guid>
    <b:Year>2014</b:Year>
    <b:RefOrder>50</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55</b:RefOrder>
  </b:Source>
  <b:Source>
    <b:SourceType>Misc</b:SourceType>
    <b:Tag>Heliński_Marcin_Report</b:Tag>
    <b:Title>Report on the comparison of Tesseract and ABBYY FineReader OCR engines</b:Title>
    <b:Author>
      <b:Author>
        <b:NameList>
          <b:Person>
            <b:Last>Heliński</b:Last>
            <b:First>Marcin</b:First>
          </b:Person>
          <b:Person>
            <b:Last>Kmieciak</b:Last>
            <b:First>Miłosz</b:First>
          </b:Person>
          <b:Person>
            <b:Last>Parkoła</b:Last>
            <b:First>Tomasz</b:First>
          </b:Person>
        </b:NameList>
      </b:Author>
    </b:Author>
    <b:Publisher>PCSS</b:Publisher>
    <b:City>Poznań</b:City>
    <b:ThesisType>raport</b:ThesisType>
    <b:PublicationTitle>Report on the comparison of Tesseract and ABBYY FineReader OCR engines</b:PublicationTitle>
    <b:BIBTEX_Abstract>The aim of this report is to compare OCR accuracy of two well known OCR engines: Tesseract 3.0.1 and FineReader10 Corporate Edition. The comparison is based on Polish historical printed documents and ground-truth produced within the scope of the IMPACT project.</b:BIBTEX_Abstract>
    <b:BIBTEX_KeyWords>OCR, FineReader, Tesseract</b:BIBTEX_KeyWords>
    <b:BIBTEX_Copyright>PCSS</b:BIBTEX_Copyright>
    <b:Guid>{D529A7B0-A9A1-40E9-BC33-6A04402B8C15}</b:Guid>
    <b:Year>2000</b:Year>
    <b:RefOrder>56</b:RefOrder>
  </b:Source>
  <b:Source>
    <b:Tag>lei14</b:Tag>
    <b:SourceType>InternetSite</b:SourceType>
    <b:Guid>{07D98672-B0DA-408B-8BD1-AAA61EE30ED3}</b:Guid>
    <b:Title>Leiton: leiton-tools-gewichtsberechnung</b:Title>
    <b:InternetSiteTitle>Leiton</b:InternetSiteTitle>
    <b:YearAccessed>2014</b:YearAccessed>
    <b:MonthAccessed>11</b:MonthAccessed>
    <b:DayAccessed>25</b:DayAccessed>
    <b:URL>http://www.leiton.de/leiton-tools-gewichtsberechnung.html</b:URL>
    <b:Year>2014</b:Year>
    <b:Author>
      <b:Author>
        <b:NameList>
          <b:Person>
            <b:Last>Leiton</b:Last>
          </b:Person>
        </b:NameList>
      </b:Author>
    </b:Author>
    <b:RefOrder>66</b:RefOrder>
  </b:Source>
  <b:Source>
    <b:SourceType>Book</b:SourceType>
    <b:Tag>stemmer2010handbuch</b:Tag>
    <b:Title>Das Handbuch der Bildverarbeitung</b:Title>
    <b:Year>2010</b:Year>
    <b:Author>
      <b:Author>
        <b:NameList>
          <b:Person>
            <b:Last>Puchheim</b:Last>
            <b:First>Stemmer</b:First>
            <b:Middle>Imaging</b:Middle>
          </b:Person>
        </b:NameList>
      </b:Author>
    </b:Author>
    <b:StandardNumber> ISBN: 9783000300615</b:StandardNumber>
    <b:Publisher>Stemmer Imaging</b:Publisher>
    <b:URL>http://books.google.de/books?id=EAyImwEACAAJ</b:URL>
    <b:Guid>{01608EC4-DA5E-409A-A7FF-13567E6C7CC6}</b:Guid>
    <b:RefOrder>67</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59</b:RefOrder>
  </b:Source>
</b:Sources>
</file>

<file path=customXml/itemProps1.xml><?xml version="1.0" encoding="utf-8"?>
<ds:datastoreItem xmlns:ds="http://schemas.openxmlformats.org/officeDocument/2006/customXml" ds:itemID="{3FDC0C8C-ACE5-46DF-9F71-661419ADF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38380</Words>
  <Characters>241797</Characters>
  <Application>Microsoft Office Word</Application>
  <DocSecurity>0</DocSecurity>
  <Lines>2014</Lines>
  <Paragraphs>559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Fraunhofer-Institut IPK</Company>
  <LinksUpToDate>false</LinksUpToDate>
  <CharactersWithSpaces>279618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Hendrik</cp:lastModifiedBy>
  <cp:revision>12</cp:revision>
  <cp:lastPrinted>2015-03-29T19:23:00Z</cp:lastPrinted>
  <dcterms:created xsi:type="dcterms:W3CDTF">2015-03-31T10:56:00Z</dcterms:created>
  <dcterms:modified xsi:type="dcterms:W3CDTF">2015-04-08T19:46:00Z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Masterarbeit_daten\library.bib</vt:lpwstr>
  </property>
  <property fmtid="{D5CDD505-2E9C-101B-9397-08002B2CF9AE}" pid="3" name="BIBDISP">
    <vt:lpwstr>ref</vt:lpwstr>
  </property>
  <property fmtid="{D5CDD505-2E9C-101B-9397-08002B2CF9AE}" pid="4" name="BIBSTYLE">
    <vt:lpwstr>plain</vt:lpwstr>
  </property>
</Properties>
</file>