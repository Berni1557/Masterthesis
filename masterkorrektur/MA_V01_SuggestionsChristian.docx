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43E836" w14:textId="77777777" w:rsidR="003F74AB" w:rsidRDefault="00492782" w:rsidP="000A7796">
      <w:pPr>
        <w:pStyle w:val="Titel"/>
      </w:pPr>
      <w:r>
        <w:t>PCB part recognition for material recycling</w:t>
      </w:r>
    </w:p>
    <w:p w14:paraId="4D304C6A" w14:textId="77777777" w:rsidR="003F74AB" w:rsidRDefault="003F74AB" w:rsidP="00B5593D"/>
    <w:p w14:paraId="50F04E75" w14:textId="77777777" w:rsidR="003F74AB" w:rsidRDefault="003F74AB" w:rsidP="00EF0609">
      <w:pPr>
        <w:jc w:val="center"/>
      </w:pPr>
      <w:r>
        <w:t>BY</w:t>
      </w:r>
    </w:p>
    <w:p w14:paraId="2DFEB114" w14:textId="77777777" w:rsidR="003F74AB" w:rsidRPr="007A2024" w:rsidRDefault="003F74AB" w:rsidP="00EF0609">
      <w:pPr>
        <w:jc w:val="center"/>
        <w:rPr>
          <w:sz w:val="32"/>
          <w:szCs w:val="32"/>
        </w:rPr>
      </w:pPr>
      <w:r w:rsidRPr="007A2024">
        <w:rPr>
          <w:sz w:val="32"/>
          <w:szCs w:val="32"/>
        </w:rPr>
        <w:t xml:space="preserve">Bernhard </w:t>
      </w:r>
      <w:proofErr w:type="spellStart"/>
      <w:r w:rsidRPr="007A2024">
        <w:rPr>
          <w:sz w:val="32"/>
          <w:szCs w:val="32"/>
        </w:rPr>
        <w:t>Föllmer</w:t>
      </w:r>
      <w:proofErr w:type="spellEnd"/>
    </w:p>
    <w:p w14:paraId="1EDC0630" w14:textId="77777777" w:rsidR="003F74AB" w:rsidRDefault="003F74AB" w:rsidP="00EF0609">
      <w:pPr>
        <w:jc w:val="center"/>
      </w:pPr>
      <w:r>
        <w:t>Department of Machine Tools and Factory Management</w:t>
      </w:r>
    </w:p>
    <w:p w14:paraId="79E62292" w14:textId="77777777" w:rsidR="003F74AB" w:rsidRDefault="003F74AB" w:rsidP="00EF0609">
      <w:pPr>
        <w:jc w:val="center"/>
      </w:pPr>
      <w:r>
        <w:t>Chair of Industrial Information Technology</w:t>
      </w:r>
    </w:p>
    <w:p w14:paraId="0CC931A7" w14:textId="77777777" w:rsidR="003F74AB" w:rsidRDefault="003F74AB" w:rsidP="00EF0609">
      <w:pPr>
        <w:jc w:val="center"/>
      </w:pPr>
    </w:p>
    <w:p w14:paraId="1D829BD4" w14:textId="77777777" w:rsidR="003F74AB" w:rsidRDefault="003F74AB" w:rsidP="00EF0609">
      <w:pPr>
        <w:jc w:val="center"/>
      </w:pPr>
    </w:p>
    <w:p w14:paraId="36A0C46C" w14:textId="77777777" w:rsidR="003F74AB" w:rsidRDefault="003F74AB" w:rsidP="00EF0609">
      <w:pPr>
        <w:jc w:val="center"/>
      </w:pPr>
      <w:r>
        <w:t>Submitted in partial fulfillment of the requirements</w:t>
      </w:r>
    </w:p>
    <w:p w14:paraId="509C23BF" w14:textId="77777777" w:rsidR="003F74AB" w:rsidRDefault="003F74AB" w:rsidP="00EF0609">
      <w:pPr>
        <w:jc w:val="center"/>
      </w:pPr>
      <w:proofErr w:type="gramStart"/>
      <w:r>
        <w:t>for</w:t>
      </w:r>
      <w:proofErr w:type="gramEnd"/>
      <w:r>
        <w:t xml:space="preserve"> the degree of</w:t>
      </w:r>
    </w:p>
    <w:p w14:paraId="11143F4A" w14:textId="77777777" w:rsidR="007A2024" w:rsidRPr="007A2024" w:rsidRDefault="003F74AB" w:rsidP="00EF0609">
      <w:pPr>
        <w:jc w:val="center"/>
        <w:rPr>
          <w:sz w:val="32"/>
          <w:szCs w:val="32"/>
        </w:rPr>
      </w:pPr>
      <w:r w:rsidRPr="007A2024">
        <w:rPr>
          <w:sz w:val="32"/>
          <w:szCs w:val="32"/>
        </w:rPr>
        <w:t>Master of Science</w:t>
      </w:r>
    </w:p>
    <w:p w14:paraId="50CCB8BF" w14:textId="77777777" w:rsidR="003F74AB" w:rsidRDefault="003F74AB" w:rsidP="00EF0609">
      <w:pPr>
        <w:jc w:val="center"/>
      </w:pPr>
      <w:r>
        <w:t xml:space="preserve"> </w:t>
      </w:r>
      <w:proofErr w:type="gramStart"/>
      <w:r>
        <w:t>in</w:t>
      </w:r>
      <w:proofErr w:type="gramEnd"/>
    </w:p>
    <w:p w14:paraId="58D8606F" w14:textId="77777777" w:rsidR="003F74AB" w:rsidRPr="007A2024" w:rsidRDefault="003F74AB" w:rsidP="00EF0609">
      <w:pPr>
        <w:jc w:val="center"/>
        <w:rPr>
          <w:sz w:val="32"/>
          <w:szCs w:val="32"/>
        </w:rPr>
      </w:pPr>
      <w:r w:rsidRPr="007A2024">
        <w:rPr>
          <w:sz w:val="32"/>
          <w:szCs w:val="32"/>
        </w:rPr>
        <w:t>Physical Engineering Science</w:t>
      </w:r>
    </w:p>
    <w:p w14:paraId="7FF8757C" w14:textId="4F1E8733" w:rsidR="003F74AB" w:rsidRDefault="003F74AB" w:rsidP="00EF0609">
      <w:pPr>
        <w:jc w:val="center"/>
      </w:pPr>
      <w:proofErr w:type="gramStart"/>
      <w:r>
        <w:t>at</w:t>
      </w:r>
      <w:proofErr w:type="gramEnd"/>
      <w:r>
        <w:t xml:space="preserve"> </w:t>
      </w:r>
      <w:del w:id="0" w:author="Christian Klauer" w:date="2015-03-16T21:57:00Z">
        <w:r w:rsidDel="00EC51AA">
          <w:delText>the</w:delText>
        </w:r>
      </w:del>
    </w:p>
    <w:p w14:paraId="79C01D37" w14:textId="77777777" w:rsidR="003F74AB" w:rsidRPr="00FB785A" w:rsidRDefault="003F74AB" w:rsidP="00EF0609">
      <w:pPr>
        <w:jc w:val="center"/>
        <w:rPr>
          <w:sz w:val="32"/>
          <w:szCs w:val="32"/>
          <w:lang w:val="de-DE"/>
        </w:rPr>
      </w:pPr>
      <w:commentRangeStart w:id="1"/>
      <w:r w:rsidRPr="00FB785A">
        <w:rPr>
          <w:sz w:val="32"/>
          <w:szCs w:val="32"/>
          <w:lang w:val="de-DE"/>
        </w:rPr>
        <w:t xml:space="preserve">Technical University </w:t>
      </w:r>
      <w:proofErr w:type="spellStart"/>
      <w:r w:rsidRPr="00FB785A">
        <w:rPr>
          <w:sz w:val="32"/>
          <w:szCs w:val="32"/>
          <w:lang w:val="de-DE"/>
        </w:rPr>
        <w:t>of</w:t>
      </w:r>
      <w:proofErr w:type="spellEnd"/>
      <w:r w:rsidRPr="00FB785A">
        <w:rPr>
          <w:sz w:val="32"/>
          <w:szCs w:val="32"/>
          <w:lang w:val="de-DE"/>
        </w:rPr>
        <w:t xml:space="preserve"> Berlin</w:t>
      </w:r>
      <w:commentRangeEnd w:id="1"/>
      <w:r w:rsidR="00EC51AA">
        <w:rPr>
          <w:rStyle w:val="Kommentarzeichen"/>
        </w:rPr>
        <w:commentReference w:id="1"/>
      </w:r>
    </w:p>
    <w:p w14:paraId="5A2DBAE5" w14:textId="77777777" w:rsidR="003F74AB" w:rsidRPr="00811F79" w:rsidRDefault="007A2024" w:rsidP="00EF0609">
      <w:pPr>
        <w:jc w:val="center"/>
        <w:rPr>
          <w:lang w:val="de-DE"/>
        </w:rPr>
      </w:pPr>
      <w:r w:rsidRPr="00811F79">
        <w:rPr>
          <w:lang w:val="de-DE"/>
        </w:rPr>
        <w:t>27.02.2015</w:t>
      </w:r>
    </w:p>
    <w:p w14:paraId="2767BD08" w14:textId="77777777"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2" w:name="_Ref408144334"/>
      <w:r w:rsidRPr="00B305AF">
        <w:rPr>
          <w:lang w:val="de-DE"/>
        </w:rPr>
        <w:br w:type="page"/>
      </w:r>
    </w:p>
    <w:p w14:paraId="51CBAD94" w14:textId="77777777"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14:paraId="0DCEE029" w14:textId="77777777"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14:paraId="547A2CC1" w14:textId="77777777" w:rsidR="00525F90" w:rsidRPr="00B305AF" w:rsidRDefault="00525F90" w:rsidP="00525F90">
      <w:pPr>
        <w:rPr>
          <w:lang w:val="de-DE"/>
        </w:rPr>
      </w:pPr>
      <w:r>
        <w:rPr>
          <w:lang w:val="de-DE"/>
        </w:rPr>
        <w:t xml:space="preserve">Zuerst möchte ich </w:t>
      </w:r>
      <w:proofErr w:type="spellStart"/>
      <w:r>
        <w:rPr>
          <w:lang w:val="de-DE"/>
        </w:rPr>
        <w:t>meich</w:t>
      </w:r>
      <w:proofErr w:type="spellEnd"/>
      <w:r>
        <w:rPr>
          <w:lang w:val="de-DE"/>
        </w:rPr>
        <w:t xml:space="preserve">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w:t>
      </w:r>
      <w:proofErr w:type="spellStart"/>
      <w:r w:rsidRPr="00B305AF">
        <w:rPr>
          <w:lang w:val="de-DE"/>
        </w:rPr>
        <w:t>Grosser</w:t>
      </w:r>
      <w:proofErr w:type="spellEnd"/>
      <w:r w:rsidRPr="00B305AF">
        <w:rPr>
          <w:lang w:val="de-DE"/>
        </w:rPr>
        <w:t xml:space="preserve"> (Fraunhofer IPK) und Dr.-Ing. Perrine </w:t>
      </w:r>
      <w:proofErr w:type="spellStart"/>
      <w:r w:rsidRPr="00B305AF">
        <w:rPr>
          <w:lang w:val="de-DE"/>
        </w:rPr>
        <w:t>Chancerell</w:t>
      </w:r>
      <w:proofErr w:type="spellEnd"/>
      <w:r w:rsidRPr="00B305AF">
        <w:rPr>
          <w:lang w:val="de-DE"/>
        </w:rPr>
        <w:t xml:space="preserve">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14:paraId="6E13DA3A" w14:textId="77777777"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14:paraId="0AA7D56A" w14:textId="77777777" w:rsidR="00525F90" w:rsidRDefault="00525F90" w:rsidP="00525F90">
      <w:pPr>
        <w:rPr>
          <w:lang w:val="de-DE"/>
        </w:rPr>
      </w:pPr>
      <w:r>
        <w:rPr>
          <w:lang w:val="de-DE"/>
        </w:rPr>
        <w:t>Außerdem einen herzlichen Dank an alle</w:t>
      </w:r>
      <w:r w:rsidR="00437D47">
        <w:rPr>
          <w:lang w:val="de-DE"/>
        </w:rPr>
        <w:t xml:space="preserve"> Mitarbeiter der Abteilung Environmental </w:t>
      </w:r>
      <w:proofErr w:type="spellStart"/>
      <w:r w:rsidR="00437D47">
        <w:rPr>
          <w:lang w:val="de-DE"/>
        </w:rPr>
        <w:t>and</w:t>
      </w:r>
      <w:proofErr w:type="spellEnd"/>
      <w:r w:rsidR="00437D47">
        <w:rPr>
          <w:lang w:val="de-DE"/>
        </w:rPr>
        <w:t xml:space="preserve"> </w:t>
      </w:r>
      <w:proofErr w:type="spellStart"/>
      <w:r w:rsidR="00437D47">
        <w:rPr>
          <w:lang w:val="de-DE"/>
        </w:rPr>
        <w:t>Reliability</w:t>
      </w:r>
      <w:proofErr w:type="spellEnd"/>
      <w:r w:rsidR="00437D47">
        <w:rPr>
          <w:lang w:val="de-DE"/>
        </w:rPr>
        <w:t xml:space="preserve"> </w:t>
      </w:r>
      <w:proofErr w:type="spellStart"/>
      <w:r w:rsidR="00437D47">
        <w:rPr>
          <w:lang w:val="de-DE"/>
        </w:rPr>
        <w:t>Engineeering</w:t>
      </w:r>
      <w:proofErr w:type="spellEnd"/>
      <w:r w:rsidR="00437D47">
        <w:rPr>
          <w:lang w:val="de-DE"/>
        </w:rPr>
        <w:t xml:space="preserve">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14:paraId="63B2FE2D" w14:textId="77777777" w:rsidR="00A76FB7" w:rsidRDefault="00A76FB7" w:rsidP="00525F90">
      <w:pPr>
        <w:rPr>
          <w:lang w:val="de-DE"/>
        </w:rPr>
      </w:pPr>
      <w:r>
        <w:rPr>
          <w:lang w:val="de-DE"/>
        </w:rPr>
        <w:t>Bedanken möchte ich mich bei Herrn Norbert Storch, den Betriebsleiter der BRAL Reststoff-</w:t>
      </w:r>
      <w:proofErr w:type="spellStart"/>
      <w:r>
        <w:rPr>
          <w:lang w:val="de-DE"/>
        </w:rPr>
        <w:t>Bearbeitungs</w:t>
      </w:r>
      <w:proofErr w:type="spellEnd"/>
      <w:r>
        <w:rPr>
          <w:lang w:val="de-DE"/>
        </w:rPr>
        <w:t xml:space="preserve"> GmbH für das Experteninterview.</w:t>
      </w:r>
    </w:p>
    <w:p w14:paraId="64CDE6CD" w14:textId="77777777"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 xml:space="preserve">und </w:t>
      </w:r>
      <w:commentRangeStart w:id="3"/>
      <w:r w:rsidR="002366A2">
        <w:rPr>
          <w:lang w:val="de-DE"/>
        </w:rPr>
        <w:t>sprachliche Korrektur der Arbeit</w:t>
      </w:r>
      <w:commentRangeEnd w:id="3"/>
      <w:r w:rsidR="000D7B67">
        <w:rPr>
          <w:rStyle w:val="Kommentarzeichen"/>
        </w:rPr>
        <w:commentReference w:id="3"/>
      </w:r>
      <w:r w:rsidR="002366A2">
        <w:rPr>
          <w:lang w:val="de-DE"/>
        </w:rPr>
        <w:t>.</w:t>
      </w:r>
    </w:p>
    <w:p w14:paraId="4A1C3A3D" w14:textId="77777777"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14:paraId="37F301FD" w14:textId="77777777" w:rsidR="001F1BCD" w:rsidRDefault="001F1BCD" w:rsidP="00525F90">
      <w:pPr>
        <w:rPr>
          <w:lang w:val="de-DE"/>
        </w:rPr>
        <w:sectPr w:rsidR="001F1BCD" w:rsidSect="001F1BCD">
          <w:footerReference w:type="default" r:id="rId10"/>
          <w:pgSz w:w="12240" w:h="15840"/>
          <w:pgMar w:top="1440" w:right="1440" w:bottom="1440" w:left="1440" w:header="720" w:footer="720" w:gutter="0"/>
          <w:pgNumType w:fmt="lowerRoman" w:start="1"/>
          <w:cols w:space="720"/>
          <w:titlePg/>
          <w:docGrid w:linePitch="360"/>
        </w:sectPr>
      </w:pPr>
    </w:p>
    <w:p w14:paraId="00A019DC" w14:textId="77777777" w:rsidR="001F1BCD" w:rsidRDefault="001F1BCD" w:rsidP="00525F90">
      <w:pPr>
        <w:rPr>
          <w:lang w:val="de-DE"/>
        </w:rPr>
      </w:pPr>
    </w:p>
    <w:p w14:paraId="190CC353" w14:textId="77777777" w:rsidR="002366A2" w:rsidRDefault="002366A2" w:rsidP="00525F90">
      <w:pPr>
        <w:rPr>
          <w:lang w:val="de-DE"/>
        </w:rPr>
      </w:pPr>
    </w:p>
    <w:p w14:paraId="19ADF5B0" w14:textId="77777777" w:rsidR="00AC2E9F" w:rsidRPr="00AC2E9F" w:rsidRDefault="00AC2E9F" w:rsidP="00525F90">
      <w:pPr>
        <w:rPr>
          <w:lang w:val="de-DE"/>
        </w:rPr>
      </w:pPr>
    </w:p>
    <w:p w14:paraId="41B71833" w14:textId="77777777" w:rsidR="00525F90" w:rsidRPr="00AC2E9F" w:rsidRDefault="00525F90" w:rsidP="00525F90">
      <w:pPr>
        <w:rPr>
          <w:lang w:val="de-DE"/>
        </w:rPr>
      </w:pPr>
    </w:p>
    <w:p w14:paraId="282821A7" w14:textId="77777777" w:rsidR="00525F90" w:rsidRPr="00AC2E9F" w:rsidRDefault="00525F90" w:rsidP="00525F90">
      <w:pPr>
        <w:rPr>
          <w:lang w:val="de-DE"/>
        </w:rPr>
      </w:pPr>
    </w:p>
    <w:p w14:paraId="269FB99E" w14:textId="77777777" w:rsidR="00525F90" w:rsidRPr="00AC2E9F" w:rsidRDefault="00525F90" w:rsidP="00525F90">
      <w:pPr>
        <w:rPr>
          <w:lang w:val="de-DE"/>
        </w:rPr>
      </w:pPr>
      <w:r w:rsidRPr="00AC2E9F">
        <w:rPr>
          <w:lang w:val="de-DE"/>
        </w:rPr>
        <w:br w:type="page"/>
      </w:r>
    </w:p>
    <w:p w14:paraId="58A0B3D8" w14:textId="77777777" w:rsidR="00E6491D" w:rsidRDefault="003F2671" w:rsidP="00E6491D">
      <w:pPr>
        <w:pStyle w:val="berschrift1"/>
      </w:pPr>
      <w:bookmarkStart w:id="4" w:name="_Toc413454106"/>
      <w:r>
        <w:lastRenderedPageBreak/>
        <w:t>A</w:t>
      </w:r>
      <w:r w:rsidR="00E6491D">
        <w:t>bstract</w:t>
      </w:r>
      <w:bookmarkEnd w:id="2"/>
      <w:bookmarkEnd w:id="4"/>
    </w:p>
    <w:p w14:paraId="28205051" w14:textId="77777777"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w:t>
      </w:r>
      <w:proofErr w:type="gramStart"/>
      <w:r>
        <w:t>materials which</w:t>
      </w:r>
      <w:proofErr w:type="gramEnd"/>
      <w:r>
        <w:t xml:space="preserve">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14:paraId="7AB60E03" w14:textId="77777777" w:rsidR="00452FEB" w:rsidRDefault="00B52EF4" w:rsidP="00E6491D">
      <w:r>
        <w:t xml:space="preserve">In this thesis </w:t>
      </w:r>
      <w:proofErr w:type="gramStart"/>
      <w:r>
        <w:t>a software</w:t>
      </w:r>
      <w:proofErr w:type="gramEnd"/>
      <w:r>
        <w:t xml:space="preserv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14:paraId="35447A15" w14:textId="77777777"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14:paraId="1F0C4E2C" w14:textId="77777777"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 xml:space="preserve">for each component and merge them to a PCB </w:t>
      </w:r>
      <w:proofErr w:type="gramStart"/>
      <w:r w:rsidR="00153098">
        <w:t>model which can be imported in common</w:t>
      </w:r>
      <w:proofErr w:type="gramEnd"/>
      <w:r w:rsidR="00153098">
        <w:t xml:space="preserve">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w:t>
      </w:r>
      <w:proofErr w:type="spellStart"/>
      <w:r w:rsidR="00FB6631">
        <w:t>GaBi</w:t>
      </w:r>
      <w:proofErr w:type="spellEnd"/>
      <w:r w:rsidR="00FB6631">
        <w:t xml:space="preserve"> or </w:t>
      </w:r>
      <w:proofErr w:type="spellStart"/>
      <w:r w:rsidR="00FB6631">
        <w:t>OpenLCA</w:t>
      </w:r>
      <w:proofErr w:type="spellEnd"/>
      <w:r w:rsidR="00FB6631">
        <w:t>.</w:t>
      </w:r>
    </w:p>
    <w:p w14:paraId="361FBFF5" w14:textId="77777777" w:rsidR="00E05CF6" w:rsidRDefault="0093090C" w:rsidP="00E05CF6">
      <w:pPr>
        <w:pStyle w:val="berschrift1"/>
      </w:pPr>
      <w:bookmarkStart w:id="5" w:name="_Toc413454107"/>
      <w:r>
        <w:lastRenderedPageBreak/>
        <w:t xml:space="preserve">Table of </w:t>
      </w:r>
      <w:r w:rsidR="00E05CF6">
        <w:t>Content</w:t>
      </w:r>
      <w:r>
        <w:t>s</w:t>
      </w:r>
      <w:bookmarkEnd w:id="5"/>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14:paraId="7B13E8E6" w14:textId="77777777" w:rsidR="0093090C" w:rsidRDefault="0093090C">
          <w:pPr>
            <w:pStyle w:val="Inhaltsverzeichnisberschrift"/>
          </w:pPr>
        </w:p>
        <w:p w14:paraId="45DACA06" w14:textId="77777777" w:rsidR="00933F6A" w:rsidRDefault="0093090C">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14:paraId="7585156E" w14:textId="77777777" w:rsidR="00933F6A" w:rsidRDefault="005C22C8">
          <w:pPr>
            <w:pStyle w:val="Verzeichnis1"/>
            <w:rPr>
              <w:rFonts w:eastAsiaTheme="minorEastAsia"/>
              <w:noProof/>
              <w:sz w:val="22"/>
              <w:szCs w:val="22"/>
              <w:lang w:val="de-DE" w:eastAsia="de-DE"/>
            </w:rPr>
          </w:pPr>
          <w:hyperlink w:anchor="_Toc413454107" w:history="1">
            <w:r w:rsidR="00933F6A" w:rsidRPr="000516EF">
              <w:rPr>
                <w:rStyle w:val="Link"/>
                <w:noProof/>
              </w:rPr>
              <w:t>Table of Contents</w:t>
            </w:r>
            <w:r w:rsidR="00933F6A">
              <w:rPr>
                <w:noProof/>
                <w:webHidden/>
              </w:rPr>
              <w:tab/>
            </w:r>
            <w:r w:rsidR="00933F6A">
              <w:rPr>
                <w:noProof/>
                <w:webHidden/>
              </w:rPr>
              <w:fldChar w:fldCharType="begin"/>
            </w:r>
            <w:r w:rsidR="00933F6A">
              <w:rPr>
                <w:noProof/>
                <w:webHidden/>
              </w:rPr>
              <w:instrText xml:space="preserve"> PAGEREF _Toc413454107 \h </w:instrText>
            </w:r>
            <w:r w:rsidR="00933F6A">
              <w:rPr>
                <w:noProof/>
                <w:webHidden/>
              </w:rPr>
            </w:r>
            <w:r w:rsidR="00933F6A">
              <w:rPr>
                <w:noProof/>
                <w:webHidden/>
              </w:rPr>
              <w:fldChar w:fldCharType="separate"/>
            </w:r>
            <w:r w:rsidR="00933F6A">
              <w:rPr>
                <w:noProof/>
                <w:webHidden/>
              </w:rPr>
              <w:t>iii</w:t>
            </w:r>
            <w:r w:rsidR="00933F6A">
              <w:rPr>
                <w:noProof/>
                <w:webHidden/>
              </w:rPr>
              <w:fldChar w:fldCharType="end"/>
            </w:r>
          </w:hyperlink>
        </w:p>
        <w:p w14:paraId="0D940138" w14:textId="77777777" w:rsidR="00933F6A" w:rsidRDefault="005C22C8">
          <w:pPr>
            <w:pStyle w:val="Verzeichnis1"/>
            <w:rPr>
              <w:rFonts w:eastAsiaTheme="minorEastAsia"/>
              <w:noProof/>
              <w:sz w:val="22"/>
              <w:szCs w:val="22"/>
              <w:lang w:val="de-DE" w:eastAsia="de-DE"/>
            </w:rPr>
          </w:pPr>
          <w:hyperlink w:anchor="_Toc413454108" w:history="1">
            <w:r w:rsidR="00933F6A" w:rsidRPr="000516EF">
              <w:rPr>
                <w:rStyle w:val="Link"/>
                <w:noProof/>
              </w:rPr>
              <w:t>List of Figures</w:t>
            </w:r>
            <w:r w:rsidR="00933F6A">
              <w:rPr>
                <w:noProof/>
                <w:webHidden/>
              </w:rPr>
              <w:tab/>
            </w:r>
            <w:r w:rsidR="00933F6A">
              <w:rPr>
                <w:noProof/>
                <w:webHidden/>
              </w:rPr>
              <w:fldChar w:fldCharType="begin"/>
            </w:r>
            <w:r w:rsidR="00933F6A">
              <w:rPr>
                <w:noProof/>
                <w:webHidden/>
              </w:rPr>
              <w:instrText xml:space="preserve"> PAGEREF _Toc413454108 \h </w:instrText>
            </w:r>
            <w:r w:rsidR="00933F6A">
              <w:rPr>
                <w:noProof/>
                <w:webHidden/>
              </w:rPr>
            </w:r>
            <w:r w:rsidR="00933F6A">
              <w:rPr>
                <w:noProof/>
                <w:webHidden/>
              </w:rPr>
              <w:fldChar w:fldCharType="separate"/>
            </w:r>
            <w:r w:rsidR="00933F6A">
              <w:rPr>
                <w:noProof/>
                <w:webHidden/>
              </w:rPr>
              <w:t>viii</w:t>
            </w:r>
            <w:r w:rsidR="00933F6A">
              <w:rPr>
                <w:noProof/>
                <w:webHidden/>
              </w:rPr>
              <w:fldChar w:fldCharType="end"/>
            </w:r>
          </w:hyperlink>
        </w:p>
        <w:p w14:paraId="01FF7652" w14:textId="77777777" w:rsidR="00933F6A" w:rsidRDefault="005C22C8">
          <w:pPr>
            <w:pStyle w:val="Verzeichnis1"/>
            <w:rPr>
              <w:rFonts w:eastAsiaTheme="minorEastAsia"/>
              <w:noProof/>
              <w:sz w:val="22"/>
              <w:szCs w:val="22"/>
              <w:lang w:val="de-DE" w:eastAsia="de-DE"/>
            </w:rPr>
          </w:pPr>
          <w:hyperlink w:anchor="_Toc413454109" w:history="1">
            <w:r w:rsidR="00933F6A" w:rsidRPr="000516EF">
              <w:rPr>
                <w:rStyle w:val="Link"/>
                <w:noProof/>
              </w:rPr>
              <w:t>List of Tables</w:t>
            </w:r>
            <w:r w:rsidR="00933F6A">
              <w:rPr>
                <w:noProof/>
                <w:webHidden/>
              </w:rPr>
              <w:tab/>
            </w:r>
            <w:r w:rsidR="00933F6A">
              <w:rPr>
                <w:noProof/>
                <w:webHidden/>
              </w:rPr>
              <w:fldChar w:fldCharType="begin"/>
            </w:r>
            <w:r w:rsidR="00933F6A">
              <w:rPr>
                <w:noProof/>
                <w:webHidden/>
              </w:rPr>
              <w:instrText xml:space="preserve"> PAGEREF _Toc413454109 \h </w:instrText>
            </w:r>
            <w:r w:rsidR="00933F6A">
              <w:rPr>
                <w:noProof/>
                <w:webHidden/>
              </w:rPr>
            </w:r>
            <w:r w:rsidR="00933F6A">
              <w:rPr>
                <w:noProof/>
                <w:webHidden/>
              </w:rPr>
              <w:fldChar w:fldCharType="separate"/>
            </w:r>
            <w:r w:rsidR="00933F6A">
              <w:rPr>
                <w:noProof/>
                <w:webHidden/>
              </w:rPr>
              <w:t>xii</w:t>
            </w:r>
            <w:r w:rsidR="00933F6A">
              <w:rPr>
                <w:noProof/>
                <w:webHidden/>
              </w:rPr>
              <w:fldChar w:fldCharType="end"/>
            </w:r>
          </w:hyperlink>
        </w:p>
        <w:p w14:paraId="406AEB60" w14:textId="77777777" w:rsidR="00933F6A" w:rsidRDefault="005C22C8">
          <w:pPr>
            <w:pStyle w:val="Verzeichnis1"/>
            <w:rPr>
              <w:rFonts w:eastAsiaTheme="minorEastAsia"/>
              <w:noProof/>
              <w:sz w:val="22"/>
              <w:szCs w:val="22"/>
              <w:lang w:val="de-DE" w:eastAsia="de-DE"/>
            </w:rPr>
          </w:pPr>
          <w:hyperlink w:anchor="_Toc413454110" w:history="1">
            <w:r w:rsidR="00933F6A" w:rsidRPr="000516EF">
              <w:rPr>
                <w:rStyle w:val="Link"/>
                <w:noProof/>
              </w:rPr>
              <w:t>List of Abbreviations</w:t>
            </w:r>
            <w:r w:rsidR="00933F6A">
              <w:rPr>
                <w:noProof/>
                <w:webHidden/>
              </w:rPr>
              <w:tab/>
            </w:r>
            <w:r w:rsidR="00933F6A">
              <w:rPr>
                <w:noProof/>
                <w:webHidden/>
              </w:rPr>
              <w:fldChar w:fldCharType="begin"/>
            </w:r>
            <w:r w:rsidR="00933F6A">
              <w:rPr>
                <w:noProof/>
                <w:webHidden/>
              </w:rPr>
              <w:instrText xml:space="preserve"> PAGEREF _Toc413454110 \h </w:instrText>
            </w:r>
            <w:r w:rsidR="00933F6A">
              <w:rPr>
                <w:noProof/>
                <w:webHidden/>
              </w:rPr>
            </w:r>
            <w:r w:rsidR="00933F6A">
              <w:rPr>
                <w:noProof/>
                <w:webHidden/>
              </w:rPr>
              <w:fldChar w:fldCharType="separate"/>
            </w:r>
            <w:r w:rsidR="00933F6A">
              <w:rPr>
                <w:noProof/>
                <w:webHidden/>
              </w:rPr>
              <w:t>xiv</w:t>
            </w:r>
            <w:r w:rsidR="00933F6A">
              <w:rPr>
                <w:noProof/>
                <w:webHidden/>
              </w:rPr>
              <w:fldChar w:fldCharType="end"/>
            </w:r>
          </w:hyperlink>
        </w:p>
        <w:p w14:paraId="60D49592" w14:textId="77777777" w:rsidR="00933F6A" w:rsidRDefault="005C22C8">
          <w:pPr>
            <w:pStyle w:val="Verzeichnis1"/>
            <w:rPr>
              <w:rFonts w:eastAsiaTheme="minorEastAsia"/>
              <w:noProof/>
              <w:sz w:val="22"/>
              <w:szCs w:val="22"/>
              <w:lang w:val="de-DE" w:eastAsia="de-DE"/>
            </w:rPr>
          </w:pPr>
          <w:hyperlink w:anchor="_Toc413454111" w:history="1">
            <w:r w:rsidR="00933F6A" w:rsidRPr="000516EF">
              <w:rPr>
                <w:rStyle w:val="Link"/>
                <w:noProof/>
              </w:rPr>
              <w:t>1.</w:t>
            </w:r>
            <w:r w:rsidR="00933F6A">
              <w:rPr>
                <w:rFonts w:eastAsiaTheme="minorEastAsia"/>
                <w:noProof/>
                <w:sz w:val="22"/>
                <w:szCs w:val="22"/>
                <w:lang w:val="de-DE" w:eastAsia="de-DE"/>
              </w:rPr>
              <w:tab/>
            </w:r>
            <w:r w:rsidR="00933F6A" w:rsidRPr="000516EF">
              <w:rPr>
                <w:rStyle w:val="Link"/>
                <w:noProof/>
              </w:rPr>
              <w:t>Introduction</w:t>
            </w:r>
            <w:r w:rsidR="00933F6A">
              <w:rPr>
                <w:noProof/>
                <w:webHidden/>
              </w:rPr>
              <w:tab/>
            </w:r>
            <w:r w:rsidR="00933F6A">
              <w:rPr>
                <w:noProof/>
                <w:webHidden/>
              </w:rPr>
              <w:fldChar w:fldCharType="begin"/>
            </w:r>
            <w:r w:rsidR="00933F6A">
              <w:rPr>
                <w:noProof/>
                <w:webHidden/>
              </w:rPr>
              <w:instrText xml:space="preserve"> PAGEREF _Toc413454111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567AEEC2"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12" w:history="1">
            <w:r w:rsidR="00933F6A" w:rsidRPr="000516EF">
              <w:rPr>
                <w:rStyle w:val="Link"/>
                <w:noProof/>
              </w:rPr>
              <w:t>1.1</w:t>
            </w:r>
            <w:r w:rsidR="00933F6A">
              <w:rPr>
                <w:rFonts w:eastAsiaTheme="minorEastAsia"/>
                <w:noProof/>
                <w:sz w:val="22"/>
                <w:szCs w:val="22"/>
                <w:lang w:val="de-DE" w:eastAsia="de-DE"/>
              </w:rPr>
              <w:tab/>
            </w:r>
            <w:r w:rsidR="00933F6A" w:rsidRPr="000516EF">
              <w:rPr>
                <w:rStyle w:val="Link"/>
                <w:noProof/>
              </w:rPr>
              <w:t>Problem formulation</w:t>
            </w:r>
            <w:r w:rsidR="00933F6A">
              <w:rPr>
                <w:noProof/>
                <w:webHidden/>
              </w:rPr>
              <w:tab/>
            </w:r>
            <w:r w:rsidR="00933F6A">
              <w:rPr>
                <w:noProof/>
                <w:webHidden/>
              </w:rPr>
              <w:fldChar w:fldCharType="begin"/>
            </w:r>
            <w:r w:rsidR="00933F6A">
              <w:rPr>
                <w:noProof/>
                <w:webHidden/>
              </w:rPr>
              <w:instrText xml:space="preserve"> PAGEREF _Toc413454112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452677D2"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13" w:history="1">
            <w:r w:rsidR="00933F6A" w:rsidRPr="000516EF">
              <w:rPr>
                <w:rStyle w:val="Link"/>
                <w:noProof/>
              </w:rPr>
              <w:t>1.2</w:t>
            </w:r>
            <w:r w:rsidR="00933F6A">
              <w:rPr>
                <w:rFonts w:eastAsiaTheme="minorEastAsia"/>
                <w:noProof/>
                <w:sz w:val="22"/>
                <w:szCs w:val="22"/>
                <w:lang w:val="de-DE" w:eastAsia="de-DE"/>
              </w:rPr>
              <w:tab/>
            </w:r>
            <w:r w:rsidR="00933F6A" w:rsidRPr="000516EF">
              <w:rPr>
                <w:rStyle w:val="Link"/>
                <w:noProof/>
              </w:rPr>
              <w:t>Purpose</w:t>
            </w:r>
            <w:r w:rsidR="00933F6A">
              <w:rPr>
                <w:noProof/>
                <w:webHidden/>
              </w:rPr>
              <w:tab/>
            </w:r>
            <w:r w:rsidR="00933F6A">
              <w:rPr>
                <w:noProof/>
                <w:webHidden/>
              </w:rPr>
              <w:fldChar w:fldCharType="begin"/>
            </w:r>
            <w:r w:rsidR="00933F6A">
              <w:rPr>
                <w:noProof/>
                <w:webHidden/>
              </w:rPr>
              <w:instrText xml:space="preserve"> PAGEREF _Toc413454113 \h </w:instrText>
            </w:r>
            <w:r w:rsidR="00933F6A">
              <w:rPr>
                <w:noProof/>
                <w:webHidden/>
              </w:rPr>
            </w:r>
            <w:r w:rsidR="00933F6A">
              <w:rPr>
                <w:noProof/>
                <w:webHidden/>
              </w:rPr>
              <w:fldChar w:fldCharType="separate"/>
            </w:r>
            <w:r w:rsidR="00933F6A">
              <w:rPr>
                <w:noProof/>
                <w:webHidden/>
              </w:rPr>
              <w:t>4</w:t>
            </w:r>
            <w:r w:rsidR="00933F6A">
              <w:rPr>
                <w:noProof/>
                <w:webHidden/>
              </w:rPr>
              <w:fldChar w:fldCharType="end"/>
            </w:r>
          </w:hyperlink>
        </w:p>
        <w:p w14:paraId="6FCF89FA" w14:textId="77777777" w:rsidR="00933F6A" w:rsidRDefault="005C22C8">
          <w:pPr>
            <w:pStyle w:val="Verzeichnis1"/>
            <w:rPr>
              <w:rFonts w:eastAsiaTheme="minorEastAsia"/>
              <w:noProof/>
              <w:sz w:val="22"/>
              <w:szCs w:val="22"/>
              <w:lang w:val="de-DE" w:eastAsia="de-DE"/>
            </w:rPr>
          </w:pPr>
          <w:hyperlink w:anchor="_Toc413454114" w:history="1">
            <w:r w:rsidR="00933F6A" w:rsidRPr="000516EF">
              <w:rPr>
                <w:rStyle w:val="Link"/>
                <w:noProof/>
              </w:rPr>
              <w:t>2.</w:t>
            </w:r>
            <w:r w:rsidR="00933F6A">
              <w:rPr>
                <w:rFonts w:eastAsiaTheme="minorEastAsia"/>
                <w:noProof/>
                <w:sz w:val="22"/>
                <w:szCs w:val="22"/>
                <w:lang w:val="de-DE" w:eastAsia="de-DE"/>
              </w:rPr>
              <w:tab/>
            </w:r>
            <w:r w:rsidR="00933F6A" w:rsidRPr="000516EF">
              <w:rPr>
                <w:rStyle w:val="Link"/>
                <w:noProof/>
              </w:rPr>
              <w:t>Background Theories and related works</w:t>
            </w:r>
            <w:r w:rsidR="00933F6A">
              <w:rPr>
                <w:noProof/>
                <w:webHidden/>
              </w:rPr>
              <w:tab/>
            </w:r>
            <w:r w:rsidR="00933F6A">
              <w:rPr>
                <w:noProof/>
                <w:webHidden/>
              </w:rPr>
              <w:fldChar w:fldCharType="begin"/>
            </w:r>
            <w:r w:rsidR="00933F6A">
              <w:rPr>
                <w:noProof/>
                <w:webHidden/>
              </w:rPr>
              <w:instrText xml:space="preserve"> PAGEREF _Toc413454114 \h </w:instrText>
            </w:r>
            <w:r w:rsidR="00933F6A">
              <w:rPr>
                <w:noProof/>
                <w:webHidden/>
              </w:rPr>
            </w:r>
            <w:r w:rsidR="00933F6A">
              <w:rPr>
                <w:noProof/>
                <w:webHidden/>
              </w:rPr>
              <w:fldChar w:fldCharType="separate"/>
            </w:r>
            <w:r w:rsidR="00933F6A">
              <w:rPr>
                <w:noProof/>
                <w:webHidden/>
              </w:rPr>
              <w:t>5</w:t>
            </w:r>
            <w:r w:rsidR="00933F6A">
              <w:rPr>
                <w:noProof/>
                <w:webHidden/>
              </w:rPr>
              <w:fldChar w:fldCharType="end"/>
            </w:r>
          </w:hyperlink>
        </w:p>
        <w:p w14:paraId="07ED4218"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15" w:history="1">
            <w:r w:rsidR="00933F6A" w:rsidRPr="000516EF">
              <w:rPr>
                <w:rStyle w:val="Link"/>
                <w:noProof/>
              </w:rPr>
              <w:t>2.1</w:t>
            </w:r>
            <w:r w:rsidR="00933F6A">
              <w:rPr>
                <w:rFonts w:eastAsiaTheme="minorEastAsia"/>
                <w:noProof/>
                <w:sz w:val="22"/>
                <w:szCs w:val="22"/>
                <w:lang w:val="de-DE" w:eastAsia="de-DE"/>
              </w:rPr>
              <w:tab/>
            </w:r>
            <w:r w:rsidR="00933F6A" w:rsidRPr="000516EF">
              <w:rPr>
                <w:rStyle w:val="Link"/>
                <w:noProof/>
              </w:rPr>
              <w:t>Feature extraction algorithms</w:t>
            </w:r>
            <w:r w:rsidR="00933F6A">
              <w:rPr>
                <w:noProof/>
                <w:webHidden/>
              </w:rPr>
              <w:tab/>
            </w:r>
            <w:r w:rsidR="00933F6A">
              <w:rPr>
                <w:noProof/>
                <w:webHidden/>
              </w:rPr>
              <w:fldChar w:fldCharType="begin"/>
            </w:r>
            <w:r w:rsidR="00933F6A">
              <w:rPr>
                <w:noProof/>
                <w:webHidden/>
              </w:rPr>
              <w:instrText xml:space="preserve"> PAGEREF _Toc413454115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340D5961"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16" w:history="1">
            <w:r w:rsidR="00933F6A" w:rsidRPr="000516EF">
              <w:rPr>
                <w:rStyle w:val="Link"/>
                <w:noProof/>
              </w:rPr>
              <w:t>2.1.1</w:t>
            </w:r>
            <w:r w:rsidR="00933F6A">
              <w:rPr>
                <w:rFonts w:eastAsiaTheme="minorEastAsia"/>
                <w:noProof/>
                <w:sz w:val="22"/>
                <w:szCs w:val="22"/>
                <w:lang w:val="de-DE" w:eastAsia="de-DE"/>
              </w:rPr>
              <w:tab/>
            </w:r>
            <w:r w:rsidR="00933F6A" w:rsidRPr="000516EF">
              <w:rPr>
                <w:rStyle w:val="Link"/>
                <w:noProof/>
              </w:rPr>
              <w:t>Single seed region growing approach for color images</w:t>
            </w:r>
            <w:r w:rsidR="00933F6A">
              <w:rPr>
                <w:noProof/>
                <w:webHidden/>
              </w:rPr>
              <w:tab/>
            </w:r>
            <w:r w:rsidR="00933F6A">
              <w:rPr>
                <w:noProof/>
                <w:webHidden/>
              </w:rPr>
              <w:fldChar w:fldCharType="begin"/>
            </w:r>
            <w:r w:rsidR="00933F6A">
              <w:rPr>
                <w:noProof/>
                <w:webHidden/>
              </w:rPr>
              <w:instrText xml:space="preserve"> PAGEREF _Toc413454116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7F2A9CBA"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17" w:history="1">
            <w:r w:rsidR="00933F6A" w:rsidRPr="000516EF">
              <w:rPr>
                <w:rStyle w:val="Link"/>
                <w:noProof/>
              </w:rPr>
              <w:t>2.1.2</w:t>
            </w:r>
            <w:r w:rsidR="00933F6A">
              <w:rPr>
                <w:rFonts w:eastAsiaTheme="minorEastAsia"/>
                <w:noProof/>
                <w:sz w:val="22"/>
                <w:szCs w:val="22"/>
                <w:lang w:val="de-DE" w:eastAsia="de-DE"/>
              </w:rPr>
              <w:tab/>
            </w:r>
            <w:r w:rsidR="00933F6A" w:rsidRPr="000516EF">
              <w:rPr>
                <w:rStyle w:val="Link"/>
                <w:noProof/>
              </w:rPr>
              <w:t>k-means clustering</w:t>
            </w:r>
            <w:r w:rsidR="00933F6A">
              <w:rPr>
                <w:noProof/>
                <w:webHidden/>
              </w:rPr>
              <w:tab/>
            </w:r>
            <w:r w:rsidR="00933F6A">
              <w:rPr>
                <w:noProof/>
                <w:webHidden/>
              </w:rPr>
              <w:fldChar w:fldCharType="begin"/>
            </w:r>
            <w:r w:rsidR="00933F6A">
              <w:rPr>
                <w:noProof/>
                <w:webHidden/>
              </w:rPr>
              <w:instrText xml:space="preserve"> PAGEREF _Toc413454117 \h </w:instrText>
            </w:r>
            <w:r w:rsidR="00933F6A">
              <w:rPr>
                <w:noProof/>
                <w:webHidden/>
              </w:rPr>
            </w:r>
            <w:r w:rsidR="00933F6A">
              <w:rPr>
                <w:noProof/>
                <w:webHidden/>
              </w:rPr>
              <w:fldChar w:fldCharType="separate"/>
            </w:r>
            <w:r w:rsidR="00933F6A">
              <w:rPr>
                <w:noProof/>
                <w:webHidden/>
              </w:rPr>
              <w:t>8</w:t>
            </w:r>
            <w:r w:rsidR="00933F6A">
              <w:rPr>
                <w:noProof/>
                <w:webHidden/>
              </w:rPr>
              <w:fldChar w:fldCharType="end"/>
            </w:r>
          </w:hyperlink>
        </w:p>
        <w:p w14:paraId="20CB7825"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18" w:history="1">
            <w:r w:rsidR="00933F6A" w:rsidRPr="000516EF">
              <w:rPr>
                <w:rStyle w:val="Link"/>
                <w:noProof/>
              </w:rPr>
              <w:t>2.1.3</w:t>
            </w:r>
            <w:r w:rsidR="00933F6A">
              <w:rPr>
                <w:rFonts w:eastAsiaTheme="minorEastAsia"/>
                <w:noProof/>
                <w:sz w:val="22"/>
                <w:szCs w:val="22"/>
                <w:lang w:val="de-DE" w:eastAsia="de-DE"/>
              </w:rPr>
              <w:tab/>
            </w:r>
            <w:r w:rsidR="00933F6A" w:rsidRPr="000516EF">
              <w:rPr>
                <w:rStyle w:val="Link"/>
                <w:noProof/>
              </w:rPr>
              <w:t>Normalized cross correlation for 2D pattern matching</w:t>
            </w:r>
            <w:r w:rsidR="00933F6A">
              <w:rPr>
                <w:noProof/>
                <w:webHidden/>
              </w:rPr>
              <w:tab/>
            </w:r>
            <w:r w:rsidR="00933F6A">
              <w:rPr>
                <w:noProof/>
                <w:webHidden/>
              </w:rPr>
              <w:fldChar w:fldCharType="begin"/>
            </w:r>
            <w:r w:rsidR="00933F6A">
              <w:rPr>
                <w:noProof/>
                <w:webHidden/>
              </w:rPr>
              <w:instrText xml:space="preserve"> PAGEREF _Toc413454118 \h </w:instrText>
            </w:r>
            <w:r w:rsidR="00933F6A">
              <w:rPr>
                <w:noProof/>
                <w:webHidden/>
              </w:rPr>
            </w:r>
            <w:r w:rsidR="00933F6A">
              <w:rPr>
                <w:noProof/>
                <w:webHidden/>
              </w:rPr>
              <w:fldChar w:fldCharType="separate"/>
            </w:r>
            <w:r w:rsidR="00933F6A">
              <w:rPr>
                <w:noProof/>
                <w:webHidden/>
              </w:rPr>
              <w:t>9</w:t>
            </w:r>
            <w:r w:rsidR="00933F6A">
              <w:rPr>
                <w:noProof/>
                <w:webHidden/>
              </w:rPr>
              <w:fldChar w:fldCharType="end"/>
            </w:r>
          </w:hyperlink>
        </w:p>
        <w:p w14:paraId="38CCDE90"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19" w:history="1">
            <w:r w:rsidR="00933F6A" w:rsidRPr="000516EF">
              <w:rPr>
                <w:rStyle w:val="Link"/>
                <w:noProof/>
              </w:rPr>
              <w:t>2.1.4</w:t>
            </w:r>
            <w:r w:rsidR="00933F6A">
              <w:rPr>
                <w:rFonts w:eastAsiaTheme="minorEastAsia"/>
                <w:noProof/>
                <w:sz w:val="22"/>
                <w:szCs w:val="22"/>
                <w:lang w:val="de-DE" w:eastAsia="de-DE"/>
              </w:rPr>
              <w:tab/>
            </w:r>
            <w:r w:rsidR="00933F6A" w:rsidRPr="000516EF">
              <w:rPr>
                <w:rStyle w:val="Link"/>
                <w:noProof/>
              </w:rPr>
              <w:t>Image reconstruction with PCA</w:t>
            </w:r>
            <w:r w:rsidR="00933F6A">
              <w:rPr>
                <w:noProof/>
                <w:webHidden/>
              </w:rPr>
              <w:tab/>
            </w:r>
            <w:r w:rsidR="00933F6A">
              <w:rPr>
                <w:noProof/>
                <w:webHidden/>
              </w:rPr>
              <w:fldChar w:fldCharType="begin"/>
            </w:r>
            <w:r w:rsidR="00933F6A">
              <w:rPr>
                <w:noProof/>
                <w:webHidden/>
              </w:rPr>
              <w:instrText xml:space="preserve"> PAGEREF _Toc413454119 \h </w:instrText>
            </w:r>
            <w:r w:rsidR="00933F6A">
              <w:rPr>
                <w:noProof/>
                <w:webHidden/>
              </w:rPr>
            </w:r>
            <w:r w:rsidR="00933F6A">
              <w:rPr>
                <w:noProof/>
                <w:webHidden/>
              </w:rPr>
              <w:fldChar w:fldCharType="separate"/>
            </w:r>
            <w:r w:rsidR="00933F6A">
              <w:rPr>
                <w:noProof/>
                <w:webHidden/>
              </w:rPr>
              <w:t>10</w:t>
            </w:r>
            <w:r w:rsidR="00933F6A">
              <w:rPr>
                <w:noProof/>
                <w:webHidden/>
              </w:rPr>
              <w:fldChar w:fldCharType="end"/>
            </w:r>
          </w:hyperlink>
        </w:p>
        <w:p w14:paraId="2682F9DB"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20" w:history="1">
            <w:r w:rsidR="00933F6A" w:rsidRPr="000516EF">
              <w:rPr>
                <w:rStyle w:val="Link"/>
                <w:noProof/>
              </w:rPr>
              <w:t>2.2</w:t>
            </w:r>
            <w:r w:rsidR="00933F6A">
              <w:rPr>
                <w:rFonts w:eastAsiaTheme="minorEastAsia"/>
                <w:noProof/>
                <w:sz w:val="22"/>
                <w:szCs w:val="22"/>
                <w:lang w:val="de-DE" w:eastAsia="de-DE"/>
              </w:rPr>
              <w:tab/>
            </w:r>
            <w:r w:rsidR="00933F6A" w:rsidRPr="000516EF">
              <w:rPr>
                <w:rStyle w:val="Link"/>
                <w:noProof/>
              </w:rPr>
              <w:t>Feature selection</w:t>
            </w:r>
            <w:r w:rsidR="00933F6A">
              <w:rPr>
                <w:noProof/>
                <w:webHidden/>
              </w:rPr>
              <w:tab/>
            </w:r>
            <w:r w:rsidR="00933F6A">
              <w:rPr>
                <w:noProof/>
                <w:webHidden/>
              </w:rPr>
              <w:fldChar w:fldCharType="begin"/>
            </w:r>
            <w:r w:rsidR="00933F6A">
              <w:rPr>
                <w:noProof/>
                <w:webHidden/>
              </w:rPr>
              <w:instrText xml:space="preserve"> PAGEREF _Toc413454120 \h </w:instrText>
            </w:r>
            <w:r w:rsidR="00933F6A">
              <w:rPr>
                <w:noProof/>
                <w:webHidden/>
              </w:rPr>
            </w:r>
            <w:r w:rsidR="00933F6A">
              <w:rPr>
                <w:noProof/>
                <w:webHidden/>
              </w:rPr>
              <w:fldChar w:fldCharType="separate"/>
            </w:r>
            <w:r w:rsidR="00933F6A">
              <w:rPr>
                <w:noProof/>
                <w:webHidden/>
              </w:rPr>
              <w:t>11</w:t>
            </w:r>
            <w:r w:rsidR="00933F6A">
              <w:rPr>
                <w:noProof/>
                <w:webHidden/>
              </w:rPr>
              <w:fldChar w:fldCharType="end"/>
            </w:r>
          </w:hyperlink>
        </w:p>
        <w:p w14:paraId="09B7FB3D"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21" w:history="1">
            <w:r w:rsidR="00933F6A" w:rsidRPr="000516EF">
              <w:rPr>
                <w:rStyle w:val="Link"/>
                <w:noProof/>
              </w:rPr>
              <w:t>2.2.1</w:t>
            </w:r>
            <w:r w:rsidR="00933F6A">
              <w:rPr>
                <w:rFonts w:eastAsiaTheme="minorEastAsia"/>
                <w:noProof/>
                <w:sz w:val="22"/>
                <w:szCs w:val="22"/>
                <w:lang w:val="de-DE" w:eastAsia="de-DE"/>
              </w:rPr>
              <w:tab/>
            </w:r>
            <w:r w:rsidR="00933F6A" w:rsidRPr="000516EF">
              <w:rPr>
                <w:rStyle w:val="Link"/>
                <w:noProof/>
              </w:rPr>
              <w:t>Fisher score</w:t>
            </w:r>
            <w:r w:rsidR="00933F6A">
              <w:rPr>
                <w:noProof/>
                <w:webHidden/>
              </w:rPr>
              <w:tab/>
            </w:r>
            <w:r w:rsidR="00933F6A">
              <w:rPr>
                <w:noProof/>
                <w:webHidden/>
              </w:rPr>
              <w:fldChar w:fldCharType="begin"/>
            </w:r>
            <w:r w:rsidR="00933F6A">
              <w:rPr>
                <w:noProof/>
                <w:webHidden/>
              </w:rPr>
              <w:instrText xml:space="preserve"> PAGEREF _Toc413454121 \h </w:instrText>
            </w:r>
            <w:r w:rsidR="00933F6A">
              <w:rPr>
                <w:noProof/>
                <w:webHidden/>
              </w:rPr>
            </w:r>
            <w:r w:rsidR="00933F6A">
              <w:rPr>
                <w:noProof/>
                <w:webHidden/>
              </w:rPr>
              <w:fldChar w:fldCharType="separate"/>
            </w:r>
            <w:r w:rsidR="00933F6A">
              <w:rPr>
                <w:noProof/>
                <w:webHidden/>
              </w:rPr>
              <w:t>12</w:t>
            </w:r>
            <w:r w:rsidR="00933F6A">
              <w:rPr>
                <w:noProof/>
                <w:webHidden/>
              </w:rPr>
              <w:fldChar w:fldCharType="end"/>
            </w:r>
          </w:hyperlink>
        </w:p>
        <w:p w14:paraId="722DFADF"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22" w:history="1">
            <w:r w:rsidR="00933F6A" w:rsidRPr="000516EF">
              <w:rPr>
                <w:rStyle w:val="Link"/>
                <w:noProof/>
              </w:rPr>
              <w:t>2.2.2</w:t>
            </w:r>
            <w:r w:rsidR="00933F6A">
              <w:rPr>
                <w:rFonts w:eastAsiaTheme="minorEastAsia"/>
                <w:noProof/>
                <w:sz w:val="22"/>
                <w:szCs w:val="22"/>
                <w:lang w:val="de-DE" w:eastAsia="de-DE"/>
              </w:rPr>
              <w:tab/>
            </w:r>
            <w:r w:rsidR="00933F6A" w:rsidRPr="000516EF">
              <w:rPr>
                <w:rStyle w:val="Link"/>
                <w:noProof/>
              </w:rPr>
              <w:t>Random forest feature selection</w:t>
            </w:r>
            <w:r w:rsidR="00933F6A">
              <w:rPr>
                <w:noProof/>
                <w:webHidden/>
              </w:rPr>
              <w:tab/>
            </w:r>
            <w:r w:rsidR="00933F6A">
              <w:rPr>
                <w:noProof/>
                <w:webHidden/>
              </w:rPr>
              <w:fldChar w:fldCharType="begin"/>
            </w:r>
            <w:r w:rsidR="00933F6A">
              <w:rPr>
                <w:noProof/>
                <w:webHidden/>
              </w:rPr>
              <w:instrText xml:space="preserve"> PAGEREF _Toc413454122 \h </w:instrText>
            </w:r>
            <w:r w:rsidR="00933F6A">
              <w:rPr>
                <w:noProof/>
                <w:webHidden/>
              </w:rPr>
            </w:r>
            <w:r w:rsidR="00933F6A">
              <w:rPr>
                <w:noProof/>
                <w:webHidden/>
              </w:rPr>
              <w:fldChar w:fldCharType="separate"/>
            </w:r>
            <w:r w:rsidR="00933F6A">
              <w:rPr>
                <w:noProof/>
                <w:webHidden/>
              </w:rPr>
              <w:t>13</w:t>
            </w:r>
            <w:r w:rsidR="00933F6A">
              <w:rPr>
                <w:noProof/>
                <w:webHidden/>
              </w:rPr>
              <w:fldChar w:fldCharType="end"/>
            </w:r>
          </w:hyperlink>
        </w:p>
        <w:p w14:paraId="68FE2130"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23" w:history="1">
            <w:r w:rsidR="00933F6A" w:rsidRPr="000516EF">
              <w:rPr>
                <w:rStyle w:val="Link"/>
                <w:noProof/>
              </w:rPr>
              <w:t>2.3</w:t>
            </w:r>
            <w:r w:rsidR="00933F6A">
              <w:rPr>
                <w:rFonts w:eastAsiaTheme="minorEastAsia"/>
                <w:noProof/>
                <w:sz w:val="22"/>
                <w:szCs w:val="22"/>
                <w:lang w:val="de-DE" w:eastAsia="de-DE"/>
              </w:rPr>
              <w:tab/>
            </w:r>
            <w:r w:rsidR="00933F6A" w:rsidRPr="000516EF">
              <w:rPr>
                <w:rStyle w:val="Link"/>
                <w:noProof/>
              </w:rPr>
              <w:t>Object Classification</w:t>
            </w:r>
            <w:r w:rsidR="00933F6A">
              <w:rPr>
                <w:noProof/>
                <w:webHidden/>
              </w:rPr>
              <w:tab/>
            </w:r>
            <w:r w:rsidR="00933F6A">
              <w:rPr>
                <w:noProof/>
                <w:webHidden/>
              </w:rPr>
              <w:fldChar w:fldCharType="begin"/>
            </w:r>
            <w:r w:rsidR="00933F6A">
              <w:rPr>
                <w:noProof/>
                <w:webHidden/>
              </w:rPr>
              <w:instrText xml:space="preserve"> PAGEREF _Toc413454123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784C2918"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24" w:history="1">
            <w:r w:rsidR="00933F6A" w:rsidRPr="000516EF">
              <w:rPr>
                <w:rStyle w:val="Link"/>
                <w:noProof/>
              </w:rPr>
              <w:t>2.3.1</w:t>
            </w:r>
            <w:r w:rsidR="00933F6A">
              <w:rPr>
                <w:rFonts w:eastAsiaTheme="minorEastAsia"/>
                <w:noProof/>
                <w:sz w:val="22"/>
                <w:szCs w:val="22"/>
                <w:lang w:val="de-DE" w:eastAsia="de-DE"/>
              </w:rPr>
              <w:tab/>
            </w:r>
            <w:r w:rsidR="00933F6A" w:rsidRPr="000516EF">
              <w:rPr>
                <w:rStyle w:val="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_Toc413454124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1CD164D3"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25" w:history="1">
            <w:r w:rsidR="00933F6A" w:rsidRPr="000516EF">
              <w:rPr>
                <w:rStyle w:val="Link"/>
                <w:noProof/>
              </w:rPr>
              <w:t>2.3.2</w:t>
            </w:r>
            <w:r w:rsidR="00933F6A">
              <w:rPr>
                <w:rFonts w:eastAsiaTheme="minorEastAsia"/>
                <w:noProof/>
                <w:sz w:val="22"/>
                <w:szCs w:val="22"/>
                <w:lang w:val="de-DE" w:eastAsia="de-DE"/>
              </w:rPr>
              <w:tab/>
            </w:r>
            <w:r w:rsidR="00933F6A" w:rsidRPr="000516EF">
              <w:rPr>
                <w:rStyle w:val="Link"/>
                <w:noProof/>
              </w:rPr>
              <w:t>Support vector machine classifier</w:t>
            </w:r>
            <w:r w:rsidR="00933F6A">
              <w:rPr>
                <w:noProof/>
                <w:webHidden/>
              </w:rPr>
              <w:tab/>
            </w:r>
            <w:r w:rsidR="00933F6A">
              <w:rPr>
                <w:noProof/>
                <w:webHidden/>
              </w:rPr>
              <w:fldChar w:fldCharType="begin"/>
            </w:r>
            <w:r w:rsidR="00933F6A">
              <w:rPr>
                <w:noProof/>
                <w:webHidden/>
              </w:rPr>
              <w:instrText xml:space="preserve"> PAGEREF _Toc413454125 \h </w:instrText>
            </w:r>
            <w:r w:rsidR="00933F6A">
              <w:rPr>
                <w:noProof/>
                <w:webHidden/>
              </w:rPr>
            </w:r>
            <w:r w:rsidR="00933F6A">
              <w:rPr>
                <w:noProof/>
                <w:webHidden/>
              </w:rPr>
              <w:fldChar w:fldCharType="separate"/>
            </w:r>
            <w:r w:rsidR="00933F6A">
              <w:rPr>
                <w:noProof/>
                <w:webHidden/>
              </w:rPr>
              <w:t>16</w:t>
            </w:r>
            <w:r w:rsidR="00933F6A">
              <w:rPr>
                <w:noProof/>
                <w:webHidden/>
              </w:rPr>
              <w:fldChar w:fldCharType="end"/>
            </w:r>
          </w:hyperlink>
        </w:p>
        <w:p w14:paraId="2815A3BB"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26" w:history="1">
            <w:r w:rsidR="00933F6A" w:rsidRPr="000516EF">
              <w:rPr>
                <w:rStyle w:val="Link"/>
                <w:noProof/>
              </w:rPr>
              <w:t>2.4</w:t>
            </w:r>
            <w:r w:rsidR="00933F6A">
              <w:rPr>
                <w:rFonts w:eastAsiaTheme="minorEastAsia"/>
                <w:noProof/>
                <w:sz w:val="22"/>
                <w:szCs w:val="22"/>
                <w:lang w:val="de-DE" w:eastAsia="de-DE"/>
              </w:rPr>
              <w:tab/>
            </w:r>
            <w:r w:rsidR="00933F6A" w:rsidRPr="000516EF">
              <w:rPr>
                <w:rStyle w:val="Link"/>
                <w:noProof/>
              </w:rPr>
              <w:t>Data fusion model</w:t>
            </w:r>
            <w:r w:rsidR="00933F6A">
              <w:rPr>
                <w:noProof/>
                <w:webHidden/>
              </w:rPr>
              <w:tab/>
            </w:r>
            <w:r w:rsidR="00933F6A">
              <w:rPr>
                <w:noProof/>
                <w:webHidden/>
              </w:rPr>
              <w:fldChar w:fldCharType="begin"/>
            </w:r>
            <w:r w:rsidR="00933F6A">
              <w:rPr>
                <w:noProof/>
                <w:webHidden/>
              </w:rPr>
              <w:instrText xml:space="preserve"> PAGEREF _Toc413454126 \h </w:instrText>
            </w:r>
            <w:r w:rsidR="00933F6A">
              <w:rPr>
                <w:noProof/>
                <w:webHidden/>
              </w:rPr>
            </w:r>
            <w:r w:rsidR="00933F6A">
              <w:rPr>
                <w:noProof/>
                <w:webHidden/>
              </w:rPr>
              <w:fldChar w:fldCharType="separate"/>
            </w:r>
            <w:r w:rsidR="00933F6A">
              <w:rPr>
                <w:noProof/>
                <w:webHidden/>
              </w:rPr>
              <w:t>19</w:t>
            </w:r>
            <w:r w:rsidR="00933F6A">
              <w:rPr>
                <w:noProof/>
                <w:webHidden/>
              </w:rPr>
              <w:fldChar w:fldCharType="end"/>
            </w:r>
          </w:hyperlink>
        </w:p>
        <w:p w14:paraId="613715CC" w14:textId="77777777" w:rsidR="00933F6A" w:rsidRDefault="005C22C8">
          <w:pPr>
            <w:pStyle w:val="Verzeichnis3"/>
            <w:tabs>
              <w:tab w:val="right" w:leader="dot" w:pos="9350"/>
            </w:tabs>
            <w:rPr>
              <w:rFonts w:eastAsiaTheme="minorEastAsia"/>
              <w:noProof/>
              <w:sz w:val="22"/>
              <w:szCs w:val="22"/>
              <w:lang w:val="de-DE" w:eastAsia="de-DE"/>
            </w:rPr>
          </w:pPr>
          <w:hyperlink w:anchor="_Toc413454127" w:history="1">
            <w:r w:rsidR="00933F6A" w:rsidRPr="000516EF">
              <w:rPr>
                <w:rStyle w:val="Link"/>
                <w:noProof/>
              </w:rPr>
              <w:t>Data fusion with Dempster-Shafer theory</w:t>
            </w:r>
            <w:r w:rsidR="00933F6A">
              <w:rPr>
                <w:noProof/>
                <w:webHidden/>
              </w:rPr>
              <w:tab/>
            </w:r>
            <w:r w:rsidR="00933F6A">
              <w:rPr>
                <w:noProof/>
                <w:webHidden/>
              </w:rPr>
              <w:fldChar w:fldCharType="begin"/>
            </w:r>
            <w:r w:rsidR="00933F6A">
              <w:rPr>
                <w:noProof/>
                <w:webHidden/>
              </w:rPr>
              <w:instrText xml:space="preserve"> PAGEREF _Toc413454127 \h </w:instrText>
            </w:r>
            <w:r w:rsidR="00933F6A">
              <w:rPr>
                <w:noProof/>
                <w:webHidden/>
              </w:rPr>
            </w:r>
            <w:r w:rsidR="00933F6A">
              <w:rPr>
                <w:noProof/>
                <w:webHidden/>
              </w:rPr>
              <w:fldChar w:fldCharType="separate"/>
            </w:r>
            <w:r w:rsidR="00933F6A">
              <w:rPr>
                <w:noProof/>
                <w:webHidden/>
              </w:rPr>
              <w:t>20</w:t>
            </w:r>
            <w:r w:rsidR="00933F6A">
              <w:rPr>
                <w:noProof/>
                <w:webHidden/>
              </w:rPr>
              <w:fldChar w:fldCharType="end"/>
            </w:r>
          </w:hyperlink>
        </w:p>
        <w:p w14:paraId="194C1D49"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28" w:history="1">
            <w:r w:rsidR="00933F6A" w:rsidRPr="000516EF">
              <w:rPr>
                <w:rStyle w:val="Link"/>
                <w:noProof/>
              </w:rPr>
              <w:t>2.5</w:t>
            </w:r>
            <w:r w:rsidR="00933F6A">
              <w:rPr>
                <w:rFonts w:eastAsiaTheme="minorEastAsia"/>
                <w:noProof/>
                <w:sz w:val="22"/>
                <w:szCs w:val="22"/>
                <w:lang w:val="de-DE" w:eastAsia="de-DE"/>
              </w:rPr>
              <w:tab/>
            </w:r>
            <w:r w:rsidR="00933F6A" w:rsidRPr="000516EF">
              <w:rPr>
                <w:rStyle w:val="Link"/>
                <w:noProof/>
              </w:rPr>
              <w:t>Optical character recognition of IC markings from electronic PCB scrap</w:t>
            </w:r>
            <w:r w:rsidR="00933F6A">
              <w:rPr>
                <w:noProof/>
                <w:webHidden/>
              </w:rPr>
              <w:tab/>
            </w:r>
            <w:r w:rsidR="00933F6A">
              <w:rPr>
                <w:noProof/>
                <w:webHidden/>
              </w:rPr>
              <w:fldChar w:fldCharType="begin"/>
            </w:r>
            <w:r w:rsidR="00933F6A">
              <w:rPr>
                <w:noProof/>
                <w:webHidden/>
              </w:rPr>
              <w:instrText xml:space="preserve"> PAGEREF _Toc413454128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180C3BC2"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29" w:history="1">
            <w:r w:rsidR="00933F6A" w:rsidRPr="000516EF">
              <w:rPr>
                <w:rStyle w:val="Link"/>
                <w:noProof/>
              </w:rPr>
              <w:t>2.5.1</w:t>
            </w:r>
            <w:r w:rsidR="00933F6A">
              <w:rPr>
                <w:rFonts w:eastAsiaTheme="minorEastAsia"/>
                <w:noProof/>
                <w:sz w:val="22"/>
                <w:szCs w:val="22"/>
                <w:lang w:val="de-DE" w:eastAsia="de-DE"/>
              </w:rPr>
              <w:tab/>
            </w:r>
            <w:r w:rsidR="00933F6A" w:rsidRPr="000516EF">
              <w:rPr>
                <w:rStyle w:val="Link"/>
                <w:noProof/>
              </w:rPr>
              <w:t>Levenshtein distance</w:t>
            </w:r>
            <w:r w:rsidR="00933F6A">
              <w:rPr>
                <w:noProof/>
                <w:webHidden/>
              </w:rPr>
              <w:tab/>
            </w:r>
            <w:r w:rsidR="00933F6A">
              <w:rPr>
                <w:noProof/>
                <w:webHidden/>
              </w:rPr>
              <w:fldChar w:fldCharType="begin"/>
            </w:r>
            <w:r w:rsidR="00933F6A">
              <w:rPr>
                <w:noProof/>
                <w:webHidden/>
              </w:rPr>
              <w:instrText xml:space="preserve"> PAGEREF _Toc413454129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285D4AD5"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0" w:history="1">
            <w:r w:rsidR="00933F6A" w:rsidRPr="000516EF">
              <w:rPr>
                <w:rStyle w:val="Link"/>
                <w:noProof/>
              </w:rPr>
              <w:t>2.5.2</w:t>
            </w:r>
            <w:r w:rsidR="00933F6A">
              <w:rPr>
                <w:rFonts w:eastAsiaTheme="minorEastAsia"/>
                <w:noProof/>
                <w:sz w:val="22"/>
                <w:szCs w:val="22"/>
                <w:lang w:val="de-DE" w:eastAsia="de-DE"/>
              </w:rPr>
              <w:tab/>
            </w:r>
            <w:r w:rsidR="00933F6A" w:rsidRPr="000516EF">
              <w:rPr>
                <w:rStyle w:val="Link"/>
                <w:noProof/>
              </w:rPr>
              <w:t>RANSAC algorithm</w:t>
            </w:r>
            <w:r w:rsidR="00933F6A">
              <w:rPr>
                <w:noProof/>
                <w:webHidden/>
              </w:rPr>
              <w:tab/>
            </w:r>
            <w:r w:rsidR="00933F6A">
              <w:rPr>
                <w:noProof/>
                <w:webHidden/>
              </w:rPr>
              <w:fldChar w:fldCharType="begin"/>
            </w:r>
            <w:r w:rsidR="00933F6A">
              <w:rPr>
                <w:noProof/>
                <w:webHidden/>
              </w:rPr>
              <w:instrText xml:space="preserve"> PAGEREF _Toc413454130 \h </w:instrText>
            </w:r>
            <w:r w:rsidR="00933F6A">
              <w:rPr>
                <w:noProof/>
                <w:webHidden/>
              </w:rPr>
            </w:r>
            <w:r w:rsidR="00933F6A">
              <w:rPr>
                <w:noProof/>
                <w:webHidden/>
              </w:rPr>
              <w:fldChar w:fldCharType="separate"/>
            </w:r>
            <w:r w:rsidR="00933F6A">
              <w:rPr>
                <w:noProof/>
                <w:webHidden/>
              </w:rPr>
              <w:t>23</w:t>
            </w:r>
            <w:r w:rsidR="00933F6A">
              <w:rPr>
                <w:noProof/>
                <w:webHidden/>
              </w:rPr>
              <w:fldChar w:fldCharType="end"/>
            </w:r>
          </w:hyperlink>
        </w:p>
        <w:p w14:paraId="1E0CA08D"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1" w:history="1">
            <w:r w:rsidR="00933F6A" w:rsidRPr="000516EF">
              <w:rPr>
                <w:rStyle w:val="Link"/>
                <w:noProof/>
              </w:rPr>
              <w:t>2.5.3</w:t>
            </w:r>
            <w:r w:rsidR="00933F6A">
              <w:rPr>
                <w:rFonts w:eastAsiaTheme="minorEastAsia"/>
                <w:noProof/>
                <w:sz w:val="22"/>
                <w:szCs w:val="22"/>
                <w:lang w:val="de-DE" w:eastAsia="de-DE"/>
              </w:rPr>
              <w:tab/>
            </w:r>
            <w:r w:rsidR="00933F6A" w:rsidRPr="000516EF">
              <w:rPr>
                <w:rStyle w:val="Link"/>
                <w:noProof/>
              </w:rPr>
              <w:t>Octopart database for component-name verification</w:t>
            </w:r>
            <w:r w:rsidR="00933F6A">
              <w:rPr>
                <w:noProof/>
                <w:webHidden/>
              </w:rPr>
              <w:tab/>
            </w:r>
            <w:r w:rsidR="00933F6A">
              <w:rPr>
                <w:noProof/>
                <w:webHidden/>
              </w:rPr>
              <w:fldChar w:fldCharType="begin"/>
            </w:r>
            <w:r w:rsidR="00933F6A">
              <w:rPr>
                <w:noProof/>
                <w:webHidden/>
              </w:rPr>
              <w:instrText xml:space="preserve"> PAGEREF _Toc413454131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65780C86"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32" w:history="1">
            <w:r w:rsidR="00933F6A" w:rsidRPr="000516EF">
              <w:rPr>
                <w:rStyle w:val="Link"/>
                <w:noProof/>
              </w:rPr>
              <w:t>2.6</w:t>
            </w:r>
            <w:r w:rsidR="00933F6A">
              <w:rPr>
                <w:rFonts w:eastAsiaTheme="minorEastAsia"/>
                <w:noProof/>
                <w:sz w:val="22"/>
                <w:szCs w:val="22"/>
                <w:lang w:val="de-DE" w:eastAsia="de-DE"/>
              </w:rPr>
              <w:tab/>
            </w:r>
            <w:r w:rsidR="00933F6A" w:rsidRPr="000516EF">
              <w:rPr>
                <w:rStyle w:val="Link"/>
                <w:noProof/>
              </w:rPr>
              <w:t>Life Cycle Inventory (</w:t>
            </w:r>
            <w:r w:rsidR="00933F6A" w:rsidRPr="000516EF">
              <w:rPr>
                <w:rStyle w:val="Link"/>
                <w:iCs/>
                <w:noProof/>
              </w:rPr>
              <w:t>LCI</w:t>
            </w:r>
            <w:r w:rsidR="00933F6A" w:rsidRPr="000516EF">
              <w:rPr>
                <w:rStyle w:val="Link"/>
                <w:noProof/>
              </w:rPr>
              <w:t>) analysis</w:t>
            </w:r>
            <w:r w:rsidR="00933F6A">
              <w:rPr>
                <w:noProof/>
                <w:webHidden/>
              </w:rPr>
              <w:tab/>
            </w:r>
            <w:r w:rsidR="00933F6A">
              <w:rPr>
                <w:noProof/>
                <w:webHidden/>
              </w:rPr>
              <w:fldChar w:fldCharType="begin"/>
            </w:r>
            <w:r w:rsidR="00933F6A">
              <w:rPr>
                <w:noProof/>
                <w:webHidden/>
              </w:rPr>
              <w:instrText xml:space="preserve"> PAGEREF _Toc413454132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49855F93"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3" w:history="1">
            <w:r w:rsidR="00933F6A" w:rsidRPr="000516EF">
              <w:rPr>
                <w:rStyle w:val="Link"/>
                <w:noProof/>
              </w:rPr>
              <w:t>2.6.1</w:t>
            </w:r>
            <w:r w:rsidR="00933F6A">
              <w:rPr>
                <w:rFonts w:eastAsiaTheme="minorEastAsia"/>
                <w:noProof/>
                <w:sz w:val="22"/>
                <w:szCs w:val="22"/>
                <w:lang w:val="de-DE" w:eastAsia="de-DE"/>
              </w:rPr>
              <w:tab/>
            </w:r>
            <w:r w:rsidR="00933F6A" w:rsidRPr="000516EF">
              <w:rPr>
                <w:rStyle w:val="Link"/>
                <w:noProof/>
              </w:rPr>
              <w:t>Categorization of WEEE and PCB waste</w:t>
            </w:r>
            <w:r w:rsidR="00933F6A">
              <w:rPr>
                <w:noProof/>
                <w:webHidden/>
              </w:rPr>
              <w:tab/>
            </w:r>
            <w:r w:rsidR="00933F6A">
              <w:rPr>
                <w:noProof/>
                <w:webHidden/>
              </w:rPr>
              <w:fldChar w:fldCharType="begin"/>
            </w:r>
            <w:r w:rsidR="00933F6A">
              <w:rPr>
                <w:noProof/>
                <w:webHidden/>
              </w:rPr>
              <w:instrText xml:space="preserve"> PAGEREF _Toc413454133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1CB05DA6"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4" w:history="1">
            <w:r w:rsidR="00933F6A" w:rsidRPr="000516EF">
              <w:rPr>
                <w:rStyle w:val="Link"/>
                <w:noProof/>
              </w:rPr>
              <w:t>2.6.2</w:t>
            </w:r>
            <w:r w:rsidR="00933F6A">
              <w:rPr>
                <w:rFonts w:eastAsiaTheme="minorEastAsia"/>
                <w:noProof/>
                <w:sz w:val="22"/>
                <w:szCs w:val="22"/>
                <w:lang w:val="de-DE" w:eastAsia="de-DE"/>
              </w:rPr>
              <w:tab/>
            </w:r>
            <w:r w:rsidR="00933F6A" w:rsidRPr="000516EF">
              <w:rPr>
                <w:rStyle w:val="Link"/>
                <w:noProof/>
              </w:rPr>
              <w:t>Recycling and reuse potential of electronic PCB waste</w:t>
            </w:r>
            <w:r w:rsidR="00933F6A">
              <w:rPr>
                <w:noProof/>
                <w:webHidden/>
              </w:rPr>
              <w:tab/>
            </w:r>
            <w:r w:rsidR="00933F6A">
              <w:rPr>
                <w:noProof/>
                <w:webHidden/>
              </w:rPr>
              <w:fldChar w:fldCharType="begin"/>
            </w:r>
            <w:r w:rsidR="00933F6A">
              <w:rPr>
                <w:noProof/>
                <w:webHidden/>
              </w:rPr>
              <w:instrText xml:space="preserve"> PAGEREF _Toc413454134 \h </w:instrText>
            </w:r>
            <w:r w:rsidR="00933F6A">
              <w:rPr>
                <w:noProof/>
                <w:webHidden/>
              </w:rPr>
            </w:r>
            <w:r w:rsidR="00933F6A">
              <w:rPr>
                <w:noProof/>
                <w:webHidden/>
              </w:rPr>
              <w:fldChar w:fldCharType="separate"/>
            </w:r>
            <w:r w:rsidR="00933F6A">
              <w:rPr>
                <w:noProof/>
                <w:webHidden/>
              </w:rPr>
              <w:t>27</w:t>
            </w:r>
            <w:r w:rsidR="00933F6A">
              <w:rPr>
                <w:noProof/>
                <w:webHidden/>
              </w:rPr>
              <w:fldChar w:fldCharType="end"/>
            </w:r>
          </w:hyperlink>
        </w:p>
        <w:p w14:paraId="35057B94"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5" w:history="1">
            <w:r w:rsidR="00933F6A" w:rsidRPr="000516EF">
              <w:rPr>
                <w:rStyle w:val="Link"/>
                <w:noProof/>
              </w:rPr>
              <w:t>2.6.3</w:t>
            </w:r>
            <w:r w:rsidR="00933F6A">
              <w:rPr>
                <w:rFonts w:eastAsiaTheme="minorEastAsia"/>
                <w:noProof/>
                <w:sz w:val="22"/>
                <w:szCs w:val="22"/>
                <w:lang w:val="de-DE" w:eastAsia="de-DE"/>
              </w:rPr>
              <w:tab/>
            </w:r>
            <w:r w:rsidR="00933F6A" w:rsidRPr="000516EF">
              <w:rPr>
                <w:rStyle w:val="Link"/>
                <w:noProof/>
              </w:rPr>
              <w:t>International Reference Life cycle Data System (ILCD) format</w:t>
            </w:r>
            <w:r w:rsidR="00933F6A">
              <w:rPr>
                <w:noProof/>
                <w:webHidden/>
              </w:rPr>
              <w:tab/>
            </w:r>
            <w:r w:rsidR="00933F6A">
              <w:rPr>
                <w:noProof/>
                <w:webHidden/>
              </w:rPr>
              <w:fldChar w:fldCharType="begin"/>
            </w:r>
            <w:r w:rsidR="00933F6A">
              <w:rPr>
                <w:noProof/>
                <w:webHidden/>
              </w:rPr>
              <w:instrText xml:space="preserve"> PAGEREF _Toc413454135 \h </w:instrText>
            </w:r>
            <w:r w:rsidR="00933F6A">
              <w:rPr>
                <w:noProof/>
                <w:webHidden/>
              </w:rPr>
            </w:r>
            <w:r w:rsidR="00933F6A">
              <w:rPr>
                <w:noProof/>
                <w:webHidden/>
              </w:rPr>
              <w:fldChar w:fldCharType="separate"/>
            </w:r>
            <w:r w:rsidR="00933F6A">
              <w:rPr>
                <w:noProof/>
                <w:webHidden/>
              </w:rPr>
              <w:t>28</w:t>
            </w:r>
            <w:r w:rsidR="00933F6A">
              <w:rPr>
                <w:noProof/>
                <w:webHidden/>
              </w:rPr>
              <w:fldChar w:fldCharType="end"/>
            </w:r>
          </w:hyperlink>
        </w:p>
        <w:p w14:paraId="2E62A12D" w14:textId="77777777" w:rsidR="00933F6A" w:rsidRDefault="005C22C8">
          <w:pPr>
            <w:pStyle w:val="Verzeichnis1"/>
            <w:rPr>
              <w:rFonts w:eastAsiaTheme="minorEastAsia"/>
              <w:noProof/>
              <w:sz w:val="22"/>
              <w:szCs w:val="22"/>
              <w:lang w:val="de-DE" w:eastAsia="de-DE"/>
            </w:rPr>
          </w:pPr>
          <w:hyperlink w:anchor="_Toc413454136" w:history="1">
            <w:r w:rsidR="00933F6A" w:rsidRPr="000516EF">
              <w:rPr>
                <w:rStyle w:val="Link"/>
                <w:noProof/>
              </w:rPr>
              <w:t>3.</w:t>
            </w:r>
            <w:r w:rsidR="00933F6A">
              <w:rPr>
                <w:rFonts w:eastAsiaTheme="minorEastAsia"/>
                <w:noProof/>
                <w:sz w:val="22"/>
                <w:szCs w:val="22"/>
                <w:lang w:val="de-DE" w:eastAsia="de-DE"/>
              </w:rPr>
              <w:tab/>
            </w:r>
            <w:r w:rsidR="00933F6A" w:rsidRPr="000516EF">
              <w:rPr>
                <w:rStyle w:val="Link"/>
                <w:noProof/>
              </w:rPr>
              <w:t>Methods for electronic component recognition</w:t>
            </w:r>
            <w:r w:rsidR="00933F6A">
              <w:rPr>
                <w:noProof/>
                <w:webHidden/>
              </w:rPr>
              <w:tab/>
            </w:r>
            <w:r w:rsidR="00933F6A">
              <w:rPr>
                <w:noProof/>
                <w:webHidden/>
              </w:rPr>
              <w:fldChar w:fldCharType="begin"/>
            </w:r>
            <w:r w:rsidR="00933F6A">
              <w:rPr>
                <w:noProof/>
                <w:webHidden/>
              </w:rPr>
              <w:instrText xml:space="preserve"> PAGEREF _Toc413454136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18CE0EF8"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37" w:history="1">
            <w:r w:rsidR="00933F6A" w:rsidRPr="000516EF">
              <w:rPr>
                <w:rStyle w:val="Link"/>
                <w:noProof/>
              </w:rPr>
              <w:t>3.1</w:t>
            </w:r>
            <w:r w:rsidR="00933F6A">
              <w:rPr>
                <w:rFonts w:eastAsiaTheme="minorEastAsia"/>
                <w:noProof/>
                <w:sz w:val="22"/>
                <w:szCs w:val="22"/>
                <w:lang w:val="de-DE" w:eastAsia="de-DE"/>
              </w:rPr>
              <w:tab/>
            </w:r>
            <w:r w:rsidR="00933F6A" w:rsidRPr="000516EF">
              <w:rPr>
                <w:rStyle w:val="Link"/>
                <w:noProof/>
              </w:rPr>
              <w:t>Image preprocessing</w:t>
            </w:r>
            <w:r w:rsidR="00933F6A">
              <w:rPr>
                <w:noProof/>
                <w:webHidden/>
              </w:rPr>
              <w:tab/>
            </w:r>
            <w:r w:rsidR="00933F6A">
              <w:rPr>
                <w:noProof/>
                <w:webHidden/>
              </w:rPr>
              <w:fldChar w:fldCharType="begin"/>
            </w:r>
            <w:r w:rsidR="00933F6A">
              <w:rPr>
                <w:noProof/>
                <w:webHidden/>
              </w:rPr>
              <w:instrText xml:space="preserve"> PAGEREF _Toc413454137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34210ED8"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8" w:history="1">
            <w:r w:rsidR="00933F6A" w:rsidRPr="000516EF">
              <w:rPr>
                <w:rStyle w:val="Link"/>
                <w:noProof/>
              </w:rPr>
              <w:t>3.1.1</w:t>
            </w:r>
            <w:r w:rsidR="00933F6A">
              <w:rPr>
                <w:rFonts w:eastAsiaTheme="minorEastAsia"/>
                <w:noProof/>
                <w:sz w:val="22"/>
                <w:szCs w:val="22"/>
                <w:lang w:val="de-DE" w:eastAsia="de-DE"/>
              </w:rPr>
              <w:tab/>
            </w:r>
            <w:r w:rsidR="00933F6A" w:rsidRPr="000516EF">
              <w:rPr>
                <w:rStyle w:val="Link"/>
                <w:noProof/>
              </w:rPr>
              <w:t>Image rotation correction</w:t>
            </w:r>
            <w:r w:rsidR="00933F6A">
              <w:rPr>
                <w:noProof/>
                <w:webHidden/>
              </w:rPr>
              <w:tab/>
            </w:r>
            <w:r w:rsidR="00933F6A">
              <w:rPr>
                <w:noProof/>
                <w:webHidden/>
              </w:rPr>
              <w:fldChar w:fldCharType="begin"/>
            </w:r>
            <w:r w:rsidR="00933F6A">
              <w:rPr>
                <w:noProof/>
                <w:webHidden/>
              </w:rPr>
              <w:instrText xml:space="preserve"> PAGEREF _Toc413454138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73434AA2"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39" w:history="1">
            <w:r w:rsidR="00933F6A" w:rsidRPr="000516EF">
              <w:rPr>
                <w:rStyle w:val="Link"/>
                <w:noProof/>
              </w:rPr>
              <w:t>3.1.2</w:t>
            </w:r>
            <w:r w:rsidR="00933F6A">
              <w:rPr>
                <w:rFonts w:eastAsiaTheme="minorEastAsia"/>
                <w:noProof/>
                <w:sz w:val="22"/>
                <w:szCs w:val="22"/>
                <w:lang w:val="de-DE" w:eastAsia="de-DE"/>
              </w:rPr>
              <w:tab/>
            </w:r>
            <w:r w:rsidR="00933F6A" w:rsidRPr="000516EF">
              <w:rPr>
                <w:rStyle w:val="Link"/>
                <w:noProof/>
              </w:rPr>
              <w:t>Scaling determination based on scaling symbol</w:t>
            </w:r>
            <w:r w:rsidR="00933F6A">
              <w:rPr>
                <w:noProof/>
                <w:webHidden/>
              </w:rPr>
              <w:tab/>
            </w:r>
            <w:r w:rsidR="00933F6A">
              <w:rPr>
                <w:noProof/>
                <w:webHidden/>
              </w:rPr>
              <w:fldChar w:fldCharType="begin"/>
            </w:r>
            <w:r w:rsidR="00933F6A">
              <w:rPr>
                <w:noProof/>
                <w:webHidden/>
              </w:rPr>
              <w:instrText xml:space="preserve"> PAGEREF _Toc413454139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79324B4"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0" w:history="1">
            <w:r w:rsidR="00933F6A" w:rsidRPr="000516EF">
              <w:rPr>
                <w:rStyle w:val="Link"/>
                <w:noProof/>
              </w:rPr>
              <w:t>3.1.3</w:t>
            </w:r>
            <w:r w:rsidR="00933F6A">
              <w:rPr>
                <w:rFonts w:eastAsiaTheme="minorEastAsia"/>
                <w:noProof/>
                <w:sz w:val="22"/>
                <w:szCs w:val="22"/>
                <w:lang w:val="de-DE" w:eastAsia="de-DE"/>
              </w:rPr>
              <w:tab/>
            </w:r>
            <w:r w:rsidR="00933F6A" w:rsidRPr="000516EF">
              <w:rPr>
                <w:rStyle w:val="Link"/>
                <w:noProof/>
              </w:rPr>
              <w:t>Image resolution for feature extraction</w:t>
            </w:r>
            <w:r w:rsidR="00933F6A">
              <w:rPr>
                <w:noProof/>
                <w:webHidden/>
              </w:rPr>
              <w:tab/>
            </w:r>
            <w:r w:rsidR="00933F6A">
              <w:rPr>
                <w:noProof/>
                <w:webHidden/>
              </w:rPr>
              <w:fldChar w:fldCharType="begin"/>
            </w:r>
            <w:r w:rsidR="00933F6A">
              <w:rPr>
                <w:noProof/>
                <w:webHidden/>
              </w:rPr>
              <w:instrText xml:space="preserve"> PAGEREF _Toc413454140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62F41755"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41" w:history="1">
            <w:r w:rsidR="00933F6A" w:rsidRPr="000516EF">
              <w:rPr>
                <w:rStyle w:val="Link"/>
                <w:noProof/>
              </w:rPr>
              <w:t>3.2</w:t>
            </w:r>
            <w:r w:rsidR="00933F6A">
              <w:rPr>
                <w:rFonts w:eastAsiaTheme="minorEastAsia"/>
                <w:noProof/>
                <w:sz w:val="22"/>
                <w:szCs w:val="22"/>
                <w:lang w:val="de-DE" w:eastAsia="de-DE"/>
              </w:rPr>
              <w:tab/>
            </w:r>
            <w:r w:rsidR="00933F6A" w:rsidRPr="000516EF">
              <w:rPr>
                <w:rStyle w:val="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_Toc413454141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4930012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2" w:history="1">
            <w:r w:rsidR="00933F6A" w:rsidRPr="000516EF">
              <w:rPr>
                <w:rStyle w:val="Link"/>
                <w:noProof/>
              </w:rPr>
              <w:t>3.2.1</w:t>
            </w:r>
            <w:r w:rsidR="00933F6A">
              <w:rPr>
                <w:rFonts w:eastAsiaTheme="minorEastAsia"/>
                <w:noProof/>
                <w:sz w:val="22"/>
                <w:szCs w:val="22"/>
                <w:lang w:val="de-DE" w:eastAsia="de-DE"/>
              </w:rPr>
              <w:tab/>
            </w:r>
            <w:r w:rsidR="00933F6A" w:rsidRPr="000516EF">
              <w:rPr>
                <w:rStyle w:val="Link"/>
                <w:noProof/>
              </w:rPr>
              <w:t>PCB board segmentation</w:t>
            </w:r>
            <w:r w:rsidR="00933F6A">
              <w:rPr>
                <w:noProof/>
                <w:webHidden/>
              </w:rPr>
              <w:tab/>
            </w:r>
            <w:r w:rsidR="00933F6A">
              <w:rPr>
                <w:noProof/>
                <w:webHidden/>
              </w:rPr>
              <w:fldChar w:fldCharType="begin"/>
            </w:r>
            <w:r w:rsidR="00933F6A">
              <w:rPr>
                <w:noProof/>
                <w:webHidden/>
              </w:rPr>
              <w:instrText xml:space="preserve"> PAGEREF _Toc413454142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51A916E0"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3" w:history="1">
            <w:r w:rsidR="00933F6A" w:rsidRPr="000516EF">
              <w:rPr>
                <w:rStyle w:val="Link"/>
                <w:noProof/>
              </w:rPr>
              <w:t>3.2.2</w:t>
            </w:r>
            <w:r w:rsidR="00933F6A">
              <w:rPr>
                <w:rFonts w:eastAsiaTheme="minorEastAsia"/>
                <w:noProof/>
                <w:sz w:val="22"/>
                <w:szCs w:val="22"/>
                <w:lang w:val="de-DE" w:eastAsia="de-DE"/>
              </w:rPr>
              <w:tab/>
            </w:r>
            <w:r w:rsidR="00933F6A" w:rsidRPr="000516EF">
              <w:rPr>
                <w:rStyle w:val="Link"/>
                <w:noProof/>
              </w:rPr>
              <w:t>Color based PCB surface detection</w:t>
            </w:r>
            <w:r w:rsidR="00933F6A">
              <w:rPr>
                <w:noProof/>
                <w:webHidden/>
              </w:rPr>
              <w:tab/>
            </w:r>
            <w:r w:rsidR="00933F6A">
              <w:rPr>
                <w:noProof/>
                <w:webHidden/>
              </w:rPr>
              <w:fldChar w:fldCharType="begin"/>
            </w:r>
            <w:r w:rsidR="00933F6A">
              <w:rPr>
                <w:noProof/>
                <w:webHidden/>
              </w:rPr>
              <w:instrText xml:space="preserve"> PAGEREF _Toc413454143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5EDF63D1"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4" w:history="1">
            <w:r w:rsidR="00933F6A" w:rsidRPr="000516EF">
              <w:rPr>
                <w:rStyle w:val="Link"/>
                <w:noProof/>
              </w:rPr>
              <w:t>3.2.3</w:t>
            </w:r>
            <w:r w:rsidR="00933F6A">
              <w:rPr>
                <w:rFonts w:eastAsiaTheme="minorEastAsia"/>
                <w:noProof/>
                <w:sz w:val="22"/>
                <w:szCs w:val="22"/>
                <w:lang w:val="de-DE" w:eastAsia="de-DE"/>
              </w:rPr>
              <w:tab/>
            </w:r>
            <w:r w:rsidR="00933F6A" w:rsidRPr="000516EF">
              <w:rPr>
                <w:rStyle w:val="Link"/>
                <w:noProof/>
              </w:rPr>
              <w:t>Electronic component detection based on normalized 2D cross-correlation</w:t>
            </w:r>
            <w:r w:rsidR="00933F6A">
              <w:rPr>
                <w:noProof/>
                <w:webHidden/>
              </w:rPr>
              <w:tab/>
            </w:r>
            <w:r w:rsidR="00933F6A">
              <w:rPr>
                <w:noProof/>
                <w:webHidden/>
              </w:rPr>
              <w:fldChar w:fldCharType="begin"/>
            </w:r>
            <w:r w:rsidR="00933F6A">
              <w:rPr>
                <w:noProof/>
                <w:webHidden/>
              </w:rPr>
              <w:instrText xml:space="preserve"> PAGEREF _Toc413454144 \h </w:instrText>
            </w:r>
            <w:r w:rsidR="00933F6A">
              <w:rPr>
                <w:noProof/>
                <w:webHidden/>
              </w:rPr>
            </w:r>
            <w:r w:rsidR="00933F6A">
              <w:rPr>
                <w:noProof/>
                <w:webHidden/>
              </w:rPr>
              <w:fldChar w:fldCharType="separate"/>
            </w:r>
            <w:r w:rsidR="00933F6A">
              <w:rPr>
                <w:noProof/>
                <w:webHidden/>
              </w:rPr>
              <w:t>43</w:t>
            </w:r>
            <w:r w:rsidR="00933F6A">
              <w:rPr>
                <w:noProof/>
                <w:webHidden/>
              </w:rPr>
              <w:fldChar w:fldCharType="end"/>
            </w:r>
          </w:hyperlink>
        </w:p>
        <w:p w14:paraId="3B053DF7"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45" w:history="1">
            <w:r w:rsidR="00933F6A" w:rsidRPr="000516EF">
              <w:rPr>
                <w:rStyle w:val="Link"/>
                <w:noProof/>
              </w:rPr>
              <w:t>3.3</w:t>
            </w:r>
            <w:r w:rsidR="00933F6A">
              <w:rPr>
                <w:rFonts w:eastAsiaTheme="minorEastAsia"/>
                <w:noProof/>
                <w:sz w:val="22"/>
                <w:szCs w:val="22"/>
                <w:lang w:val="de-DE" w:eastAsia="de-DE"/>
              </w:rPr>
              <w:tab/>
            </w:r>
            <w:r w:rsidR="00933F6A" w:rsidRPr="000516EF">
              <w:rPr>
                <w:rStyle w:val="Link"/>
                <w:noProof/>
              </w:rPr>
              <w:t>Feature extraction</w:t>
            </w:r>
            <w:r w:rsidR="00933F6A">
              <w:rPr>
                <w:noProof/>
                <w:webHidden/>
              </w:rPr>
              <w:tab/>
            </w:r>
            <w:r w:rsidR="00933F6A">
              <w:rPr>
                <w:noProof/>
                <w:webHidden/>
              </w:rPr>
              <w:fldChar w:fldCharType="begin"/>
            </w:r>
            <w:r w:rsidR="00933F6A">
              <w:rPr>
                <w:noProof/>
                <w:webHidden/>
              </w:rPr>
              <w:instrText xml:space="preserve"> PAGEREF _Toc413454145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5326FBEE"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6" w:history="1">
            <w:r w:rsidR="00933F6A" w:rsidRPr="000516EF">
              <w:rPr>
                <w:rStyle w:val="Link"/>
                <w:noProof/>
              </w:rPr>
              <w:t>3.3.1</w:t>
            </w:r>
            <w:r w:rsidR="00933F6A">
              <w:rPr>
                <w:rFonts w:eastAsiaTheme="minorEastAsia"/>
                <w:noProof/>
                <w:sz w:val="22"/>
                <w:szCs w:val="22"/>
                <w:lang w:val="de-DE" w:eastAsia="de-DE"/>
              </w:rPr>
              <w:tab/>
            </w:r>
            <w:r w:rsidR="00933F6A" w:rsidRPr="000516EF">
              <w:rPr>
                <w:rStyle w:val="Link"/>
                <w:noProof/>
              </w:rPr>
              <w:t>A priori knowledge generation</w:t>
            </w:r>
            <w:r w:rsidR="00933F6A">
              <w:rPr>
                <w:noProof/>
                <w:webHidden/>
              </w:rPr>
              <w:tab/>
            </w:r>
            <w:r w:rsidR="00933F6A">
              <w:rPr>
                <w:noProof/>
                <w:webHidden/>
              </w:rPr>
              <w:fldChar w:fldCharType="begin"/>
            </w:r>
            <w:r w:rsidR="00933F6A">
              <w:rPr>
                <w:noProof/>
                <w:webHidden/>
              </w:rPr>
              <w:instrText xml:space="preserve"> PAGEREF _Toc413454146 \h </w:instrText>
            </w:r>
            <w:r w:rsidR="00933F6A">
              <w:rPr>
                <w:noProof/>
                <w:webHidden/>
              </w:rPr>
            </w:r>
            <w:r w:rsidR="00933F6A">
              <w:rPr>
                <w:noProof/>
                <w:webHidden/>
              </w:rPr>
              <w:fldChar w:fldCharType="separate"/>
            </w:r>
            <w:r w:rsidR="00933F6A">
              <w:rPr>
                <w:noProof/>
                <w:webHidden/>
              </w:rPr>
              <w:t>46</w:t>
            </w:r>
            <w:r w:rsidR="00933F6A">
              <w:rPr>
                <w:noProof/>
                <w:webHidden/>
              </w:rPr>
              <w:fldChar w:fldCharType="end"/>
            </w:r>
          </w:hyperlink>
        </w:p>
        <w:p w14:paraId="199BB314"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7" w:history="1">
            <w:r w:rsidR="00933F6A" w:rsidRPr="000516EF">
              <w:rPr>
                <w:rStyle w:val="Link"/>
                <w:noProof/>
              </w:rPr>
              <w:t>3.3.2</w:t>
            </w:r>
            <w:r w:rsidR="00933F6A">
              <w:rPr>
                <w:rFonts w:eastAsiaTheme="minorEastAsia"/>
                <w:noProof/>
                <w:sz w:val="22"/>
                <w:szCs w:val="22"/>
                <w:lang w:val="de-DE" w:eastAsia="de-DE"/>
              </w:rPr>
              <w:tab/>
            </w:r>
            <w:r w:rsidR="00933F6A" w:rsidRPr="000516EF">
              <w:rPr>
                <w:rStyle w:val="Link"/>
                <w:noProof/>
              </w:rPr>
              <w:t>Fourier coefficients based feature extraction</w:t>
            </w:r>
            <w:r w:rsidR="00933F6A">
              <w:rPr>
                <w:noProof/>
                <w:webHidden/>
              </w:rPr>
              <w:tab/>
            </w:r>
            <w:r w:rsidR="00933F6A">
              <w:rPr>
                <w:noProof/>
                <w:webHidden/>
              </w:rPr>
              <w:fldChar w:fldCharType="begin"/>
            </w:r>
            <w:r w:rsidR="00933F6A">
              <w:rPr>
                <w:noProof/>
                <w:webHidden/>
              </w:rPr>
              <w:instrText xml:space="preserve"> PAGEREF _Toc413454147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0531C309"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8" w:history="1">
            <w:r w:rsidR="00933F6A" w:rsidRPr="000516EF">
              <w:rPr>
                <w:rStyle w:val="Link"/>
                <w:noProof/>
              </w:rPr>
              <w:t>3.3.3</w:t>
            </w:r>
            <w:r w:rsidR="00933F6A">
              <w:rPr>
                <w:rFonts w:eastAsiaTheme="minorEastAsia"/>
                <w:noProof/>
                <w:sz w:val="22"/>
                <w:szCs w:val="22"/>
                <w:lang w:val="de-DE" w:eastAsia="de-DE"/>
              </w:rPr>
              <w:tab/>
            </w:r>
            <w:r w:rsidR="00933F6A" w:rsidRPr="000516EF">
              <w:rPr>
                <w:rStyle w:val="Link"/>
                <w:noProof/>
              </w:rPr>
              <w:t>Histogram based feature extraction</w:t>
            </w:r>
            <w:r w:rsidR="00933F6A">
              <w:rPr>
                <w:noProof/>
                <w:webHidden/>
              </w:rPr>
              <w:tab/>
            </w:r>
            <w:r w:rsidR="00933F6A">
              <w:rPr>
                <w:noProof/>
                <w:webHidden/>
              </w:rPr>
              <w:fldChar w:fldCharType="begin"/>
            </w:r>
            <w:r w:rsidR="00933F6A">
              <w:rPr>
                <w:noProof/>
                <w:webHidden/>
              </w:rPr>
              <w:instrText xml:space="preserve"> PAGEREF _Toc413454148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6113EFA8"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49" w:history="1">
            <w:r w:rsidR="00933F6A" w:rsidRPr="000516EF">
              <w:rPr>
                <w:rStyle w:val="Link"/>
                <w:noProof/>
              </w:rPr>
              <w:t>3.3.4</w:t>
            </w:r>
            <w:r w:rsidR="00933F6A">
              <w:rPr>
                <w:rFonts w:eastAsiaTheme="minorEastAsia"/>
                <w:noProof/>
                <w:sz w:val="22"/>
                <w:szCs w:val="22"/>
                <w:lang w:val="de-DE" w:eastAsia="de-DE"/>
              </w:rPr>
              <w:tab/>
            </w:r>
            <w:r w:rsidR="00933F6A" w:rsidRPr="000516EF">
              <w:rPr>
                <w:rStyle w:val="Link"/>
                <w:noProof/>
              </w:rPr>
              <w:t>Segment based feature extraction</w:t>
            </w:r>
            <w:r w:rsidR="00933F6A">
              <w:rPr>
                <w:noProof/>
                <w:webHidden/>
              </w:rPr>
              <w:tab/>
            </w:r>
            <w:r w:rsidR="00933F6A">
              <w:rPr>
                <w:noProof/>
                <w:webHidden/>
              </w:rPr>
              <w:fldChar w:fldCharType="begin"/>
            </w:r>
            <w:r w:rsidR="00933F6A">
              <w:rPr>
                <w:noProof/>
                <w:webHidden/>
              </w:rPr>
              <w:instrText xml:space="preserve"> PAGEREF _Toc413454149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54DDF37F"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0" w:history="1">
            <w:r w:rsidR="00933F6A" w:rsidRPr="000516EF">
              <w:rPr>
                <w:rStyle w:val="Link"/>
                <w:noProof/>
              </w:rPr>
              <w:t>3.3.5</w:t>
            </w:r>
            <w:r w:rsidR="00933F6A">
              <w:rPr>
                <w:rFonts w:eastAsiaTheme="minorEastAsia"/>
                <w:noProof/>
                <w:sz w:val="22"/>
                <w:szCs w:val="22"/>
                <w:lang w:val="de-DE" w:eastAsia="de-DE"/>
              </w:rPr>
              <w:tab/>
            </w:r>
            <w:r w:rsidR="00933F6A" w:rsidRPr="000516EF">
              <w:rPr>
                <w:rStyle w:val="Link"/>
                <w:noProof/>
              </w:rPr>
              <w:t>PCA reconstruction error based feature extraction</w:t>
            </w:r>
            <w:r w:rsidR="00933F6A">
              <w:rPr>
                <w:noProof/>
                <w:webHidden/>
              </w:rPr>
              <w:tab/>
            </w:r>
            <w:r w:rsidR="00933F6A">
              <w:rPr>
                <w:noProof/>
                <w:webHidden/>
              </w:rPr>
              <w:fldChar w:fldCharType="begin"/>
            </w:r>
            <w:r w:rsidR="00933F6A">
              <w:rPr>
                <w:noProof/>
                <w:webHidden/>
              </w:rPr>
              <w:instrText xml:space="preserve"> PAGEREF _Toc413454150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61D32574"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51" w:history="1">
            <w:r w:rsidR="00933F6A" w:rsidRPr="000516EF">
              <w:rPr>
                <w:rStyle w:val="Link"/>
                <w:noProof/>
              </w:rPr>
              <w:t>3.4</w:t>
            </w:r>
            <w:r w:rsidR="00933F6A">
              <w:rPr>
                <w:rFonts w:eastAsiaTheme="minorEastAsia"/>
                <w:noProof/>
                <w:sz w:val="22"/>
                <w:szCs w:val="22"/>
                <w:lang w:val="de-DE" w:eastAsia="de-DE"/>
              </w:rPr>
              <w:tab/>
            </w:r>
            <w:r w:rsidR="00933F6A" w:rsidRPr="000516EF">
              <w:rPr>
                <w:rStyle w:val="Link"/>
                <w:noProof/>
              </w:rPr>
              <w:t>Feature selection based on Fisher score and Random forest</w:t>
            </w:r>
            <w:r w:rsidR="00933F6A">
              <w:rPr>
                <w:noProof/>
                <w:webHidden/>
              </w:rPr>
              <w:tab/>
            </w:r>
            <w:r w:rsidR="00933F6A">
              <w:rPr>
                <w:noProof/>
                <w:webHidden/>
              </w:rPr>
              <w:fldChar w:fldCharType="begin"/>
            </w:r>
            <w:r w:rsidR="00933F6A">
              <w:rPr>
                <w:noProof/>
                <w:webHidden/>
              </w:rPr>
              <w:instrText xml:space="preserve"> PAGEREF _Toc413454151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7C50B691"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52" w:history="1">
            <w:r w:rsidR="00933F6A" w:rsidRPr="000516EF">
              <w:rPr>
                <w:rStyle w:val="Link"/>
                <w:noProof/>
              </w:rPr>
              <w:t>3.5</w:t>
            </w:r>
            <w:r w:rsidR="00933F6A">
              <w:rPr>
                <w:rFonts w:eastAsiaTheme="minorEastAsia"/>
                <w:noProof/>
                <w:sz w:val="22"/>
                <w:szCs w:val="22"/>
                <w:lang w:val="de-DE" w:eastAsia="de-DE"/>
              </w:rPr>
              <w:tab/>
            </w:r>
            <w:r w:rsidR="00933F6A" w:rsidRPr="000516EF">
              <w:rPr>
                <w:rStyle w:val="Link"/>
                <w:noProof/>
              </w:rPr>
              <w:t>Classification</w:t>
            </w:r>
            <w:r w:rsidR="00933F6A">
              <w:rPr>
                <w:noProof/>
                <w:webHidden/>
              </w:rPr>
              <w:tab/>
            </w:r>
            <w:r w:rsidR="00933F6A">
              <w:rPr>
                <w:noProof/>
                <w:webHidden/>
              </w:rPr>
              <w:fldChar w:fldCharType="begin"/>
            </w:r>
            <w:r w:rsidR="00933F6A">
              <w:rPr>
                <w:noProof/>
                <w:webHidden/>
              </w:rPr>
              <w:instrText xml:space="preserve"> PAGEREF _Toc413454152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3F78DA4D"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3" w:history="1">
            <w:r w:rsidR="00933F6A" w:rsidRPr="000516EF">
              <w:rPr>
                <w:rStyle w:val="Link"/>
                <w:noProof/>
              </w:rPr>
              <w:t>3.5.1</w:t>
            </w:r>
            <w:r w:rsidR="00933F6A">
              <w:rPr>
                <w:rFonts w:eastAsiaTheme="minorEastAsia"/>
                <w:noProof/>
                <w:sz w:val="22"/>
                <w:szCs w:val="22"/>
                <w:lang w:val="de-DE" w:eastAsia="de-DE"/>
              </w:rPr>
              <w:tab/>
            </w:r>
            <w:r w:rsidR="00933F6A" w:rsidRPr="000516EF">
              <w:rPr>
                <w:rStyle w:val="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_Toc413454153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1A5B9F1B"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4" w:history="1">
            <w:r w:rsidR="00933F6A" w:rsidRPr="000516EF">
              <w:rPr>
                <w:rStyle w:val="Link"/>
                <w:noProof/>
              </w:rPr>
              <w:t>3.5.2</w:t>
            </w:r>
            <w:r w:rsidR="00933F6A">
              <w:rPr>
                <w:rFonts w:eastAsiaTheme="minorEastAsia"/>
                <w:noProof/>
                <w:sz w:val="22"/>
                <w:szCs w:val="22"/>
                <w:lang w:val="de-DE" w:eastAsia="de-DE"/>
              </w:rPr>
              <w:tab/>
            </w:r>
            <w:r w:rsidR="00933F6A" w:rsidRPr="000516EF">
              <w:rPr>
                <w:rStyle w:val="Link"/>
                <w:noProof/>
              </w:rPr>
              <w:t>Support vector machines</w:t>
            </w:r>
            <w:r w:rsidR="00933F6A">
              <w:rPr>
                <w:noProof/>
                <w:webHidden/>
              </w:rPr>
              <w:tab/>
            </w:r>
            <w:r w:rsidR="00933F6A">
              <w:rPr>
                <w:noProof/>
                <w:webHidden/>
              </w:rPr>
              <w:fldChar w:fldCharType="begin"/>
            </w:r>
            <w:r w:rsidR="00933F6A">
              <w:rPr>
                <w:noProof/>
                <w:webHidden/>
              </w:rPr>
              <w:instrText xml:space="preserve"> PAGEREF _Toc413454154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47F38E33"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55" w:history="1">
            <w:r w:rsidR="00933F6A" w:rsidRPr="000516EF">
              <w:rPr>
                <w:rStyle w:val="Link"/>
                <w:noProof/>
              </w:rPr>
              <w:t>3.6</w:t>
            </w:r>
            <w:r w:rsidR="00933F6A">
              <w:rPr>
                <w:rFonts w:eastAsiaTheme="minorEastAsia"/>
                <w:noProof/>
                <w:sz w:val="22"/>
                <w:szCs w:val="22"/>
                <w:lang w:val="de-DE" w:eastAsia="de-DE"/>
              </w:rPr>
              <w:tab/>
            </w:r>
            <w:r w:rsidR="00933F6A" w:rsidRPr="000516EF">
              <w:rPr>
                <w:rStyle w:val="Link"/>
                <w:noProof/>
              </w:rPr>
              <w:t>Data fusion model</w:t>
            </w:r>
            <w:r w:rsidR="00933F6A">
              <w:rPr>
                <w:noProof/>
                <w:webHidden/>
              </w:rPr>
              <w:tab/>
            </w:r>
            <w:r w:rsidR="00933F6A">
              <w:rPr>
                <w:noProof/>
                <w:webHidden/>
              </w:rPr>
              <w:fldChar w:fldCharType="begin"/>
            </w:r>
            <w:r w:rsidR="00933F6A">
              <w:rPr>
                <w:noProof/>
                <w:webHidden/>
              </w:rPr>
              <w:instrText xml:space="preserve"> PAGEREF _Toc413454155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65A307A0"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6" w:history="1">
            <w:r w:rsidR="00933F6A" w:rsidRPr="000516EF">
              <w:rPr>
                <w:rStyle w:val="Link"/>
                <w:noProof/>
              </w:rPr>
              <w:t>3.6.1</w:t>
            </w:r>
            <w:r w:rsidR="00933F6A">
              <w:rPr>
                <w:rFonts w:eastAsiaTheme="minorEastAsia"/>
                <w:noProof/>
                <w:sz w:val="22"/>
                <w:szCs w:val="22"/>
                <w:lang w:val="de-DE" w:eastAsia="de-DE"/>
              </w:rPr>
              <w:tab/>
            </w:r>
            <w:r w:rsidR="00933F6A" w:rsidRPr="000516EF">
              <w:rPr>
                <w:rStyle w:val="Link"/>
                <w:noProof/>
              </w:rPr>
              <w:t>Feature level fusion</w:t>
            </w:r>
            <w:r w:rsidR="00933F6A">
              <w:rPr>
                <w:noProof/>
                <w:webHidden/>
              </w:rPr>
              <w:tab/>
            </w:r>
            <w:r w:rsidR="00933F6A">
              <w:rPr>
                <w:noProof/>
                <w:webHidden/>
              </w:rPr>
              <w:fldChar w:fldCharType="begin"/>
            </w:r>
            <w:r w:rsidR="00933F6A">
              <w:rPr>
                <w:noProof/>
                <w:webHidden/>
              </w:rPr>
              <w:instrText xml:space="preserve"> PAGEREF _Toc413454156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3A6881CE"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7" w:history="1">
            <w:r w:rsidR="00933F6A" w:rsidRPr="000516EF">
              <w:rPr>
                <w:rStyle w:val="Link"/>
                <w:noProof/>
              </w:rPr>
              <w:t>3.6.2</w:t>
            </w:r>
            <w:r w:rsidR="00933F6A">
              <w:rPr>
                <w:rFonts w:eastAsiaTheme="minorEastAsia"/>
                <w:noProof/>
                <w:sz w:val="22"/>
                <w:szCs w:val="22"/>
                <w:lang w:val="de-DE" w:eastAsia="de-DE"/>
              </w:rPr>
              <w:tab/>
            </w:r>
            <w:r w:rsidR="00933F6A" w:rsidRPr="000516EF">
              <w:rPr>
                <w:rStyle w:val="Link"/>
                <w:noProof/>
              </w:rPr>
              <w:t>Classifier level fusion</w:t>
            </w:r>
            <w:r w:rsidR="00933F6A">
              <w:rPr>
                <w:noProof/>
                <w:webHidden/>
              </w:rPr>
              <w:tab/>
            </w:r>
            <w:r w:rsidR="00933F6A">
              <w:rPr>
                <w:noProof/>
                <w:webHidden/>
              </w:rPr>
              <w:fldChar w:fldCharType="begin"/>
            </w:r>
            <w:r w:rsidR="00933F6A">
              <w:rPr>
                <w:noProof/>
                <w:webHidden/>
              </w:rPr>
              <w:instrText xml:space="preserve"> PAGEREF _Toc413454157 \h </w:instrText>
            </w:r>
            <w:r w:rsidR="00933F6A">
              <w:rPr>
                <w:noProof/>
                <w:webHidden/>
              </w:rPr>
            </w:r>
            <w:r w:rsidR="00933F6A">
              <w:rPr>
                <w:noProof/>
                <w:webHidden/>
              </w:rPr>
              <w:fldChar w:fldCharType="separate"/>
            </w:r>
            <w:r w:rsidR="00933F6A">
              <w:rPr>
                <w:noProof/>
                <w:webHidden/>
              </w:rPr>
              <w:t>58</w:t>
            </w:r>
            <w:r w:rsidR="00933F6A">
              <w:rPr>
                <w:noProof/>
                <w:webHidden/>
              </w:rPr>
              <w:fldChar w:fldCharType="end"/>
            </w:r>
          </w:hyperlink>
        </w:p>
        <w:p w14:paraId="56489F44"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58" w:history="1">
            <w:r w:rsidR="00933F6A" w:rsidRPr="000516EF">
              <w:rPr>
                <w:rStyle w:val="Link"/>
                <w:noProof/>
              </w:rPr>
              <w:t>3.6.3</w:t>
            </w:r>
            <w:r w:rsidR="00933F6A">
              <w:rPr>
                <w:rFonts w:eastAsiaTheme="minorEastAsia"/>
                <w:noProof/>
                <w:sz w:val="22"/>
                <w:szCs w:val="22"/>
                <w:lang w:val="de-DE" w:eastAsia="de-DE"/>
              </w:rPr>
              <w:tab/>
            </w:r>
            <w:r w:rsidR="00933F6A" w:rsidRPr="000516EF">
              <w:rPr>
                <w:rStyle w:val="Link"/>
                <w:noProof/>
              </w:rPr>
              <w:t>Decision level fusion with Dempster-Shafer theory</w:t>
            </w:r>
            <w:r w:rsidR="00933F6A">
              <w:rPr>
                <w:noProof/>
                <w:webHidden/>
              </w:rPr>
              <w:tab/>
            </w:r>
            <w:r w:rsidR="00933F6A">
              <w:rPr>
                <w:noProof/>
                <w:webHidden/>
              </w:rPr>
              <w:fldChar w:fldCharType="begin"/>
            </w:r>
            <w:r w:rsidR="00933F6A">
              <w:rPr>
                <w:noProof/>
                <w:webHidden/>
              </w:rPr>
              <w:instrText xml:space="preserve"> PAGEREF _Toc413454158 \h </w:instrText>
            </w:r>
            <w:r w:rsidR="00933F6A">
              <w:rPr>
                <w:noProof/>
                <w:webHidden/>
              </w:rPr>
            </w:r>
            <w:r w:rsidR="00933F6A">
              <w:rPr>
                <w:noProof/>
                <w:webHidden/>
              </w:rPr>
              <w:fldChar w:fldCharType="separate"/>
            </w:r>
            <w:r w:rsidR="00933F6A">
              <w:rPr>
                <w:noProof/>
                <w:webHidden/>
              </w:rPr>
              <w:t>59</w:t>
            </w:r>
            <w:r w:rsidR="00933F6A">
              <w:rPr>
                <w:noProof/>
                <w:webHidden/>
              </w:rPr>
              <w:fldChar w:fldCharType="end"/>
            </w:r>
          </w:hyperlink>
        </w:p>
        <w:p w14:paraId="3B12CEF7"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59" w:history="1">
            <w:r w:rsidR="00933F6A" w:rsidRPr="000516EF">
              <w:rPr>
                <w:rStyle w:val="Link"/>
                <w:noProof/>
              </w:rPr>
              <w:t>3.7</w:t>
            </w:r>
            <w:r w:rsidR="00933F6A">
              <w:rPr>
                <w:rFonts w:eastAsiaTheme="minorEastAsia"/>
                <w:noProof/>
                <w:sz w:val="22"/>
                <w:szCs w:val="22"/>
                <w:lang w:val="de-DE" w:eastAsia="de-DE"/>
              </w:rPr>
              <w:tab/>
            </w:r>
            <w:r w:rsidR="00933F6A" w:rsidRPr="000516EF">
              <w:rPr>
                <w:rStyle w:val="Link"/>
                <w:noProof/>
              </w:rPr>
              <w:t>Optical character recognition of electronic component marking</w:t>
            </w:r>
            <w:r w:rsidR="00933F6A">
              <w:rPr>
                <w:noProof/>
                <w:webHidden/>
              </w:rPr>
              <w:tab/>
            </w:r>
            <w:r w:rsidR="00933F6A">
              <w:rPr>
                <w:noProof/>
                <w:webHidden/>
              </w:rPr>
              <w:fldChar w:fldCharType="begin"/>
            </w:r>
            <w:r w:rsidR="00933F6A">
              <w:rPr>
                <w:noProof/>
                <w:webHidden/>
              </w:rPr>
              <w:instrText xml:space="preserve"> PAGEREF _Toc413454159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B9ABCB6"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60" w:history="1">
            <w:r w:rsidR="00933F6A" w:rsidRPr="000516EF">
              <w:rPr>
                <w:rStyle w:val="Link"/>
                <w:noProof/>
              </w:rPr>
              <w:t>3.7.1</w:t>
            </w:r>
            <w:r w:rsidR="00933F6A">
              <w:rPr>
                <w:rFonts w:eastAsiaTheme="minorEastAsia"/>
                <w:noProof/>
                <w:sz w:val="22"/>
                <w:szCs w:val="22"/>
                <w:lang w:val="de-DE" w:eastAsia="de-DE"/>
              </w:rPr>
              <w:tab/>
            </w:r>
            <w:r w:rsidR="00933F6A" w:rsidRPr="000516EF">
              <w:rPr>
                <w:rStyle w:val="Link"/>
                <w:noProof/>
              </w:rPr>
              <w:t>Optical character recognition difficulties</w:t>
            </w:r>
            <w:r w:rsidR="00933F6A">
              <w:rPr>
                <w:noProof/>
                <w:webHidden/>
              </w:rPr>
              <w:tab/>
            </w:r>
            <w:r w:rsidR="00933F6A">
              <w:rPr>
                <w:noProof/>
                <w:webHidden/>
              </w:rPr>
              <w:fldChar w:fldCharType="begin"/>
            </w:r>
            <w:r w:rsidR="00933F6A">
              <w:rPr>
                <w:noProof/>
                <w:webHidden/>
              </w:rPr>
              <w:instrText xml:space="preserve"> PAGEREF _Toc413454160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A4669EF"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61" w:history="1">
            <w:r w:rsidR="00933F6A" w:rsidRPr="000516EF">
              <w:rPr>
                <w:rStyle w:val="Link"/>
                <w:noProof/>
              </w:rPr>
              <w:t>3.7.2</w:t>
            </w:r>
            <w:r w:rsidR="00933F6A">
              <w:rPr>
                <w:rFonts w:eastAsiaTheme="minorEastAsia"/>
                <w:noProof/>
                <w:sz w:val="22"/>
                <w:szCs w:val="22"/>
                <w:lang w:val="de-DE" w:eastAsia="de-DE"/>
              </w:rPr>
              <w:tab/>
            </w:r>
            <w:r w:rsidR="00933F6A" w:rsidRPr="000516EF">
              <w:rPr>
                <w:rStyle w:val="Link"/>
                <w:noProof/>
              </w:rPr>
              <w:t>Optical character recognition flow chart</w:t>
            </w:r>
            <w:r w:rsidR="00933F6A">
              <w:rPr>
                <w:noProof/>
                <w:webHidden/>
              </w:rPr>
              <w:tab/>
            </w:r>
            <w:r w:rsidR="00933F6A">
              <w:rPr>
                <w:noProof/>
                <w:webHidden/>
              </w:rPr>
              <w:fldChar w:fldCharType="begin"/>
            </w:r>
            <w:r w:rsidR="00933F6A">
              <w:rPr>
                <w:noProof/>
                <w:webHidden/>
              </w:rPr>
              <w:instrText xml:space="preserve"> PAGEREF _Toc413454161 \h </w:instrText>
            </w:r>
            <w:r w:rsidR="00933F6A">
              <w:rPr>
                <w:noProof/>
                <w:webHidden/>
              </w:rPr>
            </w:r>
            <w:r w:rsidR="00933F6A">
              <w:rPr>
                <w:noProof/>
                <w:webHidden/>
              </w:rPr>
              <w:fldChar w:fldCharType="separate"/>
            </w:r>
            <w:r w:rsidR="00933F6A">
              <w:rPr>
                <w:noProof/>
                <w:webHidden/>
              </w:rPr>
              <w:t>66</w:t>
            </w:r>
            <w:r w:rsidR="00933F6A">
              <w:rPr>
                <w:noProof/>
                <w:webHidden/>
              </w:rPr>
              <w:fldChar w:fldCharType="end"/>
            </w:r>
          </w:hyperlink>
        </w:p>
        <w:p w14:paraId="5A5ACB2B"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62" w:history="1">
            <w:r w:rsidR="00933F6A" w:rsidRPr="000516EF">
              <w:rPr>
                <w:rStyle w:val="Link"/>
                <w:noProof/>
              </w:rPr>
              <w:t>3.7.3</w:t>
            </w:r>
            <w:r w:rsidR="00933F6A">
              <w:rPr>
                <w:rFonts w:eastAsiaTheme="minorEastAsia"/>
                <w:noProof/>
                <w:sz w:val="22"/>
                <w:szCs w:val="22"/>
                <w:lang w:val="de-DE" w:eastAsia="de-DE"/>
              </w:rPr>
              <w:tab/>
            </w:r>
            <w:r w:rsidR="00933F6A" w:rsidRPr="000516EF">
              <w:rPr>
                <w:rStyle w:val="Link"/>
                <w:noProof/>
              </w:rPr>
              <w:t>Optical character recognition evaluation scheme</w:t>
            </w:r>
            <w:r w:rsidR="00933F6A">
              <w:rPr>
                <w:noProof/>
                <w:webHidden/>
              </w:rPr>
              <w:tab/>
            </w:r>
            <w:r w:rsidR="00933F6A">
              <w:rPr>
                <w:noProof/>
                <w:webHidden/>
              </w:rPr>
              <w:fldChar w:fldCharType="begin"/>
            </w:r>
            <w:r w:rsidR="00933F6A">
              <w:rPr>
                <w:noProof/>
                <w:webHidden/>
              </w:rPr>
              <w:instrText xml:space="preserve"> PAGEREF _Toc413454162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68310630" w14:textId="77777777" w:rsidR="00933F6A" w:rsidRDefault="005C22C8">
          <w:pPr>
            <w:pStyle w:val="Verzeichnis1"/>
            <w:rPr>
              <w:rFonts w:eastAsiaTheme="minorEastAsia"/>
              <w:noProof/>
              <w:sz w:val="22"/>
              <w:szCs w:val="22"/>
              <w:lang w:val="de-DE" w:eastAsia="de-DE"/>
            </w:rPr>
          </w:pPr>
          <w:hyperlink w:anchor="_Toc413454163" w:history="1">
            <w:r w:rsidR="00933F6A" w:rsidRPr="000516EF">
              <w:rPr>
                <w:rStyle w:val="Link"/>
                <w:noProof/>
              </w:rPr>
              <w:t>4.</w:t>
            </w:r>
            <w:r w:rsidR="00933F6A">
              <w:rPr>
                <w:rFonts w:eastAsiaTheme="minorEastAsia"/>
                <w:noProof/>
                <w:sz w:val="22"/>
                <w:szCs w:val="22"/>
                <w:lang w:val="de-DE" w:eastAsia="de-DE"/>
              </w:rPr>
              <w:tab/>
            </w:r>
            <w:r w:rsidR="00933F6A" w:rsidRPr="000516EF">
              <w:rPr>
                <w:rStyle w:val="Link"/>
                <w:noProof/>
              </w:rPr>
              <w:t>Life-cycle inventory model analyses of printed circuit boards</w:t>
            </w:r>
            <w:r w:rsidR="00933F6A">
              <w:rPr>
                <w:noProof/>
                <w:webHidden/>
              </w:rPr>
              <w:tab/>
            </w:r>
            <w:r w:rsidR="00933F6A">
              <w:rPr>
                <w:noProof/>
                <w:webHidden/>
              </w:rPr>
              <w:fldChar w:fldCharType="begin"/>
            </w:r>
            <w:r w:rsidR="00933F6A">
              <w:rPr>
                <w:noProof/>
                <w:webHidden/>
              </w:rPr>
              <w:instrText xml:space="preserve"> PAGEREF _Toc413454163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3BC749E9"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64" w:history="1">
            <w:r w:rsidR="00933F6A" w:rsidRPr="000516EF">
              <w:rPr>
                <w:rStyle w:val="Link"/>
                <w:noProof/>
              </w:rPr>
              <w:t>4.1</w:t>
            </w:r>
            <w:r w:rsidR="00933F6A">
              <w:rPr>
                <w:rFonts w:eastAsiaTheme="minorEastAsia"/>
                <w:noProof/>
                <w:sz w:val="22"/>
                <w:szCs w:val="22"/>
                <w:lang w:val="de-DE" w:eastAsia="de-DE"/>
              </w:rPr>
              <w:tab/>
            </w:r>
            <w:r w:rsidR="00933F6A" w:rsidRPr="000516EF">
              <w:rPr>
                <w:rStyle w:val="Link"/>
                <w:noProof/>
              </w:rPr>
              <w:t>Printed circuit board region classification based on electronic component recognition results</w:t>
            </w:r>
            <w:r w:rsidR="00933F6A">
              <w:rPr>
                <w:noProof/>
                <w:webHidden/>
              </w:rPr>
              <w:tab/>
            </w:r>
            <w:r w:rsidR="00933F6A">
              <w:rPr>
                <w:noProof/>
                <w:webHidden/>
              </w:rPr>
              <w:fldChar w:fldCharType="begin"/>
            </w:r>
            <w:r w:rsidR="00933F6A">
              <w:rPr>
                <w:noProof/>
                <w:webHidden/>
              </w:rPr>
              <w:instrText xml:space="preserve"> PAGEREF _Toc413454164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676B4DC1"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65" w:history="1">
            <w:r w:rsidR="00933F6A" w:rsidRPr="000516EF">
              <w:rPr>
                <w:rStyle w:val="Link"/>
                <w:noProof/>
              </w:rPr>
              <w:t>4.2</w:t>
            </w:r>
            <w:r w:rsidR="00933F6A">
              <w:rPr>
                <w:rFonts w:eastAsiaTheme="minorEastAsia"/>
                <w:noProof/>
                <w:sz w:val="22"/>
                <w:szCs w:val="22"/>
                <w:lang w:val="de-DE" w:eastAsia="de-DE"/>
              </w:rPr>
              <w:tab/>
            </w:r>
            <w:r w:rsidR="00933F6A" w:rsidRPr="000516EF">
              <w:rPr>
                <w:rStyle w:val="Link"/>
                <w:noProof/>
              </w:rPr>
              <w:t>Estimated PCB-LCI model and PCB-composition model</w:t>
            </w:r>
            <w:r w:rsidR="00933F6A">
              <w:rPr>
                <w:noProof/>
                <w:webHidden/>
              </w:rPr>
              <w:tab/>
            </w:r>
            <w:r w:rsidR="00933F6A">
              <w:rPr>
                <w:noProof/>
                <w:webHidden/>
              </w:rPr>
              <w:fldChar w:fldCharType="begin"/>
            </w:r>
            <w:r w:rsidR="00933F6A">
              <w:rPr>
                <w:noProof/>
                <w:webHidden/>
              </w:rPr>
              <w:instrText xml:space="preserve"> PAGEREF _Toc413454165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1A92C45A"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66" w:history="1">
            <w:r w:rsidR="00933F6A" w:rsidRPr="000516EF">
              <w:rPr>
                <w:rStyle w:val="Link"/>
                <w:noProof/>
              </w:rPr>
              <w:t>4.3</w:t>
            </w:r>
            <w:r w:rsidR="00933F6A">
              <w:rPr>
                <w:rFonts w:eastAsiaTheme="minorEastAsia"/>
                <w:noProof/>
                <w:sz w:val="22"/>
                <w:szCs w:val="22"/>
                <w:lang w:val="de-DE" w:eastAsia="de-DE"/>
              </w:rPr>
              <w:tab/>
            </w:r>
            <w:r w:rsidR="00933F6A" w:rsidRPr="000516EF">
              <w:rPr>
                <w:rStyle w:val="Link"/>
                <w:noProof/>
              </w:rPr>
              <w:t>Data collection plan and data collection</w:t>
            </w:r>
            <w:r w:rsidR="00933F6A">
              <w:rPr>
                <w:noProof/>
                <w:webHidden/>
              </w:rPr>
              <w:tab/>
            </w:r>
            <w:r w:rsidR="00933F6A">
              <w:rPr>
                <w:noProof/>
                <w:webHidden/>
              </w:rPr>
              <w:fldChar w:fldCharType="begin"/>
            </w:r>
            <w:r w:rsidR="00933F6A">
              <w:rPr>
                <w:noProof/>
                <w:webHidden/>
              </w:rPr>
              <w:instrText xml:space="preserve"> PAGEREF _Toc413454166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0B835F01" w14:textId="77777777" w:rsidR="00933F6A" w:rsidRDefault="005C22C8">
          <w:pPr>
            <w:pStyle w:val="Verzeichnis1"/>
            <w:rPr>
              <w:rFonts w:eastAsiaTheme="minorEastAsia"/>
              <w:noProof/>
              <w:sz w:val="22"/>
              <w:szCs w:val="22"/>
              <w:lang w:val="de-DE" w:eastAsia="de-DE"/>
            </w:rPr>
          </w:pPr>
          <w:hyperlink w:anchor="_Toc413454167" w:history="1">
            <w:r w:rsidR="00933F6A" w:rsidRPr="000516EF">
              <w:rPr>
                <w:rStyle w:val="Link"/>
                <w:noProof/>
              </w:rPr>
              <w:t>5.</w:t>
            </w:r>
            <w:r w:rsidR="00933F6A">
              <w:rPr>
                <w:rFonts w:eastAsiaTheme="minorEastAsia"/>
                <w:noProof/>
                <w:sz w:val="22"/>
                <w:szCs w:val="22"/>
                <w:lang w:val="de-DE" w:eastAsia="de-DE"/>
              </w:rPr>
              <w:tab/>
            </w:r>
            <w:r w:rsidR="00933F6A" w:rsidRPr="000516EF">
              <w:rPr>
                <w:rStyle w:val="Link"/>
                <w:noProof/>
              </w:rPr>
              <w:t>Implementation and experiments</w:t>
            </w:r>
            <w:r w:rsidR="00933F6A">
              <w:rPr>
                <w:noProof/>
                <w:webHidden/>
              </w:rPr>
              <w:tab/>
            </w:r>
            <w:r w:rsidR="00933F6A">
              <w:rPr>
                <w:noProof/>
                <w:webHidden/>
              </w:rPr>
              <w:fldChar w:fldCharType="begin"/>
            </w:r>
            <w:r w:rsidR="00933F6A">
              <w:rPr>
                <w:noProof/>
                <w:webHidden/>
              </w:rPr>
              <w:instrText xml:space="preserve"> PAGEREF _Toc413454167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49E06694"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68" w:history="1">
            <w:r w:rsidR="00933F6A" w:rsidRPr="000516EF">
              <w:rPr>
                <w:rStyle w:val="Link"/>
                <w:noProof/>
              </w:rPr>
              <w:t>5.1</w:t>
            </w:r>
            <w:r w:rsidR="00933F6A">
              <w:rPr>
                <w:rFonts w:eastAsiaTheme="minorEastAsia"/>
                <w:noProof/>
                <w:sz w:val="22"/>
                <w:szCs w:val="22"/>
                <w:lang w:val="de-DE" w:eastAsia="de-DE"/>
              </w:rPr>
              <w:tab/>
            </w:r>
            <w:r w:rsidR="00933F6A" w:rsidRPr="000516EF">
              <w:rPr>
                <w:rStyle w:val="Link"/>
                <w:noProof/>
              </w:rPr>
              <w:t>Dataset creation</w:t>
            </w:r>
            <w:r w:rsidR="00933F6A">
              <w:rPr>
                <w:noProof/>
                <w:webHidden/>
              </w:rPr>
              <w:tab/>
            </w:r>
            <w:r w:rsidR="00933F6A">
              <w:rPr>
                <w:noProof/>
                <w:webHidden/>
              </w:rPr>
              <w:fldChar w:fldCharType="begin"/>
            </w:r>
            <w:r w:rsidR="00933F6A">
              <w:rPr>
                <w:noProof/>
                <w:webHidden/>
              </w:rPr>
              <w:instrText xml:space="preserve"> PAGEREF _Toc413454168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40CC24F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69" w:history="1">
            <w:r w:rsidR="00933F6A" w:rsidRPr="000516EF">
              <w:rPr>
                <w:rStyle w:val="Link"/>
                <w:noProof/>
              </w:rPr>
              <w:t>5.1.1</w:t>
            </w:r>
            <w:r w:rsidR="00933F6A">
              <w:rPr>
                <w:rFonts w:eastAsiaTheme="minorEastAsia"/>
                <w:noProof/>
                <w:sz w:val="22"/>
                <w:szCs w:val="22"/>
                <w:lang w:val="de-DE" w:eastAsia="de-DE"/>
              </w:rPr>
              <w:tab/>
            </w:r>
            <w:r w:rsidR="00933F6A" w:rsidRPr="000516EF">
              <w:rPr>
                <w:rStyle w:val="Link"/>
                <w:noProof/>
              </w:rPr>
              <w:t>Image acquisition</w:t>
            </w:r>
            <w:r w:rsidR="00933F6A">
              <w:rPr>
                <w:noProof/>
                <w:webHidden/>
              </w:rPr>
              <w:tab/>
            </w:r>
            <w:r w:rsidR="00933F6A">
              <w:rPr>
                <w:noProof/>
                <w:webHidden/>
              </w:rPr>
              <w:fldChar w:fldCharType="begin"/>
            </w:r>
            <w:r w:rsidR="00933F6A">
              <w:rPr>
                <w:noProof/>
                <w:webHidden/>
              </w:rPr>
              <w:instrText xml:space="preserve"> PAGEREF _Toc413454169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72B2F27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0" w:history="1">
            <w:r w:rsidR="00933F6A" w:rsidRPr="000516EF">
              <w:rPr>
                <w:rStyle w:val="Link"/>
                <w:noProof/>
              </w:rPr>
              <w:t>5.1.2</w:t>
            </w:r>
            <w:r w:rsidR="00933F6A">
              <w:rPr>
                <w:rFonts w:eastAsiaTheme="minorEastAsia"/>
                <w:noProof/>
                <w:sz w:val="22"/>
                <w:szCs w:val="22"/>
                <w:lang w:val="de-DE" w:eastAsia="de-DE"/>
              </w:rPr>
              <w:tab/>
            </w:r>
            <w:r w:rsidR="00933F6A" w:rsidRPr="000516EF">
              <w:rPr>
                <w:rStyle w:val="Link"/>
                <w:noProof/>
              </w:rPr>
              <w:t>Dataset composition</w:t>
            </w:r>
            <w:r w:rsidR="00933F6A">
              <w:rPr>
                <w:noProof/>
                <w:webHidden/>
              </w:rPr>
              <w:tab/>
            </w:r>
            <w:r w:rsidR="00933F6A">
              <w:rPr>
                <w:noProof/>
                <w:webHidden/>
              </w:rPr>
              <w:fldChar w:fldCharType="begin"/>
            </w:r>
            <w:r w:rsidR="00933F6A">
              <w:rPr>
                <w:noProof/>
                <w:webHidden/>
              </w:rPr>
              <w:instrText xml:space="preserve"> PAGEREF _Toc413454170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560CBE28"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71" w:history="1">
            <w:r w:rsidR="00933F6A" w:rsidRPr="000516EF">
              <w:rPr>
                <w:rStyle w:val="Link"/>
                <w:noProof/>
              </w:rPr>
              <w:t>5.2</w:t>
            </w:r>
            <w:r w:rsidR="00933F6A">
              <w:rPr>
                <w:rFonts w:eastAsiaTheme="minorEastAsia"/>
                <w:noProof/>
                <w:sz w:val="22"/>
                <w:szCs w:val="22"/>
                <w:lang w:val="de-DE" w:eastAsia="de-DE"/>
              </w:rPr>
              <w:tab/>
            </w:r>
            <w:r w:rsidR="00933F6A" w:rsidRPr="000516EF">
              <w:rPr>
                <w:rStyle w:val="Link"/>
                <w:noProof/>
              </w:rPr>
              <w:t>PCB surface detection results</w:t>
            </w:r>
            <w:r w:rsidR="00933F6A">
              <w:rPr>
                <w:noProof/>
                <w:webHidden/>
              </w:rPr>
              <w:tab/>
            </w:r>
            <w:r w:rsidR="00933F6A">
              <w:rPr>
                <w:noProof/>
                <w:webHidden/>
              </w:rPr>
              <w:fldChar w:fldCharType="begin"/>
            </w:r>
            <w:r w:rsidR="00933F6A">
              <w:rPr>
                <w:noProof/>
                <w:webHidden/>
              </w:rPr>
              <w:instrText xml:space="preserve"> PAGEREF _Toc413454171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1E7F958"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72" w:history="1">
            <w:r w:rsidR="00933F6A" w:rsidRPr="000516EF">
              <w:rPr>
                <w:rStyle w:val="Link"/>
                <w:noProof/>
              </w:rPr>
              <w:t>5.3</w:t>
            </w:r>
            <w:r w:rsidR="00933F6A">
              <w:rPr>
                <w:rFonts w:eastAsiaTheme="minorEastAsia"/>
                <w:noProof/>
                <w:sz w:val="22"/>
                <w:szCs w:val="22"/>
                <w:lang w:val="de-DE" w:eastAsia="de-DE"/>
              </w:rPr>
              <w:tab/>
            </w:r>
            <w:r w:rsidR="00933F6A" w:rsidRPr="000516EF">
              <w:rPr>
                <w:rStyle w:val="Link"/>
                <w:noProof/>
              </w:rPr>
              <w:t>Feature selection results</w:t>
            </w:r>
            <w:r w:rsidR="00933F6A">
              <w:rPr>
                <w:noProof/>
                <w:webHidden/>
              </w:rPr>
              <w:tab/>
            </w:r>
            <w:r w:rsidR="00933F6A">
              <w:rPr>
                <w:noProof/>
                <w:webHidden/>
              </w:rPr>
              <w:fldChar w:fldCharType="begin"/>
            </w:r>
            <w:r w:rsidR="00933F6A">
              <w:rPr>
                <w:noProof/>
                <w:webHidden/>
              </w:rPr>
              <w:instrText xml:space="preserve"> PAGEREF _Toc413454172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7B55859F"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3" w:history="1">
            <w:r w:rsidR="00933F6A" w:rsidRPr="000516EF">
              <w:rPr>
                <w:rStyle w:val="Link"/>
                <w:noProof/>
              </w:rPr>
              <w:t>5.3.1</w:t>
            </w:r>
            <w:r w:rsidR="00933F6A">
              <w:rPr>
                <w:rFonts w:eastAsiaTheme="minorEastAsia"/>
                <w:noProof/>
                <w:sz w:val="22"/>
                <w:szCs w:val="22"/>
                <w:lang w:val="de-DE" w:eastAsia="de-DE"/>
              </w:rPr>
              <w:tab/>
            </w:r>
            <w:r w:rsidR="00933F6A" w:rsidRPr="000516EF">
              <w:rPr>
                <w:rStyle w:val="Link"/>
                <w:noProof/>
              </w:rPr>
              <w:t>Fourier features</w:t>
            </w:r>
            <w:r w:rsidR="00933F6A">
              <w:rPr>
                <w:noProof/>
                <w:webHidden/>
              </w:rPr>
              <w:tab/>
            </w:r>
            <w:r w:rsidR="00933F6A">
              <w:rPr>
                <w:noProof/>
                <w:webHidden/>
              </w:rPr>
              <w:fldChar w:fldCharType="begin"/>
            </w:r>
            <w:r w:rsidR="00933F6A">
              <w:rPr>
                <w:noProof/>
                <w:webHidden/>
              </w:rPr>
              <w:instrText xml:space="preserve"> PAGEREF _Toc413454173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1AF4311B"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4" w:history="1">
            <w:r w:rsidR="00933F6A" w:rsidRPr="000516EF">
              <w:rPr>
                <w:rStyle w:val="Link"/>
                <w:noProof/>
              </w:rPr>
              <w:t>5.3.2</w:t>
            </w:r>
            <w:r w:rsidR="00933F6A">
              <w:rPr>
                <w:rFonts w:eastAsiaTheme="minorEastAsia"/>
                <w:noProof/>
                <w:sz w:val="22"/>
                <w:szCs w:val="22"/>
                <w:lang w:val="de-DE" w:eastAsia="de-DE"/>
              </w:rPr>
              <w:tab/>
            </w:r>
            <w:r w:rsidR="00933F6A" w:rsidRPr="000516EF">
              <w:rPr>
                <w:rStyle w:val="Link"/>
                <w:noProof/>
              </w:rPr>
              <w:t>Color features</w:t>
            </w:r>
            <w:r w:rsidR="00933F6A">
              <w:rPr>
                <w:noProof/>
                <w:webHidden/>
              </w:rPr>
              <w:tab/>
            </w:r>
            <w:r w:rsidR="00933F6A">
              <w:rPr>
                <w:noProof/>
                <w:webHidden/>
              </w:rPr>
              <w:fldChar w:fldCharType="begin"/>
            </w:r>
            <w:r w:rsidR="00933F6A">
              <w:rPr>
                <w:noProof/>
                <w:webHidden/>
              </w:rPr>
              <w:instrText xml:space="preserve"> PAGEREF _Toc413454174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250C948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5" w:history="1">
            <w:r w:rsidR="00933F6A" w:rsidRPr="000516EF">
              <w:rPr>
                <w:rStyle w:val="Link"/>
                <w:noProof/>
              </w:rPr>
              <w:t>5.3.3</w:t>
            </w:r>
            <w:r w:rsidR="00933F6A">
              <w:rPr>
                <w:rFonts w:eastAsiaTheme="minorEastAsia"/>
                <w:noProof/>
                <w:sz w:val="22"/>
                <w:szCs w:val="22"/>
                <w:lang w:val="de-DE" w:eastAsia="de-DE"/>
              </w:rPr>
              <w:tab/>
            </w:r>
            <w:r w:rsidR="00933F6A" w:rsidRPr="000516EF">
              <w:rPr>
                <w:rStyle w:val="Link"/>
                <w:noProof/>
              </w:rPr>
              <w:t>Segment features</w:t>
            </w:r>
            <w:r w:rsidR="00933F6A">
              <w:rPr>
                <w:noProof/>
                <w:webHidden/>
              </w:rPr>
              <w:tab/>
            </w:r>
            <w:r w:rsidR="00933F6A">
              <w:rPr>
                <w:noProof/>
                <w:webHidden/>
              </w:rPr>
              <w:fldChar w:fldCharType="begin"/>
            </w:r>
            <w:r w:rsidR="00933F6A">
              <w:rPr>
                <w:noProof/>
                <w:webHidden/>
              </w:rPr>
              <w:instrText xml:space="preserve"> PAGEREF _Toc413454175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6EAACFF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6" w:history="1">
            <w:r w:rsidR="00933F6A" w:rsidRPr="000516EF">
              <w:rPr>
                <w:rStyle w:val="Link"/>
                <w:noProof/>
              </w:rPr>
              <w:t>5.3.4</w:t>
            </w:r>
            <w:r w:rsidR="00933F6A">
              <w:rPr>
                <w:rFonts w:eastAsiaTheme="minorEastAsia"/>
                <w:noProof/>
                <w:sz w:val="22"/>
                <w:szCs w:val="22"/>
                <w:lang w:val="de-DE" w:eastAsia="de-DE"/>
              </w:rPr>
              <w:tab/>
            </w:r>
            <w:r w:rsidR="00933F6A" w:rsidRPr="000516EF">
              <w:rPr>
                <w:rStyle w:val="Link"/>
                <w:noProof/>
              </w:rPr>
              <w:t>PCA reconstruction feature</w:t>
            </w:r>
            <w:r w:rsidR="00933F6A">
              <w:rPr>
                <w:noProof/>
                <w:webHidden/>
              </w:rPr>
              <w:tab/>
            </w:r>
            <w:r w:rsidR="00933F6A">
              <w:rPr>
                <w:noProof/>
                <w:webHidden/>
              </w:rPr>
              <w:fldChar w:fldCharType="begin"/>
            </w:r>
            <w:r w:rsidR="00933F6A">
              <w:rPr>
                <w:noProof/>
                <w:webHidden/>
              </w:rPr>
              <w:instrText xml:space="preserve"> PAGEREF _Toc413454176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29F9172A"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77" w:history="1">
            <w:r w:rsidR="00933F6A" w:rsidRPr="000516EF">
              <w:rPr>
                <w:rStyle w:val="Link"/>
                <w:noProof/>
              </w:rPr>
              <w:t>5.4</w:t>
            </w:r>
            <w:r w:rsidR="00933F6A">
              <w:rPr>
                <w:rFonts w:eastAsiaTheme="minorEastAsia"/>
                <w:noProof/>
                <w:sz w:val="22"/>
                <w:szCs w:val="22"/>
                <w:lang w:val="de-DE" w:eastAsia="de-DE"/>
              </w:rPr>
              <w:tab/>
            </w:r>
            <w:r w:rsidR="00933F6A" w:rsidRPr="000516EF">
              <w:rPr>
                <w:rStyle w:val="Link"/>
                <w:noProof/>
              </w:rPr>
              <w:t>Classification results</w:t>
            </w:r>
            <w:r w:rsidR="00933F6A">
              <w:rPr>
                <w:noProof/>
                <w:webHidden/>
              </w:rPr>
              <w:tab/>
            </w:r>
            <w:r w:rsidR="00933F6A">
              <w:rPr>
                <w:noProof/>
                <w:webHidden/>
              </w:rPr>
              <w:fldChar w:fldCharType="begin"/>
            </w:r>
            <w:r w:rsidR="00933F6A">
              <w:rPr>
                <w:noProof/>
                <w:webHidden/>
              </w:rPr>
              <w:instrText xml:space="preserve"> PAGEREF _Toc413454177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53FA7767"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8" w:history="1">
            <w:r w:rsidR="00933F6A" w:rsidRPr="000516EF">
              <w:rPr>
                <w:rStyle w:val="Link"/>
                <w:noProof/>
              </w:rPr>
              <w:t>5.4.1</w:t>
            </w:r>
            <w:r w:rsidR="00933F6A">
              <w:rPr>
                <w:rFonts w:eastAsiaTheme="minorEastAsia"/>
                <w:noProof/>
                <w:sz w:val="22"/>
                <w:szCs w:val="22"/>
                <w:lang w:val="de-DE" w:eastAsia="de-DE"/>
              </w:rPr>
              <w:tab/>
            </w:r>
            <w:r w:rsidR="00933F6A" w:rsidRPr="000516EF">
              <w:rPr>
                <w:rStyle w:val="Link"/>
                <w:noProof/>
              </w:rPr>
              <w:t>Random forest classifier results</w:t>
            </w:r>
            <w:r w:rsidR="00933F6A">
              <w:rPr>
                <w:noProof/>
                <w:webHidden/>
              </w:rPr>
              <w:tab/>
            </w:r>
            <w:r w:rsidR="00933F6A">
              <w:rPr>
                <w:noProof/>
                <w:webHidden/>
              </w:rPr>
              <w:fldChar w:fldCharType="begin"/>
            </w:r>
            <w:r w:rsidR="00933F6A">
              <w:rPr>
                <w:noProof/>
                <w:webHidden/>
              </w:rPr>
              <w:instrText xml:space="preserve"> PAGEREF _Toc413454178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4AC39FC1"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79" w:history="1">
            <w:r w:rsidR="00933F6A" w:rsidRPr="000516EF">
              <w:rPr>
                <w:rStyle w:val="Link"/>
                <w:noProof/>
              </w:rPr>
              <w:t>5.4.2</w:t>
            </w:r>
            <w:r w:rsidR="00933F6A">
              <w:rPr>
                <w:rFonts w:eastAsiaTheme="minorEastAsia"/>
                <w:noProof/>
                <w:sz w:val="22"/>
                <w:szCs w:val="22"/>
                <w:lang w:val="de-DE" w:eastAsia="de-DE"/>
              </w:rPr>
              <w:tab/>
            </w:r>
            <w:r w:rsidR="00933F6A" w:rsidRPr="000516EF">
              <w:rPr>
                <w:rStyle w:val="Link"/>
                <w:noProof/>
              </w:rPr>
              <w:t>Support vector machine classifier results</w:t>
            </w:r>
            <w:r w:rsidR="00933F6A">
              <w:rPr>
                <w:noProof/>
                <w:webHidden/>
              </w:rPr>
              <w:tab/>
            </w:r>
            <w:r w:rsidR="00933F6A">
              <w:rPr>
                <w:noProof/>
                <w:webHidden/>
              </w:rPr>
              <w:fldChar w:fldCharType="begin"/>
            </w:r>
            <w:r w:rsidR="00933F6A">
              <w:rPr>
                <w:noProof/>
                <w:webHidden/>
              </w:rPr>
              <w:instrText xml:space="preserve"> PAGEREF _Toc413454179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4DD49A2F"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80" w:history="1">
            <w:r w:rsidR="00933F6A" w:rsidRPr="000516EF">
              <w:rPr>
                <w:rStyle w:val="Link"/>
                <w:noProof/>
              </w:rPr>
              <w:t>5.5</w:t>
            </w:r>
            <w:r w:rsidR="00933F6A">
              <w:rPr>
                <w:rFonts w:eastAsiaTheme="minorEastAsia"/>
                <w:noProof/>
                <w:sz w:val="22"/>
                <w:szCs w:val="22"/>
                <w:lang w:val="de-DE" w:eastAsia="de-DE"/>
              </w:rPr>
              <w:tab/>
            </w:r>
            <w:r w:rsidR="00933F6A" w:rsidRPr="000516EF">
              <w:rPr>
                <w:rStyle w:val="Link"/>
                <w:noProof/>
              </w:rPr>
              <w:t>Decision level fusion results with Dempster-Shafer theory</w:t>
            </w:r>
            <w:r w:rsidR="00933F6A">
              <w:rPr>
                <w:noProof/>
                <w:webHidden/>
              </w:rPr>
              <w:tab/>
            </w:r>
            <w:r w:rsidR="00933F6A">
              <w:rPr>
                <w:noProof/>
                <w:webHidden/>
              </w:rPr>
              <w:fldChar w:fldCharType="begin"/>
            </w:r>
            <w:r w:rsidR="00933F6A">
              <w:rPr>
                <w:noProof/>
                <w:webHidden/>
              </w:rPr>
              <w:instrText xml:space="preserve"> PAGEREF _Toc413454180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702BEC91"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81" w:history="1">
            <w:r w:rsidR="00933F6A" w:rsidRPr="000516EF">
              <w:rPr>
                <w:rStyle w:val="Link"/>
                <w:noProof/>
              </w:rPr>
              <w:t>5.6</w:t>
            </w:r>
            <w:r w:rsidR="00933F6A">
              <w:rPr>
                <w:rFonts w:eastAsiaTheme="minorEastAsia"/>
                <w:noProof/>
                <w:sz w:val="22"/>
                <w:szCs w:val="22"/>
                <w:lang w:val="de-DE" w:eastAsia="de-DE"/>
              </w:rPr>
              <w:tab/>
            </w:r>
            <w:r w:rsidR="00933F6A" w:rsidRPr="000516EF">
              <w:rPr>
                <w:rStyle w:val="Link"/>
                <w:noProof/>
              </w:rPr>
              <w:t>Optical character recognition results</w:t>
            </w:r>
            <w:r w:rsidR="00933F6A">
              <w:rPr>
                <w:noProof/>
                <w:webHidden/>
              </w:rPr>
              <w:tab/>
            </w:r>
            <w:r w:rsidR="00933F6A">
              <w:rPr>
                <w:noProof/>
                <w:webHidden/>
              </w:rPr>
              <w:fldChar w:fldCharType="begin"/>
            </w:r>
            <w:r w:rsidR="00933F6A">
              <w:rPr>
                <w:noProof/>
                <w:webHidden/>
              </w:rPr>
              <w:instrText xml:space="preserve"> PAGEREF _Toc413454181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601F5B4E"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2" w:history="1">
            <w:r w:rsidR="00933F6A" w:rsidRPr="000516EF">
              <w:rPr>
                <w:rStyle w:val="Link"/>
                <w:noProof/>
              </w:rPr>
              <w:t>5.6.1</w:t>
            </w:r>
            <w:r w:rsidR="00933F6A">
              <w:rPr>
                <w:rFonts w:eastAsiaTheme="minorEastAsia"/>
                <w:noProof/>
                <w:sz w:val="22"/>
                <w:szCs w:val="22"/>
                <w:lang w:val="de-DE" w:eastAsia="de-DE"/>
              </w:rPr>
              <w:tab/>
            </w:r>
            <w:r w:rsidR="00933F6A" w:rsidRPr="000516EF">
              <w:rPr>
                <w:rStyle w:val="Link"/>
                <w:noProof/>
              </w:rPr>
              <w:t>Optical character recognition dataset and limits</w:t>
            </w:r>
            <w:r w:rsidR="00933F6A">
              <w:rPr>
                <w:noProof/>
                <w:webHidden/>
              </w:rPr>
              <w:tab/>
            </w:r>
            <w:r w:rsidR="00933F6A">
              <w:rPr>
                <w:noProof/>
                <w:webHidden/>
              </w:rPr>
              <w:fldChar w:fldCharType="begin"/>
            </w:r>
            <w:r w:rsidR="00933F6A">
              <w:rPr>
                <w:noProof/>
                <w:webHidden/>
              </w:rPr>
              <w:instrText xml:space="preserve"> PAGEREF _Toc413454182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2DFE9714"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3" w:history="1">
            <w:r w:rsidR="00933F6A" w:rsidRPr="000516EF">
              <w:rPr>
                <w:rStyle w:val="Link"/>
                <w:noProof/>
              </w:rPr>
              <w:t>5.6.2</w:t>
            </w:r>
            <w:r w:rsidR="00933F6A">
              <w:rPr>
                <w:rFonts w:eastAsiaTheme="minorEastAsia"/>
                <w:noProof/>
                <w:sz w:val="22"/>
                <w:szCs w:val="22"/>
                <w:lang w:val="de-DE" w:eastAsia="de-DE"/>
              </w:rPr>
              <w:tab/>
            </w:r>
            <w:r w:rsidR="00933F6A" w:rsidRPr="000516EF">
              <w:rPr>
                <w:rStyle w:val="Link"/>
                <w:noProof/>
              </w:rPr>
              <w:t>Optical character recognition accuracy results on character level, word level, label level and part level</w:t>
            </w:r>
            <w:r w:rsidR="00933F6A">
              <w:rPr>
                <w:noProof/>
                <w:webHidden/>
              </w:rPr>
              <w:tab/>
            </w:r>
            <w:r w:rsidR="00933F6A">
              <w:rPr>
                <w:noProof/>
                <w:webHidden/>
              </w:rPr>
              <w:fldChar w:fldCharType="begin"/>
            </w:r>
            <w:r w:rsidR="00933F6A">
              <w:rPr>
                <w:noProof/>
                <w:webHidden/>
              </w:rPr>
              <w:instrText xml:space="preserve"> PAGEREF _Toc413454183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1AF6A8A5"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4" w:history="1">
            <w:r w:rsidR="00933F6A" w:rsidRPr="000516EF">
              <w:rPr>
                <w:rStyle w:val="Link"/>
                <w:noProof/>
              </w:rPr>
              <w:t>5.6.3</w:t>
            </w:r>
            <w:r w:rsidR="00933F6A">
              <w:rPr>
                <w:rFonts w:eastAsiaTheme="minorEastAsia"/>
                <w:noProof/>
                <w:sz w:val="22"/>
                <w:szCs w:val="22"/>
                <w:lang w:val="de-DE" w:eastAsia="de-DE"/>
              </w:rPr>
              <w:tab/>
            </w:r>
            <w:r w:rsidR="00933F6A" w:rsidRPr="000516EF">
              <w:rPr>
                <w:rStyle w:val="Link"/>
                <w:noProof/>
              </w:rPr>
              <w:t>Octopart based component name assignment</w:t>
            </w:r>
            <w:r w:rsidR="00933F6A">
              <w:rPr>
                <w:noProof/>
                <w:webHidden/>
              </w:rPr>
              <w:tab/>
            </w:r>
            <w:r w:rsidR="00933F6A">
              <w:rPr>
                <w:noProof/>
                <w:webHidden/>
              </w:rPr>
              <w:fldChar w:fldCharType="begin"/>
            </w:r>
            <w:r w:rsidR="00933F6A">
              <w:rPr>
                <w:noProof/>
                <w:webHidden/>
              </w:rPr>
              <w:instrText xml:space="preserve"> PAGEREF _Toc413454184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03B07545"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5" w:history="1">
            <w:r w:rsidR="00933F6A" w:rsidRPr="000516EF">
              <w:rPr>
                <w:rStyle w:val="Link"/>
                <w:noProof/>
              </w:rPr>
              <w:t>5.6.4</w:t>
            </w:r>
            <w:r w:rsidR="00933F6A">
              <w:rPr>
                <w:rFonts w:eastAsiaTheme="minorEastAsia"/>
                <w:noProof/>
                <w:sz w:val="22"/>
                <w:szCs w:val="22"/>
                <w:lang w:val="de-DE" w:eastAsia="de-DE"/>
              </w:rPr>
              <w:tab/>
            </w:r>
            <w:r w:rsidR="00933F6A" w:rsidRPr="000516EF">
              <w:rPr>
                <w:rStyle w:val="Link"/>
                <w:noProof/>
              </w:rPr>
              <w:t>Octopart based part price assignment</w:t>
            </w:r>
            <w:r w:rsidR="00933F6A">
              <w:rPr>
                <w:noProof/>
                <w:webHidden/>
              </w:rPr>
              <w:tab/>
            </w:r>
            <w:r w:rsidR="00933F6A">
              <w:rPr>
                <w:noProof/>
                <w:webHidden/>
              </w:rPr>
              <w:fldChar w:fldCharType="begin"/>
            </w:r>
            <w:r w:rsidR="00933F6A">
              <w:rPr>
                <w:noProof/>
                <w:webHidden/>
              </w:rPr>
              <w:instrText xml:space="preserve"> PAGEREF _Toc413454185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238F9BCE"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86" w:history="1">
            <w:r w:rsidR="00933F6A" w:rsidRPr="000516EF">
              <w:rPr>
                <w:rStyle w:val="Link"/>
                <w:noProof/>
              </w:rPr>
              <w:t>5.7</w:t>
            </w:r>
            <w:r w:rsidR="00933F6A">
              <w:rPr>
                <w:rFonts w:eastAsiaTheme="minorEastAsia"/>
                <w:noProof/>
                <w:sz w:val="22"/>
                <w:szCs w:val="22"/>
                <w:lang w:val="de-DE" w:eastAsia="de-DE"/>
              </w:rPr>
              <w:tab/>
            </w:r>
            <w:r w:rsidR="00933F6A" w:rsidRPr="000516EF">
              <w:rPr>
                <w:rStyle w:val="Link"/>
                <w:noProof/>
              </w:rPr>
              <w:t>Life-cycle inventory analyses evaluation and results</w:t>
            </w:r>
            <w:r w:rsidR="00933F6A">
              <w:rPr>
                <w:noProof/>
                <w:webHidden/>
              </w:rPr>
              <w:tab/>
            </w:r>
            <w:r w:rsidR="00933F6A">
              <w:rPr>
                <w:noProof/>
                <w:webHidden/>
              </w:rPr>
              <w:fldChar w:fldCharType="begin"/>
            </w:r>
            <w:r w:rsidR="00933F6A">
              <w:rPr>
                <w:noProof/>
                <w:webHidden/>
              </w:rPr>
              <w:instrText xml:space="preserve"> PAGEREF _Toc413454186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5758E91A"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7" w:history="1">
            <w:r w:rsidR="00933F6A" w:rsidRPr="000516EF">
              <w:rPr>
                <w:rStyle w:val="Link"/>
                <w:noProof/>
              </w:rPr>
              <w:t>5.7.1</w:t>
            </w:r>
            <w:r w:rsidR="00933F6A">
              <w:rPr>
                <w:rFonts w:eastAsiaTheme="minorEastAsia"/>
                <w:noProof/>
                <w:sz w:val="22"/>
                <w:szCs w:val="22"/>
                <w:lang w:val="de-DE" w:eastAsia="de-DE"/>
              </w:rPr>
              <w:tab/>
            </w:r>
            <w:r w:rsidR="00933F6A" w:rsidRPr="000516EF">
              <w:rPr>
                <w:rStyle w:val="Link"/>
                <w:noProof/>
              </w:rPr>
              <w:t>GaBi-Software and LCI data availability of electronic components</w:t>
            </w:r>
            <w:r w:rsidR="00933F6A">
              <w:rPr>
                <w:noProof/>
                <w:webHidden/>
              </w:rPr>
              <w:tab/>
            </w:r>
            <w:r w:rsidR="00933F6A">
              <w:rPr>
                <w:noProof/>
                <w:webHidden/>
              </w:rPr>
              <w:fldChar w:fldCharType="begin"/>
            </w:r>
            <w:r w:rsidR="00933F6A">
              <w:rPr>
                <w:noProof/>
                <w:webHidden/>
              </w:rPr>
              <w:instrText xml:space="preserve"> PAGEREF _Toc413454187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08F37E4A"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8" w:history="1">
            <w:r w:rsidR="00933F6A" w:rsidRPr="000516EF">
              <w:rPr>
                <w:rStyle w:val="Link"/>
                <w:noProof/>
              </w:rPr>
              <w:t>5.7.2</w:t>
            </w:r>
            <w:r w:rsidR="00933F6A">
              <w:rPr>
                <w:rFonts w:eastAsiaTheme="minorEastAsia"/>
                <w:noProof/>
                <w:sz w:val="22"/>
                <w:szCs w:val="22"/>
                <w:lang w:val="de-DE" w:eastAsia="de-DE"/>
              </w:rPr>
              <w:tab/>
            </w:r>
            <w:r w:rsidR="00933F6A" w:rsidRPr="000516EF">
              <w:rPr>
                <w:rStyle w:val="Link"/>
                <w:noProof/>
              </w:rPr>
              <w:t>Tantalum as an example for concentration increasing by selective dismantling</w:t>
            </w:r>
            <w:r w:rsidR="00933F6A">
              <w:rPr>
                <w:noProof/>
                <w:webHidden/>
              </w:rPr>
              <w:tab/>
            </w:r>
            <w:r w:rsidR="00933F6A">
              <w:rPr>
                <w:noProof/>
                <w:webHidden/>
              </w:rPr>
              <w:fldChar w:fldCharType="begin"/>
            </w:r>
            <w:r w:rsidR="00933F6A">
              <w:rPr>
                <w:noProof/>
                <w:webHidden/>
              </w:rPr>
              <w:instrText xml:space="preserve"> PAGEREF _Toc413454188 \h </w:instrText>
            </w:r>
            <w:r w:rsidR="00933F6A">
              <w:rPr>
                <w:noProof/>
                <w:webHidden/>
              </w:rPr>
            </w:r>
            <w:r w:rsidR="00933F6A">
              <w:rPr>
                <w:noProof/>
                <w:webHidden/>
              </w:rPr>
              <w:fldChar w:fldCharType="separate"/>
            </w:r>
            <w:r w:rsidR="00933F6A">
              <w:rPr>
                <w:noProof/>
                <w:webHidden/>
              </w:rPr>
              <w:t>105</w:t>
            </w:r>
            <w:r w:rsidR="00933F6A">
              <w:rPr>
                <w:noProof/>
                <w:webHidden/>
              </w:rPr>
              <w:fldChar w:fldCharType="end"/>
            </w:r>
          </w:hyperlink>
        </w:p>
        <w:p w14:paraId="00408952"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89" w:history="1">
            <w:r w:rsidR="00933F6A" w:rsidRPr="000516EF">
              <w:rPr>
                <w:rStyle w:val="Link"/>
                <w:noProof/>
              </w:rPr>
              <w:t>5.7.3</w:t>
            </w:r>
            <w:r w:rsidR="00933F6A">
              <w:rPr>
                <w:rFonts w:eastAsiaTheme="minorEastAsia"/>
                <w:noProof/>
                <w:sz w:val="22"/>
                <w:szCs w:val="22"/>
                <w:lang w:val="de-DE" w:eastAsia="de-DE"/>
              </w:rPr>
              <w:tab/>
            </w:r>
            <w:r w:rsidR="00933F6A" w:rsidRPr="000516EF">
              <w:rPr>
                <w:rStyle w:val="Link"/>
                <w:noProof/>
              </w:rPr>
              <w:t>Arduino Due board LCI-model</w:t>
            </w:r>
            <w:r w:rsidR="00933F6A">
              <w:rPr>
                <w:noProof/>
                <w:webHidden/>
              </w:rPr>
              <w:tab/>
            </w:r>
            <w:r w:rsidR="00933F6A">
              <w:rPr>
                <w:noProof/>
                <w:webHidden/>
              </w:rPr>
              <w:fldChar w:fldCharType="begin"/>
            </w:r>
            <w:r w:rsidR="00933F6A">
              <w:rPr>
                <w:noProof/>
                <w:webHidden/>
              </w:rPr>
              <w:instrText xml:space="preserve"> PAGEREF _Toc413454189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46E0B740" w14:textId="77777777" w:rsidR="00933F6A" w:rsidRDefault="005C22C8">
          <w:pPr>
            <w:pStyle w:val="Verzeichnis1"/>
            <w:rPr>
              <w:rFonts w:eastAsiaTheme="minorEastAsia"/>
              <w:noProof/>
              <w:sz w:val="22"/>
              <w:szCs w:val="22"/>
              <w:lang w:val="de-DE" w:eastAsia="de-DE"/>
            </w:rPr>
          </w:pPr>
          <w:hyperlink w:anchor="_Toc413454190" w:history="1">
            <w:r w:rsidR="00933F6A" w:rsidRPr="000516EF">
              <w:rPr>
                <w:rStyle w:val="Link"/>
                <w:noProof/>
              </w:rPr>
              <w:t>6.</w:t>
            </w:r>
            <w:r w:rsidR="00933F6A">
              <w:rPr>
                <w:rFonts w:eastAsiaTheme="minorEastAsia"/>
                <w:noProof/>
                <w:sz w:val="22"/>
                <w:szCs w:val="22"/>
                <w:lang w:val="de-DE" w:eastAsia="de-DE"/>
              </w:rPr>
              <w:tab/>
            </w:r>
            <w:r w:rsidR="00933F6A" w:rsidRPr="000516EF">
              <w:rPr>
                <w:rStyle w:val="Link"/>
                <w:noProof/>
              </w:rPr>
              <w:t>Discussion and future work</w:t>
            </w:r>
            <w:r w:rsidR="00933F6A">
              <w:rPr>
                <w:noProof/>
                <w:webHidden/>
              </w:rPr>
              <w:tab/>
            </w:r>
            <w:r w:rsidR="00933F6A">
              <w:rPr>
                <w:noProof/>
                <w:webHidden/>
              </w:rPr>
              <w:fldChar w:fldCharType="begin"/>
            </w:r>
            <w:r w:rsidR="00933F6A">
              <w:rPr>
                <w:noProof/>
                <w:webHidden/>
              </w:rPr>
              <w:instrText xml:space="preserve"> PAGEREF _Toc413454190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35E2EF63"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91" w:history="1">
            <w:r w:rsidR="00933F6A" w:rsidRPr="000516EF">
              <w:rPr>
                <w:rStyle w:val="Link"/>
                <w:noProof/>
              </w:rPr>
              <w:t>6.1</w:t>
            </w:r>
            <w:r w:rsidR="00933F6A">
              <w:rPr>
                <w:rFonts w:eastAsiaTheme="minorEastAsia"/>
                <w:noProof/>
                <w:sz w:val="22"/>
                <w:szCs w:val="22"/>
                <w:lang w:val="de-DE" w:eastAsia="de-DE"/>
              </w:rPr>
              <w:tab/>
            </w:r>
            <w:r w:rsidR="00933F6A" w:rsidRPr="000516EF">
              <w:rPr>
                <w:rStyle w:val="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_Toc413454191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5E0688B9"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92" w:history="1">
            <w:r w:rsidR="00933F6A" w:rsidRPr="000516EF">
              <w:rPr>
                <w:rStyle w:val="Link"/>
                <w:noProof/>
              </w:rPr>
              <w:t>6.1.1</w:t>
            </w:r>
            <w:r w:rsidR="00933F6A">
              <w:rPr>
                <w:rFonts w:eastAsiaTheme="minorEastAsia"/>
                <w:noProof/>
                <w:sz w:val="22"/>
                <w:szCs w:val="22"/>
                <w:lang w:val="de-DE" w:eastAsia="de-DE"/>
              </w:rPr>
              <w:tab/>
            </w:r>
            <w:r w:rsidR="00933F6A" w:rsidRPr="000516EF">
              <w:rPr>
                <w:rStyle w:val="Link"/>
                <w:noProof/>
              </w:rPr>
              <w:t>Electronic component detection based on 3D model</w:t>
            </w:r>
            <w:r w:rsidR="00933F6A">
              <w:rPr>
                <w:noProof/>
                <w:webHidden/>
              </w:rPr>
              <w:tab/>
            </w:r>
            <w:r w:rsidR="00933F6A">
              <w:rPr>
                <w:noProof/>
                <w:webHidden/>
              </w:rPr>
              <w:fldChar w:fldCharType="begin"/>
            </w:r>
            <w:r w:rsidR="00933F6A">
              <w:rPr>
                <w:noProof/>
                <w:webHidden/>
              </w:rPr>
              <w:instrText xml:space="preserve"> PAGEREF _Toc413454192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3BB8004B" w14:textId="77777777" w:rsidR="00933F6A" w:rsidRDefault="005C22C8">
          <w:pPr>
            <w:pStyle w:val="Verzeichnis3"/>
            <w:tabs>
              <w:tab w:val="left" w:pos="1320"/>
              <w:tab w:val="right" w:leader="dot" w:pos="9350"/>
            </w:tabs>
            <w:rPr>
              <w:rFonts w:eastAsiaTheme="minorEastAsia"/>
              <w:noProof/>
              <w:sz w:val="22"/>
              <w:szCs w:val="22"/>
              <w:lang w:val="de-DE" w:eastAsia="de-DE"/>
            </w:rPr>
          </w:pPr>
          <w:hyperlink w:anchor="_Toc413454193" w:history="1">
            <w:r w:rsidR="00933F6A" w:rsidRPr="000516EF">
              <w:rPr>
                <w:rStyle w:val="Link"/>
                <w:noProof/>
              </w:rPr>
              <w:t>6.1.2</w:t>
            </w:r>
            <w:r w:rsidR="00933F6A">
              <w:rPr>
                <w:rFonts w:eastAsiaTheme="minorEastAsia"/>
                <w:noProof/>
                <w:sz w:val="22"/>
                <w:szCs w:val="22"/>
                <w:lang w:val="de-DE" w:eastAsia="de-DE"/>
              </w:rPr>
              <w:tab/>
            </w:r>
            <w:r w:rsidR="00933F6A" w:rsidRPr="000516EF">
              <w:rPr>
                <w:rStyle w:val="Link"/>
                <w:noProof/>
              </w:rPr>
              <w:t>Electronic component detection based on Height map from laser triangulation</w:t>
            </w:r>
            <w:r w:rsidR="00933F6A">
              <w:rPr>
                <w:noProof/>
                <w:webHidden/>
              </w:rPr>
              <w:tab/>
            </w:r>
            <w:r w:rsidR="00933F6A">
              <w:rPr>
                <w:noProof/>
                <w:webHidden/>
              </w:rPr>
              <w:fldChar w:fldCharType="begin"/>
            </w:r>
            <w:r w:rsidR="00933F6A">
              <w:rPr>
                <w:noProof/>
                <w:webHidden/>
              </w:rPr>
              <w:instrText xml:space="preserve"> PAGEREF _Toc413454193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1CF003FB" w14:textId="77777777" w:rsidR="00933F6A" w:rsidRDefault="005C22C8">
          <w:pPr>
            <w:pStyle w:val="Verzeichnis1"/>
            <w:rPr>
              <w:rFonts w:eastAsiaTheme="minorEastAsia"/>
              <w:noProof/>
              <w:sz w:val="22"/>
              <w:szCs w:val="22"/>
              <w:lang w:val="de-DE" w:eastAsia="de-DE"/>
            </w:rPr>
          </w:pPr>
          <w:hyperlink w:anchor="_Toc413454194" w:history="1">
            <w:r w:rsidR="00933F6A" w:rsidRPr="000516EF">
              <w:rPr>
                <w:rStyle w:val="Link"/>
                <w:noProof/>
              </w:rPr>
              <w:t>7.</w:t>
            </w:r>
            <w:r w:rsidR="00933F6A">
              <w:rPr>
                <w:rFonts w:eastAsiaTheme="minorEastAsia"/>
                <w:noProof/>
                <w:sz w:val="22"/>
                <w:szCs w:val="22"/>
                <w:lang w:val="de-DE" w:eastAsia="de-DE"/>
              </w:rPr>
              <w:tab/>
            </w:r>
            <w:r w:rsidR="00933F6A" w:rsidRPr="000516EF">
              <w:rPr>
                <w:rStyle w:val="Link"/>
                <w:noProof/>
              </w:rPr>
              <w:t>Conclusion</w:t>
            </w:r>
            <w:r w:rsidR="00933F6A">
              <w:rPr>
                <w:noProof/>
                <w:webHidden/>
              </w:rPr>
              <w:tab/>
            </w:r>
            <w:r w:rsidR="00933F6A">
              <w:rPr>
                <w:noProof/>
                <w:webHidden/>
              </w:rPr>
              <w:fldChar w:fldCharType="begin"/>
            </w:r>
            <w:r w:rsidR="00933F6A">
              <w:rPr>
                <w:noProof/>
                <w:webHidden/>
              </w:rPr>
              <w:instrText xml:space="preserve"> PAGEREF _Toc413454194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3ED579A4"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95" w:history="1">
            <w:r w:rsidR="00933F6A" w:rsidRPr="000516EF">
              <w:rPr>
                <w:rStyle w:val="Link"/>
                <w:noProof/>
              </w:rPr>
              <w:t>7.1</w:t>
            </w:r>
            <w:r w:rsidR="00933F6A">
              <w:rPr>
                <w:rFonts w:eastAsiaTheme="minorEastAsia"/>
                <w:noProof/>
                <w:sz w:val="22"/>
                <w:szCs w:val="22"/>
                <w:lang w:val="de-DE" w:eastAsia="de-DE"/>
              </w:rPr>
              <w:tab/>
            </w:r>
            <w:r w:rsidR="00933F6A" w:rsidRPr="000516EF">
              <w:rPr>
                <w:rStyle w:val="Link"/>
                <w:noProof/>
              </w:rPr>
              <w:t>Data fusion model for electronic component recognition</w:t>
            </w:r>
            <w:r w:rsidR="00933F6A">
              <w:rPr>
                <w:noProof/>
                <w:webHidden/>
              </w:rPr>
              <w:tab/>
            </w:r>
            <w:r w:rsidR="00933F6A">
              <w:rPr>
                <w:noProof/>
                <w:webHidden/>
              </w:rPr>
              <w:fldChar w:fldCharType="begin"/>
            </w:r>
            <w:r w:rsidR="00933F6A">
              <w:rPr>
                <w:noProof/>
                <w:webHidden/>
              </w:rPr>
              <w:instrText xml:space="preserve"> PAGEREF _Toc413454195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1EA87108"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96" w:history="1">
            <w:r w:rsidR="00933F6A" w:rsidRPr="000516EF">
              <w:rPr>
                <w:rStyle w:val="Link"/>
                <w:noProof/>
              </w:rPr>
              <w:t>7.2</w:t>
            </w:r>
            <w:r w:rsidR="00933F6A">
              <w:rPr>
                <w:rFonts w:eastAsiaTheme="minorEastAsia"/>
                <w:noProof/>
                <w:sz w:val="22"/>
                <w:szCs w:val="22"/>
                <w:lang w:val="de-DE" w:eastAsia="de-DE"/>
              </w:rPr>
              <w:tab/>
            </w:r>
            <w:r w:rsidR="00933F6A" w:rsidRPr="000516EF">
              <w:rPr>
                <w:rStyle w:val="Link"/>
                <w:noProof/>
              </w:rPr>
              <w:t>PCB material composition model estimation</w:t>
            </w:r>
            <w:r w:rsidR="00933F6A">
              <w:rPr>
                <w:noProof/>
                <w:webHidden/>
              </w:rPr>
              <w:tab/>
            </w:r>
            <w:r w:rsidR="00933F6A">
              <w:rPr>
                <w:noProof/>
                <w:webHidden/>
              </w:rPr>
              <w:fldChar w:fldCharType="begin"/>
            </w:r>
            <w:r w:rsidR="00933F6A">
              <w:rPr>
                <w:noProof/>
                <w:webHidden/>
              </w:rPr>
              <w:instrText xml:space="preserve"> PAGEREF _Toc413454196 \h </w:instrText>
            </w:r>
            <w:r w:rsidR="00933F6A">
              <w:rPr>
                <w:noProof/>
                <w:webHidden/>
              </w:rPr>
            </w:r>
            <w:r w:rsidR="00933F6A">
              <w:rPr>
                <w:noProof/>
                <w:webHidden/>
              </w:rPr>
              <w:fldChar w:fldCharType="separate"/>
            </w:r>
            <w:r w:rsidR="00933F6A">
              <w:rPr>
                <w:noProof/>
                <w:webHidden/>
              </w:rPr>
              <w:t>117</w:t>
            </w:r>
            <w:r w:rsidR="00933F6A">
              <w:rPr>
                <w:noProof/>
                <w:webHidden/>
              </w:rPr>
              <w:fldChar w:fldCharType="end"/>
            </w:r>
          </w:hyperlink>
        </w:p>
        <w:p w14:paraId="3F04FB53"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97" w:history="1">
            <w:r w:rsidR="00933F6A" w:rsidRPr="000516EF">
              <w:rPr>
                <w:rStyle w:val="Link"/>
                <w:noProof/>
              </w:rPr>
              <w:t>7.3</w:t>
            </w:r>
            <w:r w:rsidR="00933F6A">
              <w:rPr>
                <w:rFonts w:eastAsiaTheme="minorEastAsia"/>
                <w:noProof/>
                <w:sz w:val="22"/>
                <w:szCs w:val="22"/>
                <w:lang w:val="de-DE" w:eastAsia="de-DE"/>
              </w:rPr>
              <w:tab/>
            </w:r>
            <w:r w:rsidR="00933F6A" w:rsidRPr="000516EF">
              <w:rPr>
                <w:rStyle w:val="Link"/>
                <w:noProof/>
              </w:rPr>
              <w:t>Electronic part name assignment for electronic part reuse</w:t>
            </w:r>
            <w:r w:rsidR="00933F6A">
              <w:rPr>
                <w:noProof/>
                <w:webHidden/>
              </w:rPr>
              <w:tab/>
            </w:r>
            <w:r w:rsidR="00933F6A">
              <w:rPr>
                <w:noProof/>
                <w:webHidden/>
              </w:rPr>
              <w:fldChar w:fldCharType="begin"/>
            </w:r>
            <w:r w:rsidR="00933F6A">
              <w:rPr>
                <w:noProof/>
                <w:webHidden/>
              </w:rPr>
              <w:instrText xml:space="preserve"> PAGEREF _Toc413454197 \h </w:instrText>
            </w:r>
            <w:r w:rsidR="00933F6A">
              <w:rPr>
                <w:noProof/>
                <w:webHidden/>
              </w:rPr>
            </w:r>
            <w:r w:rsidR="00933F6A">
              <w:rPr>
                <w:noProof/>
                <w:webHidden/>
              </w:rPr>
              <w:fldChar w:fldCharType="separate"/>
            </w:r>
            <w:r w:rsidR="00933F6A">
              <w:rPr>
                <w:noProof/>
                <w:webHidden/>
              </w:rPr>
              <w:t>118</w:t>
            </w:r>
            <w:r w:rsidR="00933F6A">
              <w:rPr>
                <w:noProof/>
                <w:webHidden/>
              </w:rPr>
              <w:fldChar w:fldCharType="end"/>
            </w:r>
          </w:hyperlink>
        </w:p>
        <w:p w14:paraId="3D2A7A91" w14:textId="77777777" w:rsidR="00933F6A" w:rsidRDefault="005C22C8">
          <w:pPr>
            <w:pStyle w:val="Verzeichnis2"/>
            <w:tabs>
              <w:tab w:val="left" w:pos="880"/>
              <w:tab w:val="right" w:leader="dot" w:pos="9350"/>
            </w:tabs>
            <w:rPr>
              <w:rFonts w:eastAsiaTheme="minorEastAsia"/>
              <w:noProof/>
              <w:sz w:val="22"/>
              <w:szCs w:val="22"/>
              <w:lang w:val="de-DE" w:eastAsia="de-DE"/>
            </w:rPr>
          </w:pPr>
          <w:hyperlink w:anchor="_Toc413454198" w:history="1">
            <w:r w:rsidR="00933F6A" w:rsidRPr="000516EF">
              <w:rPr>
                <w:rStyle w:val="Link"/>
                <w:noProof/>
              </w:rPr>
              <w:t>7.4</w:t>
            </w:r>
            <w:r w:rsidR="00933F6A">
              <w:rPr>
                <w:rFonts w:eastAsiaTheme="minorEastAsia"/>
                <w:noProof/>
                <w:sz w:val="22"/>
                <w:szCs w:val="22"/>
                <w:lang w:val="de-DE" w:eastAsia="de-DE"/>
              </w:rPr>
              <w:tab/>
            </w:r>
            <w:r w:rsidR="00933F6A" w:rsidRPr="000516EF">
              <w:rPr>
                <w:rStyle w:val="Link"/>
                <w:noProof/>
              </w:rPr>
              <w:t>Application inclusion in the PCB recycling process chain</w:t>
            </w:r>
            <w:r w:rsidR="00933F6A">
              <w:rPr>
                <w:noProof/>
                <w:webHidden/>
              </w:rPr>
              <w:tab/>
            </w:r>
            <w:r w:rsidR="00933F6A">
              <w:rPr>
                <w:noProof/>
                <w:webHidden/>
              </w:rPr>
              <w:fldChar w:fldCharType="begin"/>
            </w:r>
            <w:r w:rsidR="00933F6A">
              <w:rPr>
                <w:noProof/>
                <w:webHidden/>
              </w:rPr>
              <w:instrText xml:space="preserve"> PAGEREF _Toc413454198 \h </w:instrText>
            </w:r>
            <w:r w:rsidR="00933F6A">
              <w:rPr>
                <w:noProof/>
                <w:webHidden/>
              </w:rPr>
            </w:r>
            <w:r w:rsidR="00933F6A">
              <w:rPr>
                <w:noProof/>
                <w:webHidden/>
              </w:rPr>
              <w:fldChar w:fldCharType="separate"/>
            </w:r>
            <w:r w:rsidR="00933F6A">
              <w:rPr>
                <w:noProof/>
                <w:webHidden/>
              </w:rPr>
              <w:t>119</w:t>
            </w:r>
            <w:r w:rsidR="00933F6A">
              <w:rPr>
                <w:noProof/>
                <w:webHidden/>
              </w:rPr>
              <w:fldChar w:fldCharType="end"/>
            </w:r>
          </w:hyperlink>
        </w:p>
        <w:p w14:paraId="21ACD73B" w14:textId="77777777" w:rsidR="00933F6A" w:rsidRDefault="005C22C8">
          <w:pPr>
            <w:pStyle w:val="Verzeichnis1"/>
            <w:rPr>
              <w:rFonts w:eastAsiaTheme="minorEastAsia"/>
              <w:noProof/>
              <w:sz w:val="22"/>
              <w:szCs w:val="22"/>
              <w:lang w:val="de-DE" w:eastAsia="de-DE"/>
            </w:rPr>
          </w:pPr>
          <w:hyperlink w:anchor="_Toc413454199" w:history="1">
            <w:r w:rsidR="00933F6A" w:rsidRPr="000516EF">
              <w:rPr>
                <w:rStyle w:val="Link"/>
                <w:noProof/>
              </w:rPr>
              <w:t>Bibliography</w:t>
            </w:r>
            <w:r w:rsidR="00933F6A">
              <w:rPr>
                <w:noProof/>
                <w:webHidden/>
              </w:rPr>
              <w:tab/>
            </w:r>
            <w:r w:rsidR="00933F6A">
              <w:rPr>
                <w:noProof/>
                <w:webHidden/>
              </w:rPr>
              <w:fldChar w:fldCharType="begin"/>
            </w:r>
            <w:r w:rsidR="00933F6A">
              <w:rPr>
                <w:noProof/>
                <w:webHidden/>
              </w:rPr>
              <w:instrText xml:space="preserve"> PAGEREF _Toc413454199 \h </w:instrText>
            </w:r>
            <w:r w:rsidR="00933F6A">
              <w:rPr>
                <w:noProof/>
                <w:webHidden/>
              </w:rPr>
            </w:r>
            <w:r w:rsidR="00933F6A">
              <w:rPr>
                <w:noProof/>
                <w:webHidden/>
              </w:rPr>
              <w:fldChar w:fldCharType="separate"/>
            </w:r>
            <w:r w:rsidR="00933F6A">
              <w:rPr>
                <w:noProof/>
                <w:webHidden/>
              </w:rPr>
              <w:t>123</w:t>
            </w:r>
            <w:r w:rsidR="00933F6A">
              <w:rPr>
                <w:noProof/>
                <w:webHidden/>
              </w:rPr>
              <w:fldChar w:fldCharType="end"/>
            </w:r>
          </w:hyperlink>
        </w:p>
        <w:p w14:paraId="7EC9C201" w14:textId="77777777" w:rsidR="00933F6A" w:rsidRDefault="005C22C8">
          <w:pPr>
            <w:pStyle w:val="Verzeichnis1"/>
            <w:tabs>
              <w:tab w:val="left" w:pos="1540"/>
            </w:tabs>
            <w:rPr>
              <w:rFonts w:eastAsiaTheme="minorEastAsia"/>
              <w:noProof/>
              <w:sz w:val="22"/>
              <w:szCs w:val="22"/>
              <w:lang w:val="de-DE" w:eastAsia="de-DE"/>
            </w:rPr>
          </w:pPr>
          <w:hyperlink w:anchor="_Toc413454200" w:history="1">
            <w:r w:rsidR="00933F6A" w:rsidRPr="000516EF">
              <w:rPr>
                <w:rStyle w:val="Link"/>
                <w:noProof/>
              </w:rPr>
              <w:t>Appendix A</w:t>
            </w:r>
            <w:r w:rsidR="00933F6A">
              <w:rPr>
                <w:rFonts w:eastAsiaTheme="minorEastAsia"/>
                <w:noProof/>
                <w:sz w:val="22"/>
                <w:szCs w:val="22"/>
                <w:lang w:val="de-DE" w:eastAsia="de-DE"/>
              </w:rPr>
              <w:tab/>
            </w:r>
            <w:r w:rsidR="00933F6A" w:rsidRPr="000516EF">
              <w:rPr>
                <w:rStyle w:val="Link"/>
                <w:noProof/>
              </w:rPr>
              <w:t>Recognition database</w:t>
            </w:r>
            <w:r w:rsidR="00933F6A">
              <w:rPr>
                <w:noProof/>
                <w:webHidden/>
              </w:rPr>
              <w:tab/>
            </w:r>
            <w:r w:rsidR="00933F6A">
              <w:rPr>
                <w:noProof/>
                <w:webHidden/>
              </w:rPr>
              <w:fldChar w:fldCharType="begin"/>
            </w:r>
            <w:r w:rsidR="00933F6A">
              <w:rPr>
                <w:noProof/>
                <w:webHidden/>
              </w:rPr>
              <w:instrText xml:space="preserve"> PAGEREF _Toc413454200 \h </w:instrText>
            </w:r>
            <w:r w:rsidR="00933F6A">
              <w:rPr>
                <w:noProof/>
                <w:webHidden/>
              </w:rPr>
            </w:r>
            <w:r w:rsidR="00933F6A">
              <w:rPr>
                <w:noProof/>
                <w:webHidden/>
              </w:rPr>
              <w:fldChar w:fldCharType="separate"/>
            </w:r>
            <w:r w:rsidR="00933F6A">
              <w:rPr>
                <w:noProof/>
                <w:webHidden/>
              </w:rPr>
              <w:t>cxxx</w:t>
            </w:r>
            <w:r w:rsidR="00933F6A">
              <w:rPr>
                <w:noProof/>
                <w:webHidden/>
              </w:rPr>
              <w:fldChar w:fldCharType="end"/>
            </w:r>
          </w:hyperlink>
        </w:p>
        <w:p w14:paraId="1D249CD2" w14:textId="77777777" w:rsidR="00933F6A" w:rsidRDefault="005C22C8">
          <w:pPr>
            <w:pStyle w:val="Verzeichnis1"/>
            <w:tabs>
              <w:tab w:val="left" w:pos="1540"/>
            </w:tabs>
            <w:rPr>
              <w:rFonts w:eastAsiaTheme="minorEastAsia"/>
              <w:noProof/>
              <w:sz w:val="22"/>
              <w:szCs w:val="22"/>
              <w:lang w:val="de-DE" w:eastAsia="de-DE"/>
            </w:rPr>
          </w:pPr>
          <w:hyperlink w:anchor="_Toc413454201" w:history="1">
            <w:r w:rsidR="00933F6A" w:rsidRPr="000516EF">
              <w:rPr>
                <w:rStyle w:val="Link"/>
                <w:noProof/>
              </w:rPr>
              <w:t>Appendix B</w:t>
            </w:r>
            <w:r w:rsidR="00933F6A">
              <w:rPr>
                <w:rFonts w:eastAsiaTheme="minorEastAsia"/>
                <w:noProof/>
                <w:sz w:val="22"/>
                <w:szCs w:val="22"/>
                <w:lang w:val="de-DE" w:eastAsia="de-DE"/>
              </w:rPr>
              <w:tab/>
            </w:r>
            <w:r w:rsidR="00933F6A" w:rsidRPr="000516EF">
              <w:rPr>
                <w:rStyle w:val="Link"/>
                <w:noProof/>
              </w:rPr>
              <w:t>Random forest classification results</w:t>
            </w:r>
            <w:r w:rsidR="00933F6A">
              <w:rPr>
                <w:noProof/>
                <w:webHidden/>
              </w:rPr>
              <w:tab/>
            </w:r>
            <w:r w:rsidR="00933F6A">
              <w:rPr>
                <w:noProof/>
                <w:webHidden/>
              </w:rPr>
              <w:fldChar w:fldCharType="begin"/>
            </w:r>
            <w:r w:rsidR="00933F6A">
              <w:rPr>
                <w:noProof/>
                <w:webHidden/>
              </w:rPr>
              <w:instrText xml:space="preserve"> PAGEREF _Toc413454201 \h </w:instrText>
            </w:r>
            <w:r w:rsidR="00933F6A">
              <w:rPr>
                <w:noProof/>
                <w:webHidden/>
              </w:rPr>
            </w:r>
            <w:r w:rsidR="00933F6A">
              <w:rPr>
                <w:noProof/>
                <w:webHidden/>
              </w:rPr>
              <w:fldChar w:fldCharType="separate"/>
            </w:r>
            <w:r w:rsidR="00933F6A">
              <w:rPr>
                <w:noProof/>
                <w:webHidden/>
              </w:rPr>
              <w:t>cxxxiii</w:t>
            </w:r>
            <w:r w:rsidR="00933F6A">
              <w:rPr>
                <w:noProof/>
                <w:webHidden/>
              </w:rPr>
              <w:fldChar w:fldCharType="end"/>
            </w:r>
          </w:hyperlink>
        </w:p>
        <w:p w14:paraId="20A0F2E4" w14:textId="77777777" w:rsidR="00933F6A" w:rsidRDefault="005C22C8">
          <w:pPr>
            <w:pStyle w:val="Verzeichnis1"/>
            <w:tabs>
              <w:tab w:val="left" w:pos="1540"/>
            </w:tabs>
            <w:rPr>
              <w:rFonts w:eastAsiaTheme="minorEastAsia"/>
              <w:noProof/>
              <w:sz w:val="22"/>
              <w:szCs w:val="22"/>
              <w:lang w:val="de-DE" w:eastAsia="de-DE"/>
            </w:rPr>
          </w:pPr>
          <w:hyperlink w:anchor="_Toc413454202" w:history="1">
            <w:r w:rsidR="00933F6A" w:rsidRPr="000516EF">
              <w:rPr>
                <w:rStyle w:val="Link"/>
                <w:noProof/>
              </w:rPr>
              <w:t>Appendix C</w:t>
            </w:r>
            <w:r w:rsidR="00933F6A">
              <w:rPr>
                <w:rFonts w:eastAsiaTheme="minorEastAsia"/>
                <w:noProof/>
                <w:sz w:val="22"/>
                <w:szCs w:val="22"/>
                <w:lang w:val="de-DE" w:eastAsia="de-DE"/>
              </w:rPr>
              <w:tab/>
            </w:r>
            <w:r w:rsidR="00933F6A" w:rsidRPr="000516EF">
              <w:rPr>
                <w:rStyle w:val="Link"/>
                <w:noProof/>
              </w:rPr>
              <w:t>Linear-SVM classification results</w:t>
            </w:r>
            <w:r w:rsidR="00933F6A">
              <w:rPr>
                <w:noProof/>
                <w:webHidden/>
              </w:rPr>
              <w:tab/>
            </w:r>
            <w:r w:rsidR="00933F6A">
              <w:rPr>
                <w:noProof/>
                <w:webHidden/>
              </w:rPr>
              <w:fldChar w:fldCharType="begin"/>
            </w:r>
            <w:r w:rsidR="00933F6A">
              <w:rPr>
                <w:noProof/>
                <w:webHidden/>
              </w:rPr>
              <w:instrText xml:space="preserve"> PAGEREF _Toc413454202 \h </w:instrText>
            </w:r>
            <w:r w:rsidR="00933F6A">
              <w:rPr>
                <w:noProof/>
                <w:webHidden/>
              </w:rPr>
            </w:r>
            <w:r w:rsidR="00933F6A">
              <w:rPr>
                <w:noProof/>
                <w:webHidden/>
              </w:rPr>
              <w:fldChar w:fldCharType="separate"/>
            </w:r>
            <w:r w:rsidR="00933F6A">
              <w:rPr>
                <w:noProof/>
                <w:webHidden/>
              </w:rPr>
              <w:t>cxxxv</w:t>
            </w:r>
            <w:r w:rsidR="00933F6A">
              <w:rPr>
                <w:noProof/>
                <w:webHidden/>
              </w:rPr>
              <w:fldChar w:fldCharType="end"/>
            </w:r>
          </w:hyperlink>
        </w:p>
        <w:p w14:paraId="5992DD0F" w14:textId="77777777" w:rsidR="00933F6A" w:rsidRDefault="005C22C8">
          <w:pPr>
            <w:pStyle w:val="Verzeichnis1"/>
            <w:tabs>
              <w:tab w:val="left" w:pos="1540"/>
            </w:tabs>
            <w:rPr>
              <w:rFonts w:eastAsiaTheme="minorEastAsia"/>
              <w:noProof/>
              <w:sz w:val="22"/>
              <w:szCs w:val="22"/>
              <w:lang w:val="de-DE" w:eastAsia="de-DE"/>
            </w:rPr>
          </w:pPr>
          <w:hyperlink w:anchor="_Toc413454203" w:history="1">
            <w:r w:rsidR="00933F6A" w:rsidRPr="000516EF">
              <w:rPr>
                <w:rStyle w:val="Link"/>
                <w:noProof/>
              </w:rPr>
              <w:t>Appendix D</w:t>
            </w:r>
            <w:r w:rsidR="00933F6A">
              <w:rPr>
                <w:rFonts w:eastAsiaTheme="minorEastAsia"/>
                <w:noProof/>
                <w:sz w:val="22"/>
                <w:szCs w:val="22"/>
                <w:lang w:val="de-DE" w:eastAsia="de-DE"/>
              </w:rPr>
              <w:tab/>
            </w:r>
            <w:r w:rsidR="00933F6A" w:rsidRPr="000516EF">
              <w:rPr>
                <w:rStyle w:val="Link"/>
                <w:noProof/>
              </w:rPr>
              <w:t>RBF-SVM classification results</w:t>
            </w:r>
            <w:r w:rsidR="00933F6A">
              <w:rPr>
                <w:noProof/>
                <w:webHidden/>
              </w:rPr>
              <w:tab/>
            </w:r>
            <w:r w:rsidR="00933F6A">
              <w:rPr>
                <w:noProof/>
                <w:webHidden/>
              </w:rPr>
              <w:fldChar w:fldCharType="begin"/>
            </w:r>
            <w:r w:rsidR="00933F6A">
              <w:rPr>
                <w:noProof/>
                <w:webHidden/>
              </w:rPr>
              <w:instrText xml:space="preserve"> PAGEREF _Toc413454203 \h </w:instrText>
            </w:r>
            <w:r w:rsidR="00933F6A">
              <w:rPr>
                <w:noProof/>
                <w:webHidden/>
              </w:rPr>
            </w:r>
            <w:r w:rsidR="00933F6A">
              <w:rPr>
                <w:noProof/>
                <w:webHidden/>
              </w:rPr>
              <w:fldChar w:fldCharType="separate"/>
            </w:r>
            <w:r w:rsidR="00933F6A">
              <w:rPr>
                <w:noProof/>
                <w:webHidden/>
              </w:rPr>
              <w:t>cxxxvii</w:t>
            </w:r>
            <w:r w:rsidR="00933F6A">
              <w:rPr>
                <w:noProof/>
                <w:webHidden/>
              </w:rPr>
              <w:fldChar w:fldCharType="end"/>
            </w:r>
          </w:hyperlink>
        </w:p>
        <w:p w14:paraId="7237662F" w14:textId="77777777" w:rsidR="00933F6A" w:rsidRDefault="005C22C8">
          <w:pPr>
            <w:pStyle w:val="Verzeichnis1"/>
            <w:tabs>
              <w:tab w:val="left" w:pos="1320"/>
            </w:tabs>
            <w:rPr>
              <w:rFonts w:eastAsiaTheme="minorEastAsia"/>
              <w:noProof/>
              <w:sz w:val="22"/>
              <w:szCs w:val="22"/>
              <w:lang w:val="de-DE" w:eastAsia="de-DE"/>
            </w:rPr>
          </w:pPr>
          <w:hyperlink w:anchor="_Toc413454204" w:history="1">
            <w:r w:rsidR="00933F6A" w:rsidRPr="000516EF">
              <w:rPr>
                <w:rStyle w:val="Link"/>
                <w:noProof/>
              </w:rPr>
              <w:t>Appendix E</w:t>
            </w:r>
            <w:r w:rsidR="00933F6A">
              <w:rPr>
                <w:rFonts w:eastAsiaTheme="minorEastAsia"/>
                <w:noProof/>
                <w:sz w:val="22"/>
                <w:szCs w:val="22"/>
                <w:lang w:val="de-DE" w:eastAsia="de-DE"/>
              </w:rPr>
              <w:tab/>
            </w:r>
            <w:r w:rsidR="00933F6A" w:rsidRPr="000516EF">
              <w:rPr>
                <w:rStyle w:val="Link"/>
                <w:noProof/>
              </w:rPr>
              <w:t>Decision level fusion results</w:t>
            </w:r>
            <w:r w:rsidR="00933F6A">
              <w:rPr>
                <w:noProof/>
                <w:webHidden/>
              </w:rPr>
              <w:tab/>
            </w:r>
            <w:r w:rsidR="00933F6A">
              <w:rPr>
                <w:noProof/>
                <w:webHidden/>
              </w:rPr>
              <w:fldChar w:fldCharType="begin"/>
            </w:r>
            <w:r w:rsidR="00933F6A">
              <w:rPr>
                <w:noProof/>
                <w:webHidden/>
              </w:rPr>
              <w:instrText xml:space="preserve"> PAGEREF _Toc413454204 \h </w:instrText>
            </w:r>
            <w:r w:rsidR="00933F6A">
              <w:rPr>
                <w:noProof/>
                <w:webHidden/>
              </w:rPr>
            </w:r>
            <w:r w:rsidR="00933F6A">
              <w:rPr>
                <w:noProof/>
                <w:webHidden/>
              </w:rPr>
              <w:fldChar w:fldCharType="separate"/>
            </w:r>
            <w:r w:rsidR="00933F6A">
              <w:rPr>
                <w:noProof/>
                <w:webHidden/>
              </w:rPr>
              <w:t>cxxxix</w:t>
            </w:r>
            <w:r w:rsidR="00933F6A">
              <w:rPr>
                <w:noProof/>
                <w:webHidden/>
              </w:rPr>
              <w:fldChar w:fldCharType="end"/>
            </w:r>
          </w:hyperlink>
        </w:p>
        <w:p w14:paraId="5257FBD4" w14:textId="77777777" w:rsidR="00933F6A" w:rsidRDefault="005C22C8">
          <w:pPr>
            <w:pStyle w:val="Verzeichnis1"/>
            <w:tabs>
              <w:tab w:val="left" w:pos="1320"/>
            </w:tabs>
            <w:rPr>
              <w:rFonts w:eastAsiaTheme="minorEastAsia"/>
              <w:noProof/>
              <w:sz w:val="22"/>
              <w:szCs w:val="22"/>
              <w:lang w:val="de-DE" w:eastAsia="de-DE"/>
            </w:rPr>
          </w:pPr>
          <w:hyperlink w:anchor="_Toc413454205" w:history="1">
            <w:r w:rsidR="00933F6A" w:rsidRPr="000516EF">
              <w:rPr>
                <w:rStyle w:val="Link"/>
                <w:noProof/>
              </w:rPr>
              <w:t>Appendix F</w:t>
            </w:r>
            <w:r w:rsidR="00933F6A">
              <w:rPr>
                <w:rFonts w:eastAsiaTheme="minorEastAsia"/>
                <w:noProof/>
                <w:sz w:val="22"/>
                <w:szCs w:val="22"/>
                <w:lang w:val="de-DE" w:eastAsia="de-DE"/>
              </w:rPr>
              <w:tab/>
            </w:r>
            <w:r w:rsidR="00933F6A" w:rsidRPr="000516EF">
              <w:rPr>
                <w:rStyle w:val="Link"/>
                <w:noProof/>
              </w:rPr>
              <w:t>Basis weight determination (PCB mounted)</w:t>
            </w:r>
            <w:r w:rsidR="00933F6A">
              <w:rPr>
                <w:noProof/>
                <w:webHidden/>
              </w:rPr>
              <w:tab/>
            </w:r>
            <w:r w:rsidR="00933F6A">
              <w:rPr>
                <w:noProof/>
                <w:webHidden/>
              </w:rPr>
              <w:fldChar w:fldCharType="begin"/>
            </w:r>
            <w:r w:rsidR="00933F6A">
              <w:rPr>
                <w:noProof/>
                <w:webHidden/>
              </w:rPr>
              <w:instrText xml:space="preserve"> PAGEREF _Toc413454205 \h </w:instrText>
            </w:r>
            <w:r w:rsidR="00933F6A">
              <w:rPr>
                <w:noProof/>
                <w:webHidden/>
              </w:rPr>
            </w:r>
            <w:r w:rsidR="00933F6A">
              <w:rPr>
                <w:noProof/>
                <w:webHidden/>
              </w:rPr>
              <w:fldChar w:fldCharType="separate"/>
            </w:r>
            <w:r w:rsidR="00933F6A">
              <w:rPr>
                <w:noProof/>
                <w:webHidden/>
              </w:rPr>
              <w:t>cxl</w:t>
            </w:r>
            <w:r w:rsidR="00933F6A">
              <w:rPr>
                <w:noProof/>
                <w:webHidden/>
              </w:rPr>
              <w:fldChar w:fldCharType="end"/>
            </w:r>
          </w:hyperlink>
        </w:p>
        <w:p w14:paraId="1464DD71" w14:textId="77777777" w:rsidR="00933F6A" w:rsidRDefault="005C22C8">
          <w:pPr>
            <w:pStyle w:val="Verzeichnis1"/>
            <w:tabs>
              <w:tab w:val="left" w:pos="1540"/>
            </w:tabs>
            <w:rPr>
              <w:rFonts w:eastAsiaTheme="minorEastAsia"/>
              <w:noProof/>
              <w:sz w:val="22"/>
              <w:szCs w:val="22"/>
              <w:lang w:val="de-DE" w:eastAsia="de-DE"/>
            </w:rPr>
          </w:pPr>
          <w:hyperlink w:anchor="_Toc413454206" w:history="1">
            <w:r w:rsidR="00933F6A" w:rsidRPr="000516EF">
              <w:rPr>
                <w:rStyle w:val="Link"/>
                <w:noProof/>
              </w:rPr>
              <w:t>Appendix G</w:t>
            </w:r>
            <w:r w:rsidR="00933F6A">
              <w:rPr>
                <w:rFonts w:eastAsiaTheme="minorEastAsia"/>
                <w:noProof/>
                <w:sz w:val="22"/>
                <w:szCs w:val="22"/>
                <w:lang w:val="de-DE" w:eastAsia="de-DE"/>
              </w:rPr>
              <w:tab/>
            </w:r>
            <w:r w:rsidR="00933F6A" w:rsidRPr="000516EF">
              <w:rPr>
                <w:rStyle w:val="Link"/>
                <w:noProof/>
              </w:rPr>
              <w:t>Arduino Due component replacement model</w:t>
            </w:r>
            <w:r w:rsidR="00933F6A">
              <w:rPr>
                <w:noProof/>
                <w:webHidden/>
              </w:rPr>
              <w:tab/>
            </w:r>
            <w:r w:rsidR="00933F6A">
              <w:rPr>
                <w:noProof/>
                <w:webHidden/>
              </w:rPr>
              <w:fldChar w:fldCharType="begin"/>
            </w:r>
            <w:r w:rsidR="00933F6A">
              <w:rPr>
                <w:noProof/>
                <w:webHidden/>
              </w:rPr>
              <w:instrText xml:space="preserve"> PAGEREF _Toc413454206 \h </w:instrText>
            </w:r>
            <w:r w:rsidR="00933F6A">
              <w:rPr>
                <w:noProof/>
                <w:webHidden/>
              </w:rPr>
            </w:r>
            <w:r w:rsidR="00933F6A">
              <w:rPr>
                <w:noProof/>
                <w:webHidden/>
              </w:rPr>
              <w:fldChar w:fldCharType="separate"/>
            </w:r>
            <w:r w:rsidR="00933F6A">
              <w:rPr>
                <w:noProof/>
                <w:webHidden/>
              </w:rPr>
              <w:t>cxli</w:t>
            </w:r>
            <w:r w:rsidR="00933F6A">
              <w:rPr>
                <w:noProof/>
                <w:webHidden/>
              </w:rPr>
              <w:fldChar w:fldCharType="end"/>
            </w:r>
          </w:hyperlink>
        </w:p>
        <w:p w14:paraId="7C900154" w14:textId="77777777" w:rsidR="00933F6A" w:rsidRDefault="005C22C8">
          <w:pPr>
            <w:pStyle w:val="Verzeichnis1"/>
            <w:tabs>
              <w:tab w:val="left" w:pos="1540"/>
            </w:tabs>
            <w:rPr>
              <w:rFonts w:eastAsiaTheme="minorEastAsia"/>
              <w:noProof/>
              <w:sz w:val="22"/>
              <w:szCs w:val="22"/>
              <w:lang w:val="de-DE" w:eastAsia="de-DE"/>
            </w:rPr>
          </w:pPr>
          <w:hyperlink w:anchor="_Toc413454207" w:history="1">
            <w:r w:rsidR="00933F6A" w:rsidRPr="000516EF">
              <w:rPr>
                <w:rStyle w:val="Link"/>
                <w:noProof/>
              </w:rPr>
              <w:t>Appendix H</w:t>
            </w:r>
            <w:r w:rsidR="00933F6A">
              <w:rPr>
                <w:rFonts w:eastAsiaTheme="minorEastAsia"/>
                <w:noProof/>
                <w:sz w:val="22"/>
                <w:szCs w:val="22"/>
                <w:lang w:val="de-DE" w:eastAsia="de-DE"/>
              </w:rPr>
              <w:tab/>
            </w:r>
            <w:r w:rsidR="00933F6A" w:rsidRPr="000516EF">
              <w:rPr>
                <w:rStyle w:val="Link"/>
                <w:noProof/>
              </w:rPr>
              <w:t>Arduino Due estimated part prices</w:t>
            </w:r>
            <w:r w:rsidR="00933F6A">
              <w:rPr>
                <w:noProof/>
                <w:webHidden/>
              </w:rPr>
              <w:tab/>
            </w:r>
            <w:r w:rsidR="00933F6A">
              <w:rPr>
                <w:noProof/>
                <w:webHidden/>
              </w:rPr>
              <w:fldChar w:fldCharType="begin"/>
            </w:r>
            <w:r w:rsidR="00933F6A">
              <w:rPr>
                <w:noProof/>
                <w:webHidden/>
              </w:rPr>
              <w:instrText xml:space="preserve"> PAGEREF _Toc413454207 \h </w:instrText>
            </w:r>
            <w:r w:rsidR="00933F6A">
              <w:rPr>
                <w:noProof/>
                <w:webHidden/>
              </w:rPr>
            </w:r>
            <w:r w:rsidR="00933F6A">
              <w:rPr>
                <w:noProof/>
                <w:webHidden/>
              </w:rPr>
              <w:fldChar w:fldCharType="separate"/>
            </w:r>
            <w:r w:rsidR="00933F6A">
              <w:rPr>
                <w:noProof/>
                <w:webHidden/>
              </w:rPr>
              <w:t>cxliii</w:t>
            </w:r>
            <w:r w:rsidR="00933F6A">
              <w:rPr>
                <w:noProof/>
                <w:webHidden/>
              </w:rPr>
              <w:fldChar w:fldCharType="end"/>
            </w:r>
          </w:hyperlink>
        </w:p>
        <w:p w14:paraId="3B8FE615" w14:textId="77777777" w:rsidR="00933F6A" w:rsidRDefault="005C22C8">
          <w:pPr>
            <w:pStyle w:val="Verzeichnis1"/>
            <w:tabs>
              <w:tab w:val="left" w:pos="1320"/>
            </w:tabs>
            <w:rPr>
              <w:rFonts w:eastAsiaTheme="minorEastAsia"/>
              <w:noProof/>
              <w:sz w:val="22"/>
              <w:szCs w:val="22"/>
              <w:lang w:val="de-DE" w:eastAsia="de-DE"/>
            </w:rPr>
          </w:pPr>
          <w:hyperlink w:anchor="_Toc413454208" w:history="1">
            <w:r w:rsidR="00933F6A" w:rsidRPr="000516EF">
              <w:rPr>
                <w:rStyle w:val="Link"/>
                <w:noProof/>
              </w:rPr>
              <w:t>Appendix I</w:t>
            </w:r>
            <w:r w:rsidR="00933F6A">
              <w:rPr>
                <w:rFonts w:eastAsiaTheme="minorEastAsia"/>
                <w:noProof/>
                <w:sz w:val="22"/>
                <w:szCs w:val="22"/>
                <w:lang w:val="de-DE" w:eastAsia="de-DE"/>
              </w:rPr>
              <w:tab/>
            </w:r>
            <w:r w:rsidR="00933F6A" w:rsidRPr="000516EF">
              <w:rPr>
                <w:rStyle w:val="Link"/>
                <w:noProof/>
              </w:rPr>
              <w:t>Material prices</w:t>
            </w:r>
            <w:r w:rsidR="00933F6A">
              <w:rPr>
                <w:noProof/>
                <w:webHidden/>
              </w:rPr>
              <w:tab/>
            </w:r>
            <w:r w:rsidR="00933F6A">
              <w:rPr>
                <w:noProof/>
                <w:webHidden/>
              </w:rPr>
              <w:fldChar w:fldCharType="begin"/>
            </w:r>
            <w:r w:rsidR="00933F6A">
              <w:rPr>
                <w:noProof/>
                <w:webHidden/>
              </w:rPr>
              <w:instrText xml:space="preserve"> PAGEREF _Toc413454208 \h </w:instrText>
            </w:r>
            <w:r w:rsidR="00933F6A">
              <w:rPr>
                <w:noProof/>
                <w:webHidden/>
              </w:rPr>
            </w:r>
            <w:r w:rsidR="00933F6A">
              <w:rPr>
                <w:noProof/>
                <w:webHidden/>
              </w:rPr>
              <w:fldChar w:fldCharType="separate"/>
            </w:r>
            <w:r w:rsidR="00933F6A">
              <w:rPr>
                <w:noProof/>
                <w:webHidden/>
              </w:rPr>
              <w:t>cxlv</w:t>
            </w:r>
            <w:r w:rsidR="00933F6A">
              <w:rPr>
                <w:noProof/>
                <w:webHidden/>
              </w:rPr>
              <w:fldChar w:fldCharType="end"/>
            </w:r>
          </w:hyperlink>
        </w:p>
        <w:p w14:paraId="1A7A8321" w14:textId="77777777" w:rsidR="00933F6A" w:rsidRDefault="005C22C8">
          <w:pPr>
            <w:pStyle w:val="Verzeichnis1"/>
            <w:tabs>
              <w:tab w:val="left" w:pos="1320"/>
            </w:tabs>
            <w:rPr>
              <w:rFonts w:eastAsiaTheme="minorEastAsia"/>
              <w:noProof/>
              <w:sz w:val="22"/>
              <w:szCs w:val="22"/>
              <w:lang w:val="de-DE" w:eastAsia="de-DE"/>
            </w:rPr>
          </w:pPr>
          <w:hyperlink w:anchor="_Toc413454209" w:history="1">
            <w:r w:rsidR="00933F6A" w:rsidRPr="000516EF">
              <w:rPr>
                <w:rStyle w:val="Link"/>
                <w:noProof/>
              </w:rPr>
              <w:t>Appendix J</w:t>
            </w:r>
            <w:r w:rsidR="00933F6A">
              <w:rPr>
                <w:rFonts w:eastAsiaTheme="minorEastAsia"/>
                <w:noProof/>
                <w:sz w:val="22"/>
                <w:szCs w:val="22"/>
                <w:lang w:val="de-DE" w:eastAsia="de-DE"/>
              </w:rPr>
              <w:tab/>
            </w:r>
            <w:r w:rsidR="00933F6A" w:rsidRPr="000516EF">
              <w:rPr>
                <w:rStyle w:val="Link"/>
                <w:noProof/>
              </w:rPr>
              <w:t>Improved WEEE recycling chain</w:t>
            </w:r>
            <w:r w:rsidR="00933F6A">
              <w:rPr>
                <w:noProof/>
                <w:webHidden/>
              </w:rPr>
              <w:tab/>
            </w:r>
            <w:r w:rsidR="00933F6A">
              <w:rPr>
                <w:noProof/>
                <w:webHidden/>
              </w:rPr>
              <w:fldChar w:fldCharType="begin"/>
            </w:r>
            <w:r w:rsidR="00933F6A">
              <w:rPr>
                <w:noProof/>
                <w:webHidden/>
              </w:rPr>
              <w:instrText xml:space="preserve"> PAGEREF _Toc413454209 \h </w:instrText>
            </w:r>
            <w:r w:rsidR="00933F6A">
              <w:rPr>
                <w:noProof/>
                <w:webHidden/>
              </w:rPr>
            </w:r>
            <w:r w:rsidR="00933F6A">
              <w:rPr>
                <w:noProof/>
                <w:webHidden/>
              </w:rPr>
              <w:fldChar w:fldCharType="separate"/>
            </w:r>
            <w:r w:rsidR="00933F6A">
              <w:rPr>
                <w:noProof/>
                <w:webHidden/>
              </w:rPr>
              <w:t>cxlviii</w:t>
            </w:r>
            <w:r w:rsidR="00933F6A">
              <w:rPr>
                <w:noProof/>
                <w:webHidden/>
              </w:rPr>
              <w:fldChar w:fldCharType="end"/>
            </w:r>
          </w:hyperlink>
        </w:p>
        <w:p w14:paraId="6905581C" w14:textId="77777777" w:rsidR="0093090C" w:rsidRDefault="0093090C">
          <w:r>
            <w:rPr>
              <w:b/>
              <w:bCs/>
              <w:noProof/>
            </w:rPr>
            <w:fldChar w:fldCharType="end"/>
          </w:r>
        </w:p>
      </w:sdtContent>
    </w:sdt>
    <w:p w14:paraId="0D12232F" w14:textId="77777777" w:rsidR="00264F9F" w:rsidRDefault="00264F9F">
      <w:pPr>
        <w:spacing w:line="276" w:lineRule="auto"/>
        <w:jc w:val="left"/>
      </w:pPr>
    </w:p>
    <w:p w14:paraId="0BDC82F7" w14:textId="77777777" w:rsidR="00F6799D" w:rsidRDefault="00F6799D">
      <w:pPr>
        <w:spacing w:line="276" w:lineRule="auto"/>
        <w:jc w:val="left"/>
      </w:pPr>
      <w:r>
        <w:br w:type="page"/>
      </w:r>
    </w:p>
    <w:p w14:paraId="2598FCBF" w14:textId="77777777" w:rsidR="00F6799D" w:rsidRDefault="00C83414" w:rsidP="00F6799D">
      <w:pPr>
        <w:pStyle w:val="berschrift1"/>
      </w:pPr>
      <w:bookmarkStart w:id="6" w:name="_Toc413454108"/>
      <w:r>
        <w:lastRenderedPageBreak/>
        <w:t>List of F</w:t>
      </w:r>
      <w:r w:rsidR="00F6799D">
        <w:t>igures</w:t>
      </w:r>
      <w:bookmarkEnd w:id="6"/>
    </w:p>
    <w:p w14:paraId="7924FC02"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14:paraId="1AE4C3A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1" w:history="1">
        <w:r w:rsidR="00933F6A" w:rsidRPr="007220E2">
          <w:rPr>
            <w:rStyle w:val="Link"/>
            <w:noProof/>
          </w:rPr>
          <w:t>Figure 2: Mass balance of the preprocessing of 1,000 kg of input WEEE (Chancerel, et al., 2009)</w:t>
        </w:r>
        <w:r w:rsidR="00933F6A">
          <w:rPr>
            <w:noProof/>
            <w:webHidden/>
          </w:rPr>
          <w:tab/>
        </w:r>
        <w:r w:rsidR="00933F6A">
          <w:rPr>
            <w:noProof/>
            <w:webHidden/>
          </w:rPr>
          <w:fldChar w:fldCharType="begin"/>
        </w:r>
        <w:r w:rsidR="00933F6A">
          <w:rPr>
            <w:noProof/>
            <w:webHidden/>
          </w:rPr>
          <w:instrText xml:space="preserve"> PAGEREF _Toc413454211 \h </w:instrText>
        </w:r>
        <w:r w:rsidR="00933F6A">
          <w:rPr>
            <w:noProof/>
            <w:webHidden/>
          </w:rPr>
        </w:r>
        <w:r w:rsidR="00933F6A">
          <w:rPr>
            <w:noProof/>
            <w:webHidden/>
          </w:rPr>
          <w:fldChar w:fldCharType="separate"/>
        </w:r>
        <w:r w:rsidR="00933F6A">
          <w:rPr>
            <w:noProof/>
            <w:webHidden/>
          </w:rPr>
          <w:t>3</w:t>
        </w:r>
        <w:r w:rsidR="00933F6A">
          <w:rPr>
            <w:noProof/>
            <w:webHidden/>
          </w:rPr>
          <w:fldChar w:fldCharType="end"/>
        </w:r>
      </w:hyperlink>
    </w:p>
    <w:p w14:paraId="553298EF"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2" w:history="1">
        <w:r w:rsidR="00933F6A" w:rsidRPr="007220E2">
          <w:rPr>
            <w:rStyle w:val="Link"/>
            <w:noProof/>
          </w:rPr>
          <w:t>Figure 3: Connection between belief, disbelief, plausibility and doubt (Rakowsky, 2007)</w:t>
        </w:r>
        <w:r w:rsidR="00933F6A">
          <w:rPr>
            <w:noProof/>
            <w:webHidden/>
          </w:rPr>
          <w:tab/>
        </w:r>
        <w:r w:rsidR="00933F6A">
          <w:rPr>
            <w:noProof/>
            <w:webHidden/>
          </w:rPr>
          <w:fldChar w:fldCharType="begin"/>
        </w:r>
        <w:r w:rsidR="00933F6A">
          <w:rPr>
            <w:noProof/>
            <w:webHidden/>
          </w:rPr>
          <w:instrText xml:space="preserve"> PAGEREF _Toc413454212 \h </w:instrText>
        </w:r>
        <w:r w:rsidR="00933F6A">
          <w:rPr>
            <w:noProof/>
            <w:webHidden/>
          </w:rPr>
        </w:r>
        <w:r w:rsidR="00933F6A">
          <w:rPr>
            <w:noProof/>
            <w:webHidden/>
          </w:rPr>
          <w:fldChar w:fldCharType="separate"/>
        </w:r>
        <w:r w:rsidR="00933F6A">
          <w:rPr>
            <w:noProof/>
            <w:webHidden/>
          </w:rPr>
          <w:t>21</w:t>
        </w:r>
        <w:r w:rsidR="00933F6A">
          <w:rPr>
            <w:noProof/>
            <w:webHidden/>
          </w:rPr>
          <w:fldChar w:fldCharType="end"/>
        </w:r>
      </w:hyperlink>
    </w:p>
    <w:p w14:paraId="1121FCA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3" w:history="1">
        <w:r w:rsidR="00933F6A" w:rsidRPr="007220E2">
          <w:rPr>
            <w:rStyle w:val="Link"/>
            <w:noProof/>
          </w:rPr>
          <w:t>Figure 4: RANSAC example (http://www.codeproject.com/KB/recipes/automatic_panoramas/ransac.png)</w:t>
        </w:r>
        <w:r w:rsidR="00933F6A">
          <w:rPr>
            <w:noProof/>
            <w:webHidden/>
          </w:rPr>
          <w:tab/>
        </w:r>
        <w:r w:rsidR="00933F6A">
          <w:rPr>
            <w:noProof/>
            <w:webHidden/>
          </w:rPr>
          <w:fldChar w:fldCharType="begin"/>
        </w:r>
        <w:r w:rsidR="00933F6A">
          <w:rPr>
            <w:noProof/>
            <w:webHidden/>
          </w:rPr>
          <w:instrText xml:space="preserve"> PAGEREF _Toc413454213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5FE6D88D"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4" w:history="1">
        <w:r w:rsidR="00933F6A" w:rsidRPr="007220E2">
          <w:rPr>
            <w:rStyle w:val="Link"/>
            <w:noProof/>
          </w:rPr>
          <w:t>Figure 5: Transformation from lines in the image to points in the frequency domain (www.svi.nl/FourierTransform)</w:t>
        </w:r>
        <w:r w:rsidR="00933F6A">
          <w:rPr>
            <w:noProof/>
            <w:webHidden/>
          </w:rPr>
          <w:tab/>
        </w:r>
        <w:r w:rsidR="00933F6A">
          <w:rPr>
            <w:noProof/>
            <w:webHidden/>
          </w:rPr>
          <w:fldChar w:fldCharType="begin"/>
        </w:r>
        <w:r w:rsidR="00933F6A">
          <w:rPr>
            <w:noProof/>
            <w:webHidden/>
          </w:rPr>
          <w:instrText xml:space="preserve"> PAGEREF _Toc413454214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360E8E6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5" w:history="1">
        <w:r w:rsidR="00933F6A" w:rsidRPr="007220E2">
          <w:rPr>
            <w:rStyle w:val="Link"/>
            <w:noProof/>
          </w:rPr>
          <w:t>Figure 6: Image rotation correction process</w:t>
        </w:r>
        <w:r w:rsidR="00933F6A">
          <w:rPr>
            <w:noProof/>
            <w:webHidden/>
          </w:rPr>
          <w:tab/>
        </w:r>
        <w:r w:rsidR="00933F6A">
          <w:rPr>
            <w:noProof/>
            <w:webHidden/>
          </w:rPr>
          <w:fldChar w:fldCharType="begin"/>
        </w:r>
        <w:r w:rsidR="00933F6A">
          <w:rPr>
            <w:noProof/>
            <w:webHidden/>
          </w:rPr>
          <w:instrText xml:space="preserve"> PAGEREF _Toc413454215 \h </w:instrText>
        </w:r>
        <w:r w:rsidR="00933F6A">
          <w:rPr>
            <w:noProof/>
            <w:webHidden/>
          </w:rPr>
        </w:r>
        <w:r w:rsidR="00933F6A">
          <w:rPr>
            <w:noProof/>
            <w:webHidden/>
          </w:rPr>
          <w:fldChar w:fldCharType="separate"/>
        </w:r>
        <w:r w:rsidR="00933F6A">
          <w:rPr>
            <w:noProof/>
            <w:webHidden/>
          </w:rPr>
          <w:t>31</w:t>
        </w:r>
        <w:r w:rsidR="00933F6A">
          <w:rPr>
            <w:noProof/>
            <w:webHidden/>
          </w:rPr>
          <w:fldChar w:fldCharType="end"/>
        </w:r>
      </w:hyperlink>
    </w:p>
    <w:p w14:paraId="677A2F4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6" w:history="1">
        <w:r w:rsidR="00933F6A" w:rsidRPr="007220E2">
          <w:rPr>
            <w:rStyle w:val="Link"/>
            <w:noProof/>
          </w:rPr>
          <w:t>Figure 7: Image rotated by 3.0 degree</w:t>
        </w:r>
        <w:r w:rsidR="00933F6A">
          <w:rPr>
            <w:noProof/>
            <w:webHidden/>
          </w:rPr>
          <w:tab/>
        </w:r>
        <w:r w:rsidR="00933F6A">
          <w:rPr>
            <w:noProof/>
            <w:webHidden/>
          </w:rPr>
          <w:fldChar w:fldCharType="begin"/>
        </w:r>
        <w:r w:rsidR="00933F6A">
          <w:rPr>
            <w:noProof/>
            <w:webHidden/>
          </w:rPr>
          <w:instrText xml:space="preserve"> PAGEREF _Toc413454216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5574AE8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7" w:history="1">
        <w:r w:rsidR="00933F6A" w:rsidRPr="007220E2">
          <w:rPr>
            <w:rStyle w:val="Link"/>
            <w:noProof/>
          </w:rPr>
          <w:t>Figure 8: Canny edge image of the rotated image</w:t>
        </w:r>
        <w:r w:rsidR="00933F6A">
          <w:rPr>
            <w:noProof/>
            <w:webHidden/>
          </w:rPr>
          <w:tab/>
        </w:r>
        <w:r w:rsidR="00933F6A">
          <w:rPr>
            <w:noProof/>
            <w:webHidden/>
          </w:rPr>
          <w:fldChar w:fldCharType="begin"/>
        </w:r>
        <w:r w:rsidR="00933F6A">
          <w:rPr>
            <w:noProof/>
            <w:webHidden/>
          </w:rPr>
          <w:instrText xml:space="preserve"> PAGEREF _Toc413454217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85854E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8" w:history="1">
        <w:r w:rsidR="00933F6A" w:rsidRPr="007220E2">
          <w:rPr>
            <w:rStyle w:val="Link"/>
            <w:noProof/>
          </w:rPr>
          <w:t>Figure 9: Shifted DFT of the rotated image (logarithmic representation)</w:t>
        </w:r>
        <w:r w:rsidR="00933F6A">
          <w:rPr>
            <w:noProof/>
            <w:webHidden/>
          </w:rPr>
          <w:tab/>
        </w:r>
        <w:r w:rsidR="00933F6A">
          <w:rPr>
            <w:noProof/>
            <w:webHidden/>
          </w:rPr>
          <w:fldChar w:fldCharType="begin"/>
        </w:r>
        <w:r w:rsidR="00933F6A">
          <w:rPr>
            <w:noProof/>
            <w:webHidden/>
          </w:rPr>
          <w:instrText xml:space="preserve"> PAGEREF _Toc413454218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6FBEC071"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19" w:history="1">
        <w:r w:rsidR="00933F6A" w:rsidRPr="007220E2">
          <w:rPr>
            <w:rStyle w:val="Link"/>
            <w:noProof/>
          </w:rPr>
          <w:t>Figure 10: Summed amplitude over angle (invariants by 90 degree)</w:t>
        </w:r>
        <w:r w:rsidR="00933F6A">
          <w:rPr>
            <w:noProof/>
            <w:webHidden/>
          </w:rPr>
          <w:tab/>
        </w:r>
        <w:r w:rsidR="00933F6A">
          <w:rPr>
            <w:noProof/>
            <w:webHidden/>
          </w:rPr>
          <w:fldChar w:fldCharType="begin"/>
        </w:r>
        <w:r w:rsidR="00933F6A">
          <w:rPr>
            <w:noProof/>
            <w:webHidden/>
          </w:rPr>
          <w:instrText xml:space="preserve"> PAGEREF _Toc413454219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03E99FA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0" w:history="1">
        <w:r w:rsidR="00933F6A" w:rsidRPr="007220E2">
          <w:rPr>
            <w:rStyle w:val="Link"/>
            <w:noProof/>
          </w:rPr>
          <w:t>Figure 11: Scale symbol</w:t>
        </w:r>
        <w:r w:rsidR="00933F6A">
          <w:rPr>
            <w:noProof/>
            <w:webHidden/>
          </w:rPr>
          <w:tab/>
        </w:r>
        <w:r w:rsidR="00933F6A">
          <w:rPr>
            <w:noProof/>
            <w:webHidden/>
          </w:rPr>
          <w:fldChar w:fldCharType="begin"/>
        </w:r>
        <w:r w:rsidR="00933F6A">
          <w:rPr>
            <w:noProof/>
            <w:webHidden/>
          </w:rPr>
          <w:instrText xml:space="preserve"> PAGEREF _Toc413454220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349F3D43"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1" w:history="1">
        <w:r w:rsidR="00933F6A" w:rsidRPr="007220E2">
          <w:rPr>
            <w:rStyle w:val="Link"/>
            <w:noProof/>
          </w:rPr>
          <w:t>Figure 12: Scale symbol placed on the board</w:t>
        </w:r>
        <w:r w:rsidR="00933F6A">
          <w:rPr>
            <w:noProof/>
            <w:webHidden/>
          </w:rPr>
          <w:tab/>
        </w:r>
        <w:r w:rsidR="00933F6A">
          <w:rPr>
            <w:noProof/>
            <w:webHidden/>
          </w:rPr>
          <w:fldChar w:fldCharType="begin"/>
        </w:r>
        <w:r w:rsidR="00933F6A">
          <w:rPr>
            <w:noProof/>
            <w:webHidden/>
          </w:rPr>
          <w:instrText xml:space="preserve"> PAGEREF _Toc413454221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5BFDFA8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2" w:history="1">
        <w:r w:rsidR="00933F6A" w:rsidRPr="007220E2">
          <w:rPr>
            <w:rStyle w:val="Link"/>
            <w:noProof/>
          </w:rPr>
          <w:t>Figure 13: Scaling determination process</w:t>
        </w:r>
        <w:r w:rsidR="00933F6A">
          <w:rPr>
            <w:noProof/>
            <w:webHidden/>
          </w:rPr>
          <w:tab/>
        </w:r>
        <w:r w:rsidR="00933F6A">
          <w:rPr>
            <w:noProof/>
            <w:webHidden/>
          </w:rPr>
          <w:fldChar w:fldCharType="begin"/>
        </w:r>
        <w:r w:rsidR="00933F6A">
          <w:rPr>
            <w:noProof/>
            <w:webHidden/>
          </w:rPr>
          <w:instrText xml:space="preserve"> PAGEREF _Toc413454222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3980AF9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3" w:history="1">
        <w:r w:rsidR="00933F6A" w:rsidRPr="007220E2">
          <w:rPr>
            <w:rStyle w:val="Link"/>
            <w:noProof/>
          </w:rPr>
          <w:t>Figure 14: Value channel (brightness) of HSV color image</w:t>
        </w:r>
        <w:r w:rsidR="00933F6A">
          <w:rPr>
            <w:noProof/>
            <w:webHidden/>
          </w:rPr>
          <w:tab/>
        </w:r>
        <w:r w:rsidR="00933F6A">
          <w:rPr>
            <w:noProof/>
            <w:webHidden/>
          </w:rPr>
          <w:fldChar w:fldCharType="begin"/>
        </w:r>
        <w:r w:rsidR="00933F6A">
          <w:rPr>
            <w:noProof/>
            <w:webHidden/>
          </w:rPr>
          <w:instrText xml:space="preserve"> PAGEREF _Toc413454223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18DCDD38"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4" w:history="1">
        <w:r w:rsidR="00933F6A" w:rsidRPr="007220E2">
          <w:rPr>
            <w:rStyle w:val="Link"/>
            <w:noProof/>
          </w:rPr>
          <w:t>Figure 15: Cosine transform filtered image</w:t>
        </w:r>
        <w:r w:rsidR="00933F6A">
          <w:rPr>
            <w:noProof/>
            <w:webHidden/>
          </w:rPr>
          <w:tab/>
        </w:r>
        <w:r w:rsidR="00933F6A">
          <w:rPr>
            <w:noProof/>
            <w:webHidden/>
          </w:rPr>
          <w:fldChar w:fldCharType="begin"/>
        </w:r>
        <w:r w:rsidR="00933F6A">
          <w:rPr>
            <w:noProof/>
            <w:webHidden/>
          </w:rPr>
          <w:instrText xml:space="preserve"> PAGEREF _Toc413454224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6C1F6B0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5" w:history="1">
        <w:r w:rsidR="00933F6A" w:rsidRPr="007220E2">
          <w:rPr>
            <w:rStyle w:val="Link"/>
            <w:noProof/>
          </w:rPr>
          <w:t>Figure 16: Otsu thresholding</w:t>
        </w:r>
        <w:r w:rsidR="00933F6A">
          <w:rPr>
            <w:noProof/>
            <w:webHidden/>
          </w:rPr>
          <w:tab/>
        </w:r>
        <w:r w:rsidR="00933F6A">
          <w:rPr>
            <w:noProof/>
            <w:webHidden/>
          </w:rPr>
          <w:fldChar w:fldCharType="begin"/>
        </w:r>
        <w:r w:rsidR="00933F6A">
          <w:rPr>
            <w:noProof/>
            <w:webHidden/>
          </w:rPr>
          <w:instrText xml:space="preserve"> PAGEREF _Toc413454225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0C591860"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6" w:history="1">
        <w:r w:rsidR="00933F6A" w:rsidRPr="007220E2">
          <w:rPr>
            <w:rStyle w:val="Link"/>
            <w:noProof/>
          </w:rPr>
          <w:t>Figure 17: Blobs of the scaling symbol</w:t>
        </w:r>
        <w:r w:rsidR="00933F6A">
          <w:rPr>
            <w:noProof/>
            <w:webHidden/>
          </w:rPr>
          <w:tab/>
        </w:r>
        <w:r w:rsidR="00933F6A">
          <w:rPr>
            <w:noProof/>
            <w:webHidden/>
          </w:rPr>
          <w:fldChar w:fldCharType="begin"/>
        </w:r>
        <w:r w:rsidR="00933F6A">
          <w:rPr>
            <w:noProof/>
            <w:webHidden/>
          </w:rPr>
          <w:instrText xml:space="preserve"> PAGEREF _Toc413454226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5108DD0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7" w:history="1">
        <w:r w:rsidR="00933F6A" w:rsidRPr="007220E2">
          <w:rPr>
            <w:rStyle w:val="Link"/>
            <w:noProof/>
          </w:rPr>
          <w:t>Figure 18: Resolution dependency from component area and feature extraction algorithm</w:t>
        </w:r>
        <w:r w:rsidR="00933F6A">
          <w:rPr>
            <w:noProof/>
            <w:webHidden/>
          </w:rPr>
          <w:tab/>
        </w:r>
        <w:r w:rsidR="00933F6A">
          <w:rPr>
            <w:noProof/>
            <w:webHidden/>
          </w:rPr>
          <w:fldChar w:fldCharType="begin"/>
        </w:r>
        <w:r w:rsidR="00933F6A">
          <w:rPr>
            <w:noProof/>
            <w:webHidden/>
          </w:rPr>
          <w:instrText xml:space="preserve"> PAGEREF _Toc413454227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5C148B0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8" w:history="1">
        <w:r w:rsidR="00933F6A" w:rsidRPr="007220E2">
          <w:rPr>
            <w:rStyle w:val="Link"/>
            <w:noProof/>
          </w:rPr>
          <w:t>Figure 19: PCB board segmentation process flow</w:t>
        </w:r>
        <w:r w:rsidR="00933F6A">
          <w:rPr>
            <w:noProof/>
            <w:webHidden/>
          </w:rPr>
          <w:tab/>
        </w:r>
        <w:r w:rsidR="00933F6A">
          <w:rPr>
            <w:noProof/>
            <w:webHidden/>
          </w:rPr>
          <w:fldChar w:fldCharType="begin"/>
        </w:r>
        <w:r w:rsidR="00933F6A">
          <w:rPr>
            <w:noProof/>
            <w:webHidden/>
          </w:rPr>
          <w:instrText xml:space="preserve"> PAGEREF _Toc413454228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1B26161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29" w:history="1">
        <w:r w:rsidR="00933F6A" w:rsidRPr="007220E2">
          <w:rPr>
            <w:rStyle w:val="Link"/>
            <w:noProof/>
          </w:rPr>
          <w:t>Figure 20: Acquired PCB image</w:t>
        </w:r>
        <w:r w:rsidR="00933F6A">
          <w:rPr>
            <w:noProof/>
            <w:webHidden/>
          </w:rPr>
          <w:tab/>
        </w:r>
        <w:r w:rsidR="00933F6A">
          <w:rPr>
            <w:noProof/>
            <w:webHidden/>
          </w:rPr>
          <w:fldChar w:fldCharType="begin"/>
        </w:r>
        <w:r w:rsidR="00933F6A">
          <w:rPr>
            <w:noProof/>
            <w:webHidden/>
          </w:rPr>
          <w:instrText xml:space="preserve"> PAGEREF _Toc413454229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1F2AFB1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0" w:history="1">
        <w:r w:rsidR="00933F6A" w:rsidRPr="007220E2">
          <w:rPr>
            <w:rStyle w:val="Link"/>
            <w:noProof/>
          </w:rPr>
          <w:t>Figure 21: Otsu segmentation</w:t>
        </w:r>
        <w:r w:rsidR="00933F6A">
          <w:rPr>
            <w:noProof/>
            <w:webHidden/>
          </w:rPr>
          <w:tab/>
        </w:r>
        <w:r w:rsidR="00933F6A">
          <w:rPr>
            <w:noProof/>
            <w:webHidden/>
          </w:rPr>
          <w:fldChar w:fldCharType="begin"/>
        </w:r>
        <w:r w:rsidR="00933F6A">
          <w:rPr>
            <w:noProof/>
            <w:webHidden/>
          </w:rPr>
          <w:instrText xml:space="preserve"> PAGEREF _Toc413454230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4EEFE07F"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1" w:history="1">
        <w:r w:rsidR="00933F6A" w:rsidRPr="007220E2">
          <w:rPr>
            <w:rStyle w:val="Link"/>
            <w:noProof/>
          </w:rPr>
          <w:t>Figure 22: Morphological eroded image with 10x10 kernel</w:t>
        </w:r>
        <w:r w:rsidR="00933F6A">
          <w:rPr>
            <w:noProof/>
            <w:webHidden/>
          </w:rPr>
          <w:tab/>
        </w:r>
        <w:r w:rsidR="00933F6A">
          <w:rPr>
            <w:noProof/>
            <w:webHidden/>
          </w:rPr>
          <w:fldChar w:fldCharType="begin"/>
        </w:r>
        <w:r w:rsidR="00933F6A">
          <w:rPr>
            <w:noProof/>
            <w:webHidden/>
          </w:rPr>
          <w:instrText xml:space="preserve"> PAGEREF _Toc413454231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3844FF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2" w:history="1">
        <w:r w:rsidR="00933F6A" w:rsidRPr="007220E2">
          <w:rPr>
            <w:rStyle w:val="Link"/>
            <w:noProof/>
          </w:rPr>
          <w:t>Figure 23: Segmented PCB board image</w:t>
        </w:r>
        <w:r w:rsidR="00933F6A">
          <w:rPr>
            <w:noProof/>
            <w:webHidden/>
          </w:rPr>
          <w:tab/>
        </w:r>
        <w:r w:rsidR="00933F6A">
          <w:rPr>
            <w:noProof/>
            <w:webHidden/>
          </w:rPr>
          <w:fldChar w:fldCharType="begin"/>
        </w:r>
        <w:r w:rsidR="00933F6A">
          <w:rPr>
            <w:noProof/>
            <w:webHidden/>
          </w:rPr>
          <w:instrText xml:space="preserve"> PAGEREF _Toc413454232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5FD6D4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3" w:history="1">
        <w:r w:rsidR="00933F6A" w:rsidRPr="007220E2">
          <w:rPr>
            <w:rStyle w:val="Link"/>
            <w:noProof/>
          </w:rPr>
          <w:t>Figure 24: PCB surface segmentation process flow</w:t>
        </w:r>
        <w:r w:rsidR="00933F6A">
          <w:rPr>
            <w:noProof/>
            <w:webHidden/>
          </w:rPr>
          <w:tab/>
        </w:r>
        <w:r w:rsidR="00933F6A">
          <w:rPr>
            <w:noProof/>
            <w:webHidden/>
          </w:rPr>
          <w:fldChar w:fldCharType="begin"/>
        </w:r>
        <w:r w:rsidR="00933F6A">
          <w:rPr>
            <w:noProof/>
            <w:webHidden/>
          </w:rPr>
          <w:instrText xml:space="preserve"> PAGEREF _Toc413454233 \h </w:instrText>
        </w:r>
        <w:r w:rsidR="00933F6A">
          <w:rPr>
            <w:noProof/>
            <w:webHidden/>
          </w:rPr>
        </w:r>
        <w:r w:rsidR="00933F6A">
          <w:rPr>
            <w:noProof/>
            <w:webHidden/>
          </w:rPr>
          <w:fldChar w:fldCharType="separate"/>
        </w:r>
        <w:r w:rsidR="00933F6A">
          <w:rPr>
            <w:noProof/>
            <w:webHidden/>
          </w:rPr>
          <w:t>40</w:t>
        </w:r>
        <w:r w:rsidR="00933F6A">
          <w:rPr>
            <w:noProof/>
            <w:webHidden/>
          </w:rPr>
          <w:fldChar w:fldCharType="end"/>
        </w:r>
      </w:hyperlink>
    </w:p>
    <w:p w14:paraId="465745B8"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4" w:history="1">
        <w:r w:rsidR="00933F6A" w:rsidRPr="007220E2">
          <w:rPr>
            <w:rStyle w:val="Link"/>
            <w:noProof/>
          </w:rPr>
          <w:t>Figure 25: Original image</w:t>
        </w:r>
        <w:r w:rsidR="00933F6A">
          <w:rPr>
            <w:noProof/>
            <w:webHidden/>
          </w:rPr>
          <w:tab/>
        </w:r>
        <w:r w:rsidR="00933F6A">
          <w:rPr>
            <w:noProof/>
            <w:webHidden/>
          </w:rPr>
          <w:fldChar w:fldCharType="begin"/>
        </w:r>
        <w:r w:rsidR="00933F6A">
          <w:rPr>
            <w:noProof/>
            <w:webHidden/>
          </w:rPr>
          <w:instrText xml:space="preserve"> PAGEREF _Toc413454234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1D1A6B6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5" w:history="1">
        <w:r w:rsidR="00933F6A" w:rsidRPr="007220E2">
          <w:rPr>
            <w:rStyle w:val="Link"/>
            <w:noProof/>
          </w:rPr>
          <w:t>Figure 26: First 200 image segments based on region growing approach</w:t>
        </w:r>
        <w:r w:rsidR="00933F6A">
          <w:rPr>
            <w:noProof/>
            <w:webHidden/>
          </w:rPr>
          <w:tab/>
        </w:r>
        <w:r w:rsidR="00933F6A">
          <w:rPr>
            <w:noProof/>
            <w:webHidden/>
          </w:rPr>
          <w:fldChar w:fldCharType="begin"/>
        </w:r>
        <w:r w:rsidR="00933F6A">
          <w:rPr>
            <w:noProof/>
            <w:webHidden/>
          </w:rPr>
          <w:instrText xml:space="preserve"> PAGEREF _Toc413454235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199713C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6" w:history="1">
        <w:r w:rsidR="00933F6A" w:rsidRPr="007220E2">
          <w:rPr>
            <w:rStyle w:val="Link"/>
            <w:noProof/>
          </w:rPr>
          <w:t>Figure 27: PCB surface cluster pyramid</w:t>
        </w:r>
        <w:r w:rsidR="00933F6A">
          <w:rPr>
            <w:noProof/>
            <w:webHidden/>
          </w:rPr>
          <w:tab/>
        </w:r>
        <w:r w:rsidR="00933F6A">
          <w:rPr>
            <w:noProof/>
            <w:webHidden/>
          </w:rPr>
          <w:fldChar w:fldCharType="begin"/>
        </w:r>
        <w:r w:rsidR="00933F6A">
          <w:rPr>
            <w:noProof/>
            <w:webHidden/>
          </w:rPr>
          <w:instrText xml:space="preserve"> PAGEREF _Toc413454236 \h </w:instrText>
        </w:r>
        <w:r w:rsidR="00933F6A">
          <w:rPr>
            <w:noProof/>
            <w:webHidden/>
          </w:rPr>
        </w:r>
        <w:r w:rsidR="00933F6A">
          <w:rPr>
            <w:noProof/>
            <w:webHidden/>
          </w:rPr>
          <w:fldChar w:fldCharType="separate"/>
        </w:r>
        <w:r w:rsidR="00933F6A">
          <w:rPr>
            <w:noProof/>
            <w:webHidden/>
          </w:rPr>
          <w:t>42</w:t>
        </w:r>
        <w:r w:rsidR="00933F6A">
          <w:rPr>
            <w:noProof/>
            <w:webHidden/>
          </w:rPr>
          <w:fldChar w:fldCharType="end"/>
        </w:r>
      </w:hyperlink>
    </w:p>
    <w:p w14:paraId="53DF80F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7" w:history="1">
        <w:r w:rsidR="00933F6A" w:rsidRPr="007220E2">
          <w:rPr>
            <w:rStyle w:val="Link"/>
            <w:noProof/>
          </w:rPr>
          <w:t>Figure 28: Image template for DIP14 component (RGB color space)</w:t>
        </w:r>
        <w:r w:rsidR="00933F6A">
          <w:rPr>
            <w:noProof/>
            <w:webHidden/>
          </w:rPr>
          <w:tab/>
        </w:r>
        <w:r w:rsidR="00933F6A">
          <w:rPr>
            <w:noProof/>
            <w:webHidden/>
          </w:rPr>
          <w:fldChar w:fldCharType="begin"/>
        </w:r>
        <w:r w:rsidR="00933F6A">
          <w:rPr>
            <w:noProof/>
            <w:webHidden/>
          </w:rPr>
          <w:instrText xml:space="preserve"> PAGEREF _Toc413454237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4062F68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8" w:history="1">
        <w:r w:rsidR="00933F6A" w:rsidRPr="007220E2">
          <w:rPr>
            <w:rStyle w:val="Link"/>
            <w:noProof/>
          </w:rPr>
          <w:t>Figure 29: Spatial image resolution for 2D-cross correlation</w:t>
        </w:r>
        <w:r w:rsidR="00933F6A">
          <w:rPr>
            <w:noProof/>
            <w:webHidden/>
          </w:rPr>
          <w:tab/>
        </w:r>
        <w:r w:rsidR="00933F6A">
          <w:rPr>
            <w:noProof/>
            <w:webHidden/>
          </w:rPr>
          <w:fldChar w:fldCharType="begin"/>
        </w:r>
        <w:r w:rsidR="00933F6A">
          <w:rPr>
            <w:noProof/>
            <w:webHidden/>
          </w:rPr>
          <w:instrText xml:space="preserve"> PAGEREF _Toc413454238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2F990D8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39" w:history="1">
        <w:r w:rsidR="00933F6A" w:rsidRPr="007220E2">
          <w:rPr>
            <w:rStyle w:val="Link"/>
            <w:noProof/>
          </w:rPr>
          <w:t>Figure 30: SOT223 transistor</w:t>
        </w:r>
        <w:r w:rsidR="00933F6A">
          <w:rPr>
            <w:noProof/>
            <w:webHidden/>
          </w:rPr>
          <w:tab/>
        </w:r>
        <w:r w:rsidR="00933F6A">
          <w:rPr>
            <w:noProof/>
            <w:webHidden/>
          </w:rPr>
          <w:fldChar w:fldCharType="begin"/>
        </w:r>
        <w:r w:rsidR="00933F6A">
          <w:rPr>
            <w:noProof/>
            <w:webHidden/>
          </w:rPr>
          <w:instrText xml:space="preserve"> PAGEREF _Toc413454239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1DA90ED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0" w:history="1">
        <w:r w:rsidR="00933F6A" w:rsidRPr="007220E2">
          <w:rPr>
            <w:rStyle w:val="Link"/>
            <w:noProof/>
          </w:rPr>
          <w:t>Figure 31: Determined potential component positions for SOT223 transistor</w:t>
        </w:r>
        <w:r w:rsidR="00933F6A">
          <w:rPr>
            <w:noProof/>
            <w:webHidden/>
          </w:rPr>
          <w:tab/>
        </w:r>
        <w:r w:rsidR="00933F6A">
          <w:rPr>
            <w:noProof/>
            <w:webHidden/>
          </w:rPr>
          <w:fldChar w:fldCharType="begin"/>
        </w:r>
        <w:r w:rsidR="00933F6A">
          <w:rPr>
            <w:noProof/>
            <w:webHidden/>
          </w:rPr>
          <w:instrText xml:space="preserve"> PAGEREF _Toc413454240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79AB58A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1" w:history="1">
        <w:r w:rsidR="00933F6A" w:rsidRPr="007220E2">
          <w:rPr>
            <w:rStyle w:val="Link"/>
            <w:noProof/>
          </w:rPr>
          <w:t>Figure 32: Seed point grid (30 seed points)</w:t>
        </w:r>
        <w:r w:rsidR="00933F6A">
          <w:rPr>
            <w:noProof/>
            <w:webHidden/>
          </w:rPr>
          <w:tab/>
        </w:r>
        <w:r w:rsidR="00933F6A">
          <w:rPr>
            <w:noProof/>
            <w:webHidden/>
          </w:rPr>
          <w:fldChar w:fldCharType="begin"/>
        </w:r>
        <w:r w:rsidR="00933F6A">
          <w:rPr>
            <w:noProof/>
            <w:webHidden/>
          </w:rPr>
          <w:instrText xml:space="preserve"> PAGEREF _Toc413454241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3D74AC8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2" w:history="1">
        <w:r w:rsidR="00933F6A" w:rsidRPr="007220E2">
          <w:rPr>
            <w:rStyle w:val="Link"/>
            <w:noProof/>
          </w:rPr>
          <w:t>Figure 33: DIP14 package with equidistant solder joints</w:t>
        </w:r>
        <w:r w:rsidR="00933F6A">
          <w:rPr>
            <w:noProof/>
            <w:webHidden/>
          </w:rPr>
          <w:tab/>
        </w:r>
        <w:r w:rsidR="00933F6A">
          <w:rPr>
            <w:noProof/>
            <w:webHidden/>
          </w:rPr>
          <w:fldChar w:fldCharType="begin"/>
        </w:r>
        <w:r w:rsidR="00933F6A">
          <w:rPr>
            <w:noProof/>
            <w:webHidden/>
          </w:rPr>
          <w:instrText xml:space="preserve"> PAGEREF _Toc413454242 \h </w:instrText>
        </w:r>
        <w:r w:rsidR="00933F6A">
          <w:rPr>
            <w:noProof/>
            <w:webHidden/>
          </w:rPr>
        </w:r>
        <w:r w:rsidR="00933F6A">
          <w:rPr>
            <w:noProof/>
            <w:webHidden/>
          </w:rPr>
          <w:fldChar w:fldCharType="separate"/>
        </w:r>
        <w:r w:rsidR="00933F6A">
          <w:rPr>
            <w:noProof/>
            <w:webHidden/>
          </w:rPr>
          <w:t>48</w:t>
        </w:r>
        <w:r w:rsidR="00933F6A">
          <w:rPr>
            <w:noProof/>
            <w:webHidden/>
          </w:rPr>
          <w:fldChar w:fldCharType="end"/>
        </w:r>
      </w:hyperlink>
    </w:p>
    <w:p w14:paraId="400B70D0"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3" w:history="1">
        <w:r w:rsidR="00933F6A" w:rsidRPr="007220E2">
          <w:rPr>
            <w:rStyle w:val="Link"/>
            <w:noProof/>
          </w:rPr>
          <w:t>Figure 34: Tantalum capacitor in RGB color model (left) and HSV color model (right)</w:t>
        </w:r>
        <w:r w:rsidR="00933F6A">
          <w:rPr>
            <w:noProof/>
            <w:webHidden/>
          </w:rPr>
          <w:tab/>
        </w:r>
        <w:r w:rsidR="00933F6A">
          <w:rPr>
            <w:noProof/>
            <w:webHidden/>
          </w:rPr>
          <w:fldChar w:fldCharType="begin"/>
        </w:r>
        <w:r w:rsidR="00933F6A">
          <w:rPr>
            <w:noProof/>
            <w:webHidden/>
          </w:rPr>
          <w:instrText xml:space="preserve"> PAGEREF _Toc413454243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11F3B721"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4" w:history="1">
        <w:r w:rsidR="00933F6A" w:rsidRPr="007220E2">
          <w:rPr>
            <w:rStyle w:val="Link"/>
            <w:noProof/>
          </w:rPr>
          <w:t>Figure 35: Normalized histogram of hue channel (tantalum capacitor)</w:t>
        </w:r>
        <w:r w:rsidR="00933F6A">
          <w:rPr>
            <w:noProof/>
            <w:webHidden/>
          </w:rPr>
          <w:tab/>
        </w:r>
        <w:r w:rsidR="00933F6A">
          <w:rPr>
            <w:noProof/>
            <w:webHidden/>
          </w:rPr>
          <w:fldChar w:fldCharType="begin"/>
        </w:r>
        <w:r w:rsidR="00933F6A">
          <w:rPr>
            <w:noProof/>
            <w:webHidden/>
          </w:rPr>
          <w:instrText xml:space="preserve"> PAGEREF _Toc413454244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4DC51F1D"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5" w:history="1">
        <w:r w:rsidR="00933F6A" w:rsidRPr="007220E2">
          <w:rPr>
            <w:rStyle w:val="Link"/>
            <w:noProof/>
          </w:rPr>
          <w:t>Figure 36: Normalized histogram of saturation channel (tantalum capacitor)</w:t>
        </w:r>
        <w:r w:rsidR="00933F6A">
          <w:rPr>
            <w:noProof/>
            <w:webHidden/>
          </w:rPr>
          <w:tab/>
        </w:r>
        <w:r w:rsidR="00933F6A">
          <w:rPr>
            <w:noProof/>
            <w:webHidden/>
          </w:rPr>
          <w:fldChar w:fldCharType="begin"/>
        </w:r>
        <w:r w:rsidR="00933F6A">
          <w:rPr>
            <w:noProof/>
            <w:webHidden/>
          </w:rPr>
          <w:instrText xml:space="preserve"> PAGEREF _Toc413454245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1E47893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6" w:history="1">
        <w:r w:rsidR="00933F6A" w:rsidRPr="007220E2">
          <w:rPr>
            <w:rStyle w:val="Link"/>
            <w:noProof/>
          </w:rPr>
          <w:t>Figure 37: Normalized histogram of value channel (tantalum capacitor)</w:t>
        </w:r>
        <w:r w:rsidR="00933F6A">
          <w:rPr>
            <w:noProof/>
            <w:webHidden/>
          </w:rPr>
          <w:tab/>
        </w:r>
        <w:r w:rsidR="00933F6A">
          <w:rPr>
            <w:noProof/>
            <w:webHidden/>
          </w:rPr>
          <w:fldChar w:fldCharType="begin"/>
        </w:r>
        <w:r w:rsidR="00933F6A">
          <w:rPr>
            <w:noProof/>
            <w:webHidden/>
          </w:rPr>
          <w:instrText xml:space="preserve"> PAGEREF _Toc413454246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3968734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7" w:history="1">
        <w:r w:rsidR="00933F6A" w:rsidRPr="007220E2">
          <w:rPr>
            <w:rStyle w:val="Link"/>
            <w:noProof/>
          </w:rPr>
          <w:t>Figure 38: Three important seed points from the priori knowledge generation</w:t>
        </w:r>
        <w:r w:rsidR="00933F6A">
          <w:rPr>
            <w:noProof/>
            <w:webHidden/>
          </w:rPr>
          <w:tab/>
        </w:r>
        <w:r w:rsidR="00933F6A">
          <w:rPr>
            <w:noProof/>
            <w:webHidden/>
          </w:rPr>
          <w:fldChar w:fldCharType="begin"/>
        </w:r>
        <w:r w:rsidR="00933F6A">
          <w:rPr>
            <w:noProof/>
            <w:webHidden/>
          </w:rPr>
          <w:instrText xml:space="preserve"> PAGEREF _Toc413454247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771B324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8" w:history="1">
        <w:r w:rsidR="00933F6A" w:rsidRPr="007220E2">
          <w:rPr>
            <w:rStyle w:val="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_Toc413454248 \h </w:instrText>
        </w:r>
        <w:r w:rsidR="00933F6A">
          <w:rPr>
            <w:noProof/>
            <w:webHidden/>
          </w:rPr>
        </w:r>
        <w:r w:rsidR="00933F6A">
          <w:rPr>
            <w:noProof/>
            <w:webHidden/>
          </w:rPr>
          <w:fldChar w:fldCharType="separate"/>
        </w:r>
        <w:r w:rsidR="00933F6A">
          <w:rPr>
            <w:noProof/>
            <w:webHidden/>
          </w:rPr>
          <w:t>52</w:t>
        </w:r>
        <w:r w:rsidR="00933F6A">
          <w:rPr>
            <w:noProof/>
            <w:webHidden/>
          </w:rPr>
          <w:fldChar w:fldCharType="end"/>
        </w:r>
      </w:hyperlink>
    </w:p>
    <w:p w14:paraId="69648C3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49" w:history="1">
        <w:r w:rsidR="00933F6A" w:rsidRPr="007220E2">
          <w:rPr>
            <w:rStyle w:val="Link"/>
            <w:noProof/>
          </w:rPr>
          <w:t>Figure 40: PCA feature construction process</w:t>
        </w:r>
        <w:r w:rsidR="00933F6A">
          <w:rPr>
            <w:noProof/>
            <w:webHidden/>
          </w:rPr>
          <w:tab/>
        </w:r>
        <w:r w:rsidR="00933F6A">
          <w:rPr>
            <w:noProof/>
            <w:webHidden/>
          </w:rPr>
          <w:fldChar w:fldCharType="begin"/>
        </w:r>
        <w:r w:rsidR="00933F6A">
          <w:rPr>
            <w:noProof/>
            <w:webHidden/>
          </w:rPr>
          <w:instrText xml:space="preserve"> PAGEREF _Toc413454249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5163B2E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0" w:history="1">
        <w:r w:rsidR="00933F6A" w:rsidRPr="007220E2">
          <w:rPr>
            <w:rStyle w:val="Link"/>
            <w:noProof/>
          </w:rPr>
          <w:t>Figure 41: Feature selection process chain</w:t>
        </w:r>
        <w:r w:rsidR="00933F6A">
          <w:rPr>
            <w:noProof/>
            <w:webHidden/>
          </w:rPr>
          <w:tab/>
        </w:r>
        <w:r w:rsidR="00933F6A">
          <w:rPr>
            <w:noProof/>
            <w:webHidden/>
          </w:rPr>
          <w:fldChar w:fldCharType="begin"/>
        </w:r>
        <w:r w:rsidR="00933F6A">
          <w:rPr>
            <w:noProof/>
            <w:webHidden/>
          </w:rPr>
          <w:instrText xml:space="preserve"> PAGEREF _Toc413454250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78D440F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1" w:history="1">
        <w:r w:rsidR="00933F6A" w:rsidRPr="007220E2">
          <w:rPr>
            <w:rStyle w:val="Link"/>
            <w:noProof/>
          </w:rPr>
          <w:t>Figure 42: Data fusion model</w:t>
        </w:r>
        <w:r w:rsidR="00933F6A">
          <w:rPr>
            <w:noProof/>
            <w:webHidden/>
          </w:rPr>
          <w:tab/>
        </w:r>
        <w:r w:rsidR="00933F6A">
          <w:rPr>
            <w:noProof/>
            <w:webHidden/>
          </w:rPr>
          <w:fldChar w:fldCharType="begin"/>
        </w:r>
        <w:r w:rsidR="00933F6A">
          <w:rPr>
            <w:noProof/>
            <w:webHidden/>
          </w:rPr>
          <w:instrText xml:space="preserve"> PAGEREF _Toc413454251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01CCD17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2" w:history="1">
        <w:r w:rsidR="00933F6A" w:rsidRPr="007220E2">
          <w:rPr>
            <w:rStyle w:val="Link"/>
            <w:noProof/>
          </w:rPr>
          <w:t>Figure 43: Normal distribution of Resistor network classifier (positive test data)</w:t>
        </w:r>
        <w:r w:rsidR="00933F6A">
          <w:rPr>
            <w:noProof/>
            <w:webHidden/>
          </w:rPr>
          <w:tab/>
        </w:r>
        <w:r w:rsidR="00933F6A">
          <w:rPr>
            <w:noProof/>
            <w:webHidden/>
          </w:rPr>
          <w:fldChar w:fldCharType="begin"/>
        </w:r>
        <w:r w:rsidR="00933F6A">
          <w:rPr>
            <w:noProof/>
            <w:webHidden/>
          </w:rPr>
          <w:instrText xml:space="preserve"> PAGEREF _Toc413454252 \h </w:instrText>
        </w:r>
        <w:r w:rsidR="00933F6A">
          <w:rPr>
            <w:noProof/>
            <w:webHidden/>
          </w:rPr>
        </w:r>
        <w:r w:rsidR="00933F6A">
          <w:rPr>
            <w:noProof/>
            <w:webHidden/>
          </w:rPr>
          <w:fldChar w:fldCharType="separate"/>
        </w:r>
        <w:r w:rsidR="00933F6A">
          <w:rPr>
            <w:noProof/>
            <w:webHidden/>
          </w:rPr>
          <w:t>60</w:t>
        </w:r>
        <w:r w:rsidR="00933F6A">
          <w:rPr>
            <w:noProof/>
            <w:webHidden/>
          </w:rPr>
          <w:fldChar w:fldCharType="end"/>
        </w:r>
      </w:hyperlink>
    </w:p>
    <w:p w14:paraId="298BBF2F"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3" w:history="1">
        <w:r w:rsidR="00933F6A" w:rsidRPr="007220E2">
          <w:rPr>
            <w:rStyle w:val="Link"/>
            <w:noProof/>
          </w:rPr>
          <w:t>Figure 44: Difficulties of IC marking recognition</w:t>
        </w:r>
        <w:r w:rsidR="00933F6A">
          <w:rPr>
            <w:noProof/>
            <w:webHidden/>
          </w:rPr>
          <w:tab/>
        </w:r>
        <w:r w:rsidR="00933F6A">
          <w:rPr>
            <w:noProof/>
            <w:webHidden/>
          </w:rPr>
          <w:fldChar w:fldCharType="begin"/>
        </w:r>
        <w:r w:rsidR="00933F6A">
          <w:rPr>
            <w:noProof/>
            <w:webHidden/>
          </w:rPr>
          <w:instrText xml:space="preserve"> PAGEREF _Toc413454253 \h </w:instrText>
        </w:r>
        <w:r w:rsidR="00933F6A">
          <w:rPr>
            <w:noProof/>
            <w:webHidden/>
          </w:rPr>
        </w:r>
        <w:r w:rsidR="00933F6A">
          <w:rPr>
            <w:noProof/>
            <w:webHidden/>
          </w:rPr>
          <w:fldChar w:fldCharType="separate"/>
        </w:r>
        <w:r w:rsidR="00933F6A">
          <w:rPr>
            <w:noProof/>
            <w:webHidden/>
          </w:rPr>
          <w:t>65</w:t>
        </w:r>
        <w:r w:rsidR="00933F6A">
          <w:rPr>
            <w:noProof/>
            <w:webHidden/>
          </w:rPr>
          <w:fldChar w:fldCharType="end"/>
        </w:r>
      </w:hyperlink>
    </w:p>
    <w:p w14:paraId="71322D7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4" w:history="1">
        <w:r w:rsidR="00933F6A" w:rsidRPr="007220E2">
          <w:rPr>
            <w:rStyle w:val="Link"/>
            <w:noProof/>
          </w:rPr>
          <w:t>Figure 45: OCR of a QFP144 from top left to top right: grayscaled image, LoG filtered image, binarized image, blobs filtered image. From bottem left to bottom right: four character lines (words)</w:t>
        </w:r>
        <w:r w:rsidR="00933F6A">
          <w:rPr>
            <w:noProof/>
            <w:webHidden/>
          </w:rPr>
          <w:tab/>
        </w:r>
        <w:r w:rsidR="00933F6A">
          <w:rPr>
            <w:noProof/>
            <w:webHidden/>
          </w:rPr>
          <w:fldChar w:fldCharType="begin"/>
        </w:r>
        <w:r w:rsidR="00933F6A">
          <w:rPr>
            <w:noProof/>
            <w:webHidden/>
          </w:rPr>
          <w:instrText xml:space="preserve"> PAGEREF _Toc413454254 \h </w:instrText>
        </w:r>
        <w:r w:rsidR="00933F6A">
          <w:rPr>
            <w:noProof/>
            <w:webHidden/>
          </w:rPr>
        </w:r>
        <w:r w:rsidR="00933F6A">
          <w:rPr>
            <w:noProof/>
            <w:webHidden/>
          </w:rPr>
          <w:fldChar w:fldCharType="separate"/>
        </w:r>
        <w:r w:rsidR="00933F6A">
          <w:rPr>
            <w:noProof/>
            <w:webHidden/>
          </w:rPr>
          <w:t>68</w:t>
        </w:r>
        <w:r w:rsidR="00933F6A">
          <w:rPr>
            <w:noProof/>
            <w:webHidden/>
          </w:rPr>
          <w:fldChar w:fldCharType="end"/>
        </w:r>
      </w:hyperlink>
    </w:p>
    <w:p w14:paraId="2D07125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5" w:history="1">
        <w:r w:rsidR="00933F6A" w:rsidRPr="007220E2">
          <w:rPr>
            <w:rStyle w:val="Link"/>
            <w:noProof/>
          </w:rPr>
          <w:t>Figure 46: IC marking recognition flow chart</w:t>
        </w:r>
        <w:r w:rsidR="00933F6A">
          <w:rPr>
            <w:noProof/>
            <w:webHidden/>
          </w:rPr>
          <w:tab/>
        </w:r>
        <w:r w:rsidR="00933F6A">
          <w:rPr>
            <w:noProof/>
            <w:webHidden/>
          </w:rPr>
          <w:fldChar w:fldCharType="begin"/>
        </w:r>
        <w:r w:rsidR="00933F6A">
          <w:rPr>
            <w:noProof/>
            <w:webHidden/>
          </w:rPr>
          <w:instrText xml:space="preserve"> PAGEREF _Toc413454255 \h </w:instrText>
        </w:r>
        <w:r w:rsidR="00933F6A">
          <w:rPr>
            <w:noProof/>
            <w:webHidden/>
          </w:rPr>
        </w:r>
        <w:r w:rsidR="00933F6A">
          <w:rPr>
            <w:noProof/>
            <w:webHidden/>
          </w:rPr>
          <w:fldChar w:fldCharType="separate"/>
        </w:r>
        <w:r w:rsidR="00933F6A">
          <w:rPr>
            <w:noProof/>
            <w:webHidden/>
          </w:rPr>
          <w:t>69</w:t>
        </w:r>
        <w:r w:rsidR="00933F6A">
          <w:rPr>
            <w:noProof/>
            <w:webHidden/>
          </w:rPr>
          <w:fldChar w:fldCharType="end"/>
        </w:r>
      </w:hyperlink>
    </w:p>
    <w:p w14:paraId="03573A7F"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6" w:history="1">
        <w:r w:rsidR="00933F6A" w:rsidRPr="007220E2">
          <w:rPr>
            <w:rStyle w:val="Link"/>
            <w:noProof/>
          </w:rPr>
          <w:t>Figure 47: Dependency of Tesseract character recognition accuracy from number of characters</w:t>
        </w:r>
        <w:r w:rsidR="00933F6A">
          <w:rPr>
            <w:noProof/>
            <w:webHidden/>
          </w:rPr>
          <w:tab/>
        </w:r>
        <w:r w:rsidR="00933F6A">
          <w:rPr>
            <w:noProof/>
            <w:webHidden/>
          </w:rPr>
          <w:fldChar w:fldCharType="begin"/>
        </w:r>
        <w:r w:rsidR="00933F6A">
          <w:rPr>
            <w:noProof/>
            <w:webHidden/>
          </w:rPr>
          <w:instrText xml:space="preserve"> PAGEREF _Toc413454256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446BD80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7" w:history="1">
        <w:r w:rsidR="00933F6A" w:rsidRPr="007220E2">
          <w:rPr>
            <w:rStyle w:val="Link"/>
            <w:noProof/>
          </w:rPr>
          <w:t>Figure 48: OCR evaluation on character level</w:t>
        </w:r>
        <w:r w:rsidR="00933F6A">
          <w:rPr>
            <w:noProof/>
            <w:webHidden/>
          </w:rPr>
          <w:tab/>
        </w:r>
        <w:r w:rsidR="00933F6A">
          <w:rPr>
            <w:noProof/>
            <w:webHidden/>
          </w:rPr>
          <w:fldChar w:fldCharType="begin"/>
        </w:r>
        <w:r w:rsidR="00933F6A">
          <w:rPr>
            <w:noProof/>
            <w:webHidden/>
          </w:rPr>
          <w:instrText xml:space="preserve"> PAGEREF _Toc413454257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784B5FB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8" w:history="1">
        <w:r w:rsidR="00933F6A" w:rsidRPr="007220E2">
          <w:rPr>
            <w:rStyle w:val="Link"/>
            <w:noProof/>
          </w:rPr>
          <w:t>Figure 49: OCR evaluation on word level without Octopart</w:t>
        </w:r>
        <w:r w:rsidR="00933F6A">
          <w:rPr>
            <w:noProof/>
            <w:webHidden/>
          </w:rPr>
          <w:tab/>
        </w:r>
        <w:r w:rsidR="00933F6A">
          <w:rPr>
            <w:noProof/>
            <w:webHidden/>
          </w:rPr>
          <w:fldChar w:fldCharType="begin"/>
        </w:r>
        <w:r w:rsidR="00933F6A">
          <w:rPr>
            <w:noProof/>
            <w:webHidden/>
          </w:rPr>
          <w:instrText xml:space="preserve"> PAGEREF _Toc413454258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7EA464F1"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59" w:history="1">
        <w:r w:rsidR="00933F6A" w:rsidRPr="007220E2">
          <w:rPr>
            <w:rStyle w:val="Link"/>
            <w:noProof/>
          </w:rPr>
          <w:t>Figure 50: OCR evaluation on word level with Octopart</w:t>
        </w:r>
        <w:r w:rsidR="00933F6A">
          <w:rPr>
            <w:noProof/>
            <w:webHidden/>
          </w:rPr>
          <w:tab/>
        </w:r>
        <w:r w:rsidR="00933F6A">
          <w:rPr>
            <w:noProof/>
            <w:webHidden/>
          </w:rPr>
          <w:fldChar w:fldCharType="begin"/>
        </w:r>
        <w:r w:rsidR="00933F6A">
          <w:rPr>
            <w:noProof/>
            <w:webHidden/>
          </w:rPr>
          <w:instrText xml:space="preserve"> PAGEREF _Toc413454259 \h </w:instrText>
        </w:r>
        <w:r w:rsidR="00933F6A">
          <w:rPr>
            <w:noProof/>
            <w:webHidden/>
          </w:rPr>
        </w:r>
        <w:r w:rsidR="00933F6A">
          <w:rPr>
            <w:noProof/>
            <w:webHidden/>
          </w:rPr>
          <w:fldChar w:fldCharType="separate"/>
        </w:r>
        <w:r w:rsidR="00933F6A">
          <w:rPr>
            <w:noProof/>
            <w:webHidden/>
          </w:rPr>
          <w:t>73</w:t>
        </w:r>
        <w:r w:rsidR="00933F6A">
          <w:rPr>
            <w:noProof/>
            <w:webHidden/>
          </w:rPr>
          <w:fldChar w:fldCharType="end"/>
        </w:r>
      </w:hyperlink>
    </w:p>
    <w:p w14:paraId="03C173D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0" w:history="1">
        <w:r w:rsidR="00933F6A" w:rsidRPr="007220E2">
          <w:rPr>
            <w:rStyle w:val="Link"/>
            <w:noProof/>
          </w:rPr>
          <w:t>Figure 51: OCR evaluation on label level with Octopart</w:t>
        </w:r>
        <w:r w:rsidR="00933F6A">
          <w:rPr>
            <w:noProof/>
            <w:webHidden/>
          </w:rPr>
          <w:tab/>
        </w:r>
        <w:r w:rsidR="00933F6A">
          <w:rPr>
            <w:noProof/>
            <w:webHidden/>
          </w:rPr>
          <w:fldChar w:fldCharType="begin"/>
        </w:r>
        <w:r w:rsidR="00933F6A">
          <w:rPr>
            <w:noProof/>
            <w:webHidden/>
          </w:rPr>
          <w:instrText xml:space="preserve"> PAGEREF _Toc413454260 \h </w:instrText>
        </w:r>
        <w:r w:rsidR="00933F6A">
          <w:rPr>
            <w:noProof/>
            <w:webHidden/>
          </w:rPr>
        </w:r>
        <w:r w:rsidR="00933F6A">
          <w:rPr>
            <w:noProof/>
            <w:webHidden/>
          </w:rPr>
          <w:fldChar w:fldCharType="separate"/>
        </w:r>
        <w:r w:rsidR="00933F6A">
          <w:rPr>
            <w:noProof/>
            <w:webHidden/>
          </w:rPr>
          <w:t>74</w:t>
        </w:r>
        <w:r w:rsidR="00933F6A">
          <w:rPr>
            <w:noProof/>
            <w:webHidden/>
          </w:rPr>
          <w:fldChar w:fldCharType="end"/>
        </w:r>
      </w:hyperlink>
    </w:p>
    <w:p w14:paraId="2F86473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1" w:history="1">
        <w:r w:rsidR="00933F6A" w:rsidRPr="007220E2">
          <w:rPr>
            <w:rStyle w:val="Link"/>
            <w:noProof/>
          </w:rPr>
          <w:t>Figure 52: OCR evaluation on part level with Octopart</w:t>
        </w:r>
        <w:r w:rsidR="00933F6A">
          <w:rPr>
            <w:noProof/>
            <w:webHidden/>
          </w:rPr>
          <w:tab/>
        </w:r>
        <w:r w:rsidR="00933F6A">
          <w:rPr>
            <w:noProof/>
            <w:webHidden/>
          </w:rPr>
          <w:fldChar w:fldCharType="begin"/>
        </w:r>
        <w:r w:rsidR="00933F6A">
          <w:rPr>
            <w:noProof/>
            <w:webHidden/>
          </w:rPr>
          <w:instrText xml:space="preserve"> PAGEREF _Toc413454261 \h </w:instrText>
        </w:r>
        <w:r w:rsidR="00933F6A">
          <w:rPr>
            <w:noProof/>
            <w:webHidden/>
          </w:rPr>
        </w:r>
        <w:r w:rsidR="00933F6A">
          <w:rPr>
            <w:noProof/>
            <w:webHidden/>
          </w:rPr>
          <w:fldChar w:fldCharType="separate"/>
        </w:r>
        <w:r w:rsidR="00933F6A">
          <w:rPr>
            <w:noProof/>
            <w:webHidden/>
          </w:rPr>
          <w:t>75</w:t>
        </w:r>
        <w:r w:rsidR="00933F6A">
          <w:rPr>
            <w:noProof/>
            <w:webHidden/>
          </w:rPr>
          <w:fldChar w:fldCharType="end"/>
        </w:r>
      </w:hyperlink>
    </w:p>
    <w:p w14:paraId="4D67CF38"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2" w:history="1">
        <w:r w:rsidR="00933F6A" w:rsidRPr="007220E2">
          <w:rPr>
            <w:rStyle w:val="Link"/>
            <w:noProof/>
          </w:rPr>
          <w:t>Figure 53: PCB model regions</w:t>
        </w:r>
        <w:r w:rsidR="00933F6A">
          <w:rPr>
            <w:noProof/>
            <w:webHidden/>
          </w:rPr>
          <w:tab/>
        </w:r>
        <w:r w:rsidR="00933F6A">
          <w:rPr>
            <w:noProof/>
            <w:webHidden/>
          </w:rPr>
          <w:fldChar w:fldCharType="begin"/>
        </w:r>
        <w:r w:rsidR="00933F6A">
          <w:rPr>
            <w:noProof/>
            <w:webHidden/>
          </w:rPr>
          <w:instrText xml:space="preserve"> PAGEREF _Toc413454262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22856BF1"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3" w:history="1">
        <w:r w:rsidR="00933F6A" w:rsidRPr="007220E2">
          <w:rPr>
            <w:rStyle w:val="Link"/>
            <w:noProof/>
          </w:rPr>
          <w:t>Figure 54: PCB flow diagram for LCI-model</w:t>
        </w:r>
        <w:r w:rsidR="00933F6A">
          <w:rPr>
            <w:noProof/>
            <w:webHidden/>
          </w:rPr>
          <w:tab/>
        </w:r>
        <w:r w:rsidR="00933F6A">
          <w:rPr>
            <w:noProof/>
            <w:webHidden/>
          </w:rPr>
          <w:fldChar w:fldCharType="begin"/>
        </w:r>
        <w:r w:rsidR="00933F6A">
          <w:rPr>
            <w:noProof/>
            <w:webHidden/>
          </w:rPr>
          <w:instrText xml:space="preserve"> PAGEREF _Toc413454263 \h </w:instrText>
        </w:r>
        <w:r w:rsidR="00933F6A">
          <w:rPr>
            <w:noProof/>
            <w:webHidden/>
          </w:rPr>
        </w:r>
        <w:r w:rsidR="00933F6A">
          <w:rPr>
            <w:noProof/>
            <w:webHidden/>
          </w:rPr>
          <w:fldChar w:fldCharType="separate"/>
        </w:r>
        <w:r w:rsidR="00933F6A">
          <w:rPr>
            <w:noProof/>
            <w:webHidden/>
          </w:rPr>
          <w:t>78</w:t>
        </w:r>
        <w:r w:rsidR="00933F6A">
          <w:rPr>
            <w:noProof/>
            <w:webHidden/>
          </w:rPr>
          <w:fldChar w:fldCharType="end"/>
        </w:r>
      </w:hyperlink>
    </w:p>
    <w:p w14:paraId="738AB2C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4" w:history="1">
        <w:r w:rsidR="00933F6A" w:rsidRPr="007220E2">
          <w:rPr>
            <w:rStyle w:val="Link"/>
            <w:noProof/>
          </w:rPr>
          <w:t>Figure 55: PCB flow diagram for composition model</w:t>
        </w:r>
        <w:r w:rsidR="00933F6A">
          <w:rPr>
            <w:noProof/>
            <w:webHidden/>
          </w:rPr>
          <w:tab/>
        </w:r>
        <w:r w:rsidR="00933F6A">
          <w:rPr>
            <w:noProof/>
            <w:webHidden/>
          </w:rPr>
          <w:fldChar w:fldCharType="begin"/>
        </w:r>
        <w:r w:rsidR="00933F6A">
          <w:rPr>
            <w:noProof/>
            <w:webHidden/>
          </w:rPr>
          <w:instrText xml:space="preserve"> PAGEREF _Toc413454264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2AFA296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5" w:history="1">
        <w:r w:rsidR="00933F6A" w:rsidRPr="007220E2">
          <w:rPr>
            <w:rStyle w:val="Link"/>
            <w:noProof/>
          </w:rPr>
          <w:t>Figure 56: Component border definition</w:t>
        </w:r>
        <w:r w:rsidR="00933F6A">
          <w:rPr>
            <w:noProof/>
            <w:webHidden/>
          </w:rPr>
          <w:tab/>
        </w:r>
        <w:r w:rsidR="00933F6A">
          <w:rPr>
            <w:noProof/>
            <w:webHidden/>
          </w:rPr>
          <w:fldChar w:fldCharType="begin"/>
        </w:r>
        <w:r w:rsidR="00933F6A">
          <w:rPr>
            <w:noProof/>
            <w:webHidden/>
          </w:rPr>
          <w:instrText xml:space="preserve"> PAGEREF _Toc413454265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5A143B6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6" w:history="1">
        <w:r w:rsidR="00933F6A" w:rsidRPr="007220E2">
          <w:rPr>
            <w:rStyle w:val="Link"/>
            <w:noProof/>
          </w:rPr>
          <w:t>Figure 57: Database section</w:t>
        </w:r>
        <w:r w:rsidR="00933F6A">
          <w:rPr>
            <w:noProof/>
            <w:webHidden/>
          </w:rPr>
          <w:tab/>
        </w:r>
        <w:r w:rsidR="00933F6A">
          <w:rPr>
            <w:noProof/>
            <w:webHidden/>
          </w:rPr>
          <w:fldChar w:fldCharType="begin"/>
        </w:r>
        <w:r w:rsidR="00933F6A">
          <w:rPr>
            <w:noProof/>
            <w:webHidden/>
          </w:rPr>
          <w:instrText xml:space="preserve"> PAGEREF _Toc413454266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55379B1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7" w:history="1">
        <w:r w:rsidR="00933F6A" w:rsidRPr="007220E2">
          <w:rPr>
            <w:rStyle w:val="Link"/>
            <w:noProof/>
          </w:rPr>
          <w:t>Figure 58: Image acquisition system</w:t>
        </w:r>
        <w:r w:rsidR="00933F6A">
          <w:rPr>
            <w:noProof/>
            <w:webHidden/>
          </w:rPr>
          <w:tab/>
        </w:r>
        <w:r w:rsidR="00933F6A">
          <w:rPr>
            <w:noProof/>
            <w:webHidden/>
          </w:rPr>
          <w:fldChar w:fldCharType="begin"/>
        </w:r>
        <w:r w:rsidR="00933F6A">
          <w:rPr>
            <w:noProof/>
            <w:webHidden/>
          </w:rPr>
          <w:instrText xml:space="preserve"> PAGEREF _Toc413454267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51465FF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8" w:history="1">
        <w:r w:rsidR="00933F6A" w:rsidRPr="007220E2">
          <w:rPr>
            <w:rStyle w:val="Link"/>
            <w:noProof/>
          </w:rPr>
          <w:t>Figure 59: Component dataset splitting</w:t>
        </w:r>
        <w:r w:rsidR="00933F6A">
          <w:rPr>
            <w:noProof/>
            <w:webHidden/>
          </w:rPr>
          <w:tab/>
        </w:r>
        <w:r w:rsidR="00933F6A">
          <w:rPr>
            <w:noProof/>
            <w:webHidden/>
          </w:rPr>
          <w:fldChar w:fldCharType="begin"/>
        </w:r>
        <w:r w:rsidR="00933F6A">
          <w:rPr>
            <w:noProof/>
            <w:webHidden/>
          </w:rPr>
          <w:instrText xml:space="preserve"> PAGEREF _Toc413454268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13DC0B3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69" w:history="1">
        <w:r w:rsidR="00933F6A" w:rsidRPr="007220E2">
          <w:rPr>
            <w:rStyle w:val="Link"/>
            <w:noProof/>
          </w:rPr>
          <w:t>Figure 60: original PCB image</w:t>
        </w:r>
        <w:r w:rsidR="00933F6A">
          <w:rPr>
            <w:noProof/>
            <w:webHidden/>
          </w:rPr>
          <w:tab/>
        </w:r>
        <w:r w:rsidR="00933F6A">
          <w:rPr>
            <w:noProof/>
            <w:webHidden/>
          </w:rPr>
          <w:fldChar w:fldCharType="begin"/>
        </w:r>
        <w:r w:rsidR="00933F6A">
          <w:rPr>
            <w:noProof/>
            <w:webHidden/>
          </w:rPr>
          <w:instrText xml:space="preserve"> PAGEREF _Toc413454269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7BA7860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0" w:history="1">
        <w:r w:rsidR="00933F6A" w:rsidRPr="007220E2">
          <w:rPr>
            <w:rStyle w:val="Link"/>
            <w:noProof/>
          </w:rPr>
          <w:t xml:space="preserve">Figure 61: Sum of RBF-kernel SVM scores </w:t>
        </w:r>
        <m:oMath>
          <m:r>
            <m:rPr>
              <m:sty m:val="bi"/>
            </m:rPr>
            <w:rPr>
              <w:rStyle w:val="Link"/>
              <w:rFonts w:ascii="Cambria Math" w:hAnsi="Cambria Math"/>
              <w:noProof/>
            </w:rPr>
            <m:t>wx</m:t>
          </m:r>
          <m:r>
            <w:rPr>
              <w:rStyle w:val="Link"/>
              <w:rFonts w:ascii="Cambria Math" w:hAnsi="Cambria Math"/>
              <w:noProof/>
            </w:rPr>
            <m:t>,</m:t>
          </m:r>
          <m:r>
            <m:rPr>
              <m:sty m:val="bi"/>
            </m:rPr>
            <w:rPr>
              <w:rStyle w:val="Link"/>
              <w:rFonts w:ascii="Cambria Math" w:hAnsi="Cambria Math"/>
              <w:noProof/>
            </w:rPr>
            <m:t>y</m:t>
          </m:r>
        </m:oMath>
        <w:r w:rsidR="00933F6A" w:rsidRPr="007220E2">
          <w:rPr>
            <w:rStyle w:val="Link"/>
            <w:noProof/>
          </w:rPr>
          <w:t xml:space="preserve"> (grayvalues are scaled between -20 and 20)</w:t>
        </w:r>
        <w:r w:rsidR="00933F6A">
          <w:rPr>
            <w:noProof/>
            <w:webHidden/>
          </w:rPr>
          <w:tab/>
        </w:r>
        <w:r w:rsidR="00933F6A">
          <w:rPr>
            <w:noProof/>
            <w:webHidden/>
          </w:rPr>
          <w:fldChar w:fldCharType="begin"/>
        </w:r>
        <w:r w:rsidR="00933F6A">
          <w:rPr>
            <w:noProof/>
            <w:webHidden/>
          </w:rPr>
          <w:instrText xml:space="preserve"> PAGEREF _Toc413454270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64CD080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1" w:history="1">
        <w:r w:rsidR="00933F6A" w:rsidRPr="007220E2">
          <w:rPr>
            <w:rStyle w:val="Link"/>
            <w:noProof/>
          </w:rPr>
          <w:t>Figure 62: A comparison of different feature selection approaches</w:t>
        </w:r>
        <w:r w:rsidR="00933F6A">
          <w:rPr>
            <w:noProof/>
            <w:webHidden/>
          </w:rPr>
          <w:tab/>
        </w:r>
        <w:r w:rsidR="00933F6A">
          <w:rPr>
            <w:noProof/>
            <w:webHidden/>
          </w:rPr>
          <w:fldChar w:fldCharType="begin"/>
        </w:r>
        <w:r w:rsidR="00933F6A">
          <w:rPr>
            <w:noProof/>
            <w:webHidden/>
          </w:rPr>
          <w:instrText xml:space="preserve"> PAGEREF _Toc413454271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28BA57A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2" w:history="1">
        <w:r w:rsidR="00933F6A" w:rsidRPr="007220E2">
          <w:rPr>
            <w:rStyle w:val="Link"/>
            <w:noProof/>
          </w:rPr>
          <w:t>Figure 63: Resistor network 1206 and the most significant real part elementary image</w:t>
        </w:r>
        <w:r w:rsidR="00933F6A">
          <w:rPr>
            <w:noProof/>
            <w:webHidden/>
          </w:rPr>
          <w:tab/>
        </w:r>
        <w:r w:rsidR="00933F6A">
          <w:rPr>
            <w:noProof/>
            <w:webHidden/>
          </w:rPr>
          <w:fldChar w:fldCharType="begin"/>
        </w:r>
        <w:r w:rsidR="00933F6A">
          <w:rPr>
            <w:noProof/>
            <w:webHidden/>
          </w:rPr>
          <w:instrText xml:space="preserve"> PAGEREF _Toc413454272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0FC16A5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3" w:history="1">
        <w:r w:rsidR="00933F6A" w:rsidRPr="007220E2">
          <w:rPr>
            <w:rStyle w:val="Link"/>
            <w:noProof/>
          </w:rPr>
          <w:t>Figure 64: Tantalum capacitor and the most important histogram color features (HSV color space)</w:t>
        </w:r>
        <w:r w:rsidR="00933F6A">
          <w:rPr>
            <w:noProof/>
            <w:webHidden/>
          </w:rPr>
          <w:tab/>
        </w:r>
        <w:r w:rsidR="00933F6A">
          <w:rPr>
            <w:noProof/>
            <w:webHidden/>
          </w:rPr>
          <w:fldChar w:fldCharType="begin"/>
        </w:r>
        <w:r w:rsidR="00933F6A">
          <w:rPr>
            <w:noProof/>
            <w:webHidden/>
          </w:rPr>
          <w:instrText xml:space="preserve"> PAGEREF _Toc413454273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0A19B98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4" w:history="1">
        <w:r w:rsidR="00933F6A" w:rsidRPr="007220E2">
          <w:rPr>
            <w:rStyle w:val="Link"/>
            <w:noProof/>
          </w:rPr>
          <w:t>Figure 65: Most important segment and seed point from ceramic capacitor</w:t>
        </w:r>
        <w:r w:rsidR="00933F6A">
          <w:rPr>
            <w:noProof/>
            <w:webHidden/>
          </w:rPr>
          <w:tab/>
        </w:r>
        <w:r w:rsidR="00933F6A">
          <w:rPr>
            <w:noProof/>
            <w:webHidden/>
          </w:rPr>
          <w:fldChar w:fldCharType="begin"/>
        </w:r>
        <w:r w:rsidR="00933F6A">
          <w:rPr>
            <w:noProof/>
            <w:webHidden/>
          </w:rPr>
          <w:instrText xml:space="preserve"> PAGEREF _Toc413454274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17EEC6F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5" w:history="1">
        <w:r w:rsidR="00933F6A" w:rsidRPr="007220E2">
          <w:rPr>
            <w:rStyle w:val="Link"/>
            <w:noProof/>
          </w:rPr>
          <w:t>Figure 66: SMD Electrolyte capacitor (top, left), SMD Electrolyte capacitor edge image (top,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_Toc413454275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3E5476B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6" w:history="1">
        <w:r w:rsidR="00933F6A" w:rsidRPr="007220E2">
          <w:rPr>
            <w:rStyle w:val="Link"/>
            <w:noProof/>
          </w:rPr>
          <w:t>Figure 67: Dependence of the misclassification rate based on the number of trees (Resistor network, most important features from all feature domains)</w:t>
        </w:r>
        <w:r w:rsidR="00933F6A">
          <w:rPr>
            <w:noProof/>
            <w:webHidden/>
          </w:rPr>
          <w:tab/>
        </w:r>
        <w:r w:rsidR="00933F6A">
          <w:rPr>
            <w:noProof/>
            <w:webHidden/>
          </w:rPr>
          <w:fldChar w:fldCharType="begin"/>
        </w:r>
        <w:r w:rsidR="00933F6A">
          <w:rPr>
            <w:noProof/>
            <w:webHidden/>
          </w:rPr>
          <w:instrText xml:space="preserve"> PAGEREF _Toc413454276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495ACA5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7" w:history="1">
        <w:r w:rsidR="00933F6A" w:rsidRPr="007220E2">
          <w:rPr>
            <w:rStyle w:val="Link"/>
            <w:noProof/>
          </w:rPr>
          <w:t>Figure 68: Dependency between the true positive and false positive rate from the number of features for the DIP14 component classifier and random forest classifier</w:t>
        </w:r>
        <w:r w:rsidR="00933F6A">
          <w:rPr>
            <w:noProof/>
            <w:webHidden/>
          </w:rPr>
          <w:tab/>
        </w:r>
        <w:r w:rsidR="00933F6A">
          <w:rPr>
            <w:noProof/>
            <w:webHidden/>
          </w:rPr>
          <w:fldChar w:fldCharType="begin"/>
        </w:r>
        <w:r w:rsidR="00933F6A">
          <w:rPr>
            <w:noProof/>
            <w:webHidden/>
          </w:rPr>
          <w:instrText xml:space="preserve"> PAGEREF _Toc413454277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3B10EAC8"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8" w:history="1">
        <w:r w:rsidR="00933F6A" w:rsidRPr="007220E2">
          <w:rPr>
            <w:rStyle w:val="Link"/>
            <w:noProof/>
          </w:rPr>
          <w:t>Figure 69: Dependency of the error rate from the regularization constant C (Resistor 0806)</w:t>
        </w:r>
        <w:r w:rsidR="00933F6A">
          <w:rPr>
            <w:noProof/>
            <w:webHidden/>
          </w:rPr>
          <w:tab/>
        </w:r>
        <w:r w:rsidR="00933F6A">
          <w:rPr>
            <w:noProof/>
            <w:webHidden/>
          </w:rPr>
          <w:fldChar w:fldCharType="begin"/>
        </w:r>
        <w:r w:rsidR="00933F6A">
          <w:rPr>
            <w:noProof/>
            <w:webHidden/>
          </w:rPr>
          <w:instrText xml:space="preserve"> PAGEREF _Toc413454278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130BD493"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79" w:history="1">
        <w:r w:rsidR="00933F6A" w:rsidRPr="007220E2">
          <w:rPr>
            <w:rStyle w:val="Link"/>
            <w:noProof/>
          </w:rPr>
          <w:t xml:space="preserve">Figure 70: Dependency of the error rate from the regularization constant </w:t>
        </w:r>
        <m:oMath>
          <m:r>
            <m:rPr>
              <m:sty m:val="bi"/>
            </m:rPr>
            <w:rPr>
              <w:rStyle w:val="Link"/>
              <w:rFonts w:ascii="Cambria Math" w:hAnsi="Cambria Math"/>
              <w:noProof/>
            </w:rPr>
            <m:t>C</m:t>
          </m:r>
        </m:oMath>
        <w:r w:rsidR="00933F6A" w:rsidRPr="007220E2">
          <w:rPr>
            <w:rStyle w:val="Link"/>
            <w:noProof/>
          </w:rPr>
          <w:t xml:space="preserve"> and kernel constant </w:t>
        </w:r>
        <m:oMath>
          <m:r>
            <m:rPr>
              <m:sty m:val="bi"/>
            </m:rPr>
            <w:rPr>
              <w:rStyle w:val="Link"/>
              <w:rFonts w:ascii="Cambria Math" w:hAnsi="Cambria Math"/>
              <w:noProof/>
            </w:rPr>
            <m:t>γ</m:t>
          </m:r>
        </m:oMath>
        <w:r w:rsidR="00933F6A" w:rsidRPr="007220E2">
          <w:rPr>
            <w:rStyle w:val="Link"/>
            <w:noProof/>
          </w:rPr>
          <w:t xml:space="preserve"> (Resistor 0806)</w:t>
        </w:r>
        <w:r w:rsidR="00933F6A">
          <w:rPr>
            <w:noProof/>
            <w:webHidden/>
          </w:rPr>
          <w:tab/>
        </w:r>
        <w:r w:rsidR="00933F6A">
          <w:rPr>
            <w:noProof/>
            <w:webHidden/>
          </w:rPr>
          <w:fldChar w:fldCharType="begin"/>
        </w:r>
        <w:r w:rsidR="00933F6A">
          <w:rPr>
            <w:noProof/>
            <w:webHidden/>
          </w:rPr>
          <w:instrText xml:space="preserve"> PAGEREF _Toc413454279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7E6BDA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0" w:history="1">
        <w:r w:rsidR="00933F6A" w:rsidRPr="007220E2">
          <w:rPr>
            <w:rStyle w:val="Link"/>
            <w:noProof/>
          </w:rPr>
          <w:t>Figure 71: Arduino Due board</w:t>
        </w:r>
        <w:r w:rsidR="00933F6A">
          <w:rPr>
            <w:noProof/>
            <w:webHidden/>
          </w:rPr>
          <w:tab/>
        </w:r>
        <w:r w:rsidR="00933F6A">
          <w:rPr>
            <w:noProof/>
            <w:webHidden/>
          </w:rPr>
          <w:fldChar w:fldCharType="begin"/>
        </w:r>
        <w:r w:rsidR="00933F6A">
          <w:rPr>
            <w:noProof/>
            <w:webHidden/>
          </w:rPr>
          <w:instrText xml:space="preserve"> PAGEREF _Toc413454280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7A07917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1" w:history="1">
        <w:r w:rsidR="00933F6A" w:rsidRPr="007220E2">
          <w:rPr>
            <w:rStyle w:val="Link"/>
            <w:noProof/>
          </w:rPr>
          <w:t>Figure 72: Estimated material composition of Arduino Due components</w:t>
        </w:r>
        <w:r w:rsidR="00933F6A">
          <w:rPr>
            <w:noProof/>
            <w:webHidden/>
          </w:rPr>
          <w:tab/>
        </w:r>
        <w:r w:rsidR="00933F6A">
          <w:rPr>
            <w:noProof/>
            <w:webHidden/>
          </w:rPr>
          <w:fldChar w:fldCharType="begin"/>
        </w:r>
        <w:r w:rsidR="00933F6A">
          <w:rPr>
            <w:noProof/>
            <w:webHidden/>
          </w:rPr>
          <w:instrText xml:space="preserve"> PAGEREF _Toc413454281 \h </w:instrText>
        </w:r>
        <w:r w:rsidR="00933F6A">
          <w:rPr>
            <w:noProof/>
            <w:webHidden/>
          </w:rPr>
        </w:r>
        <w:r w:rsidR="00933F6A">
          <w:rPr>
            <w:noProof/>
            <w:webHidden/>
          </w:rPr>
          <w:fldChar w:fldCharType="separate"/>
        </w:r>
        <w:r w:rsidR="00933F6A">
          <w:rPr>
            <w:noProof/>
            <w:webHidden/>
          </w:rPr>
          <w:t>108</w:t>
        </w:r>
        <w:r w:rsidR="00933F6A">
          <w:rPr>
            <w:noProof/>
            <w:webHidden/>
          </w:rPr>
          <w:fldChar w:fldCharType="end"/>
        </w:r>
      </w:hyperlink>
    </w:p>
    <w:p w14:paraId="0F64EA4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2" w:history="1">
        <w:r w:rsidR="00933F6A" w:rsidRPr="007220E2">
          <w:rPr>
            <w:rStyle w:val="Link"/>
            <w:noProof/>
          </w:rPr>
          <w:t>Figure 73: Estimated material prices of Arduino Due components</w:t>
        </w:r>
        <w:r w:rsidR="00933F6A">
          <w:rPr>
            <w:noProof/>
            <w:webHidden/>
          </w:rPr>
          <w:tab/>
        </w:r>
        <w:r w:rsidR="00933F6A">
          <w:rPr>
            <w:noProof/>
            <w:webHidden/>
          </w:rPr>
          <w:fldChar w:fldCharType="begin"/>
        </w:r>
        <w:r w:rsidR="00933F6A">
          <w:rPr>
            <w:noProof/>
            <w:webHidden/>
          </w:rPr>
          <w:instrText xml:space="preserve"> PAGEREF _Toc413454282 \h </w:instrText>
        </w:r>
        <w:r w:rsidR="00933F6A">
          <w:rPr>
            <w:noProof/>
            <w:webHidden/>
          </w:rPr>
        </w:r>
        <w:r w:rsidR="00933F6A">
          <w:rPr>
            <w:noProof/>
            <w:webHidden/>
          </w:rPr>
          <w:fldChar w:fldCharType="separate"/>
        </w:r>
        <w:r w:rsidR="00933F6A">
          <w:rPr>
            <w:noProof/>
            <w:webHidden/>
          </w:rPr>
          <w:t>109</w:t>
        </w:r>
        <w:r w:rsidR="00933F6A">
          <w:rPr>
            <w:noProof/>
            <w:webHidden/>
          </w:rPr>
          <w:fldChar w:fldCharType="end"/>
        </w:r>
      </w:hyperlink>
    </w:p>
    <w:p w14:paraId="2D7CBAD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3" w:history="1">
        <w:r w:rsidR="00933F6A" w:rsidRPr="007220E2">
          <w:rPr>
            <w:rStyle w:val="Link"/>
            <w:noProof/>
          </w:rPr>
          <w:t>Figure 74: Estimated Gold distribution over Arduino Due parts</w:t>
        </w:r>
        <w:r w:rsidR="00933F6A">
          <w:rPr>
            <w:noProof/>
            <w:webHidden/>
          </w:rPr>
          <w:tab/>
        </w:r>
        <w:r w:rsidR="00933F6A">
          <w:rPr>
            <w:noProof/>
            <w:webHidden/>
          </w:rPr>
          <w:fldChar w:fldCharType="begin"/>
        </w:r>
        <w:r w:rsidR="00933F6A">
          <w:rPr>
            <w:noProof/>
            <w:webHidden/>
          </w:rPr>
          <w:instrText xml:space="preserve"> PAGEREF _Toc413454283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2518155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4" w:history="1">
        <w:r w:rsidR="00933F6A" w:rsidRPr="007220E2">
          <w:rPr>
            <w:rStyle w:val="Link"/>
            <w:noProof/>
          </w:rPr>
          <w:t>Figure 75: Estimated Palladium distribution over Arduino Due components</w:t>
        </w:r>
        <w:r w:rsidR="00933F6A">
          <w:rPr>
            <w:noProof/>
            <w:webHidden/>
          </w:rPr>
          <w:tab/>
        </w:r>
        <w:r w:rsidR="00933F6A">
          <w:rPr>
            <w:noProof/>
            <w:webHidden/>
          </w:rPr>
          <w:fldChar w:fldCharType="begin"/>
        </w:r>
        <w:r w:rsidR="00933F6A">
          <w:rPr>
            <w:noProof/>
            <w:webHidden/>
          </w:rPr>
          <w:instrText xml:space="preserve"> PAGEREF _Toc413454284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27F822B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5" w:history="1">
        <w:r w:rsidR="00933F6A" w:rsidRPr="007220E2">
          <w:rPr>
            <w:rStyle w:val="Link"/>
            <w:noProof/>
          </w:rPr>
          <w:t>Figure 76: Estimated Arduino Due component prices</w:t>
        </w:r>
        <w:r w:rsidR="00933F6A">
          <w:rPr>
            <w:noProof/>
            <w:webHidden/>
          </w:rPr>
          <w:tab/>
        </w:r>
        <w:r w:rsidR="00933F6A">
          <w:rPr>
            <w:noProof/>
            <w:webHidden/>
          </w:rPr>
          <w:fldChar w:fldCharType="begin"/>
        </w:r>
        <w:r w:rsidR="00933F6A">
          <w:rPr>
            <w:noProof/>
            <w:webHidden/>
          </w:rPr>
          <w:instrText xml:space="preserve"> PAGEREF _Toc413454285 \h </w:instrText>
        </w:r>
        <w:r w:rsidR="00933F6A">
          <w:rPr>
            <w:noProof/>
            <w:webHidden/>
          </w:rPr>
        </w:r>
        <w:r w:rsidR="00933F6A">
          <w:rPr>
            <w:noProof/>
            <w:webHidden/>
          </w:rPr>
          <w:fldChar w:fldCharType="separate"/>
        </w:r>
        <w:r w:rsidR="00933F6A">
          <w:rPr>
            <w:noProof/>
            <w:webHidden/>
          </w:rPr>
          <w:t>111</w:t>
        </w:r>
        <w:r w:rsidR="00933F6A">
          <w:rPr>
            <w:noProof/>
            <w:webHidden/>
          </w:rPr>
          <w:fldChar w:fldCharType="end"/>
        </w:r>
      </w:hyperlink>
    </w:p>
    <w:p w14:paraId="7557C9F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6" w:history="1">
        <w:r w:rsidR="00933F6A" w:rsidRPr="007220E2">
          <w:rPr>
            <w:rStyle w:val="Link"/>
            <w:noProof/>
          </w:rPr>
          <w:t>Figure 77: 3D model based component detection</w:t>
        </w:r>
        <w:r w:rsidR="00933F6A">
          <w:rPr>
            <w:noProof/>
            <w:webHidden/>
          </w:rPr>
          <w:tab/>
        </w:r>
        <w:r w:rsidR="00933F6A">
          <w:rPr>
            <w:noProof/>
            <w:webHidden/>
          </w:rPr>
          <w:fldChar w:fldCharType="begin"/>
        </w:r>
        <w:r w:rsidR="00933F6A">
          <w:rPr>
            <w:noProof/>
            <w:webHidden/>
          </w:rPr>
          <w:instrText xml:space="preserve"> PAGEREF _Toc413454286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43EB4D7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7" w:history="1">
        <w:r w:rsidR="00933F6A" w:rsidRPr="007220E2">
          <w:rPr>
            <w:rStyle w:val="Link"/>
            <w:noProof/>
          </w:rPr>
          <w:t>Figure 78: Principle of laser triangulation (Torsten Koch, 2013)</w:t>
        </w:r>
        <w:r w:rsidR="00933F6A">
          <w:rPr>
            <w:noProof/>
            <w:webHidden/>
          </w:rPr>
          <w:tab/>
        </w:r>
        <w:r w:rsidR="00933F6A">
          <w:rPr>
            <w:noProof/>
            <w:webHidden/>
          </w:rPr>
          <w:fldChar w:fldCharType="begin"/>
        </w:r>
        <w:r w:rsidR="00933F6A">
          <w:rPr>
            <w:noProof/>
            <w:webHidden/>
          </w:rPr>
          <w:instrText xml:space="preserve"> PAGEREF _Toc413454287 \h </w:instrText>
        </w:r>
        <w:r w:rsidR="00933F6A">
          <w:rPr>
            <w:noProof/>
            <w:webHidden/>
          </w:rPr>
        </w:r>
        <w:r w:rsidR="00933F6A">
          <w:rPr>
            <w:noProof/>
            <w:webHidden/>
          </w:rPr>
          <w:fldChar w:fldCharType="separate"/>
        </w:r>
        <w:r w:rsidR="00933F6A">
          <w:rPr>
            <w:noProof/>
            <w:webHidden/>
          </w:rPr>
          <w:t>114</w:t>
        </w:r>
        <w:r w:rsidR="00933F6A">
          <w:rPr>
            <w:noProof/>
            <w:webHidden/>
          </w:rPr>
          <w:fldChar w:fldCharType="end"/>
        </w:r>
      </w:hyperlink>
    </w:p>
    <w:p w14:paraId="35078E2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8" w:history="1">
        <w:r w:rsidR="00933F6A" w:rsidRPr="007220E2">
          <w:rPr>
            <w:rStyle w:val="Link"/>
            <w:noProof/>
          </w:rPr>
          <w:t>Figure 79: Improved pre-processing step in PCB recycling process chain</w:t>
        </w:r>
        <w:r w:rsidR="00933F6A">
          <w:rPr>
            <w:noProof/>
            <w:webHidden/>
          </w:rPr>
          <w:tab/>
        </w:r>
        <w:r w:rsidR="00933F6A">
          <w:rPr>
            <w:noProof/>
            <w:webHidden/>
          </w:rPr>
          <w:fldChar w:fldCharType="begin"/>
        </w:r>
        <w:r w:rsidR="00933F6A">
          <w:rPr>
            <w:noProof/>
            <w:webHidden/>
          </w:rPr>
          <w:instrText xml:space="preserve"> PAGEREF _Toc413454288 \h </w:instrText>
        </w:r>
        <w:r w:rsidR="00933F6A">
          <w:rPr>
            <w:noProof/>
            <w:webHidden/>
          </w:rPr>
        </w:r>
        <w:r w:rsidR="00933F6A">
          <w:rPr>
            <w:noProof/>
            <w:webHidden/>
          </w:rPr>
          <w:fldChar w:fldCharType="separate"/>
        </w:r>
        <w:r w:rsidR="00933F6A">
          <w:rPr>
            <w:noProof/>
            <w:webHidden/>
          </w:rPr>
          <w:t>121</w:t>
        </w:r>
        <w:r w:rsidR="00933F6A">
          <w:rPr>
            <w:noProof/>
            <w:webHidden/>
          </w:rPr>
          <w:fldChar w:fldCharType="end"/>
        </w:r>
      </w:hyperlink>
    </w:p>
    <w:p w14:paraId="7DE4F8F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89" w:history="1">
        <w:r w:rsidR="00933F6A" w:rsidRPr="007220E2">
          <w:rPr>
            <w:rStyle w:val="Link"/>
            <w:noProof/>
          </w:rPr>
          <w:t>Figure 80: Improved recover and disposal step in PCB recycling process chain</w:t>
        </w:r>
        <w:r w:rsidR="00933F6A">
          <w:rPr>
            <w:noProof/>
            <w:webHidden/>
          </w:rPr>
          <w:tab/>
        </w:r>
        <w:r w:rsidR="00933F6A">
          <w:rPr>
            <w:noProof/>
            <w:webHidden/>
          </w:rPr>
          <w:fldChar w:fldCharType="begin"/>
        </w:r>
        <w:r w:rsidR="00933F6A">
          <w:rPr>
            <w:noProof/>
            <w:webHidden/>
          </w:rPr>
          <w:instrText xml:space="preserve"> PAGEREF _Toc413454289 \h </w:instrText>
        </w:r>
        <w:r w:rsidR="00933F6A">
          <w:rPr>
            <w:noProof/>
            <w:webHidden/>
          </w:rPr>
        </w:r>
        <w:r w:rsidR="00933F6A">
          <w:rPr>
            <w:noProof/>
            <w:webHidden/>
          </w:rPr>
          <w:fldChar w:fldCharType="separate"/>
        </w:r>
        <w:r w:rsidR="00933F6A">
          <w:rPr>
            <w:noProof/>
            <w:webHidden/>
          </w:rPr>
          <w:t>122</w:t>
        </w:r>
        <w:r w:rsidR="00933F6A">
          <w:rPr>
            <w:noProof/>
            <w:webHidden/>
          </w:rPr>
          <w:fldChar w:fldCharType="end"/>
        </w:r>
      </w:hyperlink>
    </w:p>
    <w:p w14:paraId="542FAED6" w14:textId="77777777" w:rsidR="00F6799D" w:rsidRPr="00F6799D" w:rsidRDefault="00F6799D" w:rsidP="00F6799D">
      <w:pPr>
        <w:pStyle w:val="berschrift1"/>
      </w:pPr>
      <w:r>
        <w:fldChar w:fldCharType="end"/>
      </w:r>
      <w:r w:rsidR="00264F9F">
        <w:br w:type="page"/>
      </w:r>
      <w:bookmarkStart w:id="7" w:name="_Toc413454109"/>
      <w:r w:rsidR="00C83414">
        <w:lastRenderedPageBreak/>
        <w:t>List of T</w:t>
      </w:r>
      <w:r>
        <w:t>ables</w:t>
      </w:r>
      <w:bookmarkEnd w:id="7"/>
    </w:p>
    <w:p w14:paraId="44532DDF"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46138D97"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1" w:history="1">
        <w:r w:rsidR="00933F6A" w:rsidRPr="0088764C">
          <w:rPr>
            <w:rStyle w:val="Link"/>
            <w:noProof/>
          </w:rPr>
          <w:t>Table 2: Dataset approaches for non-component images</w:t>
        </w:r>
        <w:r w:rsidR="00933F6A">
          <w:rPr>
            <w:noProof/>
            <w:webHidden/>
          </w:rPr>
          <w:tab/>
        </w:r>
        <w:r w:rsidR="00933F6A">
          <w:rPr>
            <w:noProof/>
            <w:webHidden/>
          </w:rPr>
          <w:fldChar w:fldCharType="begin"/>
        </w:r>
        <w:r w:rsidR="00933F6A">
          <w:rPr>
            <w:noProof/>
            <w:webHidden/>
          </w:rPr>
          <w:instrText xml:space="preserve"> PAGEREF _Toc413454291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772BC1EE"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2" w:history="1">
        <w:r w:rsidR="00933F6A" w:rsidRPr="0088764C">
          <w:rPr>
            <w:rStyle w:val="Link"/>
            <w:noProof/>
          </w:rPr>
          <w:t>Table 3: Normal distribution outputs from outputs from classifier fusion level</w:t>
        </w:r>
        <w:r w:rsidR="00933F6A">
          <w:rPr>
            <w:noProof/>
            <w:webHidden/>
          </w:rPr>
          <w:tab/>
        </w:r>
        <w:r w:rsidR="00933F6A">
          <w:rPr>
            <w:noProof/>
            <w:webHidden/>
          </w:rPr>
          <w:fldChar w:fldCharType="begin"/>
        </w:r>
        <w:r w:rsidR="00933F6A">
          <w:rPr>
            <w:noProof/>
            <w:webHidden/>
          </w:rPr>
          <w:instrText xml:space="preserve"> PAGEREF _Toc413454292 \h </w:instrText>
        </w:r>
        <w:r w:rsidR="00933F6A">
          <w:rPr>
            <w:noProof/>
            <w:webHidden/>
          </w:rPr>
        </w:r>
        <w:r w:rsidR="00933F6A">
          <w:rPr>
            <w:noProof/>
            <w:webHidden/>
          </w:rPr>
          <w:fldChar w:fldCharType="separate"/>
        </w:r>
        <w:r w:rsidR="00933F6A">
          <w:rPr>
            <w:noProof/>
            <w:webHidden/>
          </w:rPr>
          <w:t>62</w:t>
        </w:r>
        <w:r w:rsidR="00933F6A">
          <w:rPr>
            <w:noProof/>
            <w:webHidden/>
          </w:rPr>
          <w:fldChar w:fldCharType="end"/>
        </w:r>
      </w:hyperlink>
    </w:p>
    <w:p w14:paraId="64BBACC3"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3" w:history="1">
        <w:r w:rsidR="00933F6A" w:rsidRPr="0088764C">
          <w:rPr>
            <w:rStyle w:val="Link"/>
            <w:noProof/>
          </w:rPr>
          <w:t>Table 4: Basic probability assignments</w:t>
        </w:r>
        <w:r w:rsidR="00933F6A">
          <w:rPr>
            <w:noProof/>
            <w:webHidden/>
          </w:rPr>
          <w:tab/>
        </w:r>
        <w:r w:rsidR="00933F6A">
          <w:rPr>
            <w:noProof/>
            <w:webHidden/>
          </w:rPr>
          <w:fldChar w:fldCharType="begin"/>
        </w:r>
        <w:r w:rsidR="00933F6A">
          <w:rPr>
            <w:noProof/>
            <w:webHidden/>
          </w:rPr>
          <w:instrText xml:space="preserve"> PAGEREF _Toc413454293 \h </w:instrText>
        </w:r>
        <w:r w:rsidR="00933F6A">
          <w:rPr>
            <w:noProof/>
            <w:webHidden/>
          </w:rPr>
        </w:r>
        <w:r w:rsidR="00933F6A">
          <w:rPr>
            <w:noProof/>
            <w:webHidden/>
          </w:rPr>
          <w:fldChar w:fldCharType="separate"/>
        </w:r>
        <w:r w:rsidR="00933F6A">
          <w:rPr>
            <w:noProof/>
            <w:webHidden/>
          </w:rPr>
          <w:t>63</w:t>
        </w:r>
        <w:r w:rsidR="00933F6A">
          <w:rPr>
            <w:noProof/>
            <w:webHidden/>
          </w:rPr>
          <w:fldChar w:fldCharType="end"/>
        </w:r>
      </w:hyperlink>
    </w:p>
    <w:p w14:paraId="0EDFA4D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4" w:history="1">
        <w:r w:rsidR="00933F6A" w:rsidRPr="0088764C">
          <w:rPr>
            <w:rStyle w:val="Link"/>
            <w:noProof/>
          </w:rPr>
          <w:t>Table 5: Belief and plausibility of component classes</w:t>
        </w:r>
        <w:r w:rsidR="00933F6A">
          <w:rPr>
            <w:noProof/>
            <w:webHidden/>
          </w:rPr>
          <w:tab/>
        </w:r>
        <w:r w:rsidR="00933F6A">
          <w:rPr>
            <w:noProof/>
            <w:webHidden/>
          </w:rPr>
          <w:fldChar w:fldCharType="begin"/>
        </w:r>
        <w:r w:rsidR="00933F6A">
          <w:rPr>
            <w:noProof/>
            <w:webHidden/>
          </w:rPr>
          <w:instrText xml:space="preserve"> PAGEREF _Toc413454294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34C4549A"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5" w:history="1">
        <w:r w:rsidR="00933F6A" w:rsidRPr="0088764C">
          <w:rPr>
            <w:rStyle w:val="Link"/>
            <w:noProof/>
          </w:rPr>
          <w:t>Table 6: Component properties</w:t>
        </w:r>
        <w:r w:rsidR="00933F6A">
          <w:rPr>
            <w:noProof/>
            <w:webHidden/>
          </w:rPr>
          <w:tab/>
        </w:r>
        <w:r w:rsidR="00933F6A">
          <w:rPr>
            <w:noProof/>
            <w:webHidden/>
          </w:rPr>
          <w:fldChar w:fldCharType="begin"/>
        </w:r>
        <w:r w:rsidR="00933F6A">
          <w:rPr>
            <w:noProof/>
            <w:webHidden/>
          </w:rPr>
          <w:instrText xml:space="preserve"> PAGEREF _Toc413454295 \h </w:instrText>
        </w:r>
        <w:r w:rsidR="00933F6A">
          <w:rPr>
            <w:noProof/>
            <w:webHidden/>
          </w:rPr>
        </w:r>
        <w:r w:rsidR="00933F6A">
          <w:rPr>
            <w:noProof/>
            <w:webHidden/>
          </w:rPr>
          <w:fldChar w:fldCharType="separate"/>
        </w:r>
        <w:r w:rsidR="00933F6A">
          <w:rPr>
            <w:noProof/>
            <w:webHidden/>
          </w:rPr>
          <w:t>83</w:t>
        </w:r>
        <w:r w:rsidR="00933F6A">
          <w:rPr>
            <w:noProof/>
            <w:webHidden/>
          </w:rPr>
          <w:fldChar w:fldCharType="end"/>
        </w:r>
      </w:hyperlink>
    </w:p>
    <w:p w14:paraId="6AEE7920"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6" w:history="1">
        <w:r w:rsidR="00933F6A" w:rsidRPr="0088764C">
          <w:rPr>
            <w:rStyle w:val="Link"/>
            <w:noProof/>
          </w:rPr>
          <w:t>Table 7: Dataset composition</w:t>
        </w:r>
        <w:r w:rsidR="00933F6A">
          <w:rPr>
            <w:noProof/>
            <w:webHidden/>
          </w:rPr>
          <w:tab/>
        </w:r>
        <w:r w:rsidR="00933F6A">
          <w:rPr>
            <w:noProof/>
            <w:webHidden/>
          </w:rPr>
          <w:fldChar w:fldCharType="begin"/>
        </w:r>
        <w:r w:rsidR="00933F6A">
          <w:rPr>
            <w:noProof/>
            <w:webHidden/>
          </w:rPr>
          <w:instrText xml:space="preserve"> PAGEREF _Toc413454296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59A9B10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7" w:history="1">
        <w:r w:rsidR="00933F6A" w:rsidRPr="0088764C">
          <w:rPr>
            <w:rStyle w:val="Link"/>
            <w:noProof/>
          </w:rPr>
          <w:t>Table 8: Confusion matrix of the predicted PCB surface training data</w:t>
        </w:r>
        <w:r w:rsidR="00933F6A">
          <w:rPr>
            <w:noProof/>
            <w:webHidden/>
          </w:rPr>
          <w:tab/>
        </w:r>
        <w:r w:rsidR="00933F6A">
          <w:rPr>
            <w:noProof/>
            <w:webHidden/>
          </w:rPr>
          <w:fldChar w:fldCharType="begin"/>
        </w:r>
        <w:r w:rsidR="00933F6A">
          <w:rPr>
            <w:noProof/>
            <w:webHidden/>
          </w:rPr>
          <w:instrText xml:space="preserve"> PAGEREF _Toc413454297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5DF8D1F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8" w:history="1">
        <w:r w:rsidR="00933F6A" w:rsidRPr="0088764C">
          <w:rPr>
            <w:rStyle w:val="Link"/>
            <w:noProof/>
          </w:rPr>
          <w:t>Table 9: Confusion matrix of the predicted PCB surface test data</w:t>
        </w:r>
        <w:r w:rsidR="00933F6A">
          <w:rPr>
            <w:noProof/>
            <w:webHidden/>
          </w:rPr>
          <w:tab/>
        </w:r>
        <w:r w:rsidR="00933F6A">
          <w:rPr>
            <w:noProof/>
            <w:webHidden/>
          </w:rPr>
          <w:fldChar w:fldCharType="begin"/>
        </w:r>
        <w:r w:rsidR="00933F6A">
          <w:rPr>
            <w:noProof/>
            <w:webHidden/>
          </w:rPr>
          <w:instrText xml:space="preserve"> PAGEREF _Toc413454298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2D9C306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299" w:history="1">
        <w:r w:rsidR="00933F6A" w:rsidRPr="0088764C">
          <w:rPr>
            <w:rStyle w:val="Link"/>
            <w:noProof/>
          </w:rPr>
          <w:t>Table 10: Random forest classification results</w:t>
        </w:r>
        <w:r w:rsidR="00933F6A">
          <w:rPr>
            <w:noProof/>
            <w:webHidden/>
          </w:rPr>
          <w:tab/>
        </w:r>
        <w:r w:rsidR="00933F6A">
          <w:rPr>
            <w:noProof/>
            <w:webHidden/>
          </w:rPr>
          <w:fldChar w:fldCharType="begin"/>
        </w:r>
        <w:r w:rsidR="00933F6A">
          <w:rPr>
            <w:noProof/>
            <w:webHidden/>
          </w:rPr>
          <w:instrText xml:space="preserve"> PAGEREF _Toc413454299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5BF984F5"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0" w:history="1">
        <w:r w:rsidR="00933F6A" w:rsidRPr="0088764C">
          <w:rPr>
            <w:rStyle w:val="Link"/>
            <w:noProof/>
          </w:rPr>
          <w:t>Table 11: Linear-SVM classification results</w:t>
        </w:r>
        <w:r w:rsidR="00933F6A">
          <w:rPr>
            <w:noProof/>
            <w:webHidden/>
          </w:rPr>
          <w:tab/>
        </w:r>
        <w:r w:rsidR="00933F6A">
          <w:rPr>
            <w:noProof/>
            <w:webHidden/>
          </w:rPr>
          <w:fldChar w:fldCharType="begin"/>
        </w:r>
        <w:r w:rsidR="00933F6A">
          <w:rPr>
            <w:noProof/>
            <w:webHidden/>
          </w:rPr>
          <w:instrText xml:space="preserve"> PAGEREF _Toc413454300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0E6E84E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1" w:history="1">
        <w:r w:rsidR="00933F6A" w:rsidRPr="0088764C">
          <w:rPr>
            <w:rStyle w:val="Link"/>
            <w:noProof/>
          </w:rPr>
          <w:t>Table 12: RBF-SVM classification results</w:t>
        </w:r>
        <w:r w:rsidR="00933F6A">
          <w:rPr>
            <w:noProof/>
            <w:webHidden/>
          </w:rPr>
          <w:tab/>
        </w:r>
        <w:r w:rsidR="00933F6A">
          <w:rPr>
            <w:noProof/>
            <w:webHidden/>
          </w:rPr>
          <w:fldChar w:fldCharType="begin"/>
        </w:r>
        <w:r w:rsidR="00933F6A">
          <w:rPr>
            <w:noProof/>
            <w:webHidden/>
          </w:rPr>
          <w:instrText xml:space="preserve"> PAGEREF _Toc413454301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0EE0403"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2" w:history="1">
        <w:r w:rsidR="00933F6A" w:rsidRPr="0088764C">
          <w:rPr>
            <w:rStyle w:val="Link"/>
            <w:noProof/>
          </w:rPr>
          <w:t>Table 13: OCR accuracy results</w:t>
        </w:r>
        <w:r w:rsidR="00933F6A">
          <w:rPr>
            <w:noProof/>
            <w:webHidden/>
          </w:rPr>
          <w:tab/>
        </w:r>
        <w:r w:rsidR="00933F6A">
          <w:rPr>
            <w:noProof/>
            <w:webHidden/>
          </w:rPr>
          <w:fldChar w:fldCharType="begin"/>
        </w:r>
        <w:r w:rsidR="00933F6A">
          <w:rPr>
            <w:noProof/>
            <w:webHidden/>
          </w:rPr>
          <w:instrText xml:space="preserve"> PAGEREF _Toc413454302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061CBC5D"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3" w:history="1">
        <w:r w:rsidR="00933F6A" w:rsidRPr="0088764C">
          <w:rPr>
            <w:rStyle w:val="Link"/>
            <w:noProof/>
          </w:rPr>
          <w:t>Table 14: Confusion matrix of the manual labeled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_Toc413454303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1772E406"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4" w:history="1">
        <w:r w:rsidR="00933F6A" w:rsidRPr="0088764C">
          <w:rPr>
            <w:rStyle w:val="Link"/>
            <w:noProof/>
          </w:rPr>
          <w:t>Table 15: Confusion matrix of the manual labeled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_Toc413454304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2DA28269"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5" w:history="1">
        <w:r w:rsidR="00933F6A" w:rsidRPr="0088764C">
          <w:rPr>
            <w:rStyle w:val="Link"/>
            <w:noProof/>
          </w:rPr>
          <w:t>Table 16: Accuracy rate of component assignment with manual labeled components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_Toc413454305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4E71D3E1"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6" w:history="1">
        <w:r w:rsidR="00933F6A" w:rsidRPr="0088764C">
          <w:rPr>
            <w:rStyle w:val="Link"/>
            <w:noProof/>
          </w:rPr>
          <w:t>Table 17: Accuracy rate of part assignment with manual labeled parts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_Toc413454306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7FDA417D"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7" w:history="1">
        <w:r w:rsidR="00933F6A" w:rsidRPr="0088764C">
          <w:rPr>
            <w:rStyle w:val="Link"/>
            <w:noProof/>
          </w:rPr>
          <w:t>Table 18: Confusion matrix of the Tesseract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_Toc413454307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730F680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8" w:history="1">
        <w:r w:rsidR="00933F6A" w:rsidRPr="0088764C">
          <w:rPr>
            <w:rStyle w:val="Link"/>
            <w:noProof/>
          </w:rPr>
          <w:t>Table 19: Confusion matrix of the Tesseract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_Toc413454308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31177624"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09" w:history="1">
        <w:r w:rsidR="00933F6A" w:rsidRPr="0088764C">
          <w:rPr>
            <w:rStyle w:val="Link"/>
            <w:noProof/>
          </w:rPr>
          <w:t>Table 20: Accuracy rate of part assignment with Tesseract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_Toc413454309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6C1C1E90"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0" w:history="1">
        <w:r w:rsidR="00933F6A" w:rsidRPr="0088764C">
          <w:rPr>
            <w:rStyle w:val="Link"/>
            <w:noProof/>
          </w:rPr>
          <w:t>Table 21: Accuracy rate of part assignment with Tesseract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_Toc413454310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DCD7233"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1" w:history="1">
        <w:r w:rsidR="00933F6A" w:rsidRPr="0088764C">
          <w:rPr>
            <w:rStyle w:val="Link"/>
            <w:noProof/>
          </w:rPr>
          <w:t>Table 22: Confusion matrix of the OCRMax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_Toc413454311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1DA2D9FC"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2" w:history="1">
        <w:r w:rsidR="00933F6A" w:rsidRPr="0088764C">
          <w:rPr>
            <w:rStyle w:val="Link"/>
            <w:noProof/>
          </w:rPr>
          <w:t>Table 23: Confusion matrix of the OCRMax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_Toc413454312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B9148A8"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3" w:history="1">
        <w:r w:rsidR="00933F6A" w:rsidRPr="0088764C">
          <w:rPr>
            <w:rStyle w:val="Link"/>
            <w:noProof/>
          </w:rPr>
          <w:t>Table 24: Accuracy rate of part assignment with OCRMax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_Toc413454313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5F9CF9AB"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4" w:history="1">
        <w:r w:rsidR="00933F6A" w:rsidRPr="0088764C">
          <w:rPr>
            <w:rStyle w:val="Link"/>
            <w:noProof/>
          </w:rPr>
          <w:t>Table 25: Accuracy rate of part assignment with OCRMax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_Toc413454314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24230E82" w14:textId="77777777" w:rsidR="00933F6A" w:rsidRDefault="005C22C8">
      <w:pPr>
        <w:pStyle w:val="Abbildungsverzeichnis"/>
        <w:tabs>
          <w:tab w:val="right" w:leader="dot" w:pos="9350"/>
        </w:tabs>
        <w:rPr>
          <w:rFonts w:eastAsiaTheme="minorEastAsia"/>
          <w:noProof/>
          <w:sz w:val="22"/>
          <w:szCs w:val="22"/>
          <w:lang w:val="de-DE" w:eastAsia="de-DE"/>
        </w:rPr>
      </w:pPr>
      <w:hyperlink w:anchor="_Toc413454315" w:history="1">
        <w:r w:rsidR="00933F6A" w:rsidRPr="0088764C">
          <w:rPr>
            <w:rStyle w:val="Link"/>
            <w:noProof/>
          </w:rPr>
          <w:t>Table 26: Arduino Due parts of the LCI model</w:t>
        </w:r>
        <w:r w:rsidR="00933F6A">
          <w:rPr>
            <w:noProof/>
            <w:webHidden/>
          </w:rPr>
          <w:tab/>
        </w:r>
        <w:r w:rsidR="00933F6A">
          <w:rPr>
            <w:noProof/>
            <w:webHidden/>
          </w:rPr>
          <w:fldChar w:fldCharType="begin"/>
        </w:r>
        <w:r w:rsidR="00933F6A">
          <w:rPr>
            <w:noProof/>
            <w:webHidden/>
          </w:rPr>
          <w:instrText xml:space="preserve"> PAGEREF _Toc413454315 \h </w:instrText>
        </w:r>
        <w:r w:rsidR="00933F6A">
          <w:rPr>
            <w:noProof/>
            <w:webHidden/>
          </w:rPr>
        </w:r>
        <w:r w:rsidR="00933F6A">
          <w:rPr>
            <w:noProof/>
            <w:webHidden/>
          </w:rPr>
          <w:fldChar w:fldCharType="separate"/>
        </w:r>
        <w:r w:rsidR="00933F6A">
          <w:rPr>
            <w:noProof/>
            <w:webHidden/>
          </w:rPr>
          <w:t>107</w:t>
        </w:r>
        <w:r w:rsidR="00933F6A">
          <w:rPr>
            <w:noProof/>
            <w:webHidden/>
          </w:rPr>
          <w:fldChar w:fldCharType="end"/>
        </w:r>
      </w:hyperlink>
    </w:p>
    <w:p w14:paraId="6FF04E97" w14:textId="77777777" w:rsidR="00E05CF6" w:rsidRDefault="00F6799D" w:rsidP="00E05CF6">
      <w:pPr>
        <w:spacing w:line="276" w:lineRule="auto"/>
        <w:jc w:val="left"/>
      </w:pPr>
      <w:r>
        <w:fldChar w:fldCharType="end"/>
      </w:r>
    </w:p>
    <w:p w14:paraId="7103EDFD" w14:textId="77777777"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3ECDFBEB" w14:textId="77777777" w:rsidR="00933F6A" w:rsidRDefault="00C83414" w:rsidP="0093090C">
      <w:pPr>
        <w:pStyle w:val="berschrift1"/>
        <w:rPr>
          <w:noProof/>
        </w:rPr>
      </w:pPr>
      <w:bookmarkStart w:id="8" w:name="_Toc413454110"/>
      <w:r>
        <w:lastRenderedPageBreak/>
        <w:t>List of A</w:t>
      </w:r>
      <w:r w:rsidR="00264F9F">
        <w:t>bbreviations</w:t>
      </w:r>
      <w:bookmarkEnd w:id="8"/>
      <w:r w:rsidR="00264F9F">
        <w:fldChar w:fldCharType="begin"/>
      </w:r>
      <w:r w:rsidR="00264F9F">
        <w:instrText xml:space="preserve"> INDEX \c "2" \z "1033" </w:instrText>
      </w:r>
      <w:r w:rsidR="00264F9F">
        <w:fldChar w:fldCharType="separate"/>
      </w:r>
    </w:p>
    <w:p w14:paraId="7F464DB2" w14:textId="77777777" w:rsidR="00933F6A" w:rsidRDefault="00933F6A" w:rsidP="0093090C">
      <w:pPr>
        <w:pStyle w:val="berschrift1"/>
        <w:rPr>
          <w:noProof/>
        </w:rPr>
        <w:sectPr w:rsidR="00933F6A" w:rsidSect="00933F6A">
          <w:headerReference w:type="default" r:id="rId11"/>
          <w:type w:val="continuous"/>
          <w:pgSz w:w="12240" w:h="15840"/>
          <w:pgMar w:top="1440" w:right="1440" w:bottom="1440" w:left="1440" w:header="720" w:footer="720" w:gutter="0"/>
          <w:pgNumType w:fmt="lowerRoman" w:start="1"/>
          <w:cols w:space="720"/>
          <w:docGrid w:linePitch="360"/>
        </w:sectPr>
      </w:pPr>
    </w:p>
    <w:p w14:paraId="471F9203" w14:textId="77777777" w:rsidR="00933F6A" w:rsidRDefault="00933F6A">
      <w:pPr>
        <w:pStyle w:val="Index1"/>
        <w:tabs>
          <w:tab w:val="right" w:leader="dot" w:pos="4310"/>
        </w:tabs>
        <w:rPr>
          <w:noProof/>
        </w:rPr>
      </w:pPr>
      <w:r>
        <w:rPr>
          <w:noProof/>
        </w:rPr>
        <w:lastRenderedPageBreak/>
        <w:t>AOI</w:t>
      </w:r>
    </w:p>
    <w:p w14:paraId="213149BE" w14:textId="77777777" w:rsidR="00933F6A" w:rsidRDefault="00933F6A">
      <w:pPr>
        <w:pStyle w:val="Index2"/>
        <w:tabs>
          <w:tab w:val="right" w:leader="dot" w:pos="4310"/>
        </w:tabs>
        <w:rPr>
          <w:noProof/>
        </w:rPr>
      </w:pPr>
      <w:r>
        <w:rPr>
          <w:noProof/>
        </w:rPr>
        <w:t>Automatic optical inspection, 1, 4, 105, 120</w:t>
      </w:r>
    </w:p>
    <w:p w14:paraId="7AE6D0E4" w14:textId="77777777" w:rsidR="00933F6A" w:rsidRDefault="00933F6A">
      <w:pPr>
        <w:pStyle w:val="Index1"/>
        <w:tabs>
          <w:tab w:val="right" w:leader="dot" w:pos="4310"/>
        </w:tabs>
        <w:rPr>
          <w:noProof/>
        </w:rPr>
      </w:pPr>
      <w:r>
        <w:rPr>
          <w:noProof/>
        </w:rPr>
        <w:t>API</w:t>
      </w:r>
    </w:p>
    <w:p w14:paraId="03E8B6FD" w14:textId="77777777" w:rsidR="00933F6A" w:rsidRDefault="00933F6A">
      <w:pPr>
        <w:pStyle w:val="Index2"/>
        <w:tabs>
          <w:tab w:val="right" w:leader="dot" w:pos="4310"/>
        </w:tabs>
        <w:rPr>
          <w:noProof/>
        </w:rPr>
      </w:pPr>
      <w:r>
        <w:rPr>
          <w:noProof/>
        </w:rPr>
        <w:t>Application programming interface, 24, 25, 85, 99, 119</w:t>
      </w:r>
    </w:p>
    <w:p w14:paraId="11C0BAA4" w14:textId="77777777" w:rsidR="00933F6A" w:rsidRDefault="00933F6A">
      <w:pPr>
        <w:pStyle w:val="Index1"/>
        <w:tabs>
          <w:tab w:val="right" w:leader="dot" w:pos="4310"/>
        </w:tabs>
        <w:rPr>
          <w:noProof/>
        </w:rPr>
      </w:pPr>
      <w:r>
        <w:rPr>
          <w:noProof/>
        </w:rPr>
        <w:t>B2B</w:t>
      </w:r>
    </w:p>
    <w:p w14:paraId="29C4D7EE" w14:textId="77777777" w:rsidR="00933F6A" w:rsidRDefault="00933F6A">
      <w:pPr>
        <w:pStyle w:val="Index2"/>
        <w:tabs>
          <w:tab w:val="right" w:leader="dot" w:pos="4310"/>
        </w:tabs>
        <w:rPr>
          <w:noProof/>
        </w:rPr>
      </w:pPr>
      <w:r>
        <w:rPr>
          <w:noProof/>
        </w:rPr>
        <w:t>Business-to-Business, 121</w:t>
      </w:r>
    </w:p>
    <w:p w14:paraId="7F9CA1B2" w14:textId="77777777" w:rsidR="00933F6A" w:rsidRDefault="00933F6A">
      <w:pPr>
        <w:pStyle w:val="Index1"/>
        <w:tabs>
          <w:tab w:val="right" w:leader="dot" w:pos="4310"/>
        </w:tabs>
        <w:rPr>
          <w:noProof/>
        </w:rPr>
      </w:pPr>
      <w:r>
        <w:rPr>
          <w:noProof/>
        </w:rPr>
        <w:t>B2C</w:t>
      </w:r>
    </w:p>
    <w:p w14:paraId="36F41A82" w14:textId="77777777" w:rsidR="00933F6A" w:rsidRDefault="00933F6A">
      <w:pPr>
        <w:pStyle w:val="Index2"/>
        <w:tabs>
          <w:tab w:val="right" w:leader="dot" w:pos="4310"/>
        </w:tabs>
        <w:rPr>
          <w:noProof/>
        </w:rPr>
      </w:pPr>
      <w:r>
        <w:rPr>
          <w:noProof/>
        </w:rPr>
        <w:t>Business-to-Consumer, 121</w:t>
      </w:r>
    </w:p>
    <w:p w14:paraId="4DA9B5FB" w14:textId="77777777" w:rsidR="00933F6A" w:rsidRDefault="00933F6A">
      <w:pPr>
        <w:pStyle w:val="Index1"/>
        <w:tabs>
          <w:tab w:val="right" w:leader="dot" w:pos="4310"/>
        </w:tabs>
        <w:rPr>
          <w:noProof/>
        </w:rPr>
      </w:pPr>
      <w:r>
        <w:rPr>
          <w:noProof/>
        </w:rPr>
        <w:t>DAI-DAO</w:t>
      </w:r>
    </w:p>
    <w:p w14:paraId="02B74657" w14:textId="77777777" w:rsidR="00933F6A" w:rsidRDefault="00933F6A">
      <w:pPr>
        <w:pStyle w:val="Index2"/>
        <w:tabs>
          <w:tab w:val="right" w:leader="dot" w:pos="4310"/>
        </w:tabs>
        <w:rPr>
          <w:noProof/>
        </w:rPr>
      </w:pPr>
      <w:r>
        <w:rPr>
          <w:noProof/>
        </w:rPr>
        <w:t>data in-data out, 19</w:t>
      </w:r>
    </w:p>
    <w:p w14:paraId="4C121726" w14:textId="77777777" w:rsidR="00933F6A" w:rsidRDefault="00933F6A">
      <w:pPr>
        <w:pStyle w:val="Index1"/>
        <w:tabs>
          <w:tab w:val="right" w:leader="dot" w:pos="4310"/>
        </w:tabs>
        <w:rPr>
          <w:noProof/>
        </w:rPr>
      </w:pPr>
      <w:r>
        <w:rPr>
          <w:noProof/>
        </w:rPr>
        <w:t>DAI-FEO</w:t>
      </w:r>
    </w:p>
    <w:p w14:paraId="6D0EF8B4" w14:textId="77777777" w:rsidR="00933F6A" w:rsidRDefault="00933F6A">
      <w:pPr>
        <w:pStyle w:val="Index2"/>
        <w:tabs>
          <w:tab w:val="right" w:leader="dot" w:pos="4310"/>
        </w:tabs>
        <w:rPr>
          <w:noProof/>
        </w:rPr>
      </w:pPr>
      <w:r>
        <w:rPr>
          <w:noProof/>
        </w:rPr>
        <w:t>data in-feature out, 19</w:t>
      </w:r>
    </w:p>
    <w:p w14:paraId="7267F172" w14:textId="77777777" w:rsidR="00933F6A" w:rsidRDefault="00933F6A">
      <w:pPr>
        <w:pStyle w:val="Index1"/>
        <w:tabs>
          <w:tab w:val="right" w:leader="dot" w:pos="4310"/>
        </w:tabs>
        <w:rPr>
          <w:noProof/>
        </w:rPr>
      </w:pPr>
      <w:r>
        <w:rPr>
          <w:noProof/>
        </w:rPr>
        <w:t>DFT</w:t>
      </w:r>
    </w:p>
    <w:p w14:paraId="18A69D86" w14:textId="77777777" w:rsidR="00933F6A" w:rsidRDefault="00933F6A">
      <w:pPr>
        <w:pStyle w:val="Index2"/>
        <w:tabs>
          <w:tab w:val="right" w:leader="dot" w:pos="4310"/>
        </w:tabs>
        <w:rPr>
          <w:noProof/>
        </w:rPr>
      </w:pPr>
      <w:r>
        <w:rPr>
          <w:noProof/>
        </w:rPr>
        <w:t>Discrete fourier transform, 30</w:t>
      </w:r>
    </w:p>
    <w:p w14:paraId="4AF5E1F0" w14:textId="77777777" w:rsidR="00933F6A" w:rsidRDefault="00933F6A">
      <w:pPr>
        <w:pStyle w:val="Index1"/>
        <w:tabs>
          <w:tab w:val="right" w:leader="dot" w:pos="4310"/>
        </w:tabs>
        <w:rPr>
          <w:noProof/>
        </w:rPr>
      </w:pPr>
      <w:r>
        <w:rPr>
          <w:noProof/>
        </w:rPr>
        <w:t>DoD</w:t>
      </w:r>
    </w:p>
    <w:p w14:paraId="55E9A03C" w14:textId="77777777" w:rsidR="00933F6A" w:rsidRDefault="00933F6A">
      <w:pPr>
        <w:pStyle w:val="Index2"/>
        <w:tabs>
          <w:tab w:val="right" w:leader="dot" w:pos="4310"/>
        </w:tabs>
        <w:rPr>
          <w:noProof/>
        </w:rPr>
      </w:pPr>
      <w:r>
        <w:rPr>
          <w:noProof/>
        </w:rPr>
        <w:t>Department of Defense, 19</w:t>
      </w:r>
    </w:p>
    <w:p w14:paraId="7EB4F4C9" w14:textId="77777777" w:rsidR="00933F6A" w:rsidRDefault="00933F6A">
      <w:pPr>
        <w:pStyle w:val="Index1"/>
        <w:tabs>
          <w:tab w:val="right" w:leader="dot" w:pos="4310"/>
        </w:tabs>
        <w:rPr>
          <w:noProof/>
        </w:rPr>
      </w:pPr>
      <w:r>
        <w:rPr>
          <w:noProof/>
        </w:rPr>
        <w:t>DS</w:t>
      </w:r>
    </w:p>
    <w:p w14:paraId="7F1FBECC" w14:textId="77777777" w:rsidR="00933F6A" w:rsidRDefault="00933F6A">
      <w:pPr>
        <w:pStyle w:val="Index2"/>
        <w:tabs>
          <w:tab w:val="right" w:leader="dot" w:pos="4310"/>
        </w:tabs>
        <w:rPr>
          <w:noProof/>
        </w:rPr>
      </w:pPr>
      <w:r>
        <w:rPr>
          <w:noProof/>
        </w:rPr>
        <w:t>Dempster-Shafer, 20, 62</w:t>
      </w:r>
    </w:p>
    <w:p w14:paraId="7FE79B01" w14:textId="77777777" w:rsidR="00933F6A" w:rsidRDefault="00933F6A">
      <w:pPr>
        <w:pStyle w:val="Index1"/>
        <w:tabs>
          <w:tab w:val="right" w:leader="dot" w:pos="4310"/>
        </w:tabs>
        <w:rPr>
          <w:noProof/>
        </w:rPr>
      </w:pPr>
      <w:r>
        <w:rPr>
          <w:noProof/>
        </w:rPr>
        <w:t>EEE</w:t>
      </w:r>
    </w:p>
    <w:p w14:paraId="73328227" w14:textId="77777777" w:rsidR="00933F6A" w:rsidRDefault="00933F6A">
      <w:pPr>
        <w:pStyle w:val="Index2"/>
        <w:tabs>
          <w:tab w:val="right" w:leader="dot" w:pos="4310"/>
        </w:tabs>
        <w:rPr>
          <w:noProof/>
        </w:rPr>
      </w:pPr>
      <w:r>
        <w:rPr>
          <w:noProof/>
        </w:rPr>
        <w:t>electric and electronic equipment, 1, 27</w:t>
      </w:r>
    </w:p>
    <w:p w14:paraId="73B7F7B1" w14:textId="77777777" w:rsidR="00933F6A" w:rsidRDefault="00933F6A">
      <w:pPr>
        <w:pStyle w:val="Index1"/>
        <w:tabs>
          <w:tab w:val="right" w:leader="dot" w:pos="4310"/>
        </w:tabs>
        <w:rPr>
          <w:noProof/>
        </w:rPr>
      </w:pPr>
      <w:r>
        <w:rPr>
          <w:noProof/>
        </w:rPr>
        <w:t>FEI-FEO</w:t>
      </w:r>
    </w:p>
    <w:p w14:paraId="73A6464C" w14:textId="77777777" w:rsidR="00933F6A" w:rsidRDefault="00933F6A">
      <w:pPr>
        <w:pStyle w:val="Index2"/>
        <w:tabs>
          <w:tab w:val="right" w:leader="dot" w:pos="4310"/>
        </w:tabs>
        <w:rPr>
          <w:noProof/>
        </w:rPr>
      </w:pPr>
      <w:r>
        <w:rPr>
          <w:noProof/>
        </w:rPr>
        <w:t>feature-in feature out, 19</w:t>
      </w:r>
    </w:p>
    <w:p w14:paraId="4CE3BB55" w14:textId="77777777" w:rsidR="00933F6A" w:rsidRDefault="00933F6A">
      <w:pPr>
        <w:pStyle w:val="Index1"/>
        <w:tabs>
          <w:tab w:val="right" w:leader="dot" w:pos="4310"/>
        </w:tabs>
        <w:rPr>
          <w:noProof/>
        </w:rPr>
      </w:pPr>
      <w:r>
        <w:rPr>
          <w:noProof/>
        </w:rPr>
        <w:t>FFT</w:t>
      </w:r>
    </w:p>
    <w:p w14:paraId="5796911B" w14:textId="77777777" w:rsidR="00933F6A" w:rsidRDefault="00933F6A">
      <w:pPr>
        <w:pStyle w:val="Index2"/>
        <w:tabs>
          <w:tab w:val="right" w:leader="dot" w:pos="4310"/>
        </w:tabs>
        <w:rPr>
          <w:noProof/>
        </w:rPr>
      </w:pPr>
      <w:r>
        <w:rPr>
          <w:noProof/>
        </w:rPr>
        <w:t>Fast fourier transform, 31, 57, 58, 89</w:t>
      </w:r>
    </w:p>
    <w:p w14:paraId="4649A1DC" w14:textId="77777777" w:rsidR="00933F6A" w:rsidRDefault="00933F6A">
      <w:pPr>
        <w:pStyle w:val="Index1"/>
        <w:tabs>
          <w:tab w:val="right" w:leader="dot" w:pos="4310"/>
        </w:tabs>
        <w:rPr>
          <w:noProof/>
        </w:rPr>
      </w:pPr>
      <w:r>
        <w:rPr>
          <w:noProof/>
        </w:rPr>
        <w:t>FN</w:t>
      </w:r>
    </w:p>
    <w:p w14:paraId="11D341BA" w14:textId="77777777" w:rsidR="00933F6A" w:rsidRDefault="00933F6A">
      <w:pPr>
        <w:pStyle w:val="Index2"/>
        <w:tabs>
          <w:tab w:val="right" w:leader="dot" w:pos="4310"/>
        </w:tabs>
        <w:rPr>
          <w:noProof/>
        </w:rPr>
      </w:pPr>
      <w:r>
        <w:rPr>
          <w:noProof/>
        </w:rPr>
        <w:t>False negative rate, 73</w:t>
      </w:r>
    </w:p>
    <w:p w14:paraId="708D3703" w14:textId="77777777" w:rsidR="00933F6A" w:rsidRDefault="00933F6A">
      <w:pPr>
        <w:pStyle w:val="Index1"/>
        <w:tabs>
          <w:tab w:val="right" w:leader="dot" w:pos="4310"/>
        </w:tabs>
        <w:rPr>
          <w:noProof/>
        </w:rPr>
      </w:pPr>
      <w:r>
        <w:rPr>
          <w:noProof/>
        </w:rPr>
        <w:t>FP</w:t>
      </w:r>
    </w:p>
    <w:p w14:paraId="74846200" w14:textId="77777777" w:rsidR="00933F6A" w:rsidRDefault="00933F6A">
      <w:pPr>
        <w:pStyle w:val="Index2"/>
        <w:tabs>
          <w:tab w:val="right" w:leader="dot" w:pos="4310"/>
        </w:tabs>
        <w:rPr>
          <w:noProof/>
        </w:rPr>
      </w:pPr>
      <w:r>
        <w:rPr>
          <w:noProof/>
        </w:rPr>
        <w:t>False positive rate, 73, 74</w:t>
      </w:r>
    </w:p>
    <w:p w14:paraId="15B09A35" w14:textId="77777777" w:rsidR="00933F6A" w:rsidRDefault="00933F6A">
      <w:pPr>
        <w:pStyle w:val="Index1"/>
        <w:tabs>
          <w:tab w:val="right" w:leader="dot" w:pos="4310"/>
        </w:tabs>
        <w:rPr>
          <w:noProof/>
        </w:rPr>
      </w:pPr>
      <w:r>
        <w:rPr>
          <w:noProof/>
        </w:rPr>
        <w:t>FPA</w:t>
      </w:r>
    </w:p>
    <w:p w14:paraId="33188EA3" w14:textId="77777777" w:rsidR="00933F6A" w:rsidRDefault="00933F6A">
      <w:pPr>
        <w:pStyle w:val="Index2"/>
        <w:tabs>
          <w:tab w:val="right" w:leader="dot" w:pos="4310"/>
        </w:tabs>
        <w:rPr>
          <w:noProof/>
        </w:rPr>
      </w:pPr>
      <w:r>
        <w:rPr>
          <w:noProof/>
        </w:rPr>
        <w:t>False part assignment rate, 74, 100, 102, 103</w:t>
      </w:r>
    </w:p>
    <w:p w14:paraId="5024E392" w14:textId="77777777" w:rsidR="00933F6A" w:rsidRDefault="00933F6A">
      <w:pPr>
        <w:pStyle w:val="Index1"/>
        <w:tabs>
          <w:tab w:val="right" w:leader="dot" w:pos="4310"/>
        </w:tabs>
        <w:rPr>
          <w:noProof/>
        </w:rPr>
      </w:pPr>
      <w:r>
        <w:rPr>
          <w:noProof/>
        </w:rPr>
        <w:t>FS</w:t>
      </w:r>
    </w:p>
    <w:p w14:paraId="323B4882" w14:textId="77777777" w:rsidR="00933F6A" w:rsidRDefault="00933F6A">
      <w:pPr>
        <w:pStyle w:val="Index2"/>
        <w:tabs>
          <w:tab w:val="right" w:leader="dot" w:pos="4310"/>
        </w:tabs>
        <w:rPr>
          <w:noProof/>
        </w:rPr>
      </w:pPr>
      <w:r>
        <w:rPr>
          <w:noProof/>
        </w:rPr>
        <w:t>Feature selection, 89</w:t>
      </w:r>
    </w:p>
    <w:p w14:paraId="27596F5B" w14:textId="77777777" w:rsidR="00933F6A" w:rsidRDefault="00933F6A">
      <w:pPr>
        <w:pStyle w:val="Index1"/>
        <w:tabs>
          <w:tab w:val="right" w:leader="dot" w:pos="4310"/>
        </w:tabs>
        <w:rPr>
          <w:noProof/>
        </w:rPr>
      </w:pPr>
      <w:r>
        <w:rPr>
          <w:noProof/>
        </w:rPr>
        <w:t>IC</w:t>
      </w:r>
    </w:p>
    <w:p w14:paraId="2D11BE84" w14:textId="77777777" w:rsidR="00933F6A" w:rsidRDefault="00933F6A">
      <w:pPr>
        <w:pStyle w:val="Index2"/>
        <w:tabs>
          <w:tab w:val="right" w:leader="dot" w:pos="4310"/>
        </w:tabs>
        <w:rPr>
          <w:noProof/>
        </w:rPr>
      </w:pPr>
      <w:r>
        <w:rPr>
          <w:noProof/>
        </w:rPr>
        <w:t>Integrated circuit, 22, 64, 65, 66, 69, 70, 97, 106, 107, 109, 110, 119, cxli, cxlii</w:t>
      </w:r>
    </w:p>
    <w:p w14:paraId="1CC69A3C" w14:textId="77777777" w:rsidR="00933F6A" w:rsidRDefault="00933F6A">
      <w:pPr>
        <w:pStyle w:val="Index1"/>
        <w:tabs>
          <w:tab w:val="right" w:leader="dot" w:pos="4310"/>
        </w:tabs>
        <w:rPr>
          <w:noProof/>
        </w:rPr>
      </w:pPr>
      <w:r>
        <w:rPr>
          <w:noProof/>
        </w:rPr>
        <w:t>ILCD</w:t>
      </w:r>
    </w:p>
    <w:p w14:paraId="0A179FD4" w14:textId="77777777" w:rsidR="00933F6A" w:rsidRDefault="00933F6A">
      <w:pPr>
        <w:pStyle w:val="Index2"/>
        <w:tabs>
          <w:tab w:val="right" w:leader="dot" w:pos="4310"/>
        </w:tabs>
        <w:rPr>
          <w:noProof/>
        </w:rPr>
      </w:pPr>
      <w:r>
        <w:rPr>
          <w:noProof/>
        </w:rPr>
        <w:t>International Life Cycle Data System, ii, 28, 77, 78, 79, 80, 82, 84, 85, 104, 105, 106, 117</w:t>
      </w:r>
    </w:p>
    <w:p w14:paraId="475B4C0D" w14:textId="77777777" w:rsidR="00933F6A" w:rsidRDefault="00933F6A">
      <w:pPr>
        <w:pStyle w:val="Index1"/>
        <w:tabs>
          <w:tab w:val="right" w:leader="dot" w:pos="4310"/>
        </w:tabs>
        <w:rPr>
          <w:noProof/>
        </w:rPr>
      </w:pPr>
      <w:r>
        <w:rPr>
          <w:noProof/>
        </w:rPr>
        <w:lastRenderedPageBreak/>
        <w:t>LCA</w:t>
      </w:r>
    </w:p>
    <w:p w14:paraId="148165DE" w14:textId="77777777" w:rsidR="00933F6A" w:rsidRDefault="00933F6A">
      <w:pPr>
        <w:pStyle w:val="Index2"/>
        <w:tabs>
          <w:tab w:val="right" w:leader="dot" w:pos="4310"/>
        </w:tabs>
        <w:rPr>
          <w:noProof/>
        </w:rPr>
      </w:pPr>
      <w:r>
        <w:rPr>
          <w:noProof/>
        </w:rPr>
        <w:t>Life-cycle assessment, ii, 25, 28, 77, 78</w:t>
      </w:r>
    </w:p>
    <w:p w14:paraId="432DB2A4" w14:textId="77777777" w:rsidR="00933F6A" w:rsidRDefault="00933F6A">
      <w:pPr>
        <w:pStyle w:val="Index1"/>
        <w:tabs>
          <w:tab w:val="right" w:leader="dot" w:pos="4310"/>
        </w:tabs>
        <w:rPr>
          <w:noProof/>
        </w:rPr>
      </w:pPr>
      <w:r>
        <w:rPr>
          <w:noProof/>
        </w:rPr>
        <w:t>LCI</w:t>
      </w:r>
    </w:p>
    <w:p w14:paraId="4B2B11DF" w14:textId="77777777" w:rsidR="00933F6A" w:rsidRDefault="00933F6A">
      <w:pPr>
        <w:pStyle w:val="Index2"/>
        <w:tabs>
          <w:tab w:val="right" w:leader="dot" w:pos="4310"/>
        </w:tabs>
        <w:rPr>
          <w:noProof/>
        </w:rPr>
      </w:pPr>
      <w:r>
        <w:rPr>
          <w:noProof/>
        </w:rPr>
        <w:t>Life cycle inventory, ii, 25, 28, 76, 77, 78, 84, 104, 105, 106, 107, 120</w:t>
      </w:r>
    </w:p>
    <w:p w14:paraId="4E597F1D" w14:textId="77777777" w:rsidR="00933F6A" w:rsidRDefault="00933F6A">
      <w:pPr>
        <w:pStyle w:val="Index1"/>
        <w:tabs>
          <w:tab w:val="right" w:leader="dot" w:pos="4310"/>
        </w:tabs>
        <w:rPr>
          <w:noProof/>
        </w:rPr>
      </w:pPr>
      <w:r>
        <w:rPr>
          <w:noProof/>
        </w:rPr>
        <w:t>LCIA</w:t>
      </w:r>
    </w:p>
    <w:p w14:paraId="5A6E52FA" w14:textId="77777777" w:rsidR="00933F6A" w:rsidRDefault="00933F6A">
      <w:pPr>
        <w:pStyle w:val="Index2"/>
        <w:tabs>
          <w:tab w:val="right" w:leader="dot" w:pos="4310"/>
        </w:tabs>
        <w:rPr>
          <w:noProof/>
        </w:rPr>
      </w:pPr>
      <w:r>
        <w:rPr>
          <w:noProof/>
        </w:rPr>
        <w:t>Life cycle impact assessment, 28</w:t>
      </w:r>
    </w:p>
    <w:p w14:paraId="557219AF" w14:textId="77777777" w:rsidR="00933F6A" w:rsidRDefault="00933F6A">
      <w:pPr>
        <w:pStyle w:val="Index1"/>
        <w:tabs>
          <w:tab w:val="right" w:leader="dot" w:pos="4310"/>
        </w:tabs>
        <w:rPr>
          <w:noProof/>
        </w:rPr>
      </w:pPr>
      <w:r>
        <w:rPr>
          <w:noProof/>
        </w:rPr>
        <w:t>LoG</w:t>
      </w:r>
    </w:p>
    <w:p w14:paraId="155038C0" w14:textId="77777777" w:rsidR="00933F6A" w:rsidRDefault="00933F6A">
      <w:pPr>
        <w:pStyle w:val="Index2"/>
        <w:tabs>
          <w:tab w:val="right" w:leader="dot" w:pos="4310"/>
        </w:tabs>
        <w:rPr>
          <w:noProof/>
        </w:rPr>
      </w:pPr>
      <w:r>
        <w:rPr>
          <w:noProof/>
        </w:rPr>
        <w:t>Laplacian of Gaussian, 52, 66, 92</w:t>
      </w:r>
    </w:p>
    <w:p w14:paraId="419DDFFD" w14:textId="77777777" w:rsidR="00933F6A" w:rsidRDefault="00933F6A">
      <w:pPr>
        <w:pStyle w:val="Index1"/>
        <w:tabs>
          <w:tab w:val="right" w:leader="dot" w:pos="4310"/>
        </w:tabs>
        <w:rPr>
          <w:noProof/>
        </w:rPr>
      </w:pPr>
      <w:r>
        <w:rPr>
          <w:noProof/>
        </w:rPr>
        <w:t>OCR</w:t>
      </w:r>
    </w:p>
    <w:p w14:paraId="60A6B643" w14:textId="77777777"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14:paraId="76AB21DF" w14:textId="77777777" w:rsidR="00933F6A" w:rsidRDefault="00933F6A">
      <w:pPr>
        <w:pStyle w:val="Index1"/>
        <w:tabs>
          <w:tab w:val="right" w:leader="dot" w:pos="4310"/>
        </w:tabs>
        <w:rPr>
          <w:noProof/>
        </w:rPr>
      </w:pPr>
      <w:r>
        <w:rPr>
          <w:noProof/>
        </w:rPr>
        <w:t>OCV</w:t>
      </w:r>
    </w:p>
    <w:p w14:paraId="1E3F59AE" w14:textId="77777777" w:rsidR="00933F6A" w:rsidRDefault="00933F6A">
      <w:pPr>
        <w:pStyle w:val="Index2"/>
        <w:tabs>
          <w:tab w:val="right" w:leader="dot" w:pos="4310"/>
        </w:tabs>
        <w:rPr>
          <w:noProof/>
        </w:rPr>
      </w:pPr>
      <w:r>
        <w:rPr>
          <w:noProof/>
        </w:rPr>
        <w:t>Optical character verification, 22, 70</w:t>
      </w:r>
    </w:p>
    <w:p w14:paraId="7F6030D0" w14:textId="77777777" w:rsidR="00933F6A" w:rsidRDefault="00933F6A">
      <w:pPr>
        <w:pStyle w:val="Index1"/>
        <w:tabs>
          <w:tab w:val="right" w:leader="dot" w:pos="4310"/>
        </w:tabs>
        <w:rPr>
          <w:noProof/>
        </w:rPr>
      </w:pPr>
      <w:r>
        <w:rPr>
          <w:noProof/>
        </w:rPr>
        <w:t>OOB</w:t>
      </w:r>
    </w:p>
    <w:p w14:paraId="283D9C24" w14:textId="77777777" w:rsidR="00933F6A" w:rsidRDefault="00933F6A">
      <w:pPr>
        <w:pStyle w:val="Index2"/>
        <w:tabs>
          <w:tab w:val="right" w:leader="dot" w:pos="4310"/>
        </w:tabs>
        <w:rPr>
          <w:noProof/>
        </w:rPr>
      </w:pPr>
      <w:r>
        <w:rPr>
          <w:noProof/>
        </w:rPr>
        <w:t>Out-of-bag error, 12, 13, 14, 16, 89</w:t>
      </w:r>
    </w:p>
    <w:p w14:paraId="5E9BDF3A" w14:textId="77777777" w:rsidR="00933F6A" w:rsidRDefault="00933F6A">
      <w:pPr>
        <w:pStyle w:val="Index1"/>
        <w:tabs>
          <w:tab w:val="right" w:leader="dot" w:pos="4310"/>
        </w:tabs>
        <w:rPr>
          <w:noProof/>
        </w:rPr>
      </w:pPr>
      <w:r>
        <w:rPr>
          <w:noProof/>
        </w:rPr>
        <w:t>PC</w:t>
      </w:r>
    </w:p>
    <w:p w14:paraId="1CCF9F38" w14:textId="77777777" w:rsidR="00933F6A" w:rsidRDefault="00933F6A">
      <w:pPr>
        <w:pStyle w:val="Index2"/>
        <w:tabs>
          <w:tab w:val="right" w:leader="dot" w:pos="4310"/>
        </w:tabs>
        <w:rPr>
          <w:noProof/>
        </w:rPr>
      </w:pPr>
      <w:r>
        <w:rPr>
          <w:noProof/>
        </w:rPr>
        <w:t>Principal Component, 52</w:t>
      </w:r>
    </w:p>
    <w:p w14:paraId="641BF771" w14:textId="77777777" w:rsidR="00933F6A" w:rsidRDefault="00933F6A">
      <w:pPr>
        <w:pStyle w:val="Index1"/>
        <w:tabs>
          <w:tab w:val="right" w:leader="dot" w:pos="4310"/>
        </w:tabs>
        <w:rPr>
          <w:noProof/>
        </w:rPr>
      </w:pPr>
      <w:r>
        <w:rPr>
          <w:noProof/>
        </w:rPr>
        <w:t>PCA</w:t>
      </w:r>
    </w:p>
    <w:p w14:paraId="1FF08A90" w14:textId="77777777" w:rsidR="00933F6A" w:rsidRDefault="00933F6A">
      <w:pPr>
        <w:pStyle w:val="Index2"/>
        <w:tabs>
          <w:tab w:val="right" w:leader="dot" w:pos="4310"/>
        </w:tabs>
        <w:rPr>
          <w:noProof/>
        </w:rPr>
      </w:pPr>
      <w:r>
        <w:rPr>
          <w:noProof/>
        </w:rPr>
        <w:t>Principal component analysis, 10, 36, 47, 51, 53, 57, 58, 84, 92, 93, 95, 96, cxxxiii, cxxxv, cxxxvii</w:t>
      </w:r>
    </w:p>
    <w:p w14:paraId="6A0067FD" w14:textId="77777777" w:rsidR="00933F6A" w:rsidRDefault="00933F6A">
      <w:pPr>
        <w:pStyle w:val="Index1"/>
        <w:tabs>
          <w:tab w:val="right" w:leader="dot" w:pos="4310"/>
        </w:tabs>
        <w:rPr>
          <w:noProof/>
        </w:rPr>
      </w:pPr>
      <w:r>
        <w:rPr>
          <w:noProof/>
        </w:rPr>
        <w:t>PCBs</w:t>
      </w:r>
    </w:p>
    <w:p w14:paraId="2CA23F29" w14:textId="77777777" w:rsidR="00933F6A" w:rsidRDefault="00933F6A">
      <w:pPr>
        <w:pStyle w:val="Index2"/>
        <w:tabs>
          <w:tab w:val="right" w:leader="dot" w:pos="4310"/>
        </w:tabs>
        <w:rPr>
          <w:noProof/>
        </w:rPr>
      </w:pPr>
      <w:r>
        <w:rPr>
          <w:noProof/>
        </w:rPr>
        <w:t>Printed circuit boards, ii, 1, 3, 4, 5, 26, 27, 28, 77, 80, 105, 111, 113, 119, 120</w:t>
      </w:r>
    </w:p>
    <w:p w14:paraId="675DD119" w14:textId="77777777" w:rsidR="00933F6A" w:rsidRDefault="00933F6A">
      <w:pPr>
        <w:pStyle w:val="Index1"/>
        <w:tabs>
          <w:tab w:val="right" w:leader="dot" w:pos="4310"/>
        </w:tabs>
        <w:rPr>
          <w:noProof/>
        </w:rPr>
      </w:pPr>
      <w:r>
        <w:rPr>
          <w:noProof/>
        </w:rPr>
        <w:t>RBF</w:t>
      </w:r>
    </w:p>
    <w:p w14:paraId="152B97AF" w14:textId="77777777" w:rsidR="00933F6A" w:rsidRDefault="00933F6A">
      <w:pPr>
        <w:pStyle w:val="Index2"/>
        <w:tabs>
          <w:tab w:val="right" w:leader="dot" w:pos="4310"/>
        </w:tabs>
        <w:rPr>
          <w:noProof/>
        </w:rPr>
      </w:pPr>
      <w:r>
        <w:rPr>
          <w:noProof/>
        </w:rPr>
        <w:t>Radial basis function, 18, 19, 29, 42, 43, 56, 87, 88, 92, 95, 96, 116, 117, cxxxvii</w:t>
      </w:r>
    </w:p>
    <w:p w14:paraId="4466C1C2" w14:textId="77777777" w:rsidR="00933F6A" w:rsidRDefault="00933F6A">
      <w:pPr>
        <w:pStyle w:val="Index1"/>
        <w:tabs>
          <w:tab w:val="right" w:leader="dot" w:pos="4310"/>
        </w:tabs>
        <w:rPr>
          <w:noProof/>
        </w:rPr>
      </w:pPr>
      <w:r>
        <w:rPr>
          <w:noProof/>
        </w:rPr>
        <w:t>RF</w:t>
      </w:r>
    </w:p>
    <w:p w14:paraId="3523F742" w14:textId="77777777" w:rsidR="00933F6A" w:rsidRDefault="00933F6A">
      <w:pPr>
        <w:pStyle w:val="Index2"/>
        <w:tabs>
          <w:tab w:val="right" w:leader="dot" w:pos="4310"/>
        </w:tabs>
        <w:rPr>
          <w:noProof/>
        </w:rPr>
      </w:pPr>
      <w:r>
        <w:rPr>
          <w:noProof/>
        </w:rPr>
        <w:t>Random forest, 89</w:t>
      </w:r>
    </w:p>
    <w:p w14:paraId="3FD17944" w14:textId="77777777" w:rsidR="00933F6A" w:rsidRDefault="00933F6A">
      <w:pPr>
        <w:pStyle w:val="Index1"/>
        <w:tabs>
          <w:tab w:val="right" w:leader="dot" w:pos="4310"/>
        </w:tabs>
        <w:rPr>
          <w:noProof/>
        </w:rPr>
      </w:pPr>
      <w:r>
        <w:rPr>
          <w:noProof/>
        </w:rPr>
        <w:t>SMD</w:t>
      </w:r>
    </w:p>
    <w:p w14:paraId="6225FAD2" w14:textId="77777777" w:rsidR="00933F6A" w:rsidRDefault="00933F6A">
      <w:pPr>
        <w:pStyle w:val="Index2"/>
        <w:tabs>
          <w:tab w:val="right" w:leader="dot" w:pos="4310"/>
        </w:tabs>
        <w:rPr>
          <w:noProof/>
        </w:rPr>
      </w:pPr>
      <w:r>
        <w:rPr>
          <w:noProof/>
        </w:rPr>
        <w:t>Surface-mounted device, 5, 49, 66, 86, 90, 92, 104, 107, cxxx, cxxxi, cxxxiii, cxxxiv, cxxxv, cxxxvi, cxxxvii, cxxxviii, cxli</w:t>
      </w:r>
    </w:p>
    <w:p w14:paraId="66143150" w14:textId="77777777" w:rsidR="00933F6A" w:rsidRDefault="00933F6A">
      <w:pPr>
        <w:pStyle w:val="Index1"/>
        <w:tabs>
          <w:tab w:val="right" w:leader="dot" w:pos="4310"/>
        </w:tabs>
        <w:rPr>
          <w:noProof/>
        </w:rPr>
      </w:pPr>
      <w:r>
        <w:rPr>
          <w:noProof/>
        </w:rPr>
        <w:t>SVM</w:t>
      </w:r>
    </w:p>
    <w:p w14:paraId="2FB4C0E6" w14:textId="77777777" w:rsidR="00933F6A" w:rsidRDefault="00933F6A">
      <w:pPr>
        <w:pStyle w:val="Index2"/>
        <w:tabs>
          <w:tab w:val="right" w:leader="dot" w:pos="4310"/>
        </w:tabs>
        <w:rPr>
          <w:noProof/>
        </w:rPr>
      </w:pPr>
      <w:r>
        <w:rPr>
          <w:noProof/>
        </w:rPr>
        <w:t>Support vector machine, 14, 16, 18, 19, 29, 42, 43, 87, 88, 94, 95, 96, 116, cxxxv, cxxxvii</w:t>
      </w:r>
    </w:p>
    <w:p w14:paraId="4459148A" w14:textId="77777777" w:rsidR="00933F6A" w:rsidRDefault="00933F6A">
      <w:pPr>
        <w:pStyle w:val="Index1"/>
        <w:tabs>
          <w:tab w:val="right" w:leader="dot" w:pos="4310"/>
        </w:tabs>
        <w:rPr>
          <w:noProof/>
        </w:rPr>
      </w:pPr>
      <w:r>
        <w:rPr>
          <w:noProof/>
        </w:rPr>
        <w:t>TN</w:t>
      </w:r>
    </w:p>
    <w:p w14:paraId="2875DBEF" w14:textId="77777777" w:rsidR="00933F6A" w:rsidRDefault="00933F6A">
      <w:pPr>
        <w:pStyle w:val="Index2"/>
        <w:tabs>
          <w:tab w:val="right" w:leader="dot" w:pos="4310"/>
        </w:tabs>
        <w:rPr>
          <w:noProof/>
        </w:rPr>
      </w:pPr>
      <w:r>
        <w:rPr>
          <w:noProof/>
        </w:rPr>
        <w:lastRenderedPageBreak/>
        <w:t>True negative rate, 73</w:t>
      </w:r>
    </w:p>
    <w:p w14:paraId="4C832595" w14:textId="77777777" w:rsidR="00933F6A" w:rsidRDefault="00933F6A">
      <w:pPr>
        <w:pStyle w:val="Index1"/>
        <w:tabs>
          <w:tab w:val="right" w:leader="dot" w:pos="4310"/>
        </w:tabs>
        <w:rPr>
          <w:noProof/>
        </w:rPr>
      </w:pPr>
      <w:r>
        <w:rPr>
          <w:noProof/>
        </w:rPr>
        <w:t>TP</w:t>
      </w:r>
    </w:p>
    <w:p w14:paraId="5E45A316" w14:textId="77777777" w:rsidR="00933F6A" w:rsidRDefault="00933F6A">
      <w:pPr>
        <w:pStyle w:val="Index2"/>
        <w:tabs>
          <w:tab w:val="right" w:leader="dot" w:pos="4310"/>
        </w:tabs>
        <w:rPr>
          <w:noProof/>
        </w:rPr>
      </w:pPr>
      <w:r>
        <w:rPr>
          <w:noProof/>
        </w:rPr>
        <w:t>True positive rate, 73</w:t>
      </w:r>
    </w:p>
    <w:p w14:paraId="308E7AA7" w14:textId="77777777" w:rsidR="00933F6A" w:rsidRDefault="00933F6A">
      <w:pPr>
        <w:pStyle w:val="Index1"/>
        <w:tabs>
          <w:tab w:val="right" w:leader="dot" w:pos="4310"/>
        </w:tabs>
        <w:rPr>
          <w:noProof/>
        </w:rPr>
      </w:pPr>
      <w:r>
        <w:rPr>
          <w:noProof/>
        </w:rPr>
        <w:t>TPA</w:t>
      </w:r>
    </w:p>
    <w:p w14:paraId="65043594" w14:textId="77777777" w:rsidR="00933F6A" w:rsidRDefault="00933F6A">
      <w:pPr>
        <w:pStyle w:val="Index2"/>
        <w:tabs>
          <w:tab w:val="right" w:leader="dot" w:pos="4310"/>
        </w:tabs>
        <w:rPr>
          <w:noProof/>
        </w:rPr>
      </w:pPr>
      <w:r>
        <w:rPr>
          <w:noProof/>
        </w:rPr>
        <w:lastRenderedPageBreak/>
        <w:t>True part assignment rate, 74, 100, 102, 103, 118</w:t>
      </w:r>
    </w:p>
    <w:p w14:paraId="6D885198" w14:textId="77777777" w:rsidR="00933F6A" w:rsidRDefault="00933F6A">
      <w:pPr>
        <w:pStyle w:val="Index1"/>
        <w:tabs>
          <w:tab w:val="right" w:leader="dot" w:pos="4310"/>
        </w:tabs>
        <w:rPr>
          <w:noProof/>
        </w:rPr>
      </w:pPr>
      <w:r>
        <w:rPr>
          <w:noProof/>
        </w:rPr>
        <w:t>WEEE</w:t>
      </w:r>
    </w:p>
    <w:p w14:paraId="21AF2477" w14:textId="77777777" w:rsidR="00933F6A" w:rsidRDefault="00933F6A">
      <w:pPr>
        <w:pStyle w:val="Index2"/>
        <w:tabs>
          <w:tab w:val="right" w:leader="dot" w:pos="4310"/>
        </w:tabs>
        <w:rPr>
          <w:noProof/>
        </w:rPr>
      </w:pPr>
      <w:r>
        <w:rPr>
          <w:noProof/>
        </w:rPr>
        <w:t xml:space="preserve">waste electric and electronic waste, 1, 2, 3, 25, 26, 27, 119, 120, cxlviii, , , </w:t>
      </w:r>
    </w:p>
    <w:p w14:paraId="5716A09A" w14:textId="77777777" w:rsidR="00933F6A" w:rsidRDefault="00933F6A" w:rsidP="0093090C">
      <w:pPr>
        <w:pStyle w:val="berschrift1"/>
        <w:rPr>
          <w:noProof/>
        </w:rPr>
        <w:sectPr w:rsidR="00933F6A" w:rsidSect="00933F6A">
          <w:type w:val="continuous"/>
          <w:pgSz w:w="12240" w:h="15840"/>
          <w:pgMar w:top="1440" w:right="1440" w:bottom="1440" w:left="1440" w:header="720" w:footer="720" w:gutter="0"/>
          <w:pgNumType w:fmt="lowerRoman"/>
          <w:cols w:num="2" w:space="720"/>
          <w:docGrid w:linePitch="360"/>
        </w:sectPr>
      </w:pPr>
    </w:p>
    <w:p w14:paraId="1A1C16B4" w14:textId="77777777" w:rsidR="009D3FFE" w:rsidRDefault="00264F9F" w:rsidP="0093090C">
      <w:pPr>
        <w:pStyle w:val="berschrift1"/>
      </w:pPr>
      <w:r>
        <w:lastRenderedPageBreak/>
        <w:fldChar w:fldCharType="end"/>
      </w:r>
    </w:p>
    <w:p w14:paraId="429FBA4D" w14:textId="77777777"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14:paraId="04BAFDAF" w14:textId="77777777" w:rsidR="0093090C" w:rsidRPr="0093090C" w:rsidRDefault="003F74AB" w:rsidP="0082134F">
      <w:pPr>
        <w:pStyle w:val="berschrift1"/>
        <w:numPr>
          <w:ilvl w:val="0"/>
          <w:numId w:val="17"/>
        </w:numPr>
      </w:pPr>
      <w:bookmarkStart w:id="9" w:name="_Toc413454111"/>
      <w:r>
        <w:lastRenderedPageBreak/>
        <w:t>Introduction</w:t>
      </w:r>
      <w:bookmarkEnd w:id="9"/>
    </w:p>
    <w:p w14:paraId="14A2D0A8" w14:textId="77777777"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14:paraId="452B8BB5" w14:textId="77777777" w:rsidR="00347B64" w:rsidRDefault="00347B64" w:rsidP="00883132">
      <w:pPr>
        <w:pStyle w:val="berschrift2"/>
        <w:numPr>
          <w:ilvl w:val="1"/>
          <w:numId w:val="1"/>
        </w:numPr>
      </w:pPr>
      <w:r>
        <w:t xml:space="preserve"> </w:t>
      </w:r>
      <w:bookmarkStart w:id="10" w:name="_Ref411182741"/>
      <w:bookmarkStart w:id="11" w:name="_Toc413454112"/>
      <w:r>
        <w:t>Problem formulation</w:t>
      </w:r>
      <w:bookmarkEnd w:id="10"/>
      <w:bookmarkEnd w:id="11"/>
    </w:p>
    <w:p w14:paraId="329B6DF4" w14:textId="77777777"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 xml:space="preserve">nagement </w:t>
      </w:r>
      <w:proofErr w:type="gramStart"/>
      <w:r w:rsidR="00430FC0">
        <w:t>system which</w:t>
      </w:r>
      <w:proofErr w:type="gramEnd"/>
      <w:r w:rsidR="00430FC0">
        <w:t xml:space="preserve"> serves the</w:t>
      </w:r>
      <w:r w:rsidR="00A36900">
        <w:t xml:space="preserve"> following goals:</w:t>
      </w:r>
    </w:p>
    <w:p w14:paraId="0FD60342" w14:textId="77777777" w:rsidR="00430FC0" w:rsidRDefault="00430FC0" w:rsidP="00883132">
      <w:pPr>
        <w:pStyle w:val="Listenabsatz"/>
        <w:numPr>
          <w:ilvl w:val="0"/>
          <w:numId w:val="6"/>
        </w:numPr>
      </w:pPr>
      <w:r>
        <w:t>Reduction of materials going to landfill, and minimization od landfill-volumes</w:t>
      </w:r>
    </w:p>
    <w:p w14:paraId="2047B7BF" w14:textId="77777777" w:rsidR="00430FC0" w:rsidRDefault="00430FC0" w:rsidP="00883132">
      <w:pPr>
        <w:pStyle w:val="Listenabsatz"/>
        <w:numPr>
          <w:ilvl w:val="0"/>
          <w:numId w:val="6"/>
        </w:numPr>
      </w:pPr>
      <w:r>
        <w:t>Recycling of materials in order to keep the maximum economic and environmental value and to avoid new material extraction</w:t>
      </w:r>
    </w:p>
    <w:p w14:paraId="7A60D9C6" w14:textId="77777777" w:rsidR="00430FC0" w:rsidRDefault="00430FC0" w:rsidP="00883132">
      <w:pPr>
        <w:pStyle w:val="Listenabsatz"/>
        <w:numPr>
          <w:ilvl w:val="0"/>
          <w:numId w:val="6"/>
        </w:numPr>
      </w:pPr>
      <w:r>
        <w:t>Reduction of emissions of environmentally relevant substances, for example through leaching from landfill sites, incineration slags and off-gasses from combustion processes</w:t>
      </w:r>
    </w:p>
    <w:p w14:paraId="708F7464" w14:textId="77777777" w:rsidR="009B4BA9" w:rsidRPr="009B4BA9" w:rsidRDefault="005C22C8" w:rsidP="002D4DCD">
      <w:sdt>
        <w:sdtPr>
          <w:id w:val="-375015250"/>
          <w:citation/>
        </w:sdtPr>
        <w:sdtEnd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14:paraId="4A711D15" w14:textId="77777777"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End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14:paraId="70759919" w14:textId="77777777" w:rsidR="00E349C5" w:rsidRDefault="009B4BA9" w:rsidP="002D4DCD">
      <w:r>
        <w:t xml:space="preserve">The reuse of </w:t>
      </w:r>
      <w:r w:rsidR="00C235DC">
        <w:t xml:space="preserve">electronic components is the best ecological way of treading electronic waste. Unfortunately the determination of economical valuable electronic </w:t>
      </w:r>
      <w:proofErr w:type="gramStart"/>
      <w:r w:rsidR="00C235DC">
        <w:t>components which can be reused</w:t>
      </w:r>
      <w:proofErr w:type="gramEnd"/>
      <w:r w:rsidR="00C235DC">
        <w:t xml:space="preserve"> is not done in today recycling chains.</w:t>
      </w:r>
    </w:p>
    <w:p w14:paraId="6A7F588E" w14:textId="77777777"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roofErr w:type="gramStart"/>
      <w:r w:rsidR="00CE39DF">
        <w:t xml:space="preserve"> which</w:t>
      </w:r>
      <w:proofErr w:type="gramEnd"/>
      <w:r w:rsidR="00CE39DF">
        <w:t xml:space="preserve">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14:paraId="32751ED2" w14:textId="77777777" w:rsidR="001C59B1" w:rsidRPr="00E92537" w:rsidRDefault="001C59B1" w:rsidP="00E92537"/>
    <w:p w14:paraId="522C32F5" w14:textId="77777777" w:rsidR="00E92537" w:rsidRDefault="00E92537" w:rsidP="00E92537">
      <w:pPr>
        <w:keepNext/>
        <w:jc w:val="center"/>
      </w:pPr>
      <w:r>
        <w:rPr>
          <w:noProof/>
          <w:lang w:val="de-DE" w:eastAsia="de-DE"/>
        </w:rPr>
        <w:drawing>
          <wp:inline distT="0" distB="0" distL="0" distR="0" wp14:anchorId="21BFEE32" wp14:editId="5B21B2A7">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14:paraId="04ABC496" w14:textId="77777777" w:rsidR="00E92537" w:rsidRDefault="00E92537" w:rsidP="00E92537">
      <w:pPr>
        <w:pStyle w:val="Beschriftung"/>
        <w:jc w:val="center"/>
      </w:pPr>
      <w:bookmarkStart w:id="12" w:name="_Ref408050764"/>
      <w:bookmarkStart w:id="13" w:name="_Toc413454210"/>
      <w:r>
        <w:t xml:space="preserve">Figure </w:t>
      </w:r>
      <w:r w:rsidR="005C22C8">
        <w:fldChar w:fldCharType="begin"/>
      </w:r>
      <w:r w:rsidR="005C22C8">
        <w:instrText xml:space="preserve"> SEQ Figure \* ARABIC </w:instrText>
      </w:r>
      <w:r w:rsidR="005C22C8">
        <w:fldChar w:fldCharType="separate"/>
      </w:r>
      <w:r w:rsidR="00933F6A">
        <w:rPr>
          <w:noProof/>
        </w:rPr>
        <w:t>1</w:t>
      </w:r>
      <w:r w:rsidR="005C22C8">
        <w:rPr>
          <w:noProof/>
        </w:rPr>
        <w:fldChar w:fldCharType="end"/>
      </w:r>
      <w:bookmarkEnd w:id="12"/>
      <w:r>
        <w:t>: Simplified recycling chain for WEEE</w:t>
      </w:r>
      <w:bookmarkEnd w:id="13"/>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14:paraId="4CA17154" w14:textId="77777777" w:rsidR="00E92537" w:rsidRDefault="00E92537" w:rsidP="0001243A"/>
    <w:p w14:paraId="68857E40" w14:textId="77777777"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14:paraId="64495C2D" w14:textId="77777777" w:rsidR="00F1523D" w:rsidRDefault="00F1523D" w:rsidP="00F1523D">
      <w:pPr>
        <w:keepNext/>
      </w:pPr>
      <w:r>
        <w:rPr>
          <w:noProof/>
          <w:lang w:val="de-DE" w:eastAsia="de-DE"/>
        </w:rPr>
        <w:drawing>
          <wp:inline distT="0" distB="0" distL="0" distR="0" wp14:anchorId="36CF9D3D" wp14:editId="55D00E9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14:paraId="6D621F02" w14:textId="77777777" w:rsidR="00F1523D" w:rsidRDefault="00F1523D" w:rsidP="00F1523D">
      <w:pPr>
        <w:pStyle w:val="Beschriftung"/>
        <w:jc w:val="center"/>
      </w:pPr>
      <w:bookmarkStart w:id="14" w:name="_Ref408054620"/>
      <w:bookmarkStart w:id="15" w:name="_Toc413454211"/>
      <w:r>
        <w:t xml:space="preserve">Figure </w:t>
      </w:r>
      <w:r w:rsidR="005C22C8">
        <w:fldChar w:fldCharType="begin"/>
      </w:r>
      <w:r w:rsidR="005C22C8">
        <w:instrText xml:space="preserve"> SEQ Figure \* ARABIC </w:instrText>
      </w:r>
      <w:r w:rsidR="005C22C8">
        <w:fldChar w:fldCharType="separate"/>
      </w:r>
      <w:r w:rsidR="00933F6A">
        <w:rPr>
          <w:noProof/>
        </w:rPr>
        <w:t>2</w:t>
      </w:r>
      <w:r w:rsidR="005C22C8">
        <w:rPr>
          <w:noProof/>
        </w:rPr>
        <w:fldChar w:fldCharType="end"/>
      </w:r>
      <w:bookmarkEnd w:id="14"/>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End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15"/>
    </w:p>
    <w:p w14:paraId="684C88CF" w14:textId="77777777"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w:t>
      </w:r>
      <w:proofErr w:type="gramStart"/>
      <w:r w:rsidR="00A81F64">
        <w:t>5.3g palladium</w:t>
      </w:r>
      <w:proofErr w:type="gramEnd"/>
      <w:r w:rsidR="00A81F64">
        <w:t xml:space="preserve">.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preprocessing, in particular during shredding and subsequent sorting, the first and most </w:t>
      </w:r>
      <w:proofErr w:type="gramStart"/>
      <w:r w:rsidR="000405A3">
        <w:t>straight-forward</w:t>
      </w:r>
      <w:proofErr w:type="gramEnd"/>
      <w:r w:rsidR="000405A3">
        <w:t xml:space="preserve">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End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End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14:paraId="5B295B6B" w14:textId="77777777" w:rsidR="006E7D3A" w:rsidRDefault="0077161C" w:rsidP="00883132">
      <w:pPr>
        <w:pStyle w:val="berschrift2"/>
        <w:numPr>
          <w:ilvl w:val="1"/>
          <w:numId w:val="1"/>
        </w:numPr>
      </w:pPr>
      <w:r>
        <w:lastRenderedPageBreak/>
        <w:t xml:space="preserve"> </w:t>
      </w:r>
      <w:bookmarkStart w:id="16" w:name="_Toc413454113"/>
      <w:r w:rsidR="006E7D3A">
        <w:t>Purpose</w:t>
      </w:r>
      <w:bookmarkEnd w:id="16"/>
    </w:p>
    <w:p w14:paraId="5CA4F920" w14:textId="77777777"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 xml:space="preserve">waste </w:t>
      </w:r>
      <w:proofErr w:type="gramStart"/>
      <w:r>
        <w:t>stream</w:t>
      </w:r>
      <w:r w:rsidR="00DE69BB">
        <w:t xml:space="preserve"> which</w:t>
      </w:r>
      <w:proofErr w:type="gramEnd"/>
      <w:r w:rsidR="00DE69BB">
        <w:t xml:space="preserve">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w:t>
      </w:r>
      <w:proofErr w:type="gramStart"/>
      <w:r w:rsidR="00082922">
        <w:t>database which</w:t>
      </w:r>
      <w:proofErr w:type="gramEnd"/>
      <w:r w:rsidR="00082922">
        <w:t xml:space="preserve"> contains information </w:t>
      </w:r>
      <w:r w:rsidR="00DE69BB">
        <w:t>about</w:t>
      </w:r>
      <w:r w:rsidR="00C81BC0">
        <w:t xml:space="preserve"> component recognition </w:t>
      </w:r>
      <w:r w:rsidR="00DE69BB">
        <w:t>features and component composition</w:t>
      </w:r>
      <w:r w:rsidR="00F74603">
        <w:t xml:space="preserve">. </w:t>
      </w:r>
    </w:p>
    <w:p w14:paraId="3FF637FC" w14:textId="77777777" w:rsidR="00154C67" w:rsidRDefault="00F74603" w:rsidP="00B5593D">
      <w:r>
        <w:t>Information</w:t>
      </w:r>
      <w:r w:rsidR="00C81BC0">
        <w:t xml:space="preserve"> about the content of valuable materials (gold, silver, palladium</w:t>
      </w:r>
      <w:proofErr w:type="gramStart"/>
      <w:r w:rsidR="00C81BC0">
        <w:t>,</w:t>
      </w:r>
      <w:r w:rsidR="008F67D6">
        <w:t xml:space="preserve"> </w:t>
      </w:r>
      <w:r w:rsidR="00C81BC0">
        <w:t>…</w:t>
      </w:r>
      <w:r w:rsidR="00154C67">
        <w:t>)</w:t>
      </w:r>
      <w:proofErr w:type="gramEnd"/>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14:paraId="63CEA5F2" w14:textId="77777777"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14:paraId="09C1283B"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523127D0" w14:textId="77777777" w:rsidR="00582729" w:rsidRDefault="00582729" w:rsidP="00883132">
      <w:pPr>
        <w:pStyle w:val="berschrift1"/>
        <w:numPr>
          <w:ilvl w:val="0"/>
          <w:numId w:val="1"/>
        </w:numPr>
      </w:pPr>
      <w:bookmarkStart w:id="17" w:name="_Toc413454114"/>
      <w:r>
        <w:lastRenderedPageBreak/>
        <w:t>Background Theories</w:t>
      </w:r>
      <w:r w:rsidR="004607D5">
        <w:t xml:space="preserve"> and related works</w:t>
      </w:r>
      <w:bookmarkEnd w:id="17"/>
    </w:p>
    <w:p w14:paraId="42D1423C" w14:textId="77777777" w:rsidR="00323244" w:rsidRDefault="008223B4" w:rsidP="008223B4">
      <w:r>
        <w:t xml:space="preserve">Numerous papers where published and research projects are performed in the field of electronic component recognition for PCB recycling. </w:t>
      </w:r>
    </w:p>
    <w:p w14:paraId="70E6D24F" w14:textId="77777777" w:rsidR="00323244" w:rsidRDefault="008223B4" w:rsidP="008223B4">
      <w:r w:rsidRPr="003E0530">
        <w:t>The goal of the INPIKO</w:t>
      </w:r>
      <w:r>
        <w:t xml:space="preserve"> </w:t>
      </w:r>
      <w:r w:rsidRPr="003E0530">
        <w:t>project (</w:t>
      </w:r>
      <w:r>
        <w:t>“</w:t>
      </w:r>
      <w:proofErr w:type="spellStart"/>
      <w:r w:rsidRPr="003E0530">
        <w:t>Integrierte</w:t>
      </w:r>
      <w:proofErr w:type="spellEnd"/>
      <w:r w:rsidRPr="003E0530">
        <w:t xml:space="preserve"> </w:t>
      </w:r>
      <w:proofErr w:type="spellStart"/>
      <w:r w:rsidRPr="003E0530">
        <w:t>Prozesskette</w:t>
      </w:r>
      <w:proofErr w:type="spellEnd"/>
      <w:r w:rsidRPr="003E0530">
        <w:t xml:space="preserve"> </w:t>
      </w:r>
      <w:proofErr w:type="spellStart"/>
      <w:r w:rsidRPr="003E0530">
        <w:t>für</w:t>
      </w:r>
      <w:proofErr w:type="spellEnd"/>
      <w:r w:rsidRPr="003E0530">
        <w:t xml:space="preserve"> die </w:t>
      </w:r>
      <w:proofErr w:type="spellStart"/>
      <w:r w:rsidRPr="003E0530">
        <w:t>Instanthaltung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w:t>
      </w:r>
      <w:proofErr w:type="gramStart"/>
      <w:r>
        <w:t>components which</w:t>
      </w:r>
      <w:proofErr w:type="gramEnd"/>
      <w:r>
        <w:t xml:space="preserve"> can be used for repairing or reengineering. The process chain</w:t>
      </w:r>
      <w:r w:rsidR="00323244">
        <w:t xml:space="preserve"> contains the acquisition of 2D-images</w:t>
      </w:r>
      <w:r>
        <w:t>, 3D-</w:t>
      </w:r>
      <w:r w:rsidR="00323244">
        <w:t>models</w:t>
      </w:r>
      <w:r>
        <w:t xml:space="preserve"> and CT-</w:t>
      </w:r>
      <w:proofErr w:type="gramStart"/>
      <w:r>
        <w:t>data which</w:t>
      </w:r>
      <w:proofErr w:type="gramEnd"/>
      <w:r>
        <w:t xml:space="preserve"> are combined and </w:t>
      </w:r>
      <w:r w:rsidR="00B6786E">
        <w:t>analyzed</w:t>
      </w:r>
      <w:r>
        <w:t xml:space="preserve"> to form an electronic net list</w:t>
      </w:r>
      <w:r w:rsidR="00C70753">
        <w:t xml:space="preserve"> </w:t>
      </w:r>
      <w:sdt>
        <w:sdtPr>
          <w:id w:val="-1941746023"/>
          <w:citation/>
        </w:sdtPr>
        <w:sdtEnd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14:paraId="621F0AB9" w14:textId="77777777"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14:paraId="5BEB35F2" w14:textId="77777777"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End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14:paraId="69815D7A" w14:textId="77777777"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End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End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End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14:paraId="22EC05FC" w14:textId="77777777"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End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w:t>
      </w:r>
      <w:proofErr w:type="spellStart"/>
      <w:r>
        <w:rPr>
          <w:rFonts w:eastAsiaTheme="minorEastAsia"/>
        </w:rPr>
        <w:t>Tesseract</w:t>
      </w:r>
      <w:proofErr w:type="spellEnd"/>
      <w:r>
        <w:rPr>
          <w:rFonts w:eastAsiaTheme="minorEastAsia"/>
        </w:rPr>
        <w:t xml:space="preserve"> was developed by </w:t>
      </w:r>
      <w:sdt>
        <w:sdtPr>
          <w:rPr>
            <w:rFonts w:eastAsiaTheme="minorEastAsia"/>
          </w:rPr>
          <w:id w:val="1231728573"/>
          <w:citation/>
        </w:sdtPr>
        <w:sdtEnd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14:paraId="53AE6744" w14:textId="77777777"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14:paraId="64BC89EC" w14:textId="77777777" w:rsidR="0087769F" w:rsidRDefault="0087769F" w:rsidP="00883132">
      <w:pPr>
        <w:pStyle w:val="berschrift2"/>
        <w:numPr>
          <w:ilvl w:val="1"/>
          <w:numId w:val="1"/>
        </w:numPr>
      </w:pPr>
      <w:bookmarkStart w:id="18" w:name="_Ref404083158"/>
      <w:bookmarkStart w:id="19" w:name="_Toc413454115"/>
      <w:r>
        <w:lastRenderedPageBreak/>
        <w:t>Feature extraction algorithms</w:t>
      </w:r>
      <w:bookmarkEnd w:id="18"/>
      <w:bookmarkEnd w:id="19"/>
    </w:p>
    <w:p w14:paraId="300403FE" w14:textId="77777777"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End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14:paraId="2519F846" w14:textId="77777777" w:rsidR="007B1DFC" w:rsidRPr="007B1DFC" w:rsidRDefault="00100510" w:rsidP="007B1DFC">
      <w:pPr>
        <w:pStyle w:val="berschrift3"/>
        <w:numPr>
          <w:ilvl w:val="2"/>
          <w:numId w:val="1"/>
        </w:numPr>
      </w:pPr>
      <w:bookmarkStart w:id="20" w:name="_Ref405825861"/>
      <w:bookmarkStart w:id="21" w:name="_Toc413454116"/>
      <w:r w:rsidRPr="007B1DFC">
        <w:t>Single seed r</w:t>
      </w:r>
      <w:r w:rsidR="00230E95" w:rsidRPr="007B1DFC">
        <w:t>egion growing approach</w:t>
      </w:r>
      <w:bookmarkEnd w:id="20"/>
      <w:r w:rsidRPr="007B1DFC">
        <w:t xml:space="preserve"> for color images</w:t>
      </w:r>
      <w:bookmarkEnd w:id="21"/>
    </w:p>
    <w:p w14:paraId="70565677" w14:textId="77777777"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w:t>
      </w:r>
      <w:proofErr w:type="gramStart"/>
      <w:r w:rsidR="00FF7A28" w:rsidRPr="007B1DFC">
        <w:t>region growing</w:t>
      </w:r>
      <w:proofErr w:type="gramEnd"/>
      <w:r w:rsidR="00FF7A28" w:rsidRPr="007B1DFC">
        <w:t xml:space="preserve">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End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m:t>
        </m:r>
        <w:proofErr w:type="gramStart"/>
        <m:r>
          <w:rPr>
            <w:rFonts w:ascii="Cambria Math" w:hAnsi="Cambria Math"/>
          </w:rPr>
          <m:t>,y</m:t>
        </m:r>
        <w:proofErr w:type="gramEnd"/>
        <m:r>
          <w:rPr>
            <w:rFonts w:ascii="Cambria Math" w:hAnsi="Cambria Math"/>
          </w:rPr>
          <m:t>)</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w:proofErr w:type="gramStart"/>
      <m:oMath>
        <m:r>
          <w:rPr>
            <w:rFonts w:ascii="Cambria Math" w:hAnsi="Cambria Math"/>
          </w:rPr>
          <m:t>f(</m:t>
        </m:r>
        <w:proofErr w:type="gramEnd"/>
        <m:r>
          <w:rPr>
            <w:rFonts w:ascii="Cambria Math" w:hAnsi="Cambria Math"/>
          </w:rPr>
          <m:t>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ellenraster"/>
        <w:tblW w:w="0" w:type="auto"/>
        <w:tblLook w:val="04A0" w:firstRow="1" w:lastRow="0" w:firstColumn="1" w:lastColumn="0" w:noHBand="0" w:noVBand="1"/>
      </w:tblPr>
      <w:tblGrid>
        <w:gridCol w:w="8748"/>
        <w:gridCol w:w="828"/>
      </w:tblGrid>
      <w:tr w:rsidR="00100510" w:rsidRPr="007B1DFC" w14:paraId="3D017CB4" w14:textId="77777777" w:rsidTr="00847546">
        <w:tc>
          <w:tcPr>
            <w:tcW w:w="8748" w:type="dxa"/>
            <w:tcBorders>
              <w:top w:val="nil"/>
              <w:left w:val="nil"/>
              <w:bottom w:val="nil"/>
              <w:right w:val="nil"/>
            </w:tcBorders>
          </w:tcPr>
          <w:p w14:paraId="3B40068C" w14:textId="77777777"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14:paraId="2247F151" w14:textId="77777777" w:rsidR="00100510" w:rsidRPr="007B1DFC" w:rsidRDefault="00100510" w:rsidP="00847546">
            <w:r w:rsidRPr="007B1DFC">
              <w:t>(</w:t>
            </w:r>
            <w:r w:rsidR="005C22C8">
              <w:fldChar w:fldCharType="begin"/>
            </w:r>
            <w:r w:rsidR="005C22C8">
              <w:instrText xml:space="preserve"> SEQ Equation \* ARABIC </w:instrText>
            </w:r>
            <w:r w:rsidR="005C22C8">
              <w:fldChar w:fldCharType="separate"/>
            </w:r>
            <w:r w:rsidR="00933F6A">
              <w:rPr>
                <w:noProof/>
              </w:rPr>
              <w:t>1</w:t>
            </w:r>
            <w:r w:rsidR="005C22C8">
              <w:rPr>
                <w:noProof/>
              </w:rPr>
              <w:fldChar w:fldCharType="end"/>
            </w:r>
            <w:r w:rsidRPr="007B1DFC">
              <w:t>)</w:t>
            </w:r>
          </w:p>
        </w:tc>
      </w:tr>
      <w:tr w:rsidR="00100510" w:rsidRPr="007B1DFC" w14:paraId="0C515A3B" w14:textId="77777777" w:rsidTr="00847546">
        <w:tc>
          <w:tcPr>
            <w:tcW w:w="8748" w:type="dxa"/>
            <w:tcBorders>
              <w:top w:val="nil"/>
              <w:left w:val="nil"/>
              <w:bottom w:val="nil"/>
              <w:right w:val="nil"/>
            </w:tcBorders>
          </w:tcPr>
          <w:p w14:paraId="7D19DBC8" w14:textId="77777777" w:rsidR="00100510" w:rsidRPr="007B1DFC" w:rsidRDefault="005C22C8"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14:paraId="6411720D" w14:textId="77777777" w:rsidR="00100510" w:rsidRPr="007B1DFC" w:rsidRDefault="00100510" w:rsidP="00847546">
            <w:r w:rsidRPr="007B1DFC">
              <w:t>(</w:t>
            </w:r>
            <w:r w:rsidR="005C22C8">
              <w:fldChar w:fldCharType="begin"/>
            </w:r>
            <w:r w:rsidR="005C22C8">
              <w:instrText xml:space="preserve"> SEQ Equation \* ARABIC </w:instrText>
            </w:r>
            <w:r w:rsidR="005C22C8">
              <w:fldChar w:fldCharType="separate"/>
            </w:r>
            <w:r w:rsidR="00933F6A">
              <w:rPr>
                <w:noProof/>
              </w:rPr>
              <w:t>2</w:t>
            </w:r>
            <w:r w:rsidR="005C22C8">
              <w:rPr>
                <w:noProof/>
              </w:rPr>
              <w:fldChar w:fldCharType="end"/>
            </w:r>
            <w:r w:rsidRPr="007B1DFC">
              <w:t>)</w:t>
            </w:r>
          </w:p>
        </w:tc>
      </w:tr>
      <w:tr w:rsidR="00100510" w:rsidRPr="007B1DFC" w14:paraId="60F8ECEE" w14:textId="77777777" w:rsidTr="00847546">
        <w:tc>
          <w:tcPr>
            <w:tcW w:w="8748" w:type="dxa"/>
            <w:tcBorders>
              <w:top w:val="nil"/>
              <w:left w:val="nil"/>
              <w:bottom w:val="nil"/>
              <w:right w:val="nil"/>
            </w:tcBorders>
          </w:tcPr>
          <w:p w14:paraId="27FF466D" w14:textId="77777777" w:rsidR="00100510" w:rsidRPr="007B1DFC" w:rsidRDefault="005C22C8"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14:paraId="073D97E5" w14:textId="77777777" w:rsidR="00100510" w:rsidRPr="007B1DFC" w:rsidRDefault="00100510" w:rsidP="00847546">
            <w:r w:rsidRPr="007B1DFC">
              <w:t>(</w:t>
            </w:r>
            <w:r w:rsidR="005C22C8">
              <w:fldChar w:fldCharType="begin"/>
            </w:r>
            <w:r w:rsidR="005C22C8">
              <w:instrText xml:space="preserve"> SEQ Equation \* ARABIC </w:instrText>
            </w:r>
            <w:r w:rsidR="005C22C8">
              <w:fldChar w:fldCharType="separate"/>
            </w:r>
            <w:r w:rsidR="00933F6A">
              <w:rPr>
                <w:noProof/>
              </w:rPr>
              <w:t>3</w:t>
            </w:r>
            <w:r w:rsidR="005C22C8">
              <w:rPr>
                <w:noProof/>
              </w:rPr>
              <w:fldChar w:fldCharType="end"/>
            </w:r>
            <w:r w:rsidRPr="007B1DFC">
              <w:t>)</w:t>
            </w:r>
          </w:p>
        </w:tc>
      </w:tr>
      <w:tr w:rsidR="00100510" w:rsidRPr="007B1DFC" w14:paraId="4F7BA5D4" w14:textId="77777777" w:rsidTr="002D2909">
        <w:trPr>
          <w:trHeight w:val="603"/>
        </w:trPr>
        <w:tc>
          <w:tcPr>
            <w:tcW w:w="8748" w:type="dxa"/>
            <w:tcBorders>
              <w:top w:val="nil"/>
              <w:left w:val="nil"/>
              <w:bottom w:val="nil"/>
              <w:right w:val="nil"/>
            </w:tcBorders>
          </w:tcPr>
          <w:p w14:paraId="48A63DE7" w14:textId="77777777" w:rsidR="00100510" w:rsidRPr="007B1DFC" w:rsidRDefault="005C22C8"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14:paraId="2CA19FC9" w14:textId="77777777" w:rsidR="00100510" w:rsidRPr="007B1DFC" w:rsidRDefault="00100510" w:rsidP="00847546">
            <w:r w:rsidRPr="007B1DFC">
              <w:t>(</w:t>
            </w:r>
            <w:r w:rsidR="005C22C8">
              <w:fldChar w:fldCharType="begin"/>
            </w:r>
            <w:r w:rsidR="005C22C8">
              <w:instrText xml:space="preserve"> SEQ Equation \* ARABIC </w:instrText>
            </w:r>
            <w:r w:rsidR="005C22C8">
              <w:fldChar w:fldCharType="separate"/>
            </w:r>
            <w:r w:rsidR="00933F6A">
              <w:rPr>
                <w:noProof/>
              </w:rPr>
              <w:t>4</w:t>
            </w:r>
            <w:r w:rsidR="005C22C8">
              <w:rPr>
                <w:noProof/>
              </w:rPr>
              <w:fldChar w:fldCharType="end"/>
            </w:r>
            <w:r w:rsidRPr="007B1DFC">
              <w:t>)</w:t>
            </w:r>
          </w:p>
        </w:tc>
      </w:tr>
      <w:tr w:rsidR="002D2909" w:rsidRPr="007B1DFC" w14:paraId="6B0BAB48" w14:textId="77777777" w:rsidTr="00847546">
        <w:tc>
          <w:tcPr>
            <w:tcW w:w="8748" w:type="dxa"/>
            <w:tcBorders>
              <w:top w:val="nil"/>
              <w:left w:val="nil"/>
              <w:bottom w:val="nil"/>
              <w:right w:val="nil"/>
            </w:tcBorders>
          </w:tcPr>
          <w:p w14:paraId="55959E9D" w14:textId="77777777"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14:paraId="67F2DCC0" w14:textId="77777777" w:rsidR="002D2909" w:rsidRPr="007B1DFC" w:rsidRDefault="002D2909" w:rsidP="00847546">
            <w:r w:rsidRPr="007B1DFC">
              <w:t>(</w:t>
            </w:r>
            <w:r w:rsidR="005C22C8">
              <w:fldChar w:fldCharType="begin"/>
            </w:r>
            <w:r w:rsidR="005C22C8">
              <w:instrText xml:space="preserve"> SEQ Equation \* ARABIC </w:instrText>
            </w:r>
            <w:r w:rsidR="005C22C8">
              <w:fldChar w:fldCharType="separate"/>
            </w:r>
            <w:r w:rsidR="00933F6A">
              <w:rPr>
                <w:noProof/>
              </w:rPr>
              <w:t>5</w:t>
            </w:r>
            <w:r w:rsidR="005C22C8">
              <w:rPr>
                <w:noProof/>
              </w:rPr>
              <w:fldChar w:fldCharType="end"/>
            </w:r>
            <w:r w:rsidRPr="007B1DFC">
              <w:t>)</w:t>
            </w:r>
          </w:p>
        </w:tc>
      </w:tr>
      <w:tr w:rsidR="002D2909" w:rsidRPr="007B1DFC" w14:paraId="07055332" w14:textId="77777777" w:rsidTr="00847546">
        <w:tc>
          <w:tcPr>
            <w:tcW w:w="8748" w:type="dxa"/>
            <w:tcBorders>
              <w:top w:val="nil"/>
              <w:left w:val="nil"/>
              <w:bottom w:val="nil"/>
              <w:right w:val="nil"/>
            </w:tcBorders>
          </w:tcPr>
          <w:p w14:paraId="39B6DAD3"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14:paraId="36F59942" w14:textId="77777777" w:rsidR="002D2909" w:rsidRPr="007B1DFC" w:rsidRDefault="002D2909" w:rsidP="00847546">
            <w:r w:rsidRPr="007B1DFC">
              <w:t>(</w:t>
            </w:r>
            <w:r w:rsidR="005C22C8">
              <w:fldChar w:fldCharType="begin"/>
            </w:r>
            <w:r w:rsidR="005C22C8">
              <w:instrText xml:space="preserve"> SEQ Equation \* ARABIC </w:instrText>
            </w:r>
            <w:r w:rsidR="005C22C8">
              <w:fldChar w:fldCharType="separate"/>
            </w:r>
            <w:r w:rsidR="00933F6A">
              <w:rPr>
                <w:noProof/>
              </w:rPr>
              <w:t>6</w:t>
            </w:r>
            <w:r w:rsidR="005C22C8">
              <w:rPr>
                <w:noProof/>
              </w:rPr>
              <w:fldChar w:fldCharType="end"/>
            </w:r>
            <w:r w:rsidRPr="007B1DFC">
              <w:t>)</w:t>
            </w:r>
          </w:p>
        </w:tc>
      </w:tr>
      <w:tr w:rsidR="002D2909" w:rsidRPr="007B1DFC" w14:paraId="40BBB2D9" w14:textId="77777777" w:rsidTr="00847546">
        <w:tc>
          <w:tcPr>
            <w:tcW w:w="8748" w:type="dxa"/>
            <w:tcBorders>
              <w:top w:val="nil"/>
              <w:left w:val="nil"/>
              <w:bottom w:val="nil"/>
              <w:right w:val="nil"/>
            </w:tcBorders>
          </w:tcPr>
          <w:p w14:paraId="72554CF3"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14:paraId="4D75F16D" w14:textId="77777777" w:rsidR="002D2909" w:rsidRPr="007B1DFC" w:rsidRDefault="002D2909" w:rsidP="00847546">
            <w:r w:rsidRPr="007B1DFC">
              <w:t>(</w:t>
            </w:r>
            <w:r w:rsidR="005C22C8">
              <w:fldChar w:fldCharType="begin"/>
            </w:r>
            <w:r w:rsidR="005C22C8">
              <w:instrText xml:space="preserve"> SEQ Equation \* ARABIC </w:instrText>
            </w:r>
            <w:r w:rsidR="005C22C8">
              <w:fldChar w:fldCharType="separate"/>
            </w:r>
            <w:r w:rsidR="00933F6A">
              <w:rPr>
                <w:noProof/>
              </w:rPr>
              <w:t>7</w:t>
            </w:r>
            <w:r w:rsidR="005C22C8">
              <w:rPr>
                <w:noProof/>
              </w:rPr>
              <w:fldChar w:fldCharType="end"/>
            </w:r>
            <w:r w:rsidRPr="007B1DFC">
              <w:t>)</w:t>
            </w:r>
          </w:p>
        </w:tc>
      </w:tr>
    </w:tbl>
    <w:p w14:paraId="7BC8F6E9" w14:textId="77777777"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End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14:paraId="67B53ECE" w14:textId="77777777"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29CBAF9D" wp14:editId="061CD2D6">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14:paraId="0BAE889E" w14:textId="77777777" w:rsidR="00911E50" w:rsidRPr="009B2887" w:rsidRDefault="00911E50"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41BBD95C" w14:textId="77777777" w:rsidR="00911E50" w:rsidRPr="009B2887" w:rsidRDefault="00911E50" w:rsidP="00B173D0">
                            <w:pPr>
                              <w:pStyle w:val="Code"/>
                              <w:spacing w:line="240" w:lineRule="auto"/>
                              <w:rPr>
                                <w:szCs w:val="20"/>
                              </w:rPr>
                            </w:pPr>
                            <w:r w:rsidRPr="009B2887">
                              <w:rPr>
                                <w:szCs w:val="20"/>
                              </w:rPr>
                              <w:t>RCOUNT: Counter of keep track of current region being grown</w:t>
                            </w:r>
                          </w:p>
                          <w:p w14:paraId="5E8E6E98" w14:textId="77777777" w:rsidR="00911E50" w:rsidRPr="009B2887" w:rsidRDefault="00911E50" w:rsidP="00B173D0">
                            <w:pPr>
                              <w:pStyle w:val="Code"/>
                              <w:spacing w:line="240" w:lineRule="auto"/>
                              <w:rPr>
                                <w:szCs w:val="20"/>
                              </w:rPr>
                            </w:pPr>
                            <w:r w:rsidRPr="009B2887">
                              <w:rPr>
                                <w:szCs w:val="20"/>
                              </w:rPr>
                              <w:t>PG – stack to store pixel to grow</w:t>
                            </w:r>
                          </w:p>
                          <w:p w14:paraId="1935A4B3" w14:textId="77777777" w:rsidR="00911E50" w:rsidRPr="009B2887" w:rsidRDefault="00911E50" w:rsidP="00B173D0">
                            <w:pPr>
                              <w:pStyle w:val="Code"/>
                              <w:spacing w:line="240" w:lineRule="auto"/>
                              <w:rPr>
                                <w:szCs w:val="20"/>
                              </w:rPr>
                            </w:pPr>
                            <w:r w:rsidRPr="009B2887">
                              <w:rPr>
                                <w:szCs w:val="20"/>
                              </w:rPr>
                              <w:t>BP – stack to store boundary pixels of grown region</w:t>
                            </w:r>
                          </w:p>
                          <w:p w14:paraId="39FC1496" w14:textId="77777777" w:rsidR="00911E50" w:rsidRPr="009B2887" w:rsidRDefault="00911E50" w:rsidP="00B173D0">
                            <w:pPr>
                              <w:pStyle w:val="Code"/>
                              <w:spacing w:line="240" w:lineRule="auto"/>
                              <w:rPr>
                                <w:szCs w:val="20"/>
                              </w:rPr>
                            </w:pPr>
                            <w:r w:rsidRPr="009B2887">
                              <w:rPr>
                                <w:szCs w:val="20"/>
                              </w:rPr>
                              <w:t>REGION: matrix with same size if image I, storing the labels of growing region</w:t>
                            </w:r>
                          </w:p>
                          <w:p w14:paraId="16AE82C1" w14:textId="77777777" w:rsidR="00911E50" w:rsidRPr="009B2887" w:rsidRDefault="00911E50"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3FDAEBCC" w14:textId="77777777" w:rsidR="00911E50" w:rsidRPr="009B2887" w:rsidRDefault="00911E50" w:rsidP="00B173D0">
                            <w:pPr>
                              <w:pStyle w:val="Code"/>
                              <w:spacing w:line="240" w:lineRule="auto"/>
                              <w:rPr>
                                <w:szCs w:val="20"/>
                              </w:rPr>
                            </w:pPr>
                          </w:p>
                          <w:p w14:paraId="4C94C81A" w14:textId="77777777" w:rsidR="00911E50" w:rsidRPr="009B2887" w:rsidRDefault="00911E50" w:rsidP="00B173D0">
                            <w:pPr>
                              <w:pStyle w:val="Code"/>
                              <w:spacing w:line="240" w:lineRule="auto"/>
                              <w:rPr>
                                <w:b/>
                                <w:szCs w:val="20"/>
                              </w:rPr>
                            </w:pPr>
                            <w:r w:rsidRPr="009B2887">
                              <w:rPr>
                                <w:b/>
                                <w:szCs w:val="20"/>
                              </w:rPr>
                              <w:t>PSEUDOCODE:</w:t>
                            </w:r>
                          </w:p>
                          <w:p w14:paraId="02CD62DE" w14:textId="77777777" w:rsidR="00911E50" w:rsidRPr="009B2887" w:rsidRDefault="00911E50" w:rsidP="00B173D0">
                            <w:pPr>
                              <w:pStyle w:val="Code"/>
                              <w:spacing w:line="240" w:lineRule="auto"/>
                              <w:rPr>
                                <w:b/>
                                <w:szCs w:val="20"/>
                              </w:rPr>
                            </w:pPr>
                          </w:p>
                          <w:p w14:paraId="1C5694D3" w14:textId="77777777" w:rsidR="00911E50" w:rsidRPr="009B2887" w:rsidRDefault="00911E50"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409822A5" w14:textId="77777777" w:rsidR="00911E50" w:rsidRPr="009B2887" w:rsidRDefault="00911E50" w:rsidP="00B173D0">
                            <w:pPr>
                              <w:pStyle w:val="Code"/>
                              <w:spacing w:line="240" w:lineRule="auto"/>
                              <w:ind w:firstLine="720"/>
                              <w:rPr>
                                <w:szCs w:val="20"/>
                              </w:rPr>
                            </w:pPr>
                            <w:r w:rsidRPr="009B2887">
                              <w:rPr>
                                <w:szCs w:val="20"/>
                              </w:rPr>
                              <w:t>THR=0.02</w:t>
                            </w:r>
                          </w:p>
                          <w:p w14:paraId="2775E311" w14:textId="77777777" w:rsidR="00911E50" w:rsidRPr="009B2887" w:rsidRDefault="00911E50"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7094D5D2" w14:textId="77777777" w:rsidR="00911E50" w:rsidRPr="009B2887" w:rsidRDefault="00911E50" w:rsidP="00B173D0">
                            <w:pPr>
                              <w:pStyle w:val="Code"/>
                              <w:spacing w:line="240" w:lineRule="auto"/>
                              <w:rPr>
                                <w:szCs w:val="20"/>
                              </w:rPr>
                            </w:pPr>
                            <w:r w:rsidRPr="009B2887">
                              <w:rPr>
                                <w:szCs w:val="20"/>
                              </w:rPr>
                              <w:tab/>
                              <w:t>RCOUNT=1</w:t>
                            </w:r>
                          </w:p>
                          <w:p w14:paraId="18DBC08B" w14:textId="77777777" w:rsidR="00911E50" w:rsidRPr="009B2887" w:rsidRDefault="00911E50" w:rsidP="00B173D0">
                            <w:pPr>
                              <w:pStyle w:val="Code"/>
                              <w:spacing w:line="240" w:lineRule="auto"/>
                              <w:ind w:firstLine="720"/>
                              <w:rPr>
                                <w:szCs w:val="20"/>
                              </w:rPr>
                            </w:pPr>
                            <w:proofErr w:type="spellStart"/>
                            <w:proofErr w:type="gramStart"/>
                            <w:r w:rsidRPr="009B2887">
                              <w:rPr>
                                <w:szCs w:val="20"/>
                              </w:rPr>
                              <w:t>i</w:t>
                            </w:r>
                            <w:proofErr w:type="spellEnd"/>
                            <w:proofErr w:type="gramEnd"/>
                            <w:r w:rsidRPr="009B2887">
                              <w:rPr>
                                <w:szCs w:val="20"/>
                              </w:rPr>
                              <w:t>=1</w:t>
                            </w:r>
                          </w:p>
                          <w:p w14:paraId="417653A9" w14:textId="77777777" w:rsidR="00911E50" w:rsidRPr="009B2887" w:rsidRDefault="00911E50" w:rsidP="00B173D0">
                            <w:pPr>
                              <w:pStyle w:val="Code"/>
                              <w:spacing w:line="240" w:lineRule="auto"/>
                              <w:ind w:firstLine="720"/>
                              <w:rPr>
                                <w:szCs w:val="20"/>
                              </w:rPr>
                            </w:pPr>
                            <w:proofErr w:type="gramStart"/>
                            <w:r w:rsidRPr="009B2887">
                              <w:rPr>
                                <w:szCs w:val="20"/>
                              </w:rPr>
                              <w:t>j</w:t>
                            </w:r>
                            <w:proofErr w:type="gramEnd"/>
                            <w:r w:rsidRPr="009B2887">
                              <w:rPr>
                                <w:szCs w:val="20"/>
                              </w:rPr>
                              <w:t>=1</w:t>
                            </w:r>
                          </w:p>
                          <w:p w14:paraId="737458F4" w14:textId="77777777" w:rsidR="00911E50" w:rsidRPr="009B2887" w:rsidRDefault="00911E50"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51856B52" w14:textId="77777777" w:rsidR="00911E50" w:rsidRPr="009B2887" w:rsidRDefault="00911E50" w:rsidP="00B173D0">
                            <w:pPr>
                              <w:pStyle w:val="Code"/>
                              <w:spacing w:line="240" w:lineRule="auto"/>
                              <w:ind w:firstLine="720"/>
                              <w:rPr>
                                <w:szCs w:val="20"/>
                              </w:rPr>
                            </w:pPr>
                            <w:r w:rsidRPr="009B2887">
                              <w:rPr>
                                <w:szCs w:val="20"/>
                              </w:rPr>
                              <w:t>While PG not empty</w:t>
                            </w:r>
                          </w:p>
                          <w:p w14:paraId="06730B2C" w14:textId="77777777" w:rsidR="00911E50" w:rsidRPr="009B2887" w:rsidRDefault="00911E50"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06805D6C" w14:textId="77777777" w:rsidR="00911E50" w:rsidRPr="009B2887" w:rsidRDefault="00911E50" w:rsidP="00B173D0">
                            <w:pPr>
                              <w:pStyle w:val="Code"/>
                              <w:spacing w:line="240" w:lineRule="auto"/>
                              <w:ind w:firstLine="720"/>
                              <w:rPr>
                                <w:szCs w:val="20"/>
                              </w:rPr>
                            </w:pPr>
                            <w:r w:rsidRPr="009B2887">
                              <w:rPr>
                                <w:szCs w:val="20"/>
                              </w:rPr>
                              <w:tab/>
                            </w:r>
                            <w:proofErr w:type="spellStart"/>
                            <w:proofErr w:type="gramStart"/>
                            <w:r w:rsidRPr="009B2887">
                              <w:rPr>
                                <w:szCs w:val="20"/>
                              </w:rPr>
                              <w:t>i</w:t>
                            </w:r>
                            <w:proofErr w:type="spellEnd"/>
                            <w:proofErr w:type="gramEnd"/>
                            <w:r w:rsidRPr="009B2887">
                              <w:rPr>
                                <w:szCs w:val="20"/>
                              </w:rPr>
                              <w:t>=i-1</w:t>
                            </w:r>
                          </w:p>
                          <w:p w14:paraId="058CA1D3" w14:textId="77777777" w:rsidR="00911E50" w:rsidRPr="009B2887" w:rsidRDefault="00911E50"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7F28C7DB" w14:textId="77777777" w:rsidR="00911E50" w:rsidRPr="009B2887" w:rsidRDefault="00911E50"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A882334"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33BB6B77"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38168B73"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53F07EBD"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proofErr w:type="gramStart"/>
                            <w:r w:rsidRPr="009B2887">
                              <w:rPr>
                                <w:szCs w:val="20"/>
                              </w:rPr>
                              <w:t>i</w:t>
                            </w:r>
                            <w:proofErr w:type="spellEnd"/>
                            <w:proofErr w:type="gramEnd"/>
                            <w:r w:rsidRPr="009B2887">
                              <w:rPr>
                                <w:szCs w:val="20"/>
                              </w:rPr>
                              <w:t>=i+1</w:t>
                            </w:r>
                          </w:p>
                          <w:p w14:paraId="4C3AE8D5"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B031ADC"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Else</w:t>
                            </w:r>
                          </w:p>
                          <w:p w14:paraId="112A177B"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j</w:t>
                            </w:r>
                            <w:proofErr w:type="gramEnd"/>
                            <w:r w:rsidRPr="009B2887">
                              <w:rPr>
                                <w:szCs w:val="20"/>
                              </w:rPr>
                              <w:t>=j+1</w:t>
                            </w:r>
                          </w:p>
                          <w:p w14:paraId="16D38DF2"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4CF94299"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End if</w:t>
                            </w:r>
                          </w:p>
                          <w:p w14:paraId="117CBE94" w14:textId="77777777" w:rsidR="00911E50" w:rsidRPr="009B2887" w:rsidRDefault="00911E50" w:rsidP="00B173D0">
                            <w:pPr>
                              <w:pStyle w:val="Code"/>
                              <w:spacing w:line="240" w:lineRule="auto"/>
                              <w:ind w:left="720" w:firstLine="720"/>
                              <w:rPr>
                                <w:szCs w:val="20"/>
                              </w:rPr>
                            </w:pPr>
                            <w:r w:rsidRPr="009B2887">
                              <w:rPr>
                                <w:szCs w:val="20"/>
                              </w:rPr>
                              <w:tab/>
                              <w:t>End if</w:t>
                            </w:r>
                          </w:p>
                          <w:p w14:paraId="79A7E2D1" w14:textId="77777777" w:rsidR="00911E50" w:rsidRPr="009B2887" w:rsidRDefault="00911E50" w:rsidP="00B173D0">
                            <w:pPr>
                              <w:pStyle w:val="Code"/>
                              <w:spacing w:line="240" w:lineRule="auto"/>
                              <w:ind w:left="720" w:firstLine="720"/>
                              <w:rPr>
                                <w:szCs w:val="20"/>
                              </w:rPr>
                            </w:pPr>
                            <w:r w:rsidRPr="009B2887">
                              <w:rPr>
                                <w:szCs w:val="20"/>
                              </w:rPr>
                              <w:t>End for</w:t>
                            </w:r>
                          </w:p>
                          <w:p w14:paraId="38B56ED4" w14:textId="77777777" w:rsidR="00911E50" w:rsidRPr="000B45CA" w:rsidRDefault="00911E50" w:rsidP="00B173D0">
                            <w:pPr>
                              <w:pStyle w:val="Code"/>
                              <w:spacing w:line="240" w:lineRule="auto"/>
                              <w:rPr>
                                <w:sz w:val="18"/>
                                <w:szCs w:val="18"/>
                              </w:rPr>
                            </w:pPr>
                            <w:r w:rsidRPr="009B2887">
                              <w:rPr>
                                <w:szCs w:val="20"/>
                              </w:rPr>
                              <w:tab/>
                            </w:r>
                            <w:r w:rsidRPr="000B45CA">
                              <w:rPr>
                                <w:sz w:val="18"/>
                                <w:szCs w:val="18"/>
                              </w:rPr>
                              <w:t>End for</w:t>
                            </w:r>
                          </w:p>
                          <w:p w14:paraId="23697B15" w14:textId="77777777" w:rsidR="00911E50" w:rsidRPr="000B45CA" w:rsidRDefault="00911E50"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" stroked="f">
                <v:textbox style="mso-fit-shape-to-text:t">
                  <w:txbxContent>
                    <w:p w14:paraId="0BAE889E" w14:textId="77777777" w:rsidR="00911E50" w:rsidRPr="009B2887" w:rsidRDefault="00911E50"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41BBD95C" w14:textId="77777777" w:rsidR="00911E50" w:rsidRPr="009B2887" w:rsidRDefault="00911E50" w:rsidP="00B173D0">
                      <w:pPr>
                        <w:pStyle w:val="Code"/>
                        <w:spacing w:line="240" w:lineRule="auto"/>
                        <w:rPr>
                          <w:szCs w:val="20"/>
                        </w:rPr>
                      </w:pPr>
                      <w:r w:rsidRPr="009B2887">
                        <w:rPr>
                          <w:szCs w:val="20"/>
                        </w:rPr>
                        <w:t>RCOUNT: Counter of keep track of current region being grown</w:t>
                      </w:r>
                    </w:p>
                    <w:p w14:paraId="5E8E6E98" w14:textId="77777777" w:rsidR="00911E50" w:rsidRPr="009B2887" w:rsidRDefault="00911E50" w:rsidP="00B173D0">
                      <w:pPr>
                        <w:pStyle w:val="Code"/>
                        <w:spacing w:line="240" w:lineRule="auto"/>
                        <w:rPr>
                          <w:szCs w:val="20"/>
                        </w:rPr>
                      </w:pPr>
                      <w:r w:rsidRPr="009B2887">
                        <w:rPr>
                          <w:szCs w:val="20"/>
                        </w:rPr>
                        <w:t>PG – stack to store pixel to grow</w:t>
                      </w:r>
                    </w:p>
                    <w:p w14:paraId="1935A4B3" w14:textId="77777777" w:rsidR="00911E50" w:rsidRPr="009B2887" w:rsidRDefault="00911E50" w:rsidP="00B173D0">
                      <w:pPr>
                        <w:pStyle w:val="Code"/>
                        <w:spacing w:line="240" w:lineRule="auto"/>
                        <w:rPr>
                          <w:szCs w:val="20"/>
                        </w:rPr>
                      </w:pPr>
                      <w:r w:rsidRPr="009B2887">
                        <w:rPr>
                          <w:szCs w:val="20"/>
                        </w:rPr>
                        <w:t>BP – stack to store boundary pixels of grown region</w:t>
                      </w:r>
                    </w:p>
                    <w:p w14:paraId="39FC1496" w14:textId="77777777" w:rsidR="00911E50" w:rsidRPr="009B2887" w:rsidRDefault="00911E50" w:rsidP="00B173D0">
                      <w:pPr>
                        <w:pStyle w:val="Code"/>
                        <w:spacing w:line="240" w:lineRule="auto"/>
                        <w:rPr>
                          <w:szCs w:val="20"/>
                        </w:rPr>
                      </w:pPr>
                      <w:r w:rsidRPr="009B2887">
                        <w:rPr>
                          <w:szCs w:val="20"/>
                        </w:rPr>
                        <w:t>REGION: matrix with same size if image I, storing the labels of growing region</w:t>
                      </w:r>
                    </w:p>
                    <w:p w14:paraId="16AE82C1" w14:textId="77777777" w:rsidR="00911E50" w:rsidRPr="009B2887" w:rsidRDefault="00911E50"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3FDAEBCC" w14:textId="77777777" w:rsidR="00911E50" w:rsidRPr="009B2887" w:rsidRDefault="00911E50" w:rsidP="00B173D0">
                      <w:pPr>
                        <w:pStyle w:val="Code"/>
                        <w:spacing w:line="240" w:lineRule="auto"/>
                        <w:rPr>
                          <w:szCs w:val="20"/>
                        </w:rPr>
                      </w:pPr>
                    </w:p>
                    <w:p w14:paraId="4C94C81A" w14:textId="77777777" w:rsidR="00911E50" w:rsidRPr="009B2887" w:rsidRDefault="00911E50" w:rsidP="00B173D0">
                      <w:pPr>
                        <w:pStyle w:val="Code"/>
                        <w:spacing w:line="240" w:lineRule="auto"/>
                        <w:rPr>
                          <w:b/>
                          <w:szCs w:val="20"/>
                        </w:rPr>
                      </w:pPr>
                      <w:r w:rsidRPr="009B2887">
                        <w:rPr>
                          <w:b/>
                          <w:szCs w:val="20"/>
                        </w:rPr>
                        <w:t>PSEUDOCODE:</w:t>
                      </w:r>
                    </w:p>
                    <w:p w14:paraId="02CD62DE" w14:textId="77777777" w:rsidR="00911E50" w:rsidRPr="009B2887" w:rsidRDefault="00911E50" w:rsidP="00B173D0">
                      <w:pPr>
                        <w:pStyle w:val="Code"/>
                        <w:spacing w:line="240" w:lineRule="auto"/>
                        <w:rPr>
                          <w:b/>
                          <w:szCs w:val="20"/>
                        </w:rPr>
                      </w:pPr>
                    </w:p>
                    <w:p w14:paraId="1C5694D3" w14:textId="77777777" w:rsidR="00911E50" w:rsidRPr="009B2887" w:rsidRDefault="00911E50"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409822A5" w14:textId="77777777" w:rsidR="00911E50" w:rsidRPr="009B2887" w:rsidRDefault="00911E50" w:rsidP="00B173D0">
                      <w:pPr>
                        <w:pStyle w:val="Code"/>
                        <w:spacing w:line="240" w:lineRule="auto"/>
                        <w:ind w:firstLine="720"/>
                        <w:rPr>
                          <w:szCs w:val="20"/>
                        </w:rPr>
                      </w:pPr>
                      <w:r w:rsidRPr="009B2887">
                        <w:rPr>
                          <w:szCs w:val="20"/>
                        </w:rPr>
                        <w:t>THR=0.02</w:t>
                      </w:r>
                    </w:p>
                    <w:p w14:paraId="2775E311" w14:textId="77777777" w:rsidR="00911E50" w:rsidRPr="009B2887" w:rsidRDefault="00911E50"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7094D5D2" w14:textId="77777777" w:rsidR="00911E50" w:rsidRPr="009B2887" w:rsidRDefault="00911E50" w:rsidP="00B173D0">
                      <w:pPr>
                        <w:pStyle w:val="Code"/>
                        <w:spacing w:line="240" w:lineRule="auto"/>
                        <w:rPr>
                          <w:szCs w:val="20"/>
                        </w:rPr>
                      </w:pPr>
                      <w:r w:rsidRPr="009B2887">
                        <w:rPr>
                          <w:szCs w:val="20"/>
                        </w:rPr>
                        <w:tab/>
                        <w:t>RCOUNT=1</w:t>
                      </w:r>
                    </w:p>
                    <w:p w14:paraId="18DBC08B" w14:textId="77777777" w:rsidR="00911E50" w:rsidRPr="009B2887" w:rsidRDefault="00911E50" w:rsidP="00B173D0">
                      <w:pPr>
                        <w:pStyle w:val="Code"/>
                        <w:spacing w:line="240" w:lineRule="auto"/>
                        <w:ind w:firstLine="720"/>
                        <w:rPr>
                          <w:szCs w:val="20"/>
                        </w:rPr>
                      </w:pPr>
                      <w:proofErr w:type="spellStart"/>
                      <w:proofErr w:type="gramStart"/>
                      <w:r w:rsidRPr="009B2887">
                        <w:rPr>
                          <w:szCs w:val="20"/>
                        </w:rPr>
                        <w:t>i</w:t>
                      </w:r>
                      <w:proofErr w:type="spellEnd"/>
                      <w:proofErr w:type="gramEnd"/>
                      <w:r w:rsidRPr="009B2887">
                        <w:rPr>
                          <w:szCs w:val="20"/>
                        </w:rPr>
                        <w:t>=1</w:t>
                      </w:r>
                    </w:p>
                    <w:p w14:paraId="417653A9" w14:textId="77777777" w:rsidR="00911E50" w:rsidRPr="009B2887" w:rsidRDefault="00911E50" w:rsidP="00B173D0">
                      <w:pPr>
                        <w:pStyle w:val="Code"/>
                        <w:spacing w:line="240" w:lineRule="auto"/>
                        <w:ind w:firstLine="720"/>
                        <w:rPr>
                          <w:szCs w:val="20"/>
                        </w:rPr>
                      </w:pPr>
                      <w:proofErr w:type="gramStart"/>
                      <w:r w:rsidRPr="009B2887">
                        <w:rPr>
                          <w:szCs w:val="20"/>
                        </w:rPr>
                        <w:t>j</w:t>
                      </w:r>
                      <w:proofErr w:type="gramEnd"/>
                      <w:r w:rsidRPr="009B2887">
                        <w:rPr>
                          <w:szCs w:val="20"/>
                        </w:rPr>
                        <w:t>=1</w:t>
                      </w:r>
                    </w:p>
                    <w:p w14:paraId="737458F4" w14:textId="77777777" w:rsidR="00911E50" w:rsidRPr="009B2887" w:rsidRDefault="00911E50"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51856B52" w14:textId="77777777" w:rsidR="00911E50" w:rsidRPr="009B2887" w:rsidRDefault="00911E50" w:rsidP="00B173D0">
                      <w:pPr>
                        <w:pStyle w:val="Code"/>
                        <w:spacing w:line="240" w:lineRule="auto"/>
                        <w:ind w:firstLine="720"/>
                        <w:rPr>
                          <w:szCs w:val="20"/>
                        </w:rPr>
                      </w:pPr>
                      <w:r w:rsidRPr="009B2887">
                        <w:rPr>
                          <w:szCs w:val="20"/>
                        </w:rPr>
                        <w:t>While PG not empty</w:t>
                      </w:r>
                    </w:p>
                    <w:p w14:paraId="06730B2C" w14:textId="77777777" w:rsidR="00911E50" w:rsidRPr="009B2887" w:rsidRDefault="00911E50"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06805D6C" w14:textId="77777777" w:rsidR="00911E50" w:rsidRPr="009B2887" w:rsidRDefault="00911E50" w:rsidP="00B173D0">
                      <w:pPr>
                        <w:pStyle w:val="Code"/>
                        <w:spacing w:line="240" w:lineRule="auto"/>
                        <w:ind w:firstLine="720"/>
                        <w:rPr>
                          <w:szCs w:val="20"/>
                        </w:rPr>
                      </w:pPr>
                      <w:r w:rsidRPr="009B2887">
                        <w:rPr>
                          <w:szCs w:val="20"/>
                        </w:rPr>
                        <w:tab/>
                      </w:r>
                      <w:proofErr w:type="spellStart"/>
                      <w:proofErr w:type="gramStart"/>
                      <w:r w:rsidRPr="009B2887">
                        <w:rPr>
                          <w:szCs w:val="20"/>
                        </w:rPr>
                        <w:t>i</w:t>
                      </w:r>
                      <w:proofErr w:type="spellEnd"/>
                      <w:proofErr w:type="gramEnd"/>
                      <w:r w:rsidRPr="009B2887">
                        <w:rPr>
                          <w:szCs w:val="20"/>
                        </w:rPr>
                        <w:t>=i-1</w:t>
                      </w:r>
                    </w:p>
                    <w:p w14:paraId="058CA1D3" w14:textId="77777777" w:rsidR="00911E50" w:rsidRPr="009B2887" w:rsidRDefault="00911E50"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7F28C7DB" w14:textId="77777777" w:rsidR="00911E50" w:rsidRPr="009B2887" w:rsidRDefault="00911E50"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A882334"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33BB6B77"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38168B73"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53F07EBD"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proofErr w:type="gramStart"/>
                      <w:r w:rsidRPr="009B2887">
                        <w:rPr>
                          <w:szCs w:val="20"/>
                        </w:rPr>
                        <w:t>i</w:t>
                      </w:r>
                      <w:proofErr w:type="spellEnd"/>
                      <w:proofErr w:type="gramEnd"/>
                      <w:r w:rsidRPr="009B2887">
                        <w:rPr>
                          <w:szCs w:val="20"/>
                        </w:rPr>
                        <w:t>=i+1</w:t>
                      </w:r>
                    </w:p>
                    <w:p w14:paraId="4C3AE8D5"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B031ADC"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Else</w:t>
                      </w:r>
                    </w:p>
                    <w:p w14:paraId="112A177B"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j</w:t>
                      </w:r>
                      <w:proofErr w:type="gramEnd"/>
                      <w:r w:rsidRPr="009B2887">
                        <w:rPr>
                          <w:szCs w:val="20"/>
                        </w:rPr>
                        <w:t>=j+1</w:t>
                      </w:r>
                    </w:p>
                    <w:p w14:paraId="16D38DF2"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4CF94299" w14:textId="77777777" w:rsidR="00911E50" w:rsidRPr="009B2887" w:rsidRDefault="00911E50" w:rsidP="00B173D0">
                      <w:pPr>
                        <w:pStyle w:val="Code"/>
                        <w:spacing w:line="240" w:lineRule="auto"/>
                        <w:ind w:left="720" w:firstLine="720"/>
                        <w:rPr>
                          <w:szCs w:val="20"/>
                        </w:rPr>
                      </w:pPr>
                      <w:r w:rsidRPr="009B2887">
                        <w:rPr>
                          <w:szCs w:val="20"/>
                        </w:rPr>
                        <w:tab/>
                      </w:r>
                      <w:r w:rsidRPr="009B2887">
                        <w:rPr>
                          <w:szCs w:val="20"/>
                        </w:rPr>
                        <w:tab/>
                        <w:t>End if</w:t>
                      </w:r>
                    </w:p>
                    <w:p w14:paraId="117CBE94" w14:textId="77777777" w:rsidR="00911E50" w:rsidRPr="009B2887" w:rsidRDefault="00911E50" w:rsidP="00B173D0">
                      <w:pPr>
                        <w:pStyle w:val="Code"/>
                        <w:spacing w:line="240" w:lineRule="auto"/>
                        <w:ind w:left="720" w:firstLine="720"/>
                        <w:rPr>
                          <w:szCs w:val="20"/>
                        </w:rPr>
                      </w:pPr>
                      <w:r w:rsidRPr="009B2887">
                        <w:rPr>
                          <w:szCs w:val="20"/>
                        </w:rPr>
                        <w:tab/>
                        <w:t>End if</w:t>
                      </w:r>
                    </w:p>
                    <w:p w14:paraId="79A7E2D1" w14:textId="77777777" w:rsidR="00911E50" w:rsidRPr="009B2887" w:rsidRDefault="00911E50" w:rsidP="00B173D0">
                      <w:pPr>
                        <w:pStyle w:val="Code"/>
                        <w:spacing w:line="240" w:lineRule="auto"/>
                        <w:ind w:left="720" w:firstLine="720"/>
                        <w:rPr>
                          <w:szCs w:val="20"/>
                        </w:rPr>
                      </w:pPr>
                      <w:r w:rsidRPr="009B2887">
                        <w:rPr>
                          <w:szCs w:val="20"/>
                        </w:rPr>
                        <w:t>End for</w:t>
                      </w:r>
                    </w:p>
                    <w:p w14:paraId="38B56ED4" w14:textId="77777777" w:rsidR="00911E50" w:rsidRPr="000B45CA" w:rsidRDefault="00911E50" w:rsidP="00B173D0">
                      <w:pPr>
                        <w:pStyle w:val="Code"/>
                        <w:spacing w:line="240" w:lineRule="auto"/>
                        <w:rPr>
                          <w:sz w:val="18"/>
                          <w:szCs w:val="18"/>
                        </w:rPr>
                      </w:pPr>
                      <w:r w:rsidRPr="009B2887">
                        <w:rPr>
                          <w:szCs w:val="20"/>
                        </w:rPr>
                        <w:tab/>
                      </w:r>
                      <w:r w:rsidRPr="000B45CA">
                        <w:rPr>
                          <w:sz w:val="18"/>
                          <w:szCs w:val="18"/>
                        </w:rPr>
                        <w:t>End for</w:t>
                      </w:r>
                    </w:p>
                    <w:p w14:paraId="23697B15" w14:textId="77777777" w:rsidR="00911E50" w:rsidRPr="000B45CA" w:rsidRDefault="00911E50" w:rsidP="00B173D0">
                      <w:pPr>
                        <w:pStyle w:val="Code"/>
                        <w:spacing w:line="240" w:lineRule="auto"/>
                        <w:rPr>
                          <w:sz w:val="18"/>
                          <w:szCs w:val="18"/>
                        </w:rPr>
                      </w:pPr>
                      <w:r w:rsidRPr="000B45CA">
                        <w:rPr>
                          <w:sz w:val="18"/>
                          <w:szCs w:val="18"/>
                        </w:rPr>
                        <w:t>End</w:t>
                      </w:r>
                    </w:p>
                  </w:txbxContent>
                </v:textbox>
                <w10:anchorlock/>
              </v:shape>
            </w:pict>
          </mc:Fallback>
        </mc:AlternateContent>
      </w:r>
    </w:p>
    <w:p w14:paraId="2F374FE9" w14:textId="77777777" w:rsidR="009D7E16" w:rsidRPr="007B1DFC" w:rsidRDefault="00E8696E" w:rsidP="007B1DFC">
      <w:pPr>
        <w:pStyle w:val="Beschriftung"/>
      </w:pPr>
      <w:bookmarkStart w:id="22" w:name="_Ref408150361"/>
      <w:r w:rsidRPr="007B1DFC">
        <w:t xml:space="preserve">Code </w:t>
      </w:r>
      <w:r w:rsidR="005C22C8">
        <w:fldChar w:fldCharType="begin"/>
      </w:r>
      <w:r w:rsidR="005C22C8">
        <w:instrText xml:space="preserve"> SEQ Code \* ARABIC </w:instrText>
      </w:r>
      <w:r w:rsidR="005C22C8">
        <w:fldChar w:fldCharType="separate"/>
      </w:r>
      <w:r w:rsidR="00933F6A">
        <w:rPr>
          <w:noProof/>
        </w:rPr>
        <w:t>1</w:t>
      </w:r>
      <w:r w:rsidR="005C22C8">
        <w:rPr>
          <w:noProof/>
        </w:rPr>
        <w:fldChar w:fldCharType="end"/>
      </w:r>
      <w:bookmarkEnd w:id="22"/>
      <w:r w:rsidRPr="007B1DFC">
        <w:t>: Single seed region growing pseudo code</w:t>
      </w:r>
    </w:p>
    <w:p w14:paraId="780166C5" w14:textId="77777777" w:rsidR="003C4C78" w:rsidRDefault="003C4C78" w:rsidP="00883132">
      <w:pPr>
        <w:pStyle w:val="berschrift3"/>
        <w:numPr>
          <w:ilvl w:val="2"/>
          <w:numId w:val="1"/>
        </w:numPr>
      </w:pPr>
      <w:bookmarkStart w:id="23" w:name="_Ref405828734"/>
      <w:bookmarkStart w:id="24" w:name="_Toc413454117"/>
      <w:proofErr w:type="gramStart"/>
      <w:r>
        <w:t>k</w:t>
      </w:r>
      <w:proofErr w:type="gramEnd"/>
      <w:r>
        <w:t>-means clustering</w:t>
      </w:r>
      <w:bookmarkEnd w:id="23"/>
      <w:bookmarkEnd w:id="24"/>
    </w:p>
    <w:p w14:paraId="68D09E8E" w14:textId="77777777"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14:paraId="26448D8A" w14:textId="77777777" w:rsidTr="00E478C4">
        <w:tc>
          <w:tcPr>
            <w:tcW w:w="8748" w:type="dxa"/>
            <w:tcBorders>
              <w:top w:val="nil"/>
              <w:left w:val="nil"/>
              <w:bottom w:val="nil"/>
              <w:right w:val="nil"/>
            </w:tcBorders>
          </w:tcPr>
          <w:p w14:paraId="265FABB1" w14:textId="77777777" w:rsidR="00827E27" w:rsidRPr="00654FAB" w:rsidRDefault="005C22C8"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14:paraId="3F4A73AD" w14:textId="77777777" w:rsidR="00827E27" w:rsidRPr="00FF360C" w:rsidRDefault="00827E27" w:rsidP="00E478C4">
            <w:r>
              <w:t>(</w:t>
            </w:r>
            <w:r w:rsidR="005C22C8">
              <w:fldChar w:fldCharType="begin"/>
            </w:r>
            <w:r w:rsidR="005C22C8">
              <w:instrText xml:space="preserve"> SEQ Equation \* ARABIC </w:instrText>
            </w:r>
            <w:r w:rsidR="005C22C8">
              <w:fldChar w:fldCharType="separate"/>
            </w:r>
            <w:r w:rsidR="00933F6A">
              <w:rPr>
                <w:noProof/>
              </w:rPr>
              <w:t>8</w:t>
            </w:r>
            <w:r w:rsidR="005C22C8">
              <w:rPr>
                <w:noProof/>
              </w:rPr>
              <w:fldChar w:fldCharType="end"/>
            </w:r>
            <w:r>
              <w:t>)</w:t>
            </w:r>
          </w:p>
        </w:tc>
      </w:tr>
    </w:tbl>
    <w:p w14:paraId="2EF6AADF" w14:textId="77777777" w:rsidR="00F049F0" w:rsidRDefault="00F049F0" w:rsidP="009A12C6"/>
    <w:p w14:paraId="4805E848" w14:textId="77777777"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14:paraId="0FB3DB22" w14:textId="77777777" w:rsidTr="00E478C4">
        <w:tc>
          <w:tcPr>
            <w:tcW w:w="8748" w:type="dxa"/>
            <w:tcBorders>
              <w:top w:val="nil"/>
              <w:left w:val="nil"/>
              <w:bottom w:val="nil"/>
              <w:right w:val="nil"/>
            </w:tcBorders>
          </w:tcPr>
          <w:p w14:paraId="25ACDFA2" w14:textId="77777777" w:rsidR="00F049F0" w:rsidRPr="00654FAB" w:rsidRDefault="005C22C8"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14:paraId="740C1CA5" w14:textId="77777777" w:rsidR="00F049F0" w:rsidRPr="00FF360C" w:rsidRDefault="00F049F0" w:rsidP="00E478C4">
            <w:r>
              <w:t>(</w:t>
            </w:r>
            <w:r w:rsidR="005C22C8">
              <w:fldChar w:fldCharType="begin"/>
            </w:r>
            <w:r w:rsidR="005C22C8">
              <w:instrText xml:space="preserve"> SEQ Equation \* ARABIC </w:instrText>
            </w:r>
            <w:r w:rsidR="005C22C8">
              <w:fldChar w:fldCharType="separate"/>
            </w:r>
            <w:r w:rsidR="00933F6A">
              <w:rPr>
                <w:noProof/>
              </w:rPr>
              <w:t>9</w:t>
            </w:r>
            <w:r w:rsidR="005C22C8">
              <w:rPr>
                <w:noProof/>
              </w:rPr>
              <w:fldChar w:fldCharType="end"/>
            </w:r>
            <w:r>
              <w:t>)</w:t>
            </w:r>
          </w:p>
        </w:tc>
      </w:tr>
    </w:tbl>
    <w:p w14:paraId="01EA5E21" w14:textId="77777777"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End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14:paraId="1729C300" w14:textId="77777777" w:rsidR="005F2608" w:rsidRDefault="005F2608" w:rsidP="005F2608">
      <w:pPr>
        <w:keepNext/>
      </w:pPr>
      <w:r>
        <w:rPr>
          <w:noProof/>
          <w:lang w:val="de-DE" w:eastAsia="de-DE"/>
        </w:rPr>
        <mc:AlternateContent>
          <mc:Choice Requires="wps">
            <w:drawing>
              <wp:inline distT="0" distB="0" distL="0" distR="0" wp14:anchorId="1AD10315" wp14:editId="5F6FFDF7">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14:paraId="3E66D16F" w14:textId="77777777" w:rsidR="00911E50" w:rsidRDefault="00911E50" w:rsidP="005F2608">
                            <w:pPr>
                              <w:pStyle w:val="Code"/>
                              <w:spacing w:line="240" w:lineRule="auto"/>
                              <w:rPr>
                                <w:b/>
                              </w:rPr>
                            </w:pPr>
                            <w:r w:rsidRPr="00B173D0">
                              <w:rPr>
                                <w:b/>
                              </w:rPr>
                              <w:t>PSEUDOCODE:</w:t>
                            </w:r>
                          </w:p>
                          <w:p w14:paraId="097D7621" w14:textId="77777777" w:rsidR="00911E50" w:rsidRDefault="00911E50" w:rsidP="005F2608">
                            <w:pPr>
                              <w:pStyle w:val="Code"/>
                              <w:spacing w:line="240" w:lineRule="auto"/>
                            </w:pPr>
                          </w:p>
                          <w:p w14:paraId="2D298B8F" w14:textId="77777777" w:rsidR="00911E50" w:rsidRDefault="00911E50" w:rsidP="005F2608">
                            <w:pPr>
                              <w:pStyle w:val="Code"/>
                            </w:pPr>
                            <w:proofErr w:type="spellStart"/>
                            <w:proofErr w:type="gramStart"/>
                            <w:r>
                              <w:t>k</w:t>
                            </w:r>
                            <w:proofErr w:type="gramEnd"/>
                            <w:r>
                              <w:t>_Means_Clustering</w:t>
                            </w:r>
                            <w:proofErr w:type="spellEnd"/>
                            <w:r>
                              <w:t>(samples)</w:t>
                            </w:r>
                          </w:p>
                          <w:p w14:paraId="2DDBAFF0" w14:textId="77777777" w:rsidR="00911E50" w:rsidRDefault="00911E50"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FF94C7F" w14:textId="77777777" w:rsidR="00911E50" w:rsidRDefault="00911E50"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9F89AD2" w14:textId="77777777" w:rsidR="00911E50" w:rsidRDefault="00911E50"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51585FB3" w14:textId="77777777" w:rsidR="00911E50" w:rsidRDefault="00911E50"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465C4825" w14:textId="77777777" w:rsidR="00911E50" w:rsidRPr="009A12C6" w:rsidRDefault="00911E50" w:rsidP="005F2608">
                            <w:pPr>
                              <w:pStyle w:val="Code"/>
                            </w:pPr>
                            <w:r>
                              <w:rPr>
                                <w:rFonts w:eastAsiaTheme="minorEastAsia"/>
                              </w:rPr>
                              <w:t xml:space="preserve">   </w:t>
                            </w:r>
                            <w:proofErr w:type="gramStart"/>
                            <w:r>
                              <w:rPr>
                                <w:rFonts w:eastAsiaTheme="minorEastAsia"/>
                              </w:rPr>
                              <w:t>return</w:t>
                            </w:r>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D487F6B" w14:textId="77777777" w:rsidR="00911E50" w:rsidRDefault="00911E50"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" stroked="f">
                <v:textbox style="mso-fit-shape-to-text:t">
                  <w:txbxContent>
                    <w:p w14:paraId="3E66D16F" w14:textId="77777777" w:rsidR="00911E50" w:rsidRDefault="00911E50" w:rsidP="005F2608">
                      <w:pPr>
                        <w:pStyle w:val="Code"/>
                        <w:spacing w:line="240" w:lineRule="auto"/>
                        <w:rPr>
                          <w:b/>
                        </w:rPr>
                      </w:pPr>
                      <w:r w:rsidRPr="00B173D0">
                        <w:rPr>
                          <w:b/>
                        </w:rPr>
                        <w:t>PSEUDOCODE:</w:t>
                      </w:r>
                    </w:p>
                    <w:p w14:paraId="097D7621" w14:textId="77777777" w:rsidR="00911E50" w:rsidRDefault="00911E50" w:rsidP="005F2608">
                      <w:pPr>
                        <w:pStyle w:val="Code"/>
                        <w:spacing w:line="240" w:lineRule="auto"/>
                      </w:pPr>
                    </w:p>
                    <w:p w14:paraId="2D298B8F" w14:textId="77777777" w:rsidR="00911E50" w:rsidRDefault="00911E50" w:rsidP="005F2608">
                      <w:pPr>
                        <w:pStyle w:val="Code"/>
                      </w:pPr>
                      <w:proofErr w:type="spellStart"/>
                      <w:proofErr w:type="gramStart"/>
                      <w:r>
                        <w:t>k</w:t>
                      </w:r>
                      <w:proofErr w:type="gramEnd"/>
                      <w:r>
                        <w:t>_Means_Clustering</w:t>
                      </w:r>
                      <w:proofErr w:type="spellEnd"/>
                      <w:r>
                        <w:t>(samples)</w:t>
                      </w:r>
                    </w:p>
                    <w:p w14:paraId="2DDBAFF0" w14:textId="77777777" w:rsidR="00911E50" w:rsidRDefault="00911E50"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FF94C7F" w14:textId="77777777" w:rsidR="00911E50" w:rsidRDefault="00911E50"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9F89AD2" w14:textId="77777777" w:rsidR="00911E50" w:rsidRDefault="00911E50"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51585FB3" w14:textId="77777777" w:rsidR="00911E50" w:rsidRDefault="00911E50"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465C4825" w14:textId="77777777" w:rsidR="00911E50" w:rsidRPr="009A12C6" w:rsidRDefault="00911E50" w:rsidP="005F2608">
                      <w:pPr>
                        <w:pStyle w:val="Code"/>
                      </w:pPr>
                      <w:r>
                        <w:rPr>
                          <w:rFonts w:eastAsiaTheme="minorEastAsia"/>
                        </w:rPr>
                        <w:t xml:space="preserve">   </w:t>
                      </w:r>
                      <w:proofErr w:type="gramStart"/>
                      <w:r>
                        <w:rPr>
                          <w:rFonts w:eastAsiaTheme="minorEastAsia"/>
                        </w:rPr>
                        <w:t>return</w:t>
                      </w:r>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D487F6B" w14:textId="77777777" w:rsidR="00911E50" w:rsidRDefault="00911E50" w:rsidP="005F2608">
                      <w:pPr>
                        <w:pStyle w:val="Code"/>
                      </w:pPr>
                      <w:proofErr w:type="gramStart"/>
                      <w:r>
                        <w:t>end</w:t>
                      </w:r>
                      <w:proofErr w:type="gramEnd"/>
                    </w:p>
                  </w:txbxContent>
                </v:textbox>
                <w10:anchorlock/>
              </v:shape>
            </w:pict>
          </mc:Fallback>
        </mc:AlternateContent>
      </w:r>
    </w:p>
    <w:p w14:paraId="382A9485" w14:textId="77777777" w:rsidR="005F2608" w:rsidRDefault="005F2608" w:rsidP="005F2608">
      <w:pPr>
        <w:pStyle w:val="Beschriftung"/>
        <w:rPr>
          <w:rFonts w:eastAsiaTheme="minorEastAsia"/>
        </w:rPr>
      </w:pPr>
      <w:bookmarkStart w:id="25" w:name="_Ref408157519"/>
      <w:r>
        <w:t xml:space="preserve">Code </w:t>
      </w:r>
      <w:r w:rsidR="005C22C8">
        <w:fldChar w:fldCharType="begin"/>
      </w:r>
      <w:r w:rsidR="005C22C8">
        <w:instrText xml:space="preserve"> SEQ Code \* ARABIC </w:instrText>
      </w:r>
      <w:r w:rsidR="005C22C8">
        <w:fldChar w:fldCharType="separate"/>
      </w:r>
      <w:r w:rsidR="00933F6A">
        <w:rPr>
          <w:noProof/>
        </w:rPr>
        <w:t>2</w:t>
      </w:r>
      <w:r w:rsidR="005C22C8">
        <w:rPr>
          <w:noProof/>
        </w:rPr>
        <w:fldChar w:fldCharType="end"/>
      </w:r>
      <w:bookmarkEnd w:id="25"/>
      <w:r>
        <w:t>_ k-means clustering pseudo code</w:t>
      </w:r>
      <w:r w:rsidR="00AF0607">
        <w:t xml:space="preserve"> </w:t>
      </w:r>
      <w:sdt>
        <w:sdtPr>
          <w:id w:val="-39437903"/>
          <w:citation/>
        </w:sdtPr>
        <w:sdtEnd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14:paraId="549081AA" w14:textId="77777777" w:rsidR="005F2608" w:rsidRDefault="005F2608" w:rsidP="005F2608"/>
    <w:p w14:paraId="46CB3E4F" w14:textId="77777777" w:rsidR="004E158C" w:rsidRDefault="004E158C" w:rsidP="00883132">
      <w:pPr>
        <w:pStyle w:val="berschrift3"/>
        <w:numPr>
          <w:ilvl w:val="2"/>
          <w:numId w:val="1"/>
        </w:numPr>
      </w:pPr>
      <w:bookmarkStart w:id="26" w:name="_Ref405909386"/>
      <w:bookmarkStart w:id="27" w:name="_Toc413454118"/>
      <w:r>
        <w:t>N</w:t>
      </w:r>
      <w:r w:rsidR="00A0540C">
        <w:t>or</w:t>
      </w:r>
      <w:r w:rsidR="00C95304">
        <w:t>malized cross correlation for 2</w:t>
      </w:r>
      <w:r w:rsidR="00A0540C">
        <w:t xml:space="preserve">D </w:t>
      </w:r>
      <w:r>
        <w:t>pattern matching</w:t>
      </w:r>
      <w:bookmarkEnd w:id="26"/>
      <w:bookmarkEnd w:id="27"/>
    </w:p>
    <w:p w14:paraId="7E223795" w14:textId="77777777"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w:proofErr w:type="gramStart"/>
      <m:oMath>
        <m:r>
          <w:rPr>
            <w:rFonts w:ascii="Cambria Math" w:hAnsi="Cambria Math"/>
          </w:rPr>
          <m:t>f(</m:t>
        </m:r>
        <w:proofErr w:type="gramEnd"/>
        <m:r>
          <w:rPr>
            <w:rFonts w:ascii="Cambria Math" w:hAnsi="Cambria Math"/>
          </w:rPr>
          <m:t>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ellenraster"/>
        <w:tblW w:w="0" w:type="auto"/>
        <w:tblLook w:val="04A0" w:firstRow="1" w:lastRow="0" w:firstColumn="1" w:lastColumn="0" w:noHBand="0" w:noVBand="1"/>
      </w:tblPr>
      <w:tblGrid>
        <w:gridCol w:w="8748"/>
        <w:gridCol w:w="828"/>
      </w:tblGrid>
      <w:tr w:rsidR="00A809BC" w:rsidRPr="00FF360C" w14:paraId="215E7F24" w14:textId="77777777" w:rsidTr="0082748D">
        <w:tc>
          <w:tcPr>
            <w:tcW w:w="8748" w:type="dxa"/>
            <w:tcBorders>
              <w:top w:val="nil"/>
              <w:left w:val="nil"/>
              <w:bottom w:val="nil"/>
              <w:right w:val="nil"/>
            </w:tcBorders>
          </w:tcPr>
          <w:p w14:paraId="01BB5C00" w14:textId="77777777"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14:paraId="0BC50BB3" w14:textId="77777777" w:rsidR="00A809BC" w:rsidRPr="00FF360C" w:rsidRDefault="00A809BC" w:rsidP="0082748D">
            <w:r>
              <w:t>(</w:t>
            </w:r>
            <w:r w:rsidR="005C22C8">
              <w:fldChar w:fldCharType="begin"/>
            </w:r>
            <w:r w:rsidR="005C22C8">
              <w:instrText xml:space="preserve"> SEQ Equation \* ARABIC </w:instrText>
            </w:r>
            <w:r w:rsidR="005C22C8">
              <w:fldChar w:fldCharType="separate"/>
            </w:r>
            <w:r w:rsidR="00933F6A">
              <w:rPr>
                <w:noProof/>
              </w:rPr>
              <w:t>10</w:t>
            </w:r>
            <w:r w:rsidR="005C22C8">
              <w:rPr>
                <w:noProof/>
              </w:rPr>
              <w:fldChar w:fldCharType="end"/>
            </w:r>
            <w:r>
              <w:t>)</w:t>
            </w:r>
          </w:p>
        </w:tc>
      </w:tr>
    </w:tbl>
    <w:p w14:paraId="41403986" w14:textId="77777777"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ellenraster"/>
        <w:tblW w:w="0" w:type="auto"/>
        <w:tblLook w:val="04A0" w:firstRow="1" w:lastRow="0" w:firstColumn="1" w:lastColumn="0" w:noHBand="0" w:noVBand="1"/>
      </w:tblPr>
      <w:tblGrid>
        <w:gridCol w:w="8748"/>
        <w:gridCol w:w="828"/>
      </w:tblGrid>
      <w:tr w:rsidR="00CC2B78" w:rsidRPr="00FF360C" w14:paraId="6D50B32C" w14:textId="77777777" w:rsidTr="0082748D">
        <w:tc>
          <w:tcPr>
            <w:tcW w:w="8748" w:type="dxa"/>
            <w:tcBorders>
              <w:top w:val="nil"/>
              <w:left w:val="nil"/>
              <w:bottom w:val="nil"/>
              <w:right w:val="nil"/>
            </w:tcBorders>
          </w:tcPr>
          <w:p w14:paraId="57EB8FC6" w14:textId="77777777" w:rsidR="00CC2B78" w:rsidRPr="00654FAB" w:rsidRDefault="005C22C8"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02F78908" w14:textId="77777777" w:rsidR="00CC2B78" w:rsidRPr="00FF360C" w:rsidRDefault="00CC2B78" w:rsidP="0082748D">
            <w:r>
              <w:t>(</w:t>
            </w:r>
            <w:r w:rsidR="005C22C8">
              <w:fldChar w:fldCharType="begin"/>
            </w:r>
            <w:r w:rsidR="005C22C8">
              <w:instrText xml:space="preserve"> SEQ Equation \* ARABIC </w:instrText>
            </w:r>
            <w:r w:rsidR="005C22C8">
              <w:fldChar w:fldCharType="separate"/>
            </w:r>
            <w:r w:rsidR="00933F6A">
              <w:rPr>
                <w:noProof/>
              </w:rPr>
              <w:t>11</w:t>
            </w:r>
            <w:r w:rsidR="005C22C8">
              <w:rPr>
                <w:noProof/>
              </w:rPr>
              <w:fldChar w:fldCharType="end"/>
            </w:r>
            <w:r>
              <w:t>)</w:t>
            </w:r>
          </w:p>
        </w:tc>
      </w:tr>
    </w:tbl>
    <w:p w14:paraId="4BF692D3" w14:textId="77777777"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ellenraster"/>
        <w:tblW w:w="0" w:type="auto"/>
        <w:tblLook w:val="04A0" w:firstRow="1" w:lastRow="0" w:firstColumn="1" w:lastColumn="0" w:noHBand="0" w:noVBand="1"/>
      </w:tblPr>
      <w:tblGrid>
        <w:gridCol w:w="8748"/>
        <w:gridCol w:w="828"/>
      </w:tblGrid>
      <w:tr w:rsidR="001358A4" w:rsidRPr="00FF360C" w14:paraId="7F738C67" w14:textId="77777777" w:rsidTr="0082748D">
        <w:tc>
          <w:tcPr>
            <w:tcW w:w="8748" w:type="dxa"/>
            <w:tcBorders>
              <w:top w:val="nil"/>
              <w:left w:val="nil"/>
              <w:bottom w:val="nil"/>
              <w:right w:val="nil"/>
            </w:tcBorders>
          </w:tcPr>
          <w:p w14:paraId="4D6B9287" w14:textId="77777777" w:rsidR="001358A4" w:rsidRPr="00654FAB" w:rsidRDefault="005C22C8"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32E111C5" w14:textId="77777777" w:rsidR="001358A4" w:rsidRPr="00FF360C" w:rsidRDefault="001358A4" w:rsidP="0082748D">
            <w:r>
              <w:t>(</w:t>
            </w:r>
            <w:r w:rsidR="005C22C8">
              <w:fldChar w:fldCharType="begin"/>
            </w:r>
            <w:r w:rsidR="005C22C8">
              <w:instrText xml:space="preserve"> SEQ Equation \* ARABIC </w:instrText>
            </w:r>
            <w:r w:rsidR="005C22C8">
              <w:fldChar w:fldCharType="separate"/>
            </w:r>
            <w:r w:rsidR="00933F6A">
              <w:rPr>
                <w:noProof/>
              </w:rPr>
              <w:t>12</w:t>
            </w:r>
            <w:r w:rsidR="005C22C8">
              <w:rPr>
                <w:noProof/>
              </w:rPr>
              <w:fldChar w:fldCharType="end"/>
            </w:r>
            <w:r>
              <w:t>)</w:t>
            </w:r>
          </w:p>
        </w:tc>
      </w:tr>
    </w:tbl>
    <w:p w14:paraId="0EDE4375" w14:textId="77777777"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w:proofErr w:type="gramStart"/>
      <m:oMath>
        <m:r>
          <w:rPr>
            <w:rFonts w:ascii="Cambria Math" w:hAnsi="Cambria Math"/>
          </w:rPr>
          <m:t>γ(</m:t>
        </m:r>
        <w:proofErr w:type="gramEnd"/>
        <m:r>
          <w:rPr>
            <w:rFonts w:ascii="Cambria Math" w:hAnsi="Cambria Math"/>
          </w:rPr>
          <m:t>u,v)</m:t>
        </m:r>
      </m:oMath>
      <w:r>
        <w:rPr>
          <w:rFonts w:eastAsiaTheme="minorEastAsia"/>
        </w:rPr>
        <w:t xml:space="preserve"> is independent to changes in brightness or contrast of the image. The cross correlation matrix </w:t>
      </w:r>
      <w:proofErr w:type="gramStart"/>
      <m:oMath>
        <m:r>
          <w:rPr>
            <w:rFonts w:ascii="Cambria Math" w:hAnsi="Cambria Math"/>
          </w:rPr>
          <m:t>γ(</m:t>
        </m:r>
        <w:proofErr w:type="gramEnd"/>
        <m:r>
          <w:rPr>
            <w:rFonts w:ascii="Cambria Math" w:hAnsi="Cambria Math"/>
          </w:rPr>
          <m:t>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End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14:paraId="7FCE92AD" w14:textId="77777777"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ellenraster"/>
        <w:tblW w:w="0" w:type="auto"/>
        <w:tblLook w:val="04A0" w:firstRow="1" w:lastRow="0" w:firstColumn="1" w:lastColumn="0" w:noHBand="0" w:noVBand="1"/>
      </w:tblPr>
      <w:tblGrid>
        <w:gridCol w:w="8748"/>
        <w:gridCol w:w="828"/>
      </w:tblGrid>
      <w:tr w:rsidR="0082748D" w:rsidRPr="00FF360C" w14:paraId="13BFB170" w14:textId="77777777" w:rsidTr="0082748D">
        <w:tc>
          <w:tcPr>
            <w:tcW w:w="8748" w:type="dxa"/>
            <w:tcBorders>
              <w:top w:val="nil"/>
              <w:left w:val="nil"/>
              <w:bottom w:val="nil"/>
              <w:right w:val="nil"/>
            </w:tcBorders>
          </w:tcPr>
          <w:p w14:paraId="32DDF960" w14:textId="77777777"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14:paraId="08B49B8A" w14:textId="77777777" w:rsidR="0082748D" w:rsidRPr="00FF360C" w:rsidRDefault="0082748D" w:rsidP="0082748D">
            <w:r>
              <w:t>(</w:t>
            </w:r>
            <w:r w:rsidR="005C22C8">
              <w:fldChar w:fldCharType="begin"/>
            </w:r>
            <w:r w:rsidR="005C22C8">
              <w:instrText xml:space="preserve"> SEQ Equation \* ARABIC </w:instrText>
            </w:r>
            <w:r w:rsidR="005C22C8">
              <w:fldChar w:fldCharType="separate"/>
            </w:r>
            <w:r w:rsidR="00933F6A">
              <w:rPr>
                <w:noProof/>
              </w:rPr>
              <w:t>13</w:t>
            </w:r>
            <w:r w:rsidR="005C22C8">
              <w:rPr>
                <w:noProof/>
              </w:rPr>
              <w:fldChar w:fldCharType="end"/>
            </w:r>
            <w:r>
              <w:t>)</w:t>
            </w:r>
          </w:p>
        </w:tc>
      </w:tr>
    </w:tbl>
    <w:p w14:paraId="3C06C0EC" w14:textId="77777777"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14:paraId="6A23F027" w14:textId="77777777" w:rsidR="00BC1C3E" w:rsidRPr="00A32044" w:rsidRDefault="00BC1C3E" w:rsidP="00883132">
      <w:pPr>
        <w:pStyle w:val="berschrift3"/>
        <w:numPr>
          <w:ilvl w:val="2"/>
          <w:numId w:val="1"/>
        </w:numPr>
      </w:pPr>
      <w:bookmarkStart w:id="28" w:name="_Ref410053425"/>
      <w:bookmarkStart w:id="29" w:name="_Toc413454119"/>
      <w:r>
        <w:t>Image reconstruction with PCA</w:t>
      </w:r>
      <w:bookmarkEnd w:id="28"/>
      <w:bookmarkEnd w:id="29"/>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14:paraId="7FC100E0" w14:textId="77777777"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14:paraId="340008EC" w14:textId="77777777" w:rsidTr="00FF12FA">
        <w:tc>
          <w:tcPr>
            <w:tcW w:w="8748" w:type="dxa"/>
          </w:tcPr>
          <w:p w14:paraId="2A4B831E" w14:textId="77777777"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14:paraId="2DF1E58C" w14:textId="77777777" w:rsidR="00BC1C3E" w:rsidRPr="00FF360C" w:rsidRDefault="00BC1C3E" w:rsidP="00FF12FA">
            <w:bookmarkStart w:id="30" w:name="_Ref402413189"/>
            <w:r>
              <w:t>(</w:t>
            </w:r>
            <w:r w:rsidR="005C22C8">
              <w:fldChar w:fldCharType="begin"/>
            </w:r>
            <w:r w:rsidR="005C22C8">
              <w:instrText xml:space="preserve"> SEQ Equation \* ARABIC </w:instrText>
            </w:r>
            <w:r w:rsidR="005C22C8">
              <w:fldChar w:fldCharType="separate"/>
            </w:r>
            <w:r w:rsidR="00933F6A">
              <w:rPr>
                <w:noProof/>
              </w:rPr>
              <w:t>14</w:t>
            </w:r>
            <w:r w:rsidR="005C22C8">
              <w:rPr>
                <w:noProof/>
              </w:rPr>
              <w:fldChar w:fldCharType="end"/>
            </w:r>
            <w:r>
              <w:t>)</w:t>
            </w:r>
            <w:bookmarkEnd w:id="30"/>
          </w:p>
        </w:tc>
      </w:tr>
      <w:tr w:rsidR="00BC1C3E" w:rsidRPr="00FF360C" w14:paraId="02FBA8D2" w14:textId="77777777"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14:paraId="00631024" w14:textId="77777777"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14:paraId="736EF6B6" w14:textId="77777777" w:rsidR="00BC1C3E" w:rsidRPr="00FF360C" w:rsidRDefault="00BC1C3E" w:rsidP="00FF12FA">
            <w:bookmarkStart w:id="31" w:name="_Ref402413190"/>
            <w:r>
              <w:t>(</w:t>
            </w:r>
            <w:r w:rsidR="005C22C8">
              <w:fldChar w:fldCharType="begin"/>
            </w:r>
            <w:r w:rsidR="005C22C8">
              <w:instrText xml:space="preserve"> SEQ Equation \* ARABIC </w:instrText>
            </w:r>
            <w:r w:rsidR="005C22C8">
              <w:fldChar w:fldCharType="separate"/>
            </w:r>
            <w:r w:rsidR="00933F6A">
              <w:rPr>
                <w:noProof/>
              </w:rPr>
              <w:t>15</w:t>
            </w:r>
            <w:r w:rsidR="005C22C8">
              <w:rPr>
                <w:noProof/>
              </w:rPr>
              <w:fldChar w:fldCharType="end"/>
            </w:r>
            <w:r>
              <w:t>)</w:t>
            </w:r>
            <w:bookmarkEnd w:id="31"/>
          </w:p>
        </w:tc>
      </w:tr>
    </w:tbl>
    <w:p w14:paraId="0B88362B" w14:textId="77777777"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14:paraId="3FCF813B" w14:textId="77777777" w:rsidTr="00FF12FA">
        <w:tc>
          <w:tcPr>
            <w:tcW w:w="8748" w:type="dxa"/>
            <w:tcBorders>
              <w:top w:val="nil"/>
              <w:left w:val="nil"/>
              <w:bottom w:val="nil"/>
              <w:right w:val="nil"/>
            </w:tcBorders>
          </w:tcPr>
          <w:p w14:paraId="0392B3BE" w14:textId="77777777"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14:paraId="2E063943" w14:textId="77777777" w:rsidR="00BC1C3E" w:rsidRPr="00FF360C" w:rsidRDefault="00BC1C3E" w:rsidP="00FF12FA">
            <w:r>
              <w:t>(</w:t>
            </w:r>
            <w:r w:rsidR="005C22C8">
              <w:fldChar w:fldCharType="begin"/>
            </w:r>
            <w:r w:rsidR="005C22C8">
              <w:instrText xml:space="preserve"> SEQ Equation \* ARABIC </w:instrText>
            </w:r>
            <w:r w:rsidR="005C22C8">
              <w:fldChar w:fldCharType="separate"/>
            </w:r>
            <w:r w:rsidR="00933F6A">
              <w:rPr>
                <w:noProof/>
              </w:rPr>
              <w:t>16</w:t>
            </w:r>
            <w:r w:rsidR="005C22C8">
              <w:rPr>
                <w:noProof/>
              </w:rPr>
              <w:fldChar w:fldCharType="end"/>
            </w:r>
            <w:r>
              <w:t>)</w:t>
            </w:r>
          </w:p>
        </w:tc>
      </w:tr>
    </w:tbl>
    <w:p w14:paraId="169D88BB" w14:textId="77777777"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w:t>
      </w:r>
      <w:proofErr w:type="gramStart"/>
      <w:r>
        <w:rPr>
          <w:rFonts w:eastAsiaTheme="minorEastAsia" w:cstheme="minorHAnsi"/>
        </w:rPr>
        <w:t>projection,</w:t>
      </w:r>
      <w:proofErr w:type="gramEnd"/>
      <w:r>
        <w:rPr>
          <w:rFonts w:eastAsiaTheme="minorEastAsia" w:cstheme="minorHAnsi"/>
        </w:rPr>
        <w:t xml:space="preserve">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14:paraId="760A83F6" w14:textId="77777777" w:rsidTr="00FF12FA">
        <w:tc>
          <w:tcPr>
            <w:tcW w:w="8748" w:type="dxa"/>
            <w:tcBorders>
              <w:top w:val="nil"/>
              <w:left w:val="nil"/>
              <w:bottom w:val="nil"/>
              <w:right w:val="nil"/>
            </w:tcBorders>
          </w:tcPr>
          <w:p w14:paraId="34932EAC" w14:textId="77777777" w:rsidR="00BC1C3E" w:rsidRPr="00654FAB" w:rsidRDefault="005C22C8"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14:paraId="0D7253EE" w14:textId="77777777" w:rsidR="00BC1C3E" w:rsidRPr="00FF360C" w:rsidRDefault="00BC1C3E" w:rsidP="00FF12FA">
            <w:bookmarkStart w:id="32" w:name="_Ref413158968"/>
            <w:r>
              <w:t>(</w:t>
            </w:r>
            <w:r w:rsidR="005C22C8">
              <w:fldChar w:fldCharType="begin"/>
            </w:r>
            <w:r w:rsidR="005C22C8">
              <w:instrText xml:space="preserve"> SEQ Equation \* ARABIC </w:instrText>
            </w:r>
            <w:r w:rsidR="005C22C8">
              <w:fldChar w:fldCharType="separate"/>
            </w:r>
            <w:r w:rsidR="00933F6A">
              <w:rPr>
                <w:noProof/>
              </w:rPr>
              <w:t>17</w:t>
            </w:r>
            <w:r w:rsidR="005C22C8">
              <w:rPr>
                <w:noProof/>
              </w:rPr>
              <w:fldChar w:fldCharType="end"/>
            </w:r>
            <w:r>
              <w:t>)</w:t>
            </w:r>
            <w:bookmarkEnd w:id="32"/>
          </w:p>
        </w:tc>
      </w:tr>
    </w:tbl>
    <w:p w14:paraId="0C755E8B" w14:textId="77777777"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14:paraId="6882E0BA" w14:textId="77777777" w:rsidTr="00FF12FA">
        <w:tc>
          <w:tcPr>
            <w:tcW w:w="8748" w:type="dxa"/>
            <w:tcBorders>
              <w:top w:val="nil"/>
              <w:left w:val="nil"/>
              <w:bottom w:val="nil"/>
              <w:right w:val="nil"/>
            </w:tcBorders>
          </w:tcPr>
          <w:p w14:paraId="0DB8BCD0" w14:textId="77777777"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14:paraId="03302187" w14:textId="77777777" w:rsidR="00BC1C3E" w:rsidRPr="00FF360C" w:rsidRDefault="00BC1C3E" w:rsidP="00FF12FA">
            <w:r>
              <w:t>(</w:t>
            </w:r>
            <w:r w:rsidR="005C22C8">
              <w:fldChar w:fldCharType="begin"/>
            </w:r>
            <w:r w:rsidR="005C22C8">
              <w:instrText xml:space="preserve"> SEQ Equation \* ARABIC </w:instrText>
            </w:r>
            <w:r w:rsidR="005C22C8">
              <w:fldChar w:fldCharType="separate"/>
            </w:r>
            <w:r w:rsidR="00933F6A">
              <w:rPr>
                <w:noProof/>
              </w:rPr>
              <w:t>18</w:t>
            </w:r>
            <w:r w:rsidR="005C22C8">
              <w:rPr>
                <w:noProof/>
              </w:rPr>
              <w:fldChar w:fldCharType="end"/>
            </w:r>
            <w:r>
              <w:t>)</w:t>
            </w:r>
          </w:p>
        </w:tc>
      </w:tr>
    </w:tbl>
    <w:p w14:paraId="7FF4319C" w14:textId="77777777"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End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14:paraId="5620300C" w14:textId="77777777" w:rsidR="00626E52" w:rsidRDefault="003026E2" w:rsidP="00883132">
      <w:pPr>
        <w:pStyle w:val="berschrift2"/>
        <w:numPr>
          <w:ilvl w:val="1"/>
          <w:numId w:val="1"/>
        </w:numPr>
      </w:pPr>
      <w:r>
        <w:t xml:space="preserve"> </w:t>
      </w:r>
      <w:bookmarkStart w:id="33" w:name="_Toc413454120"/>
      <w:r w:rsidR="00626E52">
        <w:t>Feature</w:t>
      </w:r>
      <w:r w:rsidR="00CA73F3">
        <w:t xml:space="preserve"> </w:t>
      </w:r>
      <w:r w:rsidR="00626E52">
        <w:t>selection</w:t>
      </w:r>
      <w:bookmarkEnd w:id="33"/>
    </w:p>
    <w:p w14:paraId="2BE0184C" w14:textId="77777777"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14:paraId="4F10F094" w14:textId="77777777" w:rsidR="00CA73F3" w:rsidRDefault="00CA73F3" w:rsidP="00883132">
      <w:pPr>
        <w:pStyle w:val="Listenabsatz"/>
        <w:numPr>
          <w:ilvl w:val="0"/>
          <w:numId w:val="3"/>
        </w:numPr>
      </w:pPr>
      <w:r>
        <w:lastRenderedPageBreak/>
        <w:t>Improving the prediction performance</w:t>
      </w:r>
    </w:p>
    <w:p w14:paraId="57EA36DB" w14:textId="77777777" w:rsidR="00CA73F3" w:rsidRDefault="00CA73F3" w:rsidP="00883132">
      <w:pPr>
        <w:pStyle w:val="Listenabsatz"/>
        <w:numPr>
          <w:ilvl w:val="0"/>
          <w:numId w:val="3"/>
        </w:numPr>
      </w:pPr>
      <w:r>
        <w:t>Providing faster and mor</w:t>
      </w:r>
      <w:r w:rsidR="00D36146">
        <w:t>e</w:t>
      </w:r>
      <w:r>
        <w:t xml:space="preserve"> cost-</w:t>
      </w:r>
      <w:r w:rsidR="00D36146">
        <w:t>effective</w:t>
      </w:r>
      <w:r>
        <w:t xml:space="preserve"> predictors</w:t>
      </w:r>
    </w:p>
    <w:p w14:paraId="4F474846" w14:textId="77777777" w:rsidR="00CA73F3" w:rsidRDefault="00CA73F3" w:rsidP="00883132">
      <w:pPr>
        <w:pStyle w:val="Listenabsatz"/>
        <w:numPr>
          <w:ilvl w:val="0"/>
          <w:numId w:val="3"/>
        </w:numPr>
      </w:pPr>
      <w:r>
        <w:t>Providing a better understanding of processing the data</w:t>
      </w:r>
    </w:p>
    <w:p w14:paraId="7CAC81AA" w14:textId="77777777"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14:paraId="00F7479B" w14:textId="77777777" w:rsidR="008348E5" w:rsidRDefault="00760339" w:rsidP="00D36146">
      <w:r>
        <w:t>Wrapper</w:t>
      </w:r>
      <w:r w:rsidR="007A7FDA">
        <w:t xml:space="preserve"> methods are based on a learning </w:t>
      </w:r>
      <w:proofErr w:type="gramStart"/>
      <w:r w:rsidR="007A7FDA">
        <w:t>machine which</w:t>
      </w:r>
      <w:proofErr w:type="gramEnd"/>
      <w:r w:rsidR="007A7FDA">
        <w:t xml:space="preserve">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14:paraId="2982A7B4" w14:textId="77777777"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14:paraId="1468662F" w14:textId="77777777" w:rsidR="00D36146" w:rsidRDefault="007A7FDA" w:rsidP="00D36146">
      <w:r>
        <w:t>Embedded methods perform variable selection in the process of training and are usually specific too given learning machines.</w:t>
      </w:r>
      <w:r w:rsidR="008348E5">
        <w:t xml:space="preserve"> The random forest feature selection is an embedded </w:t>
      </w:r>
      <w:proofErr w:type="gramStart"/>
      <w:r w:rsidR="008348E5">
        <w:t>method which</w:t>
      </w:r>
      <w:proofErr w:type="gramEnd"/>
      <w:r w:rsidR="008348E5">
        <w:t xml:space="preserve">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End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14:paraId="0424C420" w14:textId="77777777" w:rsidR="004414BD" w:rsidRDefault="004414BD" w:rsidP="00883132">
      <w:pPr>
        <w:pStyle w:val="berschrift3"/>
        <w:numPr>
          <w:ilvl w:val="2"/>
          <w:numId w:val="1"/>
        </w:numPr>
      </w:pPr>
      <w:bookmarkStart w:id="34" w:name="_Ref410594610"/>
      <w:bookmarkStart w:id="35" w:name="_Toc413454121"/>
      <w:r>
        <w:t>Fisher score</w:t>
      </w:r>
      <w:bookmarkEnd w:id="34"/>
      <w:bookmarkEnd w:id="35"/>
    </w:p>
    <w:p w14:paraId="1184AD72" w14:textId="77777777"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End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14:paraId="771D63CC" w14:textId="77777777" w:rsidTr="00FF12FA">
        <w:tc>
          <w:tcPr>
            <w:tcW w:w="8748" w:type="dxa"/>
            <w:tcBorders>
              <w:top w:val="nil"/>
              <w:left w:val="nil"/>
              <w:bottom w:val="nil"/>
              <w:right w:val="nil"/>
            </w:tcBorders>
          </w:tcPr>
          <w:p w14:paraId="29FEB7E2" w14:textId="77777777"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14:paraId="2BE1238B" w14:textId="77777777" w:rsidR="004414BD" w:rsidRPr="00FF360C" w:rsidRDefault="004414BD" w:rsidP="00FF12FA">
            <w:bookmarkStart w:id="36" w:name="_Ref402724107"/>
            <w:bookmarkStart w:id="37" w:name="_Ref402724129"/>
            <w:r>
              <w:t>(</w:t>
            </w:r>
            <w:r w:rsidR="005C22C8">
              <w:fldChar w:fldCharType="begin"/>
            </w:r>
            <w:r w:rsidR="005C22C8">
              <w:instrText xml:space="preserve"> </w:instrText>
            </w:r>
            <w:r w:rsidR="005C22C8">
              <w:instrText xml:space="preserve">SEQ Equation \* ARABIC </w:instrText>
            </w:r>
            <w:r w:rsidR="005C22C8">
              <w:fldChar w:fldCharType="separate"/>
            </w:r>
            <w:r w:rsidR="00933F6A">
              <w:rPr>
                <w:noProof/>
              </w:rPr>
              <w:t>19</w:t>
            </w:r>
            <w:r w:rsidR="005C22C8">
              <w:rPr>
                <w:noProof/>
              </w:rPr>
              <w:fldChar w:fldCharType="end"/>
            </w:r>
            <w:bookmarkStart w:id="38" w:name="_Ref402724101"/>
            <w:bookmarkEnd w:id="36"/>
            <w:r>
              <w:t>)</w:t>
            </w:r>
            <w:bookmarkEnd w:id="37"/>
            <w:bookmarkEnd w:id="38"/>
          </w:p>
        </w:tc>
      </w:tr>
    </w:tbl>
    <w:p w14:paraId="3D8A7891" w14:textId="77777777"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14:paraId="481B99CA" w14:textId="77777777" w:rsidTr="00FF12FA">
        <w:tc>
          <w:tcPr>
            <w:tcW w:w="8748" w:type="dxa"/>
            <w:tcBorders>
              <w:top w:val="nil"/>
              <w:left w:val="nil"/>
              <w:bottom w:val="nil"/>
              <w:right w:val="nil"/>
            </w:tcBorders>
          </w:tcPr>
          <w:p w14:paraId="044020AE" w14:textId="77777777" w:rsidR="004414BD" w:rsidRPr="00453A9E" w:rsidRDefault="005C22C8"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14:paraId="2B326A0F" w14:textId="77777777" w:rsidR="004414BD" w:rsidRPr="00FF360C" w:rsidRDefault="004414BD" w:rsidP="00FF12FA">
            <w:r>
              <w:t>(</w:t>
            </w:r>
            <w:r w:rsidR="005C22C8">
              <w:fldChar w:fldCharType="begin"/>
            </w:r>
            <w:r w:rsidR="005C22C8">
              <w:instrText xml:space="preserve"> SEQ Equation \* ARABIC </w:instrText>
            </w:r>
            <w:r w:rsidR="005C22C8">
              <w:fldChar w:fldCharType="separate"/>
            </w:r>
            <w:r w:rsidR="00933F6A">
              <w:rPr>
                <w:noProof/>
              </w:rPr>
              <w:t>20</w:t>
            </w:r>
            <w:r w:rsidR="005C22C8">
              <w:rPr>
                <w:noProof/>
              </w:rPr>
              <w:fldChar w:fldCharType="end"/>
            </w:r>
            <w:r>
              <w:t>)</w:t>
            </w:r>
          </w:p>
        </w:tc>
      </w:tr>
      <w:tr w:rsidR="004414BD" w:rsidRPr="00FF360C" w14:paraId="0410CFFE" w14:textId="77777777" w:rsidTr="00FF12FA">
        <w:tc>
          <w:tcPr>
            <w:tcW w:w="8748" w:type="dxa"/>
            <w:tcBorders>
              <w:top w:val="nil"/>
              <w:left w:val="nil"/>
              <w:bottom w:val="nil"/>
              <w:right w:val="nil"/>
            </w:tcBorders>
          </w:tcPr>
          <w:p w14:paraId="65E7BA24" w14:textId="77777777" w:rsidR="004414BD" w:rsidRPr="00453A9E" w:rsidRDefault="005C22C8"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05DCD62A" w14:textId="77777777" w:rsidR="004414BD" w:rsidRPr="00FF360C" w:rsidRDefault="004414BD" w:rsidP="00FF12FA">
            <w:r>
              <w:t>(</w:t>
            </w:r>
            <w:r w:rsidR="005C22C8">
              <w:fldChar w:fldCharType="begin"/>
            </w:r>
            <w:r w:rsidR="005C22C8">
              <w:instrText xml:space="preserve"> SEQ Equation \* ARABIC </w:instrText>
            </w:r>
            <w:r w:rsidR="005C22C8">
              <w:fldChar w:fldCharType="separate"/>
            </w:r>
            <w:r w:rsidR="00933F6A">
              <w:rPr>
                <w:noProof/>
              </w:rPr>
              <w:t>21</w:t>
            </w:r>
            <w:r w:rsidR="005C22C8">
              <w:rPr>
                <w:noProof/>
              </w:rPr>
              <w:fldChar w:fldCharType="end"/>
            </w:r>
            <w:r>
              <w:t>)</w:t>
            </w:r>
          </w:p>
        </w:tc>
      </w:tr>
      <w:tr w:rsidR="004414BD" w:rsidRPr="00FF360C" w14:paraId="2C844F62" w14:textId="77777777" w:rsidTr="00FF12FA">
        <w:tc>
          <w:tcPr>
            <w:tcW w:w="8748" w:type="dxa"/>
            <w:tcBorders>
              <w:top w:val="nil"/>
              <w:left w:val="nil"/>
              <w:bottom w:val="nil"/>
              <w:right w:val="nil"/>
            </w:tcBorders>
          </w:tcPr>
          <w:p w14:paraId="140808BC" w14:textId="77777777" w:rsidR="004414BD" w:rsidRPr="00453A9E" w:rsidRDefault="005C22C8"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14:paraId="1343D663" w14:textId="77777777" w:rsidR="004414BD" w:rsidRPr="00FF360C" w:rsidRDefault="004414BD" w:rsidP="00FF12FA">
            <w:r>
              <w:t>(</w:t>
            </w:r>
            <w:r w:rsidR="005C22C8">
              <w:fldChar w:fldCharType="begin"/>
            </w:r>
            <w:r w:rsidR="005C22C8">
              <w:instrText xml:space="preserve"> SEQ Equation \* ARABIC </w:instrText>
            </w:r>
            <w:r w:rsidR="005C22C8">
              <w:fldChar w:fldCharType="separate"/>
            </w:r>
            <w:r w:rsidR="00933F6A">
              <w:rPr>
                <w:noProof/>
              </w:rPr>
              <w:t>22</w:t>
            </w:r>
            <w:r w:rsidR="005C22C8">
              <w:rPr>
                <w:noProof/>
              </w:rPr>
              <w:fldChar w:fldCharType="end"/>
            </w:r>
            <w:r>
              <w:t>)</w:t>
            </w:r>
          </w:p>
        </w:tc>
      </w:tr>
      <w:tr w:rsidR="004414BD" w:rsidRPr="00FF360C" w14:paraId="184F1E61" w14:textId="77777777" w:rsidTr="00FF12FA">
        <w:tc>
          <w:tcPr>
            <w:tcW w:w="8748" w:type="dxa"/>
            <w:tcBorders>
              <w:top w:val="nil"/>
              <w:left w:val="nil"/>
              <w:bottom w:val="nil"/>
              <w:right w:val="nil"/>
            </w:tcBorders>
          </w:tcPr>
          <w:p w14:paraId="6AE63E03" w14:textId="77777777" w:rsidR="004414BD" w:rsidRPr="00453A9E" w:rsidRDefault="005C22C8"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1DE5EA02" w14:textId="77777777" w:rsidR="004414BD" w:rsidRPr="00FF360C" w:rsidRDefault="004414BD" w:rsidP="00FF12FA">
            <w:r>
              <w:t>(</w:t>
            </w:r>
            <w:r w:rsidR="005C22C8">
              <w:fldChar w:fldCharType="begin"/>
            </w:r>
            <w:r w:rsidR="005C22C8">
              <w:instrText xml:space="preserve"> SEQ Equation \* ARABIC </w:instrText>
            </w:r>
            <w:r w:rsidR="005C22C8">
              <w:fldChar w:fldCharType="separate"/>
            </w:r>
            <w:r w:rsidR="00933F6A">
              <w:rPr>
                <w:noProof/>
              </w:rPr>
              <w:t>23</w:t>
            </w:r>
            <w:r w:rsidR="005C22C8">
              <w:rPr>
                <w:noProof/>
              </w:rPr>
              <w:fldChar w:fldCharType="end"/>
            </w:r>
            <w:r>
              <w:t>)</w:t>
            </w:r>
          </w:p>
        </w:tc>
      </w:tr>
    </w:tbl>
    <w:p w14:paraId="2E4D25F0" w14:textId="77777777"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End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w:t>
      </w:r>
      <w:proofErr w:type="gramStart"/>
      <w:r>
        <w:t>two stage</w:t>
      </w:r>
      <w:proofErr w:type="gramEnd"/>
      <w:r>
        <w:t xml:space="preserve"> feature selection and not applied </w:t>
      </w:r>
      <w:r w:rsidR="00191E33">
        <w:t>as individual</w:t>
      </w:r>
      <w:r>
        <w:t xml:space="preserve"> feature selection</w:t>
      </w:r>
      <w:r w:rsidR="00191E33">
        <w:t xml:space="preserve"> method.</w:t>
      </w:r>
    </w:p>
    <w:p w14:paraId="60B53297" w14:textId="77777777" w:rsidR="004414BD" w:rsidRPr="005E4948" w:rsidRDefault="004414BD" w:rsidP="00883132">
      <w:pPr>
        <w:pStyle w:val="berschrift3"/>
        <w:numPr>
          <w:ilvl w:val="2"/>
          <w:numId w:val="1"/>
        </w:numPr>
      </w:pPr>
      <w:bookmarkStart w:id="39" w:name="_Ref402894533"/>
      <w:bookmarkStart w:id="40" w:name="_Toc413454122"/>
      <w:r>
        <w:t>Random forest feature selection</w:t>
      </w:r>
      <w:bookmarkEnd w:id="39"/>
      <w:bookmarkEnd w:id="40"/>
    </w:p>
    <w:p w14:paraId="2262B2DC" w14:textId="77777777"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-th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End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14:paraId="3F7459E5" w14:textId="77777777"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t>
      </w:r>
      <w:proofErr w:type="gramStart"/>
      <w:r w:rsidR="00191E33">
        <w:t>were</w:t>
      </w:r>
      <w:proofErr w:type="gramEnd"/>
      <w:r w:rsidR="00191E33">
        <w:t xml:space="preserv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The average of this number over all trees in the forest is the raw importance score for variable m. This raw importance score is divided by the standard deviation to get the </w:t>
      </w:r>
      <w:proofErr w:type="gramStart"/>
      <w:r>
        <w:t>z-score</w:t>
      </w:r>
      <w:proofErr w:type="gramEnd"/>
      <w:r>
        <w:t xml:space="preserve"> which is used as the variable importance score</w:t>
      </w:r>
      <w:r w:rsidR="00885817">
        <w:t xml:space="preserve"> </w:t>
      </w:r>
      <w:sdt>
        <w:sdtPr>
          <w:id w:val="-1421101396"/>
          <w:citation/>
        </w:sdtPr>
        <w:sdtEnd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14:paraId="6DA973F7" w14:textId="77777777" w:rsidR="00737A2E" w:rsidRDefault="00737A2E" w:rsidP="00883132">
      <w:pPr>
        <w:pStyle w:val="berschrift2"/>
        <w:numPr>
          <w:ilvl w:val="1"/>
          <w:numId w:val="1"/>
        </w:numPr>
      </w:pPr>
      <w:r>
        <w:t xml:space="preserve"> </w:t>
      </w:r>
      <w:bookmarkStart w:id="41" w:name="_Toc413454123"/>
      <w:r>
        <w:t>Object Classification</w:t>
      </w:r>
      <w:bookmarkEnd w:id="41"/>
    </w:p>
    <w:p w14:paraId="18D2B967" w14:textId="77777777"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w:t>
      </w:r>
      <w:proofErr w:type="gramStart"/>
      <w:r w:rsidR="001B5D44">
        <w:t>algorithms which</w:t>
      </w:r>
      <w:proofErr w:type="gramEnd"/>
      <w:r w:rsidR="001B5D44">
        <w:t xml:space="preserve"> can be </w:t>
      </w:r>
      <w:r w:rsidR="00F43F3E">
        <w:t>divided</w:t>
      </w:r>
      <w:r w:rsidR="001B5D44">
        <w:t xml:space="preserve"> in supervised and unsupervised classification methods. </w:t>
      </w:r>
    </w:p>
    <w:p w14:paraId="671F62D5" w14:textId="77777777" w:rsidR="00765680" w:rsidRPr="00C834E6" w:rsidRDefault="001B5D44" w:rsidP="006E0E8C">
      <w:r>
        <w:t xml:space="preserve">A </w:t>
      </w:r>
      <w:proofErr w:type="gramStart"/>
      <w:r>
        <w:t>classifier which is used in many applications</w:t>
      </w:r>
      <w:proofErr w:type="gramEnd"/>
      <w:r>
        <w:t xml:space="preserve">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w:t>
      </w:r>
      <w:proofErr w:type="gramStart"/>
      <w:r>
        <w:t>classifier which is based on decision tree</w:t>
      </w:r>
      <w:r w:rsidR="00A26B86">
        <w:t>s</w:t>
      </w:r>
      <w:r>
        <w:t xml:space="preserve"> classifiers</w:t>
      </w:r>
      <w:proofErr w:type="gramEnd"/>
      <w:r>
        <w:t xml:space="preserve">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End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14:paraId="3A1F6AFB" w14:textId="77777777" w:rsidR="006E0E8C" w:rsidRDefault="006E0E8C" w:rsidP="00883132">
      <w:pPr>
        <w:pStyle w:val="berschrift3"/>
        <w:numPr>
          <w:ilvl w:val="2"/>
          <w:numId w:val="1"/>
        </w:numPr>
      </w:pPr>
      <w:bookmarkStart w:id="42" w:name="_Ref410643603"/>
      <w:bookmarkStart w:id="43" w:name="_Toc413454124"/>
      <w:r>
        <w:t>Random forest classifier</w:t>
      </w:r>
      <w:bookmarkEnd w:id="42"/>
      <w:bookmarkEnd w:id="43"/>
    </w:p>
    <w:p w14:paraId="625804B6" w14:textId="77777777" w:rsidR="006C1B5D" w:rsidRDefault="00A26B86" w:rsidP="006E0E8C">
      <w:r>
        <w:t xml:space="preserve">Random forests are ensemble </w:t>
      </w:r>
      <w:proofErr w:type="gramStart"/>
      <w:r>
        <w:t>classifiers which</w:t>
      </w:r>
      <w:proofErr w:type="gramEnd"/>
      <w:r>
        <w:t xml:space="preserve">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14:paraId="65B998AD" w14:textId="77777777" w:rsidR="006E0E8C" w:rsidRDefault="006E0E8C" w:rsidP="00AE3816">
      <w:pPr>
        <w:pStyle w:val="berschrift4"/>
      </w:pPr>
      <w:r>
        <w:t xml:space="preserve">Introduction </w:t>
      </w:r>
      <w:r w:rsidR="00D937B0">
        <w:t xml:space="preserve">to </w:t>
      </w:r>
      <w:r>
        <w:t xml:space="preserve">ensemble classifier </w:t>
      </w:r>
    </w:p>
    <w:p w14:paraId="1C230788" w14:textId="77777777"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fiers</w:t>
      </w:r>
      <w:proofErr w:type="gramStart"/>
      <w:r w:rsidR="00227098">
        <w:t>) which</w:t>
      </w:r>
      <w:proofErr w:type="gramEnd"/>
      <w:r w:rsidR="00227098">
        <w:t xml:space="preserve"> are learning the </w:t>
      </w:r>
      <w:r>
        <w:t xml:space="preserve">classified patterns of the training set. An </w:t>
      </w:r>
      <w:proofErr w:type="gramStart"/>
      <w:r>
        <w:t>algorithm which constructs the model</w:t>
      </w:r>
      <w:proofErr w:type="gramEnd"/>
      <w:r>
        <w:t xml:space="preserve">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End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14:paraId="06E4A85A" w14:textId="77777777" w:rsidR="00282C23"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w:t>
      </w:r>
      <w:r w:rsidR="00227098">
        <w:t xml:space="preserve">ggregating) for tree learning. </w:t>
      </w:r>
    </w:p>
    <w:p w14:paraId="0D1B442A" w14:textId="77777777" w:rsidR="006E0E8C" w:rsidRPr="00A63ABD" w:rsidRDefault="006E0E8C" w:rsidP="00282C23">
      <w:pPr>
        <w:pStyle w:val="berschrift4"/>
      </w:pPr>
      <w:r>
        <w:t>Random forest training</w:t>
      </w:r>
    </w:p>
    <w:p w14:paraId="6A12ACF6" w14:textId="77777777"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w:proofErr w:type="gramStart"/>
        <m:r>
          <w:rPr>
            <w:rFonts w:ascii="Cambria Math" w:hAnsi="Cambria Math"/>
          </w:rPr>
          <m:t>,…,</m:t>
        </m:r>
        <w:proofErr w:type="gramEnd"/>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End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proofErr w:type="gramStart"/>
      <w:r>
        <w:t xml:space="preserve">  features</w:t>
      </w:r>
      <w:proofErr w:type="gramEnd"/>
      <w:r>
        <w:t xml:space="preserve"> are used in each split </w:t>
      </w:r>
      <w:sdt>
        <w:sdtPr>
          <w:id w:val="1153650968"/>
          <w:citation/>
        </w:sdtPr>
        <w:sdtEnd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14:paraId="698251ED" w14:textId="77777777" w:rsidR="006E0E8C" w:rsidRDefault="006E0E8C" w:rsidP="00AE3816">
      <w:pPr>
        <w:pStyle w:val="berschrift4"/>
      </w:pPr>
      <w:r>
        <w:t>Random forest prediction</w:t>
      </w:r>
    </w:p>
    <w:p w14:paraId="478DD4E7" w14:textId="77777777" w:rsidR="006E0E8C" w:rsidRDefault="006E0E8C" w:rsidP="006E0E8C">
      <w:pPr>
        <w:rPr>
          <w:rFonts w:eastAsiaTheme="minorEastAsia"/>
        </w:rPr>
      </w:pPr>
      <w:proofErr w:type="gramStart"/>
      <w:r>
        <w:t>The random forest prediction of a sample is done by predicting each trained tree in the random forest and averaging the prediction results over all trees</w:t>
      </w:r>
      <w:proofErr w:type="gramEnd"/>
      <w:r>
        <w:t xml:space="preserve">.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trees in the forest </w:t>
      </w:r>
      <w:proofErr w:type="gramStart"/>
      <w:r>
        <w:t xml:space="preserve">and  </w:t>
      </w:r>
      <w:proofErr w:type="gramEnd"/>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End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14:paraId="3CF35D42" w14:textId="77777777" w:rsidTr="00227098">
        <w:tc>
          <w:tcPr>
            <w:tcW w:w="8748" w:type="dxa"/>
          </w:tcPr>
          <w:p w14:paraId="272D79A9" w14:textId="77777777" w:rsidR="006E0E8C" w:rsidRPr="00453A9E" w:rsidRDefault="005C22C8"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14:paraId="16A116C6" w14:textId="77777777" w:rsidR="006E0E8C" w:rsidRPr="00FF360C" w:rsidRDefault="006E0E8C" w:rsidP="00FF12FA">
            <w:bookmarkStart w:id="44" w:name="_Ref403230785"/>
            <w:r>
              <w:t>(</w:t>
            </w:r>
            <w:r w:rsidR="005C22C8">
              <w:fldChar w:fldCharType="begin"/>
            </w:r>
            <w:r w:rsidR="005C22C8">
              <w:instrText xml:space="preserve"> SEQ Equation \* ARABIC </w:instrText>
            </w:r>
            <w:r w:rsidR="005C22C8">
              <w:fldChar w:fldCharType="separate"/>
            </w:r>
            <w:r w:rsidR="00933F6A">
              <w:rPr>
                <w:noProof/>
              </w:rPr>
              <w:t>24</w:t>
            </w:r>
            <w:r w:rsidR="005C22C8">
              <w:rPr>
                <w:noProof/>
              </w:rPr>
              <w:fldChar w:fldCharType="end"/>
            </w:r>
            <w:r>
              <w:t>)</w:t>
            </w:r>
            <w:bookmarkEnd w:id="44"/>
          </w:p>
        </w:tc>
      </w:tr>
    </w:tbl>
    <w:p w14:paraId="5F4D70B6" w14:textId="77777777" w:rsidR="006E0E8C" w:rsidRPr="00121134" w:rsidRDefault="006E0E8C" w:rsidP="009B2887">
      <w:pPr>
        <w:pStyle w:val="berschrift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14:paraId="38E9D7C0" w14:textId="77777777"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w:proofErr w:type="gramStart"/>
        <m:r>
          <w:rPr>
            <w:rFonts w:ascii="Cambria Math" w:eastAsiaTheme="minorEastAsia" w:hAnsi="Cambria Math"/>
          </w:rPr>
          <m:t>,</m:t>
        </m:r>
        <w:proofErr w:type="gramEn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w:t>
      </w:r>
      <w:proofErr w:type="gramStart"/>
      <w:r w:rsidRPr="007B1DFC">
        <w:rPr>
          <w:rFonts w:eastAsiaTheme="minorEastAsia"/>
        </w:rPr>
        <w:t xml:space="preserve">samples that are not used to construct 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-th tree to get a classification</w:t>
      </w:r>
      <w:proofErr w:type="gramEnd"/>
      <w:r w:rsidRPr="007B1DFC">
        <w:rPr>
          <w:rFonts w:eastAsiaTheme="minorEastAsia"/>
        </w:rPr>
        <w:t xml:space="preserve">.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End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14:paraId="7E06AE39" w14:textId="77777777" w:rsidR="006E0E8C" w:rsidRDefault="006E0E8C" w:rsidP="00883132">
      <w:pPr>
        <w:pStyle w:val="berschrift3"/>
        <w:numPr>
          <w:ilvl w:val="2"/>
          <w:numId w:val="1"/>
        </w:numPr>
      </w:pPr>
      <w:bookmarkStart w:id="45" w:name="_Ref410643605"/>
      <w:bookmarkStart w:id="46" w:name="_Toc413454125"/>
      <w:r>
        <w:t>Support vector machine classifier</w:t>
      </w:r>
      <w:bookmarkEnd w:id="45"/>
      <w:bookmarkEnd w:id="46"/>
    </w:p>
    <w:p w14:paraId="6156B9DD" w14:textId="77777777"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 xml:space="preserve">Given a set of training samples, each marked with one of two classification </w:t>
      </w:r>
      <w:proofErr w:type="gramStart"/>
      <w:r w:rsidR="00E478C4">
        <w:t>categories</w:t>
      </w:r>
      <w:r w:rsidR="00C675BB">
        <w:t>,</w:t>
      </w:r>
      <w:proofErr w:type="gramEnd"/>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proofErr w:type="gramStart"/>
      <w:r w:rsidR="0083020B">
        <w:t xml:space="preserve">  can</w:t>
      </w:r>
      <w:proofErr w:type="gramEnd"/>
      <w:r w:rsidR="0083020B">
        <w:t xml:space="preserve"> efficiently perform a non-linear classification by using the so called kernel-trick. The kernel-trick is a mapping of the input data to a high-dimensional feature space </w:t>
      </w:r>
      <w:sdt>
        <w:sdtPr>
          <w:id w:val="-627710571"/>
          <w:citation/>
        </w:sdtPr>
        <w:sdtEnd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14:paraId="5725488C" w14:textId="77777777" w:rsidR="006E0E8C" w:rsidRDefault="006E0E8C" w:rsidP="00AE3816">
      <w:pPr>
        <w:pStyle w:val="berschrift4"/>
      </w:pPr>
      <w:r>
        <w:t>Linear Support vector machine</w:t>
      </w:r>
    </w:p>
    <w:p w14:paraId="4C5D06F7" w14:textId="77777777"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14:paraId="68C9EEE0" w14:textId="77777777" w:rsidTr="002121E2">
        <w:tc>
          <w:tcPr>
            <w:tcW w:w="8748" w:type="dxa"/>
            <w:tcBorders>
              <w:top w:val="nil"/>
              <w:left w:val="nil"/>
              <w:bottom w:val="nil"/>
              <w:right w:val="nil"/>
            </w:tcBorders>
          </w:tcPr>
          <w:p w14:paraId="27E0FEFC" w14:textId="77777777" w:rsidR="00AA3148" w:rsidRPr="00453A9E" w:rsidRDefault="005C22C8"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14:paraId="7DA2C76F" w14:textId="77777777" w:rsidR="00AA3148" w:rsidRPr="00FF360C" w:rsidRDefault="00AA3148" w:rsidP="002121E2">
            <w:r>
              <w:t>(</w:t>
            </w:r>
            <w:r w:rsidR="005C22C8">
              <w:fldChar w:fldCharType="begin"/>
            </w:r>
            <w:r w:rsidR="005C22C8">
              <w:instrText xml:space="preserve"> SEQ Equation \* ARABIC </w:instrText>
            </w:r>
            <w:r w:rsidR="005C22C8">
              <w:fldChar w:fldCharType="separate"/>
            </w:r>
            <w:r w:rsidR="00933F6A">
              <w:rPr>
                <w:noProof/>
              </w:rPr>
              <w:t>25</w:t>
            </w:r>
            <w:r w:rsidR="005C22C8">
              <w:rPr>
                <w:noProof/>
              </w:rPr>
              <w:fldChar w:fldCharType="end"/>
            </w:r>
            <w:r>
              <w:t>)</w:t>
            </w:r>
          </w:p>
        </w:tc>
      </w:tr>
    </w:tbl>
    <w:p w14:paraId="25DDE377" w14:textId="77777777"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w:t>
      </w:r>
      <w:proofErr w:type="gramStart"/>
      <w:r w:rsidR="00B01B45">
        <w:rPr>
          <w:rFonts w:eastAsiaTheme="minorEastAsia"/>
        </w:rPr>
        <w:t>origen</w:t>
      </w:r>
      <w:proofErr w:type="gramEnd"/>
      <w:r w:rsidR="00B01B45">
        <w:rPr>
          <w:rFonts w:eastAsiaTheme="minorEastAsia"/>
        </w:rPr>
        <w:t xml:space="preserve">,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 xml:space="preserve">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748"/>
        <w:gridCol w:w="828"/>
      </w:tblGrid>
      <w:tr w:rsidR="00A21E4C" w:rsidRPr="00FF360C" w14:paraId="02BBFFC3" w14:textId="77777777" w:rsidTr="00DA6AE3">
        <w:tc>
          <w:tcPr>
            <w:tcW w:w="8748" w:type="dxa"/>
            <w:tcBorders>
              <w:top w:val="nil"/>
              <w:left w:val="nil"/>
              <w:bottom w:val="nil"/>
              <w:right w:val="nil"/>
            </w:tcBorders>
          </w:tcPr>
          <w:p w14:paraId="4C6C08C6" w14:textId="77777777" w:rsidR="00A21E4C" w:rsidRPr="00453A9E" w:rsidRDefault="005C22C8"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679964C6" w14:textId="77777777" w:rsidR="00A21E4C" w:rsidRPr="00FF360C" w:rsidRDefault="00A21E4C" w:rsidP="00DA6AE3">
            <w:r>
              <w:t>(</w:t>
            </w:r>
            <w:r w:rsidR="005C22C8">
              <w:fldChar w:fldCharType="begin"/>
            </w:r>
            <w:r w:rsidR="005C22C8">
              <w:instrText xml:space="preserve"> SEQ Equation \* ARABIC </w:instrText>
            </w:r>
            <w:r w:rsidR="005C22C8">
              <w:fldChar w:fldCharType="separate"/>
            </w:r>
            <w:r w:rsidR="00933F6A">
              <w:rPr>
                <w:noProof/>
              </w:rPr>
              <w:t>26</w:t>
            </w:r>
            <w:r w:rsidR="005C22C8">
              <w:rPr>
                <w:noProof/>
              </w:rPr>
              <w:fldChar w:fldCharType="end"/>
            </w:r>
            <w:r>
              <w:t>)</w:t>
            </w:r>
          </w:p>
        </w:tc>
      </w:tr>
      <w:tr w:rsidR="00A21E4C" w:rsidRPr="00FF360C" w14:paraId="677C523F" w14:textId="77777777" w:rsidTr="00DA6AE3">
        <w:tc>
          <w:tcPr>
            <w:tcW w:w="8748" w:type="dxa"/>
            <w:tcBorders>
              <w:top w:val="nil"/>
              <w:left w:val="nil"/>
              <w:bottom w:val="nil"/>
              <w:right w:val="nil"/>
            </w:tcBorders>
          </w:tcPr>
          <w:p w14:paraId="014F8AAD" w14:textId="77777777" w:rsidR="00A21E4C" w:rsidRPr="00453A9E" w:rsidRDefault="005C22C8"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6387B01E" w14:textId="77777777" w:rsidR="00A21E4C" w:rsidRPr="00FF360C" w:rsidRDefault="00A21E4C" w:rsidP="00DA6AE3">
            <w:bookmarkStart w:id="47" w:name="_Ref413166859"/>
            <w:r>
              <w:t>(</w:t>
            </w:r>
            <w:r w:rsidR="005C22C8">
              <w:fldChar w:fldCharType="begin"/>
            </w:r>
            <w:r w:rsidR="005C22C8">
              <w:instrText xml:space="preserve"> SEQ Equation \* ARABIC </w:instrText>
            </w:r>
            <w:r w:rsidR="005C22C8">
              <w:fldChar w:fldCharType="separate"/>
            </w:r>
            <w:r w:rsidR="00933F6A">
              <w:rPr>
                <w:noProof/>
              </w:rPr>
              <w:t>27</w:t>
            </w:r>
            <w:r w:rsidR="005C22C8">
              <w:rPr>
                <w:noProof/>
              </w:rPr>
              <w:fldChar w:fldCharType="end"/>
            </w:r>
            <w:r>
              <w:t>)</w:t>
            </w:r>
            <w:bookmarkEnd w:id="47"/>
          </w:p>
        </w:tc>
      </w:tr>
    </w:tbl>
    <w:p w14:paraId="276C2270" w14:textId="77777777"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14:paraId="34564857" w14:textId="77777777" w:rsidTr="00DA6AE3">
        <w:tc>
          <w:tcPr>
            <w:tcW w:w="8748" w:type="dxa"/>
            <w:tcBorders>
              <w:top w:val="nil"/>
              <w:left w:val="nil"/>
              <w:bottom w:val="nil"/>
              <w:right w:val="nil"/>
            </w:tcBorders>
          </w:tcPr>
          <w:p w14:paraId="7A71FD93" w14:textId="77777777" w:rsidR="00C55069" w:rsidRPr="00453A9E" w:rsidRDefault="005C22C8"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14:paraId="0219D6E9" w14:textId="77777777" w:rsidR="00C55069" w:rsidRPr="00FF360C" w:rsidRDefault="00C55069" w:rsidP="00DA6AE3">
            <w:bookmarkStart w:id="48" w:name="_Ref408260786"/>
            <w:r>
              <w:t>(</w:t>
            </w:r>
            <w:r w:rsidR="005C22C8">
              <w:fldChar w:fldCharType="begin"/>
            </w:r>
            <w:r w:rsidR="005C22C8">
              <w:instrText xml:space="preserve"> SEQ Equation \* ARABIC </w:instrText>
            </w:r>
            <w:r w:rsidR="005C22C8">
              <w:fldChar w:fldCharType="separate"/>
            </w:r>
            <w:r w:rsidR="00933F6A">
              <w:rPr>
                <w:noProof/>
              </w:rPr>
              <w:t>28</w:t>
            </w:r>
            <w:r w:rsidR="005C22C8">
              <w:rPr>
                <w:noProof/>
              </w:rPr>
              <w:fldChar w:fldCharType="end"/>
            </w:r>
            <w:r>
              <w:t>)</w:t>
            </w:r>
            <w:bookmarkEnd w:id="48"/>
          </w:p>
        </w:tc>
      </w:tr>
    </w:tbl>
    <w:p w14:paraId="6D220513" w14:textId="77777777"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w:proofErr w:type="gramStart"/>
        <m:r>
          <w:rPr>
            <w:rFonts w:ascii="Cambria Math" w:hAnsi="Cambria Math"/>
          </w:rPr>
          <m:t>-1</m:t>
        </m:r>
      </m:oMath>
      <w:r>
        <w:rPr>
          <w:rFonts w:eastAsiaTheme="minorEastAsia"/>
        </w:rPr>
        <w:t xml:space="preserve"> </w:t>
      </w:r>
      <w:r>
        <w:t>,</w:t>
      </w:r>
      <w:proofErr w:type="gramEnd"/>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ellenraster"/>
        <w:tblW w:w="0" w:type="auto"/>
        <w:tblLook w:val="04A0" w:firstRow="1" w:lastRow="0" w:firstColumn="1" w:lastColumn="0" w:noHBand="0" w:noVBand="1"/>
      </w:tblPr>
      <w:tblGrid>
        <w:gridCol w:w="8748"/>
        <w:gridCol w:w="828"/>
      </w:tblGrid>
      <w:tr w:rsidR="00BD31D6" w:rsidRPr="00FF360C" w14:paraId="7DD8E006" w14:textId="77777777" w:rsidTr="00DA6AE3">
        <w:tc>
          <w:tcPr>
            <w:tcW w:w="8748" w:type="dxa"/>
            <w:tcBorders>
              <w:top w:val="nil"/>
              <w:left w:val="nil"/>
              <w:bottom w:val="nil"/>
              <w:right w:val="nil"/>
            </w:tcBorders>
          </w:tcPr>
          <w:p w14:paraId="4D29A815" w14:textId="77777777" w:rsidR="00BD31D6" w:rsidRPr="00453A9E" w:rsidRDefault="005C22C8"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14:paraId="522202F9" w14:textId="77777777" w:rsidR="00BD31D6" w:rsidRPr="00FF360C" w:rsidRDefault="00BD31D6" w:rsidP="00DA6AE3">
            <w:bookmarkStart w:id="49" w:name="_Ref412207603"/>
            <w:r>
              <w:t>(</w:t>
            </w:r>
            <w:r w:rsidR="005C22C8">
              <w:fldChar w:fldCharType="begin"/>
            </w:r>
            <w:r w:rsidR="005C22C8">
              <w:instrText xml:space="preserve"> SEQ Equation \* ARABIC </w:instrText>
            </w:r>
            <w:r w:rsidR="005C22C8">
              <w:fldChar w:fldCharType="separate"/>
            </w:r>
            <w:r w:rsidR="00933F6A">
              <w:rPr>
                <w:noProof/>
              </w:rPr>
              <w:t>29</w:t>
            </w:r>
            <w:r w:rsidR="005C22C8">
              <w:rPr>
                <w:noProof/>
              </w:rPr>
              <w:fldChar w:fldCharType="end"/>
            </w:r>
            <w:r>
              <w:t>)</w:t>
            </w:r>
            <w:bookmarkEnd w:id="49"/>
          </w:p>
        </w:tc>
      </w:tr>
    </w:tbl>
    <w:p w14:paraId="041730A8" w14:textId="77777777"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w:t>
      </w:r>
      <w:proofErr w:type="gramStart"/>
      <w:r w:rsidR="00091EED">
        <w:rPr>
          <w:rFonts w:eastAsiaTheme="minorEastAsia"/>
        </w:rPr>
        <w:t>problem which can be solved</w:t>
      </w:r>
      <w:proofErr w:type="gramEnd"/>
      <w:r w:rsidR="00091EED">
        <w:rPr>
          <w:rFonts w:eastAsiaTheme="minorEastAsia"/>
        </w:rPr>
        <w:t xml:space="preserve">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End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14:paraId="6637BA9A" w14:textId="77777777" w:rsidTr="00DA6AE3">
        <w:tc>
          <w:tcPr>
            <w:tcW w:w="8748" w:type="dxa"/>
            <w:tcBorders>
              <w:top w:val="nil"/>
              <w:left w:val="nil"/>
              <w:bottom w:val="nil"/>
              <w:right w:val="nil"/>
            </w:tcBorders>
          </w:tcPr>
          <w:p w14:paraId="08B254DB" w14:textId="77777777"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14:paraId="3C6E1566" w14:textId="77777777" w:rsidR="00091EED" w:rsidRPr="00FF360C" w:rsidRDefault="00091EED" w:rsidP="00DA6AE3">
            <w:r>
              <w:t>(</w:t>
            </w:r>
            <w:r w:rsidR="005C22C8">
              <w:fldChar w:fldCharType="begin"/>
            </w:r>
            <w:r w:rsidR="005C22C8">
              <w:instrText xml:space="preserve"> SEQ Equation \* ARABIC </w:instrText>
            </w:r>
            <w:r w:rsidR="005C22C8">
              <w:fldChar w:fldCharType="separate"/>
            </w:r>
            <w:r w:rsidR="00933F6A">
              <w:rPr>
                <w:noProof/>
              </w:rPr>
              <w:t>30</w:t>
            </w:r>
            <w:r w:rsidR="005C22C8">
              <w:rPr>
                <w:noProof/>
              </w:rPr>
              <w:fldChar w:fldCharType="end"/>
            </w:r>
            <w:r>
              <w:t>)</w:t>
            </w:r>
          </w:p>
        </w:tc>
      </w:tr>
    </w:tbl>
    <w:p w14:paraId="02FE89E7" w14:textId="77777777"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w:t>
      </w:r>
      <w:proofErr w:type="gramStart"/>
      <w:r>
        <w:rPr>
          <w:rFonts w:eastAsiaTheme="minorEastAsia"/>
        </w:rPr>
        <w:t>the constrain</w:t>
      </w:r>
      <w:proofErr w:type="gramEnd"/>
      <w:r>
        <w:rPr>
          <w:rFonts w:eastAsiaTheme="minorEastAsia"/>
        </w:rPr>
        <w:t xml:space="preserve">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748"/>
        <w:gridCol w:w="828"/>
      </w:tblGrid>
      <w:tr w:rsidR="002D3D24" w:rsidRPr="00FF360C" w14:paraId="34E424FA" w14:textId="77777777" w:rsidTr="00DA6AE3">
        <w:tc>
          <w:tcPr>
            <w:tcW w:w="8748" w:type="dxa"/>
            <w:tcBorders>
              <w:top w:val="nil"/>
              <w:left w:val="nil"/>
              <w:bottom w:val="nil"/>
              <w:right w:val="nil"/>
            </w:tcBorders>
          </w:tcPr>
          <w:p w14:paraId="79FD223B" w14:textId="77777777" w:rsidR="002D3D24" w:rsidRPr="00453A9E" w:rsidRDefault="005C22C8"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14:paraId="7F171DEE" w14:textId="77777777" w:rsidR="002D3D24" w:rsidRPr="00FF360C" w:rsidRDefault="002D3D24" w:rsidP="00DA6AE3">
            <w:r>
              <w:t>(</w:t>
            </w:r>
            <w:r w:rsidR="005C22C8">
              <w:fldChar w:fldCharType="begin"/>
            </w:r>
            <w:r w:rsidR="005C22C8">
              <w:instrText xml:space="preserve"> SEQ Equation \* ARABIC </w:instrText>
            </w:r>
            <w:r w:rsidR="005C22C8">
              <w:fldChar w:fldCharType="separate"/>
            </w:r>
            <w:r w:rsidR="00933F6A">
              <w:rPr>
                <w:noProof/>
              </w:rPr>
              <w:t>31</w:t>
            </w:r>
            <w:r w:rsidR="005C22C8">
              <w:rPr>
                <w:noProof/>
              </w:rPr>
              <w:fldChar w:fldCharType="end"/>
            </w:r>
            <w:r>
              <w:t>)</w:t>
            </w:r>
          </w:p>
        </w:tc>
      </w:tr>
    </w:tbl>
    <w:p w14:paraId="2F6B6BDB" w14:textId="77777777"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14:paraId="49D34E5E" w14:textId="77777777" w:rsidTr="00DA6AE3">
        <w:tc>
          <w:tcPr>
            <w:tcW w:w="8748" w:type="dxa"/>
            <w:tcBorders>
              <w:top w:val="nil"/>
              <w:left w:val="nil"/>
              <w:bottom w:val="nil"/>
              <w:right w:val="nil"/>
            </w:tcBorders>
          </w:tcPr>
          <w:p w14:paraId="47156CA7" w14:textId="77777777" w:rsidR="002D3D24" w:rsidRPr="00453A9E" w:rsidRDefault="005C22C8"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14:paraId="1BF61012" w14:textId="77777777" w:rsidR="002D3D24" w:rsidRPr="00FF360C" w:rsidRDefault="002D3D24" w:rsidP="00DA6AE3">
            <w:r>
              <w:t>(</w:t>
            </w:r>
            <w:r w:rsidR="005C22C8">
              <w:fldChar w:fldCharType="begin"/>
            </w:r>
            <w:r w:rsidR="005C22C8">
              <w:instrText xml:space="preserve"> SEQ Equation \* ARABIC </w:instrText>
            </w:r>
            <w:r w:rsidR="005C22C8">
              <w:fldChar w:fldCharType="separate"/>
            </w:r>
            <w:r w:rsidR="00933F6A">
              <w:rPr>
                <w:noProof/>
              </w:rPr>
              <w:t>32</w:t>
            </w:r>
            <w:r w:rsidR="005C22C8">
              <w:rPr>
                <w:noProof/>
              </w:rPr>
              <w:fldChar w:fldCharType="end"/>
            </w:r>
            <w:r>
              <w:t>)</w:t>
            </w:r>
          </w:p>
        </w:tc>
      </w:tr>
      <w:tr w:rsidR="00AD39D5" w:rsidRPr="00FF360C" w14:paraId="2EAE3B94" w14:textId="77777777" w:rsidTr="00DA6AE3">
        <w:tc>
          <w:tcPr>
            <w:tcW w:w="8748" w:type="dxa"/>
            <w:tcBorders>
              <w:top w:val="nil"/>
              <w:left w:val="nil"/>
              <w:bottom w:val="nil"/>
              <w:right w:val="nil"/>
            </w:tcBorders>
          </w:tcPr>
          <w:p w14:paraId="4A723F18" w14:textId="77777777" w:rsidR="00AD39D5" w:rsidRDefault="005C22C8" w:rsidP="002D3D24">
            <w:pPr>
              <w:rPr>
                <w:rFonts w:ascii="Calibri" w:eastAsia="Calibri" w:hAnsi="Calibri" w:cs="Times New Roman"/>
              </w:rPr>
            </w:pPr>
            <w:sdt>
              <w:sdtPr>
                <w:rPr>
                  <w:rFonts w:ascii="Calibri" w:eastAsia="Calibri" w:hAnsi="Calibri" w:cs="Times New Roman"/>
                </w:rPr>
                <w:id w:val="287869508"/>
                <w:citation/>
              </w:sdtPr>
              <w:sdtEnd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14:paraId="1BEB587C" w14:textId="77777777" w:rsidR="00AD39D5" w:rsidRDefault="00AD39D5" w:rsidP="00DA6AE3"/>
        </w:tc>
      </w:tr>
    </w:tbl>
    <w:p w14:paraId="6D306EE2" w14:textId="77777777" w:rsidR="006E0E8C" w:rsidRPr="001838E6" w:rsidRDefault="006E0E8C" w:rsidP="00AE3816">
      <w:pPr>
        <w:pStyle w:val="berschrift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14:paraId="761AD74C" w14:textId="77777777" w:rsidR="006E0E8C" w:rsidRDefault="00091EED" w:rsidP="006E0E8C">
      <w:pPr>
        <w:rPr>
          <w:rFonts w:eastAsiaTheme="minorEastAsia"/>
        </w:rPr>
      </w:pPr>
      <w:proofErr w:type="gramStart"/>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proofErr w:type="gramEnd"/>
      <w:r>
        <w:t xml:space="preserve">. This is done </w:t>
      </w:r>
      <w:r w:rsidR="002D3D24">
        <w:t xml:space="preserve">with the </w:t>
      </w:r>
      <w:proofErr w:type="gramStart"/>
      <w:r w:rsidR="002D3D24">
        <w:t>so called</w:t>
      </w:r>
      <w:proofErr w:type="gramEnd"/>
      <w:r w:rsidR="002D3D24">
        <w:t xml:space="preserve">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m:t>
        </m:r>
        <w:proofErr w:type="gramStart"/>
        <m:r>
          <w:rPr>
            <w:rFonts w:ascii="Cambria Math" w:eastAsiaTheme="minorEastAsia" w:hAnsi="Cambria Math"/>
          </w:rPr>
          <m:t>k(</m:t>
        </m:r>
        <w:proofErr w:type="gramEnd"/>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ellenraster"/>
        <w:tblW w:w="0" w:type="auto"/>
        <w:tblLook w:val="04A0" w:firstRow="1" w:lastRow="0" w:firstColumn="1" w:lastColumn="0" w:noHBand="0" w:noVBand="1"/>
      </w:tblPr>
      <w:tblGrid>
        <w:gridCol w:w="8748"/>
        <w:gridCol w:w="828"/>
      </w:tblGrid>
      <w:tr w:rsidR="002D3D24" w:rsidRPr="00FF360C" w14:paraId="31102312" w14:textId="77777777" w:rsidTr="00DA6AE3">
        <w:tc>
          <w:tcPr>
            <w:tcW w:w="8748" w:type="dxa"/>
            <w:tcBorders>
              <w:top w:val="nil"/>
              <w:left w:val="nil"/>
              <w:bottom w:val="nil"/>
              <w:right w:val="nil"/>
            </w:tcBorders>
          </w:tcPr>
          <w:p w14:paraId="7EC280E8" w14:textId="77777777"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14:paraId="06D83FB1" w14:textId="77777777" w:rsidR="002D3D24" w:rsidRPr="00FF360C" w:rsidRDefault="002D3D24" w:rsidP="00DA6AE3">
            <w:r>
              <w:t>(</w:t>
            </w:r>
            <w:r w:rsidR="005C22C8">
              <w:fldChar w:fldCharType="begin"/>
            </w:r>
            <w:r w:rsidR="005C22C8">
              <w:instrText xml:space="preserve"> SEQ Equation \* ARABIC </w:instrText>
            </w:r>
            <w:r w:rsidR="005C22C8">
              <w:fldChar w:fldCharType="separate"/>
            </w:r>
            <w:r w:rsidR="00933F6A">
              <w:rPr>
                <w:noProof/>
              </w:rPr>
              <w:t>33</w:t>
            </w:r>
            <w:r w:rsidR="005C22C8">
              <w:rPr>
                <w:noProof/>
              </w:rPr>
              <w:fldChar w:fldCharType="end"/>
            </w:r>
            <w:r>
              <w:t>)</w:t>
            </w:r>
          </w:p>
        </w:tc>
      </w:tr>
      <w:tr w:rsidR="002708C7" w:rsidRPr="00FF360C" w14:paraId="03089486" w14:textId="77777777" w:rsidTr="00DA6AE3">
        <w:tc>
          <w:tcPr>
            <w:tcW w:w="8748" w:type="dxa"/>
            <w:tcBorders>
              <w:top w:val="nil"/>
              <w:left w:val="nil"/>
              <w:bottom w:val="nil"/>
              <w:right w:val="nil"/>
            </w:tcBorders>
          </w:tcPr>
          <w:p w14:paraId="531E451A" w14:textId="77777777"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14:paraId="4B4DCEEF" w14:textId="77777777" w:rsidR="002708C7" w:rsidRPr="00FF360C" w:rsidRDefault="002708C7" w:rsidP="00DA6AE3">
            <w:r>
              <w:t>(</w:t>
            </w:r>
            <w:r w:rsidR="005C22C8">
              <w:fldChar w:fldCharType="begin"/>
            </w:r>
            <w:r w:rsidR="005C22C8">
              <w:instrText xml:space="preserve"> SEQ Equation \* ARABIC </w:instrText>
            </w:r>
            <w:r w:rsidR="005C22C8">
              <w:fldChar w:fldCharType="separate"/>
            </w:r>
            <w:r w:rsidR="00933F6A">
              <w:rPr>
                <w:noProof/>
              </w:rPr>
              <w:t>34</w:t>
            </w:r>
            <w:r w:rsidR="005C22C8">
              <w:rPr>
                <w:noProof/>
              </w:rPr>
              <w:fldChar w:fldCharType="end"/>
            </w:r>
            <w:r>
              <w:t>)</w:t>
            </w:r>
          </w:p>
        </w:tc>
      </w:tr>
    </w:tbl>
    <w:p w14:paraId="7B368928" w14:textId="77777777"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w:t>
      </w:r>
      <w:proofErr w:type="gramStart"/>
      <w:r w:rsidR="007F3E64">
        <w:t>kernel which</w:t>
      </w:r>
      <w:proofErr w:type="gramEnd"/>
      <w:r w:rsidR="007F3E64">
        <w:t xml:space="preserve"> is lower than for</w:t>
      </w:r>
      <w:r w:rsidR="003B5546">
        <w:t xml:space="preserve"> example</w:t>
      </w:r>
      <w:r w:rsidR="007F3E64">
        <w:t xml:space="preserve"> polynomial kernels</w:t>
      </w:r>
      <w:r w:rsidR="00AD39D5">
        <w:t xml:space="preserve"> </w:t>
      </w:r>
      <w:sdt>
        <w:sdtPr>
          <w:id w:val="-1216504431"/>
          <w:citation/>
        </w:sdtPr>
        <w:sdtEnd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14:paraId="7638B160" w14:textId="77777777" w:rsidR="00237D63" w:rsidRPr="001838E6" w:rsidRDefault="0061330A" w:rsidP="00AE3816">
      <w:pPr>
        <w:pStyle w:val="berschrift4"/>
      </w:pPr>
      <w:bookmarkStart w:id="50" w:name="_Ref412543442"/>
      <w:r>
        <w:t>Grid search method for</w:t>
      </w:r>
      <w:r w:rsidR="00237D63">
        <w:t xml:space="preserve"> </w:t>
      </w:r>
      <w:r>
        <w:t>p</w:t>
      </w:r>
      <w:r w:rsidR="00237D63">
        <w:t>arameter selection</w:t>
      </w:r>
      <w:bookmarkEnd w:id="50"/>
    </w:p>
    <w:p w14:paraId="77F9ABBA" w14:textId="77777777"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w:t>
      </w:r>
      <w:proofErr w:type="gramStart"/>
      <w:r>
        <w:t>parameter which</w:t>
      </w:r>
      <w:proofErr w:type="gramEnd"/>
      <w:r>
        <w:t xml:space="preserve">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w:t>
      </w:r>
      <w:proofErr w:type="gramStart"/>
      <w:r w:rsidR="001F0CC2">
        <w:rPr>
          <w:rFonts w:eastAsiaTheme="minorEastAsia"/>
        </w:rPr>
        <w:t>one dimensional</w:t>
      </w:r>
      <w:proofErr w:type="gramEnd"/>
      <w:r w:rsidR="001F0CC2">
        <w:rPr>
          <w:rFonts w:eastAsiaTheme="minorEastAsia"/>
        </w:rPr>
        <w:t xml:space="preserve">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14:paraId="403E0883" w14:textId="77777777"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End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14:paraId="26D972DE" w14:textId="77777777" w:rsidR="00B90DE2" w:rsidRDefault="00A46A86" w:rsidP="00883132">
      <w:pPr>
        <w:pStyle w:val="berschrift2"/>
        <w:numPr>
          <w:ilvl w:val="1"/>
          <w:numId w:val="1"/>
        </w:numPr>
      </w:pPr>
      <w:r>
        <w:t xml:space="preserve"> </w:t>
      </w:r>
      <w:bookmarkStart w:id="51" w:name="_Toc413454126"/>
      <w:r w:rsidR="00B90DE2">
        <w:t>Data fusion model</w:t>
      </w:r>
      <w:bookmarkEnd w:id="51"/>
    </w:p>
    <w:p w14:paraId="7F1869FD" w14:textId="77777777"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w:t>
      </w:r>
      <w:proofErr w:type="spellStart"/>
      <w:r>
        <w:t>i</w:t>
      </w:r>
      <w:proofErr w:type="spellEnd"/>
      <w:r>
        <w:t>) data association, (ii) state estimation, (iii) decision fusion</w:t>
      </w:r>
      <w:r w:rsidR="00FA041E">
        <w:t xml:space="preserve"> </w:t>
      </w:r>
      <w:sdt>
        <w:sdtPr>
          <w:id w:val="2121716214"/>
          <w:citation/>
        </w:sdtPr>
        <w:sdtEnd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w:t>
      </w:r>
      <w:proofErr w:type="gramStart"/>
      <w:r>
        <w:t>schema which</w:t>
      </w:r>
      <w:proofErr w:type="gramEnd"/>
      <w:r>
        <w:t xml:space="preserve">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r>
        <w:t>DoD</w:t>
      </w:r>
      <w:proofErr w:type="spell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End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14:paraId="66A709B7" w14:textId="77777777" w:rsidR="00B90DE2" w:rsidRDefault="00B90DE2" w:rsidP="00B90DE2">
      <w:r>
        <w:t xml:space="preserve">The Data fusion classification </w:t>
      </w:r>
      <w:proofErr w:type="gramStart"/>
      <w:r>
        <w:t>model which is manly used in image processing and used in this approach</w:t>
      </w:r>
      <w:proofErr w:type="gramEnd"/>
      <w:r>
        <w:t xml:space="preserve"> is based on the following abstraction levels:</w:t>
      </w:r>
    </w:p>
    <w:p w14:paraId="312CA698" w14:textId="77777777" w:rsidR="00B90DE2" w:rsidRDefault="00B90DE2" w:rsidP="00883132">
      <w:pPr>
        <w:pStyle w:val="Listenabsatz"/>
        <w:numPr>
          <w:ilvl w:val="0"/>
          <w:numId w:val="6"/>
        </w:numPr>
      </w:pPr>
      <w:proofErr w:type="gramStart"/>
      <w:r>
        <w:t>signal</w:t>
      </w:r>
      <w:proofErr w:type="gramEnd"/>
      <w:r>
        <w:t xml:space="preserve"> level: directly addresses the signals that are acquired from the sensors</w:t>
      </w:r>
    </w:p>
    <w:p w14:paraId="18FFEB64" w14:textId="77777777" w:rsidR="00B90DE2" w:rsidRDefault="00B90DE2" w:rsidP="00883132">
      <w:pPr>
        <w:pStyle w:val="Listenabsatz"/>
        <w:numPr>
          <w:ilvl w:val="0"/>
          <w:numId w:val="6"/>
        </w:numPr>
      </w:pPr>
      <w:proofErr w:type="gramStart"/>
      <w:r>
        <w:t>pixel</w:t>
      </w:r>
      <w:proofErr w:type="gramEnd"/>
      <w:r>
        <w:t xml:space="preserve"> level: operates at the image level and could be used to improve image processing tasks</w:t>
      </w:r>
    </w:p>
    <w:p w14:paraId="2CF60A76" w14:textId="77777777" w:rsidR="00B90DE2" w:rsidRDefault="00B90DE2" w:rsidP="00883132">
      <w:pPr>
        <w:pStyle w:val="Listenabsatz"/>
        <w:numPr>
          <w:ilvl w:val="0"/>
          <w:numId w:val="6"/>
        </w:numPr>
      </w:pPr>
      <w:proofErr w:type="gramStart"/>
      <w:r>
        <w:t>characteristic</w:t>
      </w:r>
      <w:proofErr w:type="gramEnd"/>
      <w:r>
        <w:t>:  employs features that are extracted from the images or signals</w:t>
      </w:r>
    </w:p>
    <w:p w14:paraId="75FC0E01" w14:textId="77777777" w:rsidR="00B90DE2" w:rsidRDefault="00B90DE2" w:rsidP="00883132">
      <w:pPr>
        <w:pStyle w:val="Listenabsatz"/>
        <w:numPr>
          <w:ilvl w:val="0"/>
          <w:numId w:val="6"/>
        </w:numPr>
      </w:pPr>
      <w:proofErr w:type="gramStart"/>
      <w:r>
        <w:t>symbols</w:t>
      </w:r>
      <w:proofErr w:type="gramEnd"/>
      <w:r>
        <w:t>: at this level, information is represented as symbols, this level is also known as the decision level</w:t>
      </w:r>
    </w:p>
    <w:p w14:paraId="61B244F5" w14:textId="77777777"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End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End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End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14:paraId="0F0C49F1" w14:textId="77777777" w:rsidR="00AA0DBE" w:rsidRDefault="007E75BA" w:rsidP="00AA0DBE">
      <w:pPr>
        <w:pStyle w:val="berschrift3"/>
      </w:pPr>
      <w:bookmarkStart w:id="52" w:name="_Toc413454127"/>
      <w:r>
        <w:t>Data fusion</w:t>
      </w:r>
      <w:r w:rsidR="00AA0DBE">
        <w:t xml:space="preserve"> with </w:t>
      </w:r>
      <w:proofErr w:type="spellStart"/>
      <w:r w:rsidR="00AA0DBE">
        <w:t>Dempster</w:t>
      </w:r>
      <w:proofErr w:type="spellEnd"/>
      <w:r w:rsidR="00AA0DBE">
        <w:t>-Shafer theory</w:t>
      </w:r>
      <w:bookmarkEnd w:id="52"/>
    </w:p>
    <w:p w14:paraId="657D5B58" w14:textId="77777777" w:rsidR="00AA0DBE" w:rsidRDefault="00AA0DBE" w:rsidP="00AA0DBE">
      <w:r>
        <w:t>Decision-level fusion consists of merging information at higher level of abstraction. The fusion step combines multiple algorithms to yield a final fused decision.</w:t>
      </w:r>
    </w:p>
    <w:p w14:paraId="15263309" w14:textId="77777777" w:rsidR="008378F8" w:rsidRDefault="008378F8" w:rsidP="008378F8">
      <w:pPr>
        <w:rPr>
          <w:rFonts w:eastAsiaTheme="minorEastAsia"/>
        </w:rPr>
      </w:pPr>
      <w:r>
        <w:t xml:space="preserve">The </w:t>
      </w:r>
      <w:proofErr w:type="spellStart"/>
      <w:r>
        <w:t>Dempster</w:t>
      </w:r>
      <w:proofErr w:type="spellEnd"/>
      <w:r>
        <w:t>-Shafer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xml:space="preserve">-theory is a generalization of the Bayesian reasoning but does not require probabilities for each question of interest. The </w:t>
      </w:r>
      <w:proofErr w:type="spellStart"/>
      <w:r>
        <w:t>Dempster</w:t>
      </w:r>
      <w:proofErr w:type="spellEnd"/>
      <w:r>
        <w:t>-Shafer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w:proofErr w:type="gramStart"/>
        <m:r>
          <w:rPr>
            <w:rFonts w:ascii="Cambria Math" w:eastAsiaTheme="minorEastAsia" w:hAnsi="Cambria Math"/>
          </w:rPr>
          <m:t>→[</m:t>
        </m:r>
        <w:proofErr w:type="gramEnd"/>
        <m:r>
          <w:rPr>
            <w:rFonts w:ascii="Cambria Math" w:eastAsiaTheme="minorEastAsia" w:hAnsi="Cambria Math"/>
          </w:rPr>
          <m:t>0,1]</m:t>
        </m:r>
      </m:oMath>
      <w:r>
        <w:rPr>
          <w:rFonts w:eastAsiaTheme="minorEastAsia"/>
        </w:rPr>
        <w:t xml:space="preserve"> is called a basic probability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14:paraId="51E9AAB9" w14:textId="77777777"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C4016B0" w14:textId="77777777" w:rsidTr="004130A7">
              <w:tc>
                <w:tcPr>
                  <w:tcW w:w="8086" w:type="dxa"/>
                </w:tcPr>
                <w:p w14:paraId="7580A19B" w14:textId="77777777"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14:paraId="62C4A022" w14:textId="77777777" w:rsidR="008378F8" w:rsidRPr="00FF360C" w:rsidRDefault="008378F8" w:rsidP="004130A7">
                  <w:r>
                    <w:t>(</w:t>
                  </w:r>
                  <w:r w:rsidR="005C22C8">
                    <w:fldChar w:fldCharType="begin"/>
                  </w:r>
                  <w:r w:rsidR="005C22C8">
                    <w:instrText xml:space="preserve"> SEQ Equ</w:instrText>
                  </w:r>
                  <w:r w:rsidR="005C22C8">
                    <w:instrText xml:space="preserve">ation \* ARABIC </w:instrText>
                  </w:r>
                  <w:r w:rsidR="005C22C8">
                    <w:fldChar w:fldCharType="separate"/>
                  </w:r>
                  <w:r w:rsidR="00933F6A">
                    <w:rPr>
                      <w:noProof/>
                    </w:rPr>
                    <w:t>35</w:t>
                  </w:r>
                  <w:r w:rsidR="005C22C8">
                    <w:rPr>
                      <w:noProof/>
                    </w:rPr>
                    <w:fldChar w:fldCharType="end"/>
                  </w:r>
                  <w:r>
                    <w:t>)</w:t>
                  </w:r>
                </w:p>
              </w:tc>
            </w:tr>
          </w:tbl>
          <w:p w14:paraId="31B32BB7" w14:textId="77777777" w:rsidR="008378F8" w:rsidRDefault="008378F8" w:rsidP="004130A7">
            <w:pPr>
              <w:rPr>
                <w:rFonts w:ascii="Calibri" w:eastAsia="Calibri" w:hAnsi="Calibri" w:cs="Times New Roman"/>
              </w:rPr>
            </w:pPr>
          </w:p>
        </w:tc>
        <w:tc>
          <w:tcPr>
            <w:tcW w:w="648" w:type="dxa"/>
          </w:tcPr>
          <w:p w14:paraId="41A0D3C9" w14:textId="77777777" w:rsidR="008378F8" w:rsidRPr="00FF360C" w:rsidRDefault="008378F8" w:rsidP="004130A7"/>
        </w:tc>
      </w:tr>
    </w:tbl>
    <w:p w14:paraId="0C4759D8" w14:textId="77777777" w:rsidR="008378F8" w:rsidRDefault="008378F8" w:rsidP="008378F8"/>
    <w:p w14:paraId="284E76C2" w14:textId="77777777" w:rsidR="008378F8" w:rsidRDefault="008378F8" w:rsidP="008378F8">
      <w:pPr>
        <w:rPr>
          <w:rFonts w:eastAsiaTheme="minorEastAsia"/>
        </w:rPr>
      </w:pPr>
      <w:r>
        <w:t>The belief can not only be assigned to an atomic hypothesis, but some set</w:t>
      </w:r>
      <m:oMath>
        <m:r>
          <w:rPr>
            <w:rFonts w:ascii="Cambria Math" w:hAnsi="Cambria Math"/>
          </w:rPr>
          <m:t xml:space="preserve"> A={</m:t>
        </m:r>
        <w:proofErr w:type="gramStart"/>
        <m:r>
          <w:rPr>
            <w:rFonts w:ascii="Cambria Math" w:hAnsi="Cambria Math"/>
          </w:rPr>
          <m:t>a1,…,</m:t>
        </m:r>
        <w:proofErr w:type="gramEnd"/>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w:proofErr w:type="gramStart"/>
      <m:oMath>
        <m:r>
          <w:rPr>
            <w:rFonts w:ascii="Cambria Math" w:eastAsiaTheme="minorEastAsia" w:hAnsi="Cambria Math"/>
          </w:rPr>
          <m:t>m(</m:t>
        </m:r>
        <w:proofErr w:type="gramEnd"/>
        <m:r>
          <w:rPr>
            <w:rFonts w:ascii="Cambria Math" w:eastAsiaTheme="minorEastAsia" w:hAnsi="Cambria Math"/>
          </w:rPr>
          <m:t>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w:proofErr w:type="gramStart"/>
      <m:oMath>
        <m:r>
          <w:rPr>
            <w:rFonts w:ascii="Cambria Math" w:eastAsiaTheme="minorEastAsia" w:hAnsi="Cambria Math"/>
          </w:rPr>
          <m:t>m(</m:t>
        </m:r>
        <w:proofErr w:type="gramEnd"/>
        <m:r>
          <w:rPr>
            <w:rFonts w:ascii="Cambria Math" w:eastAsiaTheme="minorEastAsia" w:hAnsi="Cambria Math"/>
          </w:rPr>
          <m:t>B)≠0</m:t>
        </m:r>
      </m:oMath>
      <w:r>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97E691C" w14:textId="77777777" w:rsidTr="004130A7">
        <w:tc>
          <w:tcPr>
            <w:tcW w:w="8086" w:type="dxa"/>
          </w:tcPr>
          <w:p w14:paraId="652EA84C" w14:textId="77777777"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49FB51D0" w14:textId="77777777" w:rsidR="008378F8" w:rsidRPr="00FF360C" w:rsidRDefault="008378F8" w:rsidP="004130A7">
            <w:bookmarkStart w:id="53" w:name="_Ref410919722"/>
            <w:r>
              <w:t>(</w:t>
            </w:r>
            <w:r w:rsidR="005C22C8">
              <w:fldChar w:fldCharType="begin"/>
            </w:r>
            <w:r w:rsidR="005C22C8">
              <w:instrText xml:space="preserve"> SEQ Equation \* ARABIC </w:instrText>
            </w:r>
            <w:r w:rsidR="005C22C8">
              <w:fldChar w:fldCharType="separate"/>
            </w:r>
            <w:r w:rsidR="00933F6A">
              <w:rPr>
                <w:noProof/>
              </w:rPr>
              <w:t>36</w:t>
            </w:r>
            <w:r w:rsidR="005C22C8">
              <w:rPr>
                <w:noProof/>
              </w:rPr>
              <w:fldChar w:fldCharType="end"/>
            </w:r>
            <w:r>
              <w:t>)</w:t>
            </w:r>
            <w:bookmarkEnd w:id="53"/>
          </w:p>
        </w:tc>
      </w:tr>
    </w:tbl>
    <w:p w14:paraId="11933B21" w14:textId="77777777"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730ED408" w14:textId="77777777" w:rsidTr="004130A7">
        <w:tc>
          <w:tcPr>
            <w:tcW w:w="8086" w:type="dxa"/>
          </w:tcPr>
          <w:p w14:paraId="5850204D" w14:textId="77777777" w:rsidR="0046337B" w:rsidRPr="00FF360C" w:rsidRDefault="0046337B" w:rsidP="004130A7">
            <m:oMathPara>
              <m:oMathParaPr>
                <m:jc m:val="center"/>
              </m:oMathParaPr>
              <m:oMath>
                <m:r>
                  <w:rPr>
                    <w:rFonts w:ascii="Cambria Math" w:hAnsi="Cambria Math"/>
                  </w:rPr>
                  <m:t>doubt(B)=1-bel(B)</m:t>
                </m:r>
              </m:oMath>
            </m:oMathPara>
          </w:p>
        </w:tc>
        <w:tc>
          <w:tcPr>
            <w:tcW w:w="626" w:type="dxa"/>
          </w:tcPr>
          <w:p w14:paraId="14F41679" w14:textId="77777777" w:rsidR="0046337B" w:rsidRPr="00FF360C" w:rsidRDefault="0046337B" w:rsidP="004130A7">
            <w:bookmarkStart w:id="54" w:name="_Ref410918996"/>
            <w:r>
              <w:t>(</w:t>
            </w:r>
            <w:r w:rsidR="005C22C8">
              <w:fldChar w:fldCharType="begin"/>
            </w:r>
            <w:r w:rsidR="005C22C8">
              <w:instrText xml:space="preserve"> SEQ Equation \* ARABIC </w:instrText>
            </w:r>
            <w:r w:rsidR="005C22C8">
              <w:fldChar w:fldCharType="separate"/>
            </w:r>
            <w:r w:rsidR="00933F6A">
              <w:rPr>
                <w:noProof/>
              </w:rPr>
              <w:t>37</w:t>
            </w:r>
            <w:r w:rsidR="005C22C8">
              <w:rPr>
                <w:noProof/>
              </w:rPr>
              <w:fldChar w:fldCharType="end"/>
            </w:r>
            <w:r>
              <w:t>)</w:t>
            </w:r>
            <w:bookmarkEnd w:id="54"/>
          </w:p>
        </w:tc>
      </w:tr>
    </w:tbl>
    <w:p w14:paraId="1AE919F7" w14:textId="77777777" w:rsidR="008378F8" w:rsidRDefault="008378F8" w:rsidP="008378F8">
      <w:pPr>
        <w:rPr>
          <w:rFonts w:eastAsiaTheme="minorEastAsia"/>
        </w:rPr>
      </w:pPr>
      <w:r>
        <w:rPr>
          <w:rFonts w:eastAsiaTheme="minorEastAsia"/>
        </w:rPr>
        <w:lastRenderedPageBreak/>
        <w:t xml:space="preserve">The plausibility </w:t>
      </w:r>
      <w:proofErr w:type="gramStart"/>
      <m:oMath>
        <m:r>
          <w:rPr>
            <w:rFonts w:ascii="Cambria Math" w:eastAsiaTheme="minorEastAsia" w:hAnsi="Cambria Math"/>
          </w:rPr>
          <m:t>pl(</m:t>
        </m:r>
        <w:proofErr w:type="gramEnd"/>
        <m:r>
          <w:rPr>
            <w:rFonts w:ascii="Cambria Math" w:eastAsiaTheme="minorEastAsia" w:hAnsi="Cambria Math"/>
          </w:rPr>
          <m:t>A)</m:t>
        </m:r>
      </m:oMath>
      <w:r>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5742434" w14:textId="77777777" w:rsidTr="004130A7">
        <w:tc>
          <w:tcPr>
            <w:tcW w:w="8086" w:type="dxa"/>
          </w:tcPr>
          <w:p w14:paraId="7B95D14C"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3D8B5622" w14:textId="77777777" w:rsidR="008378F8" w:rsidRPr="00FF360C" w:rsidRDefault="008378F8" w:rsidP="004130A7">
            <w:bookmarkStart w:id="55" w:name="_Ref410919764"/>
            <w:r>
              <w:t>(</w:t>
            </w:r>
            <w:r w:rsidR="005C22C8">
              <w:fldChar w:fldCharType="begin"/>
            </w:r>
            <w:r w:rsidR="005C22C8">
              <w:instrText xml:space="preserve"> SEQ Equation \* ARABIC </w:instrText>
            </w:r>
            <w:r w:rsidR="005C22C8">
              <w:fldChar w:fldCharType="separate"/>
            </w:r>
            <w:r w:rsidR="00933F6A">
              <w:rPr>
                <w:noProof/>
              </w:rPr>
              <w:t>38</w:t>
            </w:r>
            <w:r w:rsidR="005C22C8">
              <w:rPr>
                <w:noProof/>
              </w:rPr>
              <w:fldChar w:fldCharType="end"/>
            </w:r>
            <w:r>
              <w:t>)</w:t>
            </w:r>
            <w:bookmarkEnd w:id="55"/>
          </w:p>
        </w:tc>
      </w:tr>
    </w:tbl>
    <w:p w14:paraId="739DAE29" w14:textId="77777777" w:rsidR="008378F8" w:rsidRDefault="008378F8" w:rsidP="008378F8">
      <w:pPr>
        <w:rPr>
          <w:rFonts w:eastAsiaTheme="minorEastAsia"/>
        </w:rPr>
      </w:pPr>
      <w:r>
        <w:rPr>
          <w:rFonts w:eastAsiaTheme="minorEastAsia"/>
        </w:rPr>
        <w:t xml:space="preserve">The plausibility </w:t>
      </w:r>
      <w:proofErr w:type="gramStart"/>
      <m:oMath>
        <m:r>
          <w:rPr>
            <w:rFonts w:ascii="Cambria Math" w:eastAsiaTheme="minorEastAsia" w:hAnsi="Cambria Math"/>
          </w:rPr>
          <m:t>pl(</m:t>
        </m:r>
        <w:proofErr w:type="gramEnd"/>
        <m:r>
          <w:rPr>
            <w:rFonts w:ascii="Cambria Math" w:eastAsiaTheme="minorEastAsia" w:hAnsi="Cambria Math"/>
          </w:rPr>
          <m:t>A)</m:t>
        </m:r>
      </m:oMath>
      <w:r>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05AFA28A" w14:textId="77777777" w:rsidTr="004130A7">
        <w:tc>
          <w:tcPr>
            <w:tcW w:w="8086" w:type="dxa"/>
          </w:tcPr>
          <w:p w14:paraId="032F61D8"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14:paraId="4BC95430" w14:textId="77777777" w:rsidR="008378F8" w:rsidRPr="00FF360C" w:rsidRDefault="008378F8" w:rsidP="004130A7">
            <w:r>
              <w:t>(</w:t>
            </w:r>
            <w:r w:rsidR="005C22C8">
              <w:fldChar w:fldCharType="begin"/>
            </w:r>
            <w:r w:rsidR="005C22C8">
              <w:instrText xml:space="preserve"> SEQ Equation \* ARABIC </w:instrText>
            </w:r>
            <w:r w:rsidR="005C22C8">
              <w:fldChar w:fldCharType="separate"/>
            </w:r>
            <w:r w:rsidR="00933F6A">
              <w:rPr>
                <w:noProof/>
              </w:rPr>
              <w:t>39</w:t>
            </w:r>
            <w:r w:rsidR="005C22C8">
              <w:rPr>
                <w:noProof/>
              </w:rPr>
              <w:fldChar w:fldCharType="end"/>
            </w:r>
            <w:r>
              <w:t>)</w:t>
            </w:r>
          </w:p>
        </w:tc>
      </w:tr>
    </w:tbl>
    <w:p w14:paraId="3DFB3E3B" w14:textId="77777777" w:rsidR="0046337B" w:rsidRDefault="0046337B" w:rsidP="0046337B">
      <w:pPr>
        <w:rPr>
          <w:rFonts w:eastAsiaTheme="minorEastAsia"/>
        </w:rPr>
      </w:pPr>
      <w:r>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37AA3CBF" w14:textId="77777777" w:rsidTr="004130A7">
        <w:tc>
          <w:tcPr>
            <w:tcW w:w="8086" w:type="dxa"/>
          </w:tcPr>
          <w:p w14:paraId="6A8F3CD1" w14:textId="77777777"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14:paraId="141D0089" w14:textId="77777777" w:rsidR="0046337B" w:rsidRPr="00FF360C" w:rsidRDefault="0046337B" w:rsidP="004130A7">
            <w:r>
              <w:t>(</w:t>
            </w:r>
            <w:r w:rsidR="005C22C8">
              <w:fldChar w:fldCharType="begin"/>
            </w:r>
            <w:r w:rsidR="005C22C8">
              <w:instrText xml:space="preserve"> SEQ Equation \* ARABIC </w:instrText>
            </w:r>
            <w:r w:rsidR="005C22C8">
              <w:fldChar w:fldCharType="separate"/>
            </w:r>
            <w:r w:rsidR="00933F6A">
              <w:rPr>
                <w:noProof/>
              </w:rPr>
              <w:t>40</w:t>
            </w:r>
            <w:r w:rsidR="005C22C8">
              <w:rPr>
                <w:noProof/>
              </w:rPr>
              <w:fldChar w:fldCharType="end"/>
            </w:r>
            <w:r>
              <w:t>)</w:t>
            </w:r>
          </w:p>
        </w:tc>
      </w:tr>
    </w:tbl>
    <w:p w14:paraId="18E92EFA" w14:textId="77777777" w:rsidR="0046337B" w:rsidRDefault="0046337B" w:rsidP="008378F8">
      <w:pPr>
        <w:rPr>
          <w:rFonts w:eastAsiaTheme="minorEastAsia"/>
        </w:rPr>
      </w:pPr>
    </w:p>
    <w:p w14:paraId="44BBDA27" w14:textId="77777777"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End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14:paraId="75ACDFE2" w14:textId="77777777" w:rsidR="0046337B" w:rsidRDefault="0046337B" w:rsidP="0046337B">
      <w:pPr>
        <w:keepNext/>
        <w:jc w:val="center"/>
      </w:pPr>
      <w:r>
        <w:rPr>
          <w:rFonts w:eastAsiaTheme="minorEastAsia"/>
          <w:noProof/>
          <w:lang w:val="de-DE" w:eastAsia="de-DE"/>
        </w:rPr>
        <w:drawing>
          <wp:inline distT="0" distB="0" distL="0" distR="0" wp14:anchorId="666ED58E" wp14:editId="450386D9">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14:paraId="0415D984" w14:textId="77777777" w:rsidR="0046337B" w:rsidRDefault="0046337B" w:rsidP="0046337B">
      <w:pPr>
        <w:pStyle w:val="Beschriftung"/>
        <w:jc w:val="center"/>
        <w:rPr>
          <w:rFonts w:eastAsiaTheme="minorEastAsia"/>
        </w:rPr>
      </w:pPr>
      <w:bookmarkStart w:id="56" w:name="_Ref410916394"/>
      <w:bookmarkStart w:id="57" w:name="_Toc413454212"/>
      <w:r>
        <w:t xml:space="preserve">Figure </w:t>
      </w:r>
      <w:r w:rsidR="005C22C8">
        <w:fldChar w:fldCharType="begin"/>
      </w:r>
      <w:r w:rsidR="005C22C8">
        <w:instrText xml:space="preserve"> SEQ Figure \* ARABIC </w:instrText>
      </w:r>
      <w:r w:rsidR="005C22C8">
        <w:fldChar w:fldCharType="separate"/>
      </w:r>
      <w:r w:rsidR="00933F6A">
        <w:rPr>
          <w:noProof/>
        </w:rPr>
        <w:t>3</w:t>
      </w:r>
      <w:r w:rsidR="005C22C8">
        <w:rPr>
          <w:noProof/>
        </w:rPr>
        <w:fldChar w:fldCharType="end"/>
      </w:r>
      <w:bookmarkEnd w:id="56"/>
      <w:r>
        <w:t xml:space="preserve">: Connection between belief, disbelief, plausibility and doubt </w:t>
      </w:r>
      <w:sdt>
        <w:sdtPr>
          <w:id w:val="-1353949645"/>
          <w:citation/>
        </w:sdtPr>
        <w:sdtEndPr/>
        <w:sdtContent>
          <w:r>
            <w:fldChar w:fldCharType="begin"/>
          </w:r>
          <w:r>
            <w:instrText xml:space="preserve"> CITATION Rak07 \l 1033 </w:instrText>
          </w:r>
          <w:r>
            <w:fldChar w:fldCharType="separate"/>
          </w:r>
          <w:r w:rsidR="00933F6A">
            <w:rPr>
              <w:noProof/>
            </w:rPr>
            <w:t>(Rakowsky, 2007)</w:t>
          </w:r>
          <w:r>
            <w:fldChar w:fldCharType="end"/>
          </w:r>
        </w:sdtContent>
      </w:sdt>
      <w:bookmarkEnd w:id="57"/>
    </w:p>
    <w:p w14:paraId="55464C88" w14:textId="77777777" w:rsidR="008378F8" w:rsidRDefault="008378F8" w:rsidP="008378F8">
      <w:pPr>
        <w:pStyle w:val="berschrift4"/>
        <w:rPr>
          <w:rFonts w:eastAsiaTheme="minorEastAsia"/>
        </w:rPr>
      </w:pPr>
      <w:proofErr w:type="spellStart"/>
      <w:r>
        <w:rPr>
          <w:rFonts w:eastAsiaTheme="minorEastAsia"/>
        </w:rPr>
        <w:t>Dempster</w:t>
      </w:r>
      <w:proofErr w:type="spellEnd"/>
      <w:r>
        <w:rPr>
          <w:rFonts w:eastAsiaTheme="minorEastAsia"/>
        </w:rPr>
        <w:t xml:space="preserve"> combination rule</w:t>
      </w:r>
    </w:p>
    <w:p w14:paraId="04F2E45D" w14:textId="77777777" w:rsidR="008378F8" w:rsidRPr="00C72847" w:rsidRDefault="008378F8" w:rsidP="008378F8">
      <w:pPr>
        <w:rPr>
          <w:rFonts w:eastAsiaTheme="minorEastAsia"/>
        </w:rPr>
      </w:pPr>
      <w:r>
        <w:rPr>
          <w:rFonts w:eastAsiaTheme="minorEastAsia"/>
        </w:rPr>
        <w:t xml:space="preserve">The </w:t>
      </w:r>
      <w:proofErr w:type="spellStart"/>
      <w:r>
        <w:rPr>
          <w:rFonts w:eastAsiaTheme="minorEastAsia"/>
        </w:rPr>
        <w:t>Dempster</w:t>
      </w:r>
      <w:proofErr w:type="spellEnd"/>
      <w:r>
        <w:rPr>
          <w:rFonts w:eastAsiaTheme="minorEastAsia"/>
        </w:rPr>
        <w:t xml:space="preserve">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52C7B51" w14:textId="77777777" w:rsidTr="004130A7">
        <w:tc>
          <w:tcPr>
            <w:tcW w:w="8086" w:type="dxa"/>
          </w:tcPr>
          <w:p w14:paraId="752F66EC" w14:textId="77777777" w:rsidR="008378F8" w:rsidRPr="00FF360C" w:rsidRDefault="005C22C8"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368C7335" w14:textId="77777777" w:rsidR="008378F8" w:rsidRPr="00FF360C" w:rsidRDefault="008378F8" w:rsidP="004130A7">
            <w:bookmarkStart w:id="58" w:name="_Ref410917975"/>
            <w:r>
              <w:t>(</w:t>
            </w:r>
            <w:r w:rsidR="005C22C8">
              <w:fldChar w:fldCharType="begin"/>
            </w:r>
            <w:r w:rsidR="005C22C8">
              <w:instrText xml:space="preserve"> SEQ Equation \* ARABIC </w:instrText>
            </w:r>
            <w:r w:rsidR="005C22C8">
              <w:fldChar w:fldCharType="separate"/>
            </w:r>
            <w:r w:rsidR="00933F6A">
              <w:rPr>
                <w:noProof/>
              </w:rPr>
              <w:t>41</w:t>
            </w:r>
            <w:r w:rsidR="005C22C8">
              <w:rPr>
                <w:noProof/>
              </w:rPr>
              <w:fldChar w:fldCharType="end"/>
            </w:r>
            <w:r>
              <w:t>)</w:t>
            </w:r>
            <w:bookmarkEnd w:id="58"/>
          </w:p>
        </w:tc>
      </w:tr>
    </w:tbl>
    <w:p w14:paraId="56839BB4" w14:textId="77777777" w:rsidR="008378F8" w:rsidRDefault="008378F8" w:rsidP="008378F8">
      <w:proofErr w:type="gramStart"/>
      <w:r>
        <w:t>where</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387F7C1E" w14:textId="77777777" w:rsidTr="004130A7">
        <w:tc>
          <w:tcPr>
            <w:tcW w:w="8086" w:type="dxa"/>
          </w:tcPr>
          <w:p w14:paraId="11F93AF6" w14:textId="77777777" w:rsidR="008378F8" w:rsidRPr="00FF360C" w:rsidRDefault="005C22C8"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2157986E" w14:textId="77777777" w:rsidR="008378F8" w:rsidRPr="00FF360C" w:rsidRDefault="008378F8" w:rsidP="004130A7">
            <w:bookmarkStart w:id="59" w:name="_Ref410918892"/>
            <w:r>
              <w:t>(</w:t>
            </w:r>
            <w:r w:rsidR="005C22C8">
              <w:fldChar w:fldCharType="begin"/>
            </w:r>
            <w:r w:rsidR="005C22C8">
              <w:instrText xml:space="preserve"> SEQ Equation \* ARABIC </w:instrText>
            </w:r>
            <w:r w:rsidR="005C22C8">
              <w:fldChar w:fldCharType="separate"/>
            </w:r>
            <w:r w:rsidR="00933F6A">
              <w:rPr>
                <w:noProof/>
              </w:rPr>
              <w:t>42</w:t>
            </w:r>
            <w:r w:rsidR="005C22C8">
              <w:rPr>
                <w:noProof/>
              </w:rPr>
              <w:fldChar w:fldCharType="end"/>
            </w:r>
            <w:r>
              <w:t>)</w:t>
            </w:r>
            <w:bookmarkEnd w:id="59"/>
          </w:p>
        </w:tc>
      </w:tr>
    </w:tbl>
    <w:p w14:paraId="0DC961AB" w14:textId="77777777"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14:paraId="01B49DA3" w14:textId="77777777"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14:paraId="091038C1" w14:textId="77777777" w:rsidR="003026E2" w:rsidRDefault="003026E2" w:rsidP="00883132">
      <w:pPr>
        <w:pStyle w:val="berschrift2"/>
        <w:numPr>
          <w:ilvl w:val="1"/>
          <w:numId w:val="1"/>
        </w:numPr>
      </w:pPr>
      <w:r>
        <w:t xml:space="preserve"> </w:t>
      </w:r>
      <w:bookmarkStart w:id="60"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60"/>
    </w:p>
    <w:p w14:paraId="4E5E02FB" w14:textId="77777777"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End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14:paraId="07A530DE" w14:textId="77777777"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End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proofErr w:type="spellStart"/>
      <w:r w:rsidR="003C0F22" w:rsidRPr="002A40D9">
        <w:rPr>
          <w:rFonts w:eastAsiaTheme="minorEastAsia"/>
        </w:rPr>
        <w:t>Levenshtein</w:t>
      </w:r>
      <w:proofErr w:type="spellEnd"/>
      <w:r w:rsidR="003C0F22" w:rsidRPr="002A40D9">
        <w:rPr>
          <w:rFonts w:eastAsiaTheme="minorEastAsia"/>
        </w:rPr>
        <w:t xml:space="preserve">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14:paraId="67506919" w14:textId="77777777" w:rsidR="002A40D9" w:rsidRDefault="002A40D9" w:rsidP="00883132">
      <w:pPr>
        <w:pStyle w:val="berschrift3"/>
        <w:numPr>
          <w:ilvl w:val="2"/>
          <w:numId w:val="1"/>
        </w:numPr>
      </w:pPr>
      <w:bookmarkStart w:id="61" w:name="_Ref409437338"/>
      <w:bookmarkStart w:id="62" w:name="_Toc413454129"/>
      <w:proofErr w:type="spellStart"/>
      <w:r>
        <w:t>Levenshtein</w:t>
      </w:r>
      <w:proofErr w:type="spellEnd"/>
      <w:r>
        <w:t xml:space="preserve"> distance</w:t>
      </w:r>
      <w:bookmarkEnd w:id="61"/>
      <w:bookmarkEnd w:id="62"/>
    </w:p>
    <w:p w14:paraId="12DCC39E" w14:textId="77777777" w:rsidR="002A40D9" w:rsidRDefault="002A40D9" w:rsidP="002A40D9">
      <w:pPr>
        <w:rPr>
          <w:rFonts w:eastAsiaTheme="minorEastAsia"/>
        </w:rPr>
      </w:pPr>
      <w:r>
        <w:rPr>
          <w:rFonts w:eastAsiaTheme="minorEastAsia"/>
        </w:rPr>
        <w:t xml:space="preserve">The </w:t>
      </w:r>
      <w:proofErr w:type="spellStart"/>
      <w:r w:rsidRPr="002A40D9">
        <w:rPr>
          <w:rFonts w:eastAsiaTheme="minorEastAsia"/>
        </w:rPr>
        <w:t>Levenshtein</w:t>
      </w:r>
      <w:proofErr w:type="spellEnd"/>
      <w:r w:rsidRPr="002A40D9">
        <w:rPr>
          <w:rFonts w:eastAsiaTheme="minorEastAsia"/>
        </w:rPr>
        <w:t xml:space="preserve">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proofErr w:type="gramStart"/>
      <w:r w:rsidR="006663C3">
        <w:rPr>
          <w:rFonts w:eastAsiaTheme="minorEastAsia"/>
        </w:rPr>
        <w:t>string</w:t>
      </w:r>
      <m:oMath>
        <m:r>
          <w:rPr>
            <w:rFonts w:ascii="Cambria Math" w:eastAsiaTheme="minorEastAsia" w:hAnsi="Cambria Math"/>
          </w:rPr>
          <m:t xml:space="preserve">  string2</m:t>
        </m:r>
      </m:oMath>
      <w:proofErr w:type="gramEnd"/>
      <w:r>
        <w:rPr>
          <w:rFonts w:eastAsiaTheme="minorEastAsia"/>
        </w:rPr>
        <w:t xml:space="preserve">. </w:t>
      </w:r>
      <w:r w:rsidR="00E06AF3">
        <w:rPr>
          <w:rFonts w:eastAsiaTheme="minorEastAsia"/>
        </w:rPr>
        <w:t xml:space="preserve">The greater the </w:t>
      </w:r>
      <w:proofErr w:type="spellStart"/>
      <w:r w:rsidR="00191F8B">
        <w:rPr>
          <w:rFonts w:eastAsiaTheme="minorEastAsia"/>
        </w:rPr>
        <w:t>L</w:t>
      </w:r>
      <w:r w:rsidR="00E06AF3">
        <w:rPr>
          <w:rFonts w:eastAsiaTheme="minorEastAsia"/>
        </w:rPr>
        <w:t>evenshtein</w:t>
      </w:r>
      <w:proofErr w:type="spellEnd"/>
      <w:r w:rsidR="00E06AF3">
        <w:rPr>
          <w:rFonts w:eastAsiaTheme="minorEastAsia"/>
        </w:rPr>
        <w:t xml:space="preserve"> distance, the more </w:t>
      </w:r>
      <w:r w:rsidR="00E06AF3">
        <w:rPr>
          <w:rFonts w:eastAsiaTheme="minorEastAsia"/>
        </w:rPr>
        <w:lastRenderedPageBreak/>
        <w:t xml:space="preserve">different the strings are </w:t>
      </w:r>
      <w:sdt>
        <w:sdtPr>
          <w:rPr>
            <w:rFonts w:eastAsiaTheme="minorEastAsia"/>
          </w:rPr>
          <w:id w:val="293800220"/>
          <w:citation/>
        </w:sdtPr>
        <w:sdtEnd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w:t>
      </w:r>
      <w:proofErr w:type="spellStart"/>
      <w:r w:rsidR="00E06AF3">
        <w:rPr>
          <w:rFonts w:eastAsiaTheme="minorEastAsia"/>
        </w:rPr>
        <w:t>Levenshtein</w:t>
      </w:r>
      <w:proofErr w:type="spellEnd"/>
      <w:r w:rsidR="00E06AF3">
        <w:rPr>
          <w:rFonts w:eastAsiaTheme="minorEastAsia"/>
        </w:rPr>
        <w:t xml:space="preserve">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14:paraId="3A494E94" w14:textId="77777777"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14:paraId="295856DD" w14:textId="77777777" w:rsidR="00735ED3"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End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14:paraId="3D09209F" w14:textId="77777777" w:rsidR="00735ED3" w:rsidRDefault="00735ED3" w:rsidP="00735ED3">
      <w:pPr>
        <w:pStyle w:val="berschrift3"/>
        <w:numPr>
          <w:ilvl w:val="2"/>
          <w:numId w:val="1"/>
        </w:numPr>
      </w:pPr>
      <w:bookmarkStart w:id="63" w:name="_Ref411784750"/>
      <w:bookmarkStart w:id="64" w:name="_Toc413454130"/>
      <w:r>
        <w:t>RANSAC</w:t>
      </w:r>
      <w:bookmarkEnd w:id="63"/>
      <w:r w:rsidR="00C97FE1">
        <w:t xml:space="preserve"> algorithm</w:t>
      </w:r>
      <w:bookmarkEnd w:id="64"/>
    </w:p>
    <w:p w14:paraId="2235406A" w14:textId="77777777" w:rsidR="00405B76" w:rsidRDefault="00735ED3" w:rsidP="00735ED3">
      <w:r>
        <w:t xml:space="preserve">The RANSAC algorithm is an iterative method to estimate parameters of a mathematical model from a set of observed </w:t>
      </w:r>
      <w:proofErr w:type="gramStart"/>
      <w:r>
        <w:t>data which</w:t>
      </w:r>
      <w:proofErr w:type="gramEnd"/>
      <w:r>
        <w:t xml:space="preserve">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14:paraId="6FF4F560" w14:textId="77777777" w:rsidR="00405B76" w:rsidRDefault="008725DD" w:rsidP="00405B76">
      <w:pPr>
        <w:pStyle w:val="Listenabsatz"/>
        <w:numPr>
          <w:ilvl w:val="0"/>
          <w:numId w:val="15"/>
        </w:numPr>
      </w:pPr>
      <w:r>
        <w:t xml:space="preserve">The algorithm selects randomly a number of samples from the whole set to fit a model. The number of selected samples is the minimum number of data </w:t>
      </w:r>
      <w:proofErr w:type="gramStart"/>
      <w:r>
        <w:t>items which</w:t>
      </w:r>
      <w:proofErr w:type="gramEnd"/>
      <w:r>
        <w:t xml:space="preserve"> are necessary to estimate the model parameter. </w:t>
      </w:r>
    </w:p>
    <w:p w14:paraId="23766009" w14:textId="77777777" w:rsidR="00405B76" w:rsidRDefault="00405B76" w:rsidP="00405B76">
      <w:pPr>
        <w:pStyle w:val="Listenabsatz"/>
        <w:numPr>
          <w:ilvl w:val="0"/>
          <w:numId w:val="15"/>
        </w:numPr>
      </w:pPr>
      <w:r>
        <w:t>A model is fitted by the selected data samples.</w:t>
      </w:r>
    </w:p>
    <w:p w14:paraId="0F4EEC00" w14:textId="77777777" w:rsidR="00405B76" w:rsidRDefault="00405B76" w:rsidP="00405B76">
      <w:pPr>
        <w:pStyle w:val="Listenabsatz"/>
        <w:numPr>
          <w:ilvl w:val="0"/>
          <w:numId w:val="15"/>
        </w:numPr>
      </w:pPr>
      <w:r>
        <w:t>T</w:t>
      </w:r>
      <w:r w:rsidR="008725DD">
        <w:t xml:space="preserve">he model is evaluated by the data </w:t>
      </w:r>
      <w:proofErr w:type="gramStart"/>
      <w:r w:rsidR="008725DD">
        <w:t>samples which</w:t>
      </w:r>
      <w:proofErr w:type="gramEnd"/>
      <w:r w:rsidR="008725DD">
        <w:t xml:space="preserve">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14:paraId="61C06E5A" w14:textId="77777777" w:rsidR="00735ED3" w:rsidRDefault="00405B76" w:rsidP="00405B76">
      <w:pPr>
        <w:pStyle w:val="Listenabsatz"/>
        <w:numPr>
          <w:ilvl w:val="0"/>
          <w:numId w:val="15"/>
        </w:numPr>
      </w:pPr>
      <w:r>
        <w:t>The goodness of the model is estimated according to the number of outliers and inliers of the model.</w:t>
      </w:r>
    </w:p>
    <w:p w14:paraId="2E564EEF" w14:textId="77777777"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End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14:paraId="401EF14E" w14:textId="77777777" w:rsidR="007C5BDF" w:rsidRDefault="007C5BDF" w:rsidP="007C5BDF">
      <w:pPr>
        <w:keepNext/>
        <w:jc w:val="center"/>
      </w:pPr>
      <w:r>
        <w:rPr>
          <w:noProof/>
          <w:lang w:val="de-DE" w:eastAsia="de-DE"/>
        </w:rPr>
        <w:drawing>
          <wp:inline distT="0" distB="0" distL="0" distR="0" wp14:anchorId="3358F9A4" wp14:editId="776DD500">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14:paraId="7E1C05F0" w14:textId="77777777" w:rsidR="00714B26" w:rsidRDefault="007C5BDF" w:rsidP="007C5BDF">
      <w:pPr>
        <w:pStyle w:val="Beschriftung"/>
        <w:jc w:val="center"/>
      </w:pPr>
      <w:bookmarkStart w:id="65" w:name="_Ref411771773"/>
      <w:bookmarkStart w:id="66" w:name="_Toc413454213"/>
      <w:r>
        <w:t xml:space="preserve">Figure </w:t>
      </w:r>
      <w:r w:rsidR="005C22C8">
        <w:fldChar w:fldCharType="begin"/>
      </w:r>
      <w:r w:rsidR="005C22C8">
        <w:instrText xml:space="preserve"> SEQ Figure \* ARABIC </w:instrText>
      </w:r>
      <w:r w:rsidR="005C22C8">
        <w:fldChar w:fldCharType="separate"/>
      </w:r>
      <w:r w:rsidR="00933F6A">
        <w:rPr>
          <w:noProof/>
        </w:rPr>
        <w:t>4</w:t>
      </w:r>
      <w:r w:rsidR="005C22C8">
        <w:rPr>
          <w:noProof/>
        </w:rPr>
        <w:fldChar w:fldCharType="end"/>
      </w:r>
      <w:bookmarkEnd w:id="65"/>
      <w:r>
        <w:t>: RANSAC example (</w:t>
      </w:r>
      <w:r w:rsidRPr="000D1DD0">
        <w:t>http://www.codeproject.com/KB/recipes/automatic_panoramas/ransac.png</w:t>
      </w:r>
      <w:r>
        <w:t>)</w:t>
      </w:r>
      <w:bookmarkEnd w:id="66"/>
    </w:p>
    <w:p w14:paraId="141CC8C4" w14:textId="77777777" w:rsidR="00955004" w:rsidRDefault="00955004" w:rsidP="002A40D9">
      <w:pPr>
        <w:rPr>
          <w:rFonts w:eastAsiaTheme="minorEastAsia"/>
        </w:rPr>
      </w:pPr>
    </w:p>
    <w:p w14:paraId="2F4ED55B" w14:textId="77777777" w:rsidR="00711ED6" w:rsidRDefault="00711ED6" w:rsidP="00735ED3">
      <w:pPr>
        <w:pStyle w:val="berschrift3"/>
        <w:numPr>
          <w:ilvl w:val="2"/>
          <w:numId w:val="1"/>
        </w:numPr>
      </w:pPr>
      <w:bookmarkStart w:id="67" w:name="_Toc413454131"/>
      <w:proofErr w:type="spellStart"/>
      <w:r>
        <w:t>Octopart</w:t>
      </w:r>
      <w:proofErr w:type="spellEnd"/>
      <w:r>
        <w:t xml:space="preserve"> database for </w:t>
      </w:r>
      <w:r w:rsidR="006663C3">
        <w:t>component</w:t>
      </w:r>
      <w:r>
        <w:t>-name verification</w:t>
      </w:r>
      <w:bookmarkEnd w:id="67"/>
    </w:p>
    <w:p w14:paraId="7E5BC8D7" w14:textId="77777777" w:rsidR="00947F9D" w:rsidRDefault="00947F9D" w:rsidP="00947F9D">
      <w:pPr>
        <w:rPr>
          <w:rFonts w:eastAsiaTheme="minorEastAsia"/>
        </w:rPr>
      </w:pPr>
      <w:proofErr w:type="gramStart"/>
      <w:r>
        <w:rPr>
          <w:rFonts w:eastAsiaTheme="minorEastAsia"/>
        </w:rPr>
        <w:t xml:space="preserve">Potential </w:t>
      </w:r>
      <w:r w:rsidR="006663C3">
        <w:rPr>
          <w:rFonts w:eastAsiaTheme="minorEastAsia"/>
        </w:rPr>
        <w:t>component</w:t>
      </w:r>
      <w:r>
        <w:rPr>
          <w:rFonts w:eastAsiaTheme="minorEastAsia"/>
        </w:rPr>
        <w:t xml:space="preserve"> names are requested by the </w:t>
      </w:r>
      <w:proofErr w:type="spellStart"/>
      <w:r>
        <w:rPr>
          <w:rFonts w:eastAsiaTheme="minorEastAsia"/>
        </w:rPr>
        <w:t>Octopart</w:t>
      </w:r>
      <w:proofErr w:type="spellEnd"/>
      <w:r>
        <w:rPr>
          <w:rFonts w:eastAsiaTheme="minorEastAsia"/>
        </w:rPr>
        <w:t xml:space="preserve"> API</w:t>
      </w:r>
      <w:proofErr w:type="gramEnd"/>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6" w:history="1">
        <w:r w:rsidRPr="00F402B1">
          <w:rPr>
            <w:rStyle w:val="Link"/>
            <w:rFonts w:eastAsiaTheme="minorEastAsia"/>
          </w:rPr>
          <w:t>www.</w:t>
        </w:r>
        <w:r>
          <w:rPr>
            <w:rStyle w:val="Link"/>
            <w:rFonts w:eastAsiaTheme="minorEastAsia"/>
          </w:rPr>
          <w:t>Octopart</w:t>
        </w:r>
        <w:r w:rsidRPr="00F402B1">
          <w:rPr>
            <w:rStyle w:val="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 xml:space="preserve">labels. After making a label request, the </w:t>
      </w:r>
      <w:proofErr w:type="spellStart"/>
      <w:r>
        <w:rPr>
          <w:rFonts w:eastAsiaTheme="minorEastAsia"/>
        </w:rPr>
        <w:t>Octopart</w:t>
      </w:r>
      <w:proofErr w:type="spellEnd"/>
      <w:r>
        <w:rPr>
          <w:rFonts w:eastAsiaTheme="minorEastAsia"/>
        </w:rPr>
        <w:t xml:space="preserve">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w:t>
      </w:r>
      <w:proofErr w:type="gramStart"/>
      <w:r>
        <w:rPr>
          <w:rFonts w:eastAsiaTheme="minorEastAsia"/>
        </w:rPr>
        <w:t>database which</w:t>
      </w:r>
      <w:proofErr w:type="gramEnd"/>
      <w:r>
        <w:rPr>
          <w:rFonts w:eastAsiaTheme="minorEastAsia"/>
        </w:rPr>
        <w:t xml:space="preserve">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proofErr w:type="spellStart"/>
      <w:r w:rsidR="006663C3">
        <w:rPr>
          <w:rFonts w:eastAsiaTheme="minorEastAsia"/>
        </w:rPr>
        <w:t>Levenshtein</w:t>
      </w:r>
      <w:proofErr w:type="spellEnd"/>
      <w:r>
        <w:rPr>
          <w:rFonts w:eastAsiaTheme="minorEastAsia"/>
        </w:rPr>
        <w:t xml:space="preserve"> </w:t>
      </w:r>
      <w:proofErr w:type="gramStart"/>
      <w:r>
        <w:rPr>
          <w:rFonts w:eastAsiaTheme="minorEastAsia"/>
        </w:rPr>
        <w:t>distance which</w:t>
      </w:r>
      <w:proofErr w:type="gramEnd"/>
      <w:r>
        <w:rPr>
          <w:rFonts w:eastAsiaTheme="minorEastAsia"/>
        </w:rPr>
        <w:t xml:space="preserve">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14:paraId="2234D692" w14:textId="77777777" w:rsidR="00947F9D" w:rsidRDefault="00947F9D" w:rsidP="00947F9D">
      <w:proofErr w:type="spellStart"/>
      <w:r>
        <w:t>Octopart</w:t>
      </w:r>
      <w:proofErr w:type="spellEnd"/>
      <w:r>
        <w:t xml:space="preserve">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w:t>
      </w:r>
      <w:proofErr w:type="spellStart"/>
      <w:r>
        <w:t>Octopart</w:t>
      </w:r>
      <w:proofErr w:type="spellEnd"/>
      <w:r>
        <w:t xml:space="preserve"> tools facilitate to search </w:t>
      </w:r>
      <w:r w:rsidR="006663C3">
        <w:t>component</w:t>
      </w:r>
      <w:r>
        <w:t xml:space="preserve"> across thousands of suppliers. An easy way to access the database is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proofErr w:type="gramStart"/>
      <w:r>
        <w:t xml:space="preserve"> which</w:t>
      </w:r>
      <w:proofErr w:type="gramEnd"/>
      <w:r>
        <w:t xml:space="preserve"> provides information about up-to-date pricing and availability information, datasheets, compliance documents and technical specs for electronic components from distributors and manufacturers. </w:t>
      </w:r>
      <w:proofErr w:type="spellStart"/>
      <w:r>
        <w:t>Octopart</w:t>
      </w:r>
      <w:proofErr w:type="spellEnd"/>
      <w:r>
        <w:t xml:space="preserve"> allows access to information from more than 100 distributors </w:t>
      </w:r>
      <w:r>
        <w:lastRenderedPageBreak/>
        <w:t xml:space="preserve">including </w:t>
      </w:r>
      <w:proofErr w:type="spellStart"/>
      <w:r>
        <w:t>Digi</w:t>
      </w:r>
      <w:proofErr w:type="spellEnd"/>
      <w:r>
        <w:t xml:space="preserve">-Key, Mouser, Newark, Premier </w:t>
      </w:r>
      <w:proofErr w:type="spellStart"/>
      <w:r>
        <w:t>farnell</w:t>
      </w:r>
      <w:proofErr w:type="spellEnd"/>
      <w:r>
        <w:t>, Arrow, RS Component, Future electronics, Grainger and many others</w:t>
      </w:r>
      <w:r w:rsidRPr="00052D71">
        <w:t xml:space="preserve"> </w:t>
      </w:r>
      <w:sdt>
        <w:sdtPr>
          <w:id w:val="-690231289"/>
          <w:citation/>
        </w:sdtPr>
        <w:sdtEnd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14:paraId="60185942" w14:textId="77777777"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proofErr w:type="spellStart"/>
      <w:r w:rsidR="00A236B0">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w:t>
      </w:r>
      <w:proofErr w:type="spellStart"/>
      <w:r>
        <w:t>Levenshtein</w:t>
      </w:r>
      <w:proofErr w:type="spellEnd"/>
      <w:r>
        <w:t xml:space="preserve">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14:paraId="212517FD" w14:textId="77777777" w:rsidR="00626E52" w:rsidRPr="005A6076" w:rsidRDefault="003069DD" w:rsidP="00735ED3">
      <w:pPr>
        <w:pStyle w:val="berschrift2"/>
        <w:numPr>
          <w:ilvl w:val="1"/>
          <w:numId w:val="1"/>
        </w:numPr>
        <w:rPr>
          <w:rStyle w:val="st"/>
        </w:rPr>
      </w:pPr>
      <w:r>
        <w:rPr>
          <w:rStyle w:val="st"/>
        </w:rPr>
        <w:t xml:space="preserve"> </w:t>
      </w:r>
      <w:bookmarkStart w:id="68" w:name="_Toc413454132"/>
      <w:r w:rsidR="003026E2" w:rsidRPr="005A6076">
        <w:rPr>
          <w:rStyle w:val="st"/>
        </w:rPr>
        <w:t>Life Cycle Inventory (</w:t>
      </w:r>
      <w:r w:rsidR="003026E2" w:rsidRPr="005A6076">
        <w:rPr>
          <w:rStyle w:val="Herausstellen"/>
          <w:i w:val="0"/>
        </w:rPr>
        <w:t>LCI</w:t>
      </w:r>
      <w:r w:rsidR="004903B2">
        <w:rPr>
          <w:rStyle w:val="Herausstellen"/>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Herausstellen"/>
          <w:i w:val="0"/>
        </w:rPr>
        <w:fldChar w:fldCharType="end"/>
      </w:r>
      <w:r w:rsidR="003026E2" w:rsidRPr="005A6076">
        <w:rPr>
          <w:rStyle w:val="st"/>
        </w:rPr>
        <w:t>) analysis</w:t>
      </w:r>
      <w:bookmarkEnd w:id="68"/>
    </w:p>
    <w:p w14:paraId="271604AD" w14:textId="77777777"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End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End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14:paraId="12BE2A6E" w14:textId="77777777" w:rsidR="003069DD" w:rsidRDefault="003069DD" w:rsidP="00883132">
      <w:pPr>
        <w:pStyle w:val="Listenabsatz"/>
        <w:numPr>
          <w:ilvl w:val="0"/>
          <w:numId w:val="4"/>
        </w:numPr>
      </w:pPr>
      <w:r>
        <w:t>Develop a flow diagram of the process being evaluated</w:t>
      </w:r>
    </w:p>
    <w:p w14:paraId="246E7FAD" w14:textId="77777777" w:rsidR="003069DD" w:rsidRDefault="003069DD" w:rsidP="00883132">
      <w:pPr>
        <w:pStyle w:val="Listenabsatz"/>
        <w:numPr>
          <w:ilvl w:val="0"/>
          <w:numId w:val="4"/>
        </w:numPr>
      </w:pPr>
      <w:r>
        <w:t>Develop a data collection plan</w:t>
      </w:r>
    </w:p>
    <w:p w14:paraId="3E24CECA" w14:textId="77777777" w:rsidR="003069DD" w:rsidRDefault="003069DD" w:rsidP="00883132">
      <w:pPr>
        <w:pStyle w:val="Listenabsatz"/>
        <w:numPr>
          <w:ilvl w:val="0"/>
          <w:numId w:val="4"/>
        </w:numPr>
      </w:pPr>
      <w:r>
        <w:t>Collect data</w:t>
      </w:r>
    </w:p>
    <w:p w14:paraId="251DE50A" w14:textId="77777777" w:rsidR="000A37EB" w:rsidRDefault="003069DD" w:rsidP="000A37EB">
      <w:pPr>
        <w:pStyle w:val="Listenabsatz"/>
        <w:numPr>
          <w:ilvl w:val="0"/>
          <w:numId w:val="4"/>
        </w:numPr>
      </w:pPr>
      <w:r>
        <w:t>Evaluate and report results</w:t>
      </w:r>
    </w:p>
    <w:p w14:paraId="06E87951" w14:textId="77777777" w:rsidR="003069DD" w:rsidRDefault="003069DD" w:rsidP="00735ED3">
      <w:pPr>
        <w:pStyle w:val="berschrift3"/>
        <w:numPr>
          <w:ilvl w:val="2"/>
          <w:numId w:val="1"/>
        </w:numPr>
      </w:pPr>
      <w:bookmarkStart w:id="69"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9"/>
    </w:p>
    <w:p w14:paraId="1F82D33F" w14:textId="77777777" w:rsidR="001165FB" w:rsidRDefault="005C22C8" w:rsidP="001165FB">
      <w:hyperlink r:id="rId17"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End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14:paraId="78EEE1EA" w14:textId="77777777" w:rsidR="0077227F" w:rsidRDefault="0077227F" w:rsidP="00883132">
      <w:pPr>
        <w:pStyle w:val="Listenabsatz"/>
        <w:numPr>
          <w:ilvl w:val="0"/>
          <w:numId w:val="6"/>
        </w:numPr>
        <w:spacing w:before="100" w:beforeAutospacing="1" w:after="100" w:afterAutospacing="1"/>
        <w:jc w:val="left"/>
      </w:pPr>
      <w:r>
        <w:t xml:space="preserve">Large </w:t>
      </w:r>
      <w:hyperlink r:id="rId18" w:tooltip="Household appliance" w:history="1">
        <w:r w:rsidRPr="0077227F">
          <w:t>household appliances</w:t>
        </w:r>
      </w:hyperlink>
    </w:p>
    <w:p w14:paraId="7F5DB987" w14:textId="77777777" w:rsidR="0077227F" w:rsidRDefault="0077227F" w:rsidP="00883132">
      <w:pPr>
        <w:pStyle w:val="Listenabsatz"/>
        <w:numPr>
          <w:ilvl w:val="0"/>
          <w:numId w:val="6"/>
        </w:numPr>
        <w:spacing w:before="100" w:beforeAutospacing="1" w:after="100" w:afterAutospacing="1"/>
        <w:jc w:val="left"/>
      </w:pPr>
      <w:r>
        <w:t>Small household appliances</w:t>
      </w:r>
    </w:p>
    <w:p w14:paraId="49A3630F" w14:textId="77777777" w:rsidR="0077227F" w:rsidRDefault="0077227F" w:rsidP="00883132">
      <w:pPr>
        <w:pStyle w:val="Listenabsatz"/>
        <w:numPr>
          <w:ilvl w:val="0"/>
          <w:numId w:val="6"/>
        </w:numPr>
        <w:spacing w:before="100" w:beforeAutospacing="1" w:after="100" w:afterAutospacing="1"/>
        <w:jc w:val="left"/>
      </w:pPr>
      <w:r>
        <w:t>Consumer equipment</w:t>
      </w:r>
    </w:p>
    <w:p w14:paraId="1C1C0966" w14:textId="77777777" w:rsidR="0077227F" w:rsidRDefault="005C22C8" w:rsidP="00883132">
      <w:pPr>
        <w:pStyle w:val="Listenabsatz"/>
        <w:numPr>
          <w:ilvl w:val="0"/>
          <w:numId w:val="6"/>
        </w:numPr>
        <w:spacing w:before="100" w:beforeAutospacing="1" w:after="100" w:afterAutospacing="1"/>
        <w:jc w:val="left"/>
      </w:pPr>
      <w:hyperlink r:id="rId19" w:tooltip="Lighting" w:history="1">
        <w:r w:rsidR="0077227F" w:rsidRPr="0077227F">
          <w:t>Lighting</w:t>
        </w:r>
      </w:hyperlink>
      <w:r w:rsidR="0077227F">
        <w:t xml:space="preserve"> equipment</w:t>
      </w:r>
    </w:p>
    <w:p w14:paraId="7AA14473" w14:textId="77777777" w:rsidR="0077227F" w:rsidRDefault="005C22C8" w:rsidP="00883132">
      <w:pPr>
        <w:pStyle w:val="Listenabsatz"/>
        <w:numPr>
          <w:ilvl w:val="0"/>
          <w:numId w:val="6"/>
        </w:numPr>
        <w:spacing w:before="100" w:beforeAutospacing="1" w:after="100" w:afterAutospacing="1"/>
        <w:jc w:val="left"/>
      </w:pPr>
      <w:hyperlink r:id="rId20" w:tooltip="Electrical" w:history="1">
        <w:r w:rsidR="0077227F" w:rsidRPr="0077227F">
          <w:t>Electrical</w:t>
        </w:r>
      </w:hyperlink>
      <w:r w:rsidR="0077227F">
        <w:t xml:space="preserve"> and electronic tools</w:t>
      </w:r>
    </w:p>
    <w:p w14:paraId="17CBEB0A" w14:textId="77777777" w:rsidR="0077227F" w:rsidRDefault="005C22C8" w:rsidP="00883132">
      <w:pPr>
        <w:pStyle w:val="Listenabsatz"/>
        <w:numPr>
          <w:ilvl w:val="0"/>
          <w:numId w:val="6"/>
        </w:numPr>
        <w:spacing w:before="100" w:beforeAutospacing="1" w:after="100" w:afterAutospacing="1"/>
        <w:jc w:val="left"/>
      </w:pPr>
      <w:hyperlink r:id="rId21" w:tooltip="Toy" w:history="1">
        <w:r w:rsidR="0077227F" w:rsidRPr="0077227F">
          <w:t>Toys</w:t>
        </w:r>
      </w:hyperlink>
      <w:r w:rsidR="0077227F">
        <w:t xml:space="preserve">, </w:t>
      </w:r>
      <w:hyperlink r:id="rId22" w:tooltip="Leisure" w:history="1">
        <w:r w:rsidR="0077227F" w:rsidRPr="0077227F">
          <w:t>leisure</w:t>
        </w:r>
      </w:hyperlink>
      <w:r w:rsidR="0077227F">
        <w:t xml:space="preserve"> and </w:t>
      </w:r>
      <w:hyperlink r:id="rId23" w:tooltip="Sports equipment" w:history="1">
        <w:r w:rsidR="0077227F" w:rsidRPr="0077227F">
          <w:t>sports equipment</w:t>
        </w:r>
      </w:hyperlink>
    </w:p>
    <w:p w14:paraId="05048A78" w14:textId="77777777" w:rsidR="0077227F" w:rsidRDefault="005C22C8" w:rsidP="00883132">
      <w:pPr>
        <w:pStyle w:val="Listenabsatz"/>
        <w:numPr>
          <w:ilvl w:val="0"/>
          <w:numId w:val="6"/>
        </w:numPr>
        <w:spacing w:before="100" w:beforeAutospacing="1" w:after="100" w:afterAutospacing="1"/>
        <w:jc w:val="left"/>
      </w:pPr>
      <w:hyperlink r:id="rId24" w:tooltip="Medical device" w:history="1">
        <w:r w:rsidR="0077227F" w:rsidRPr="0077227F">
          <w:t>Medical devices</w:t>
        </w:r>
      </w:hyperlink>
    </w:p>
    <w:p w14:paraId="1A40DB0A" w14:textId="77777777" w:rsidR="0077227F" w:rsidRDefault="005C22C8" w:rsidP="00883132">
      <w:pPr>
        <w:pStyle w:val="Listenabsatz"/>
        <w:numPr>
          <w:ilvl w:val="0"/>
          <w:numId w:val="6"/>
        </w:numPr>
        <w:spacing w:before="100" w:beforeAutospacing="1" w:after="100" w:afterAutospacing="1"/>
        <w:jc w:val="left"/>
      </w:pPr>
      <w:hyperlink r:id="rId25" w:tooltip="Measuring instrument" w:history="1">
        <w:r w:rsidR="0077227F" w:rsidRPr="0077227F">
          <w:t>Monitoring</w:t>
        </w:r>
      </w:hyperlink>
      <w:r w:rsidR="0077227F">
        <w:t xml:space="preserve"> and </w:t>
      </w:r>
      <w:hyperlink r:id="rId26" w:tooltip="Control system" w:history="1">
        <w:r w:rsidR="0077227F" w:rsidRPr="0077227F">
          <w:t>control</w:t>
        </w:r>
      </w:hyperlink>
      <w:r w:rsidR="0077227F">
        <w:t xml:space="preserve"> instruments</w:t>
      </w:r>
    </w:p>
    <w:p w14:paraId="451FC003" w14:textId="77777777" w:rsidR="0077227F" w:rsidRDefault="005C22C8" w:rsidP="00883132">
      <w:pPr>
        <w:pStyle w:val="Listenabsatz"/>
        <w:numPr>
          <w:ilvl w:val="0"/>
          <w:numId w:val="6"/>
        </w:numPr>
        <w:spacing w:before="100" w:beforeAutospacing="1" w:after="100" w:afterAutospacing="1"/>
        <w:jc w:val="left"/>
      </w:pPr>
      <w:hyperlink r:id="rId27" w:tooltip="Automatic dispenser (page does not exist)" w:history="1">
        <w:r w:rsidR="0077227F" w:rsidRPr="0077227F">
          <w:t>Automatic dispensers</w:t>
        </w:r>
      </w:hyperlink>
    </w:p>
    <w:p w14:paraId="6E160176" w14:textId="77777777"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8" w:tooltip="IT" w:history="1">
        <w:r w:rsidR="000A37EB" w:rsidRPr="0077227F">
          <w:t>IT</w:t>
        </w:r>
      </w:hyperlink>
      <w:r w:rsidR="000A37EB">
        <w:t xml:space="preserve"> and </w:t>
      </w:r>
      <w:hyperlink r:id="rId29"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End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14:paraId="5D430BEB" w14:textId="77777777"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14:paraId="702D208B"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14:paraId="0E465D19"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14:paraId="3C6E5170"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14:paraId="6F3708DB"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14:paraId="2D5BAB3A"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14:paraId="30C498AD" w14:textId="77777777" w:rsidR="001F1AB0"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14:paraId="0121FF11" w14:textId="77777777" w:rsidR="00CC34AB" w:rsidRDefault="00CC34AB" w:rsidP="005B33C6">
      <w:pPr>
        <w:spacing w:before="100" w:beforeAutospacing="1" w:after="100" w:afterAutospacing="1"/>
        <w:jc w:val="left"/>
      </w:pPr>
      <w:r>
        <w:lastRenderedPageBreak/>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w:t>
      </w:r>
      <w:proofErr w:type="gramStart"/>
      <w:r w:rsidR="00695184">
        <w:t>resistors,…)</w:t>
      </w:r>
      <w:proofErr w:type="gramEnd"/>
      <w:r w:rsidR="00695184">
        <w:t xml:space="preserve"> </w:t>
      </w:r>
      <w:sdt>
        <w:sdtPr>
          <w:id w:val="-716049381"/>
          <w:citation/>
        </w:sdtPr>
        <w:sdtEnd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End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14:paraId="1042D6F7" w14:textId="77777777" w:rsidR="004F2318" w:rsidRPr="004F2318" w:rsidRDefault="001165FB" w:rsidP="004F2318">
      <w:pPr>
        <w:pStyle w:val="berschrift3"/>
        <w:numPr>
          <w:ilvl w:val="2"/>
          <w:numId w:val="1"/>
        </w:numPr>
      </w:pPr>
      <w:bookmarkStart w:id="70" w:name="_Toc413454134"/>
      <w:r w:rsidRPr="004F2318">
        <w:t xml:space="preserve">Recycling </w:t>
      </w:r>
      <w:r w:rsidR="004F2318" w:rsidRPr="004F2318">
        <w:t xml:space="preserve">and reuse </w:t>
      </w:r>
      <w:r w:rsidRPr="004F2318">
        <w:t>potential of electronic PCB waste</w:t>
      </w:r>
      <w:bookmarkEnd w:id="70"/>
    </w:p>
    <w:p w14:paraId="6F3D8683" w14:textId="77777777"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xml:space="preserve">. One ton of PCB waste contains around 135 g gold, 669 g silver and 50 g </w:t>
      </w:r>
      <w:proofErr w:type="gramStart"/>
      <w:r w:rsidR="001849C6" w:rsidRPr="004F2318">
        <w:t>palladium which</w:t>
      </w:r>
      <w:proofErr w:type="gramEnd"/>
      <w:r w:rsidR="001849C6" w:rsidRPr="004F2318">
        <w:t xml:space="preserve">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End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14:paraId="265E518E" w14:textId="77777777"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w:t>
      </w:r>
      <w:proofErr w:type="gramStart"/>
      <w:r w:rsidR="009622D1" w:rsidRPr="004F2318">
        <w:t>system which determined the price of specific electronic components to estimate the revenue</w:t>
      </w:r>
      <w:proofErr w:type="gramEnd"/>
      <w:r w:rsidR="009622D1" w:rsidRPr="004F2318">
        <w:t xml:space="preserve"> </w:t>
      </w:r>
      <w:r w:rsidR="004F2318">
        <w:t>is</w:t>
      </w:r>
      <w:r w:rsidR="009622D1" w:rsidRPr="004F2318">
        <w:t xml:space="preserve"> necessary to increase the potential of reusing electronic components.</w:t>
      </w:r>
      <w:r w:rsidR="001B0041" w:rsidRPr="004F2318">
        <w:t xml:space="preserve"> </w:t>
      </w:r>
    </w:p>
    <w:p w14:paraId="0B6B7D7F" w14:textId="77777777" w:rsidR="001165FB" w:rsidRDefault="00E802DF" w:rsidP="00735ED3">
      <w:pPr>
        <w:pStyle w:val="berschrift3"/>
        <w:numPr>
          <w:ilvl w:val="2"/>
          <w:numId w:val="1"/>
        </w:numPr>
      </w:pPr>
      <w:bookmarkStart w:id="71" w:name="_Toc413454135"/>
      <w:r>
        <w:lastRenderedPageBreak/>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71"/>
    </w:p>
    <w:p w14:paraId="35BA1A80" w14:textId="77777777"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End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w:t>
      </w:r>
      <w:proofErr w:type="gramStart"/>
      <w:r>
        <w:t>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w:t>
      </w:r>
      <w:proofErr w:type="gramEnd"/>
      <w:r>
        <w:t xml:space="preserve"> are linked together via typed links called global references </w:t>
      </w:r>
      <w:sdt>
        <w:sdtPr>
          <w:id w:val="-1651127650"/>
          <w:citation/>
        </w:sdtPr>
        <w:sdtEnd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14:paraId="3F975E2B" w14:textId="77777777" w:rsidR="009C1B85" w:rsidRDefault="00002603" w:rsidP="00883132">
      <w:pPr>
        <w:pStyle w:val="Listenabsatz"/>
        <w:numPr>
          <w:ilvl w:val="0"/>
          <w:numId w:val="2"/>
        </w:numPr>
      </w:pPr>
      <w:r>
        <w:t>Process: Mode</w:t>
      </w:r>
      <w:r w:rsidR="009C1B85">
        <w:t>ling unit and aggregated processes and result sets. Input and Output flows are modeled by global references to other datasets of type flow.</w:t>
      </w:r>
    </w:p>
    <w:p w14:paraId="2D045DE8" w14:textId="77777777" w:rsidR="009C1B85" w:rsidRDefault="009C1B85" w:rsidP="00883132">
      <w:pPr>
        <w:pStyle w:val="Listenabsatz"/>
        <w:numPr>
          <w:ilvl w:val="0"/>
          <w:numId w:val="2"/>
        </w:numPr>
      </w:pPr>
      <w:r>
        <w:t>Flow: Describes an elementary, product or waste flow. It reference one or more Flow properties.</w:t>
      </w:r>
    </w:p>
    <w:p w14:paraId="1B934F4C" w14:textId="77777777" w:rsidR="009C1B85" w:rsidRDefault="009C1B85" w:rsidP="00883132">
      <w:pPr>
        <w:pStyle w:val="Listenabsatz"/>
        <w:numPr>
          <w:ilvl w:val="0"/>
          <w:numId w:val="2"/>
        </w:numPr>
      </w:pPr>
      <w:r>
        <w:t>Flow Property: Describes physical or other properties of a flow that can be used to quantify it, for example mass. Each instance references one Unit Group data set.</w:t>
      </w:r>
    </w:p>
    <w:p w14:paraId="7D55CB0E" w14:textId="77777777" w:rsidR="009C1B85" w:rsidRDefault="009C1B85" w:rsidP="00883132">
      <w:pPr>
        <w:pStyle w:val="Listenabsatz"/>
        <w:numPr>
          <w:ilvl w:val="0"/>
          <w:numId w:val="2"/>
        </w:numPr>
      </w:pPr>
      <w:r>
        <w:t xml:space="preserve">Unit Group: Describes a group of convertible units and the conversion factors to its reference unit </w:t>
      </w:r>
    </w:p>
    <w:p w14:paraId="5F5BDDFB" w14:textId="77777777" w:rsidR="009C1B85" w:rsidRDefault="009C1B85" w:rsidP="00883132">
      <w:pPr>
        <w:pStyle w:val="Listenabsatz"/>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14:paraId="625FD6CD" w14:textId="77777777" w:rsidR="009C1B85" w:rsidRDefault="009C1B85" w:rsidP="00883132">
      <w:pPr>
        <w:pStyle w:val="Listenabsatz"/>
        <w:numPr>
          <w:ilvl w:val="0"/>
          <w:numId w:val="2"/>
        </w:numPr>
      </w:pPr>
      <w:r>
        <w:t>Source: Represents an external source of information, such as literature or a database or data format. It can reference a contact it is related to.</w:t>
      </w:r>
    </w:p>
    <w:p w14:paraId="11C0508A" w14:textId="77777777" w:rsidR="008C6E04" w:rsidRDefault="009C1B85" w:rsidP="00883132">
      <w:pPr>
        <w:pStyle w:val="Listenabsatz"/>
        <w:numPr>
          <w:ilvl w:val="0"/>
          <w:numId w:val="2"/>
        </w:numPr>
      </w:pPr>
      <w:r>
        <w:t>Contact: describes a person or organization.</w:t>
      </w:r>
    </w:p>
    <w:p w14:paraId="19DE7E59" w14:textId="77777777"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proofErr w:type="gramStart"/>
      <w:r>
        <w:t xml:space="preserve"> which</w:t>
      </w:r>
      <w:proofErr w:type="gramEnd"/>
      <w:r>
        <w:t xml:space="preserve">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proofErr w:type="spellStart"/>
      <w:r>
        <w:t>GaBi</w:t>
      </w:r>
      <w:proofErr w:type="spellEnd"/>
      <w:r>
        <w:t xml:space="preserve"> or </w:t>
      </w:r>
      <w:proofErr w:type="spellStart"/>
      <w:r>
        <w:t>OpenLCA</w:t>
      </w:r>
      <w:proofErr w:type="spellEnd"/>
      <w:r>
        <w:t xml:space="preserve"> to </w:t>
      </w:r>
      <w:r w:rsidR="00506B9A">
        <w:t>analyze</w:t>
      </w:r>
      <w:r>
        <w:t xml:space="preserve"> ecological</w:t>
      </w:r>
      <w:r w:rsidR="00506B9A">
        <w:t xml:space="preserve"> impacts</w:t>
      </w:r>
      <w:r w:rsidR="00612D70">
        <w:t>.</w:t>
      </w:r>
    </w:p>
    <w:p w14:paraId="07A1E95D" w14:textId="77777777" w:rsidR="003026E2" w:rsidRDefault="0095152F" w:rsidP="00735ED3">
      <w:pPr>
        <w:pStyle w:val="berschrift1"/>
        <w:numPr>
          <w:ilvl w:val="0"/>
          <w:numId w:val="1"/>
        </w:numPr>
      </w:pPr>
      <w:bookmarkStart w:id="72" w:name="_Toc413454136"/>
      <w:r>
        <w:lastRenderedPageBreak/>
        <w:t>Methods for e</w:t>
      </w:r>
      <w:r w:rsidR="003026E2">
        <w:t>lectronic component</w:t>
      </w:r>
      <w:r w:rsidR="005A6076">
        <w:t xml:space="preserve"> r</w:t>
      </w:r>
      <w:r w:rsidR="003026E2">
        <w:t>ecognition</w:t>
      </w:r>
      <w:bookmarkEnd w:id="72"/>
    </w:p>
    <w:p w14:paraId="69823DC5" w14:textId="77777777" w:rsidR="00804A60" w:rsidRDefault="005D6C38" w:rsidP="00B5593D">
      <w:r>
        <w:t>The methods for object recognition used in this work are</w:t>
      </w:r>
      <w:r w:rsidR="00341940">
        <w:t xml:space="preserve"> based on the</w:t>
      </w:r>
      <w:r>
        <w:t xml:space="preserve"> data fusion model specified </w:t>
      </w:r>
      <w:proofErr w:type="spellStart"/>
      <w:r>
        <w:t>in</w:t>
      </w:r>
      <w:r w:rsidR="00901292">
        <w:t>chapter</w:t>
      </w:r>
      <w:proofErr w:type="spellEnd"/>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w:t>
      </w:r>
      <w:proofErr w:type="gramStart"/>
      <w:r w:rsidR="00341940">
        <w:t xml:space="preserve">class which </w:t>
      </w:r>
      <w:r w:rsidR="00804A60">
        <w:t>can be o</w:t>
      </w:r>
      <w:r w:rsidR="00341940">
        <w:t>ne of the component</w:t>
      </w:r>
      <w:r w:rsidR="001E3122">
        <w:t>s</w:t>
      </w:r>
      <w:r w:rsidR="00341940">
        <w:t xml:space="preserve"> in the database or an unknown component</w:t>
      </w:r>
      <w:proofErr w:type="gramEnd"/>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proofErr w:type="spellStart"/>
      <w:r w:rsidR="00341940">
        <w:t>Octopart</w:t>
      </w:r>
      <w:proofErr w:type="spellEnd"/>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proofErr w:type="spellStart"/>
      <w:r w:rsidR="00341940">
        <w:t>Octopart</w:t>
      </w:r>
      <w:proofErr w:type="spellEnd"/>
      <w:r w:rsidR="00341940">
        <w:t xml:space="preserve">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14:paraId="4488961E" w14:textId="77777777" w:rsidR="003F74AB" w:rsidRDefault="003F74AB" w:rsidP="00735ED3">
      <w:pPr>
        <w:pStyle w:val="berschrift2"/>
        <w:numPr>
          <w:ilvl w:val="1"/>
          <w:numId w:val="1"/>
        </w:numPr>
      </w:pPr>
      <w:bookmarkStart w:id="73" w:name="_Toc413454137"/>
      <w:r>
        <w:t>Image preprocessing</w:t>
      </w:r>
      <w:bookmarkEnd w:id="73"/>
    </w:p>
    <w:p w14:paraId="46F3D7C9" w14:textId="77777777"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 xml:space="preserve">bject recognition is based on </w:t>
      </w:r>
      <w:proofErr w:type="gramStart"/>
      <w:r>
        <w:t>features which</w:t>
      </w:r>
      <w:proofErr w:type="gramEnd"/>
      <w:r>
        <w:t xml:space="preserve"> are extracted from the images. In many object recognition tasks</w:t>
      </w:r>
      <w:r w:rsidR="008D2D07">
        <w:t>,</w:t>
      </w:r>
      <w:r>
        <w:t xml:space="preserve"> based on 2D image data</w:t>
      </w:r>
      <w:r w:rsidR="008D2D07">
        <w:t>,</w:t>
      </w:r>
      <w:r>
        <w:t xml:space="preserve"> the object can be rotated or appear in different scales. </w:t>
      </w:r>
      <w:proofErr w:type="gramStart"/>
      <w:r w:rsidR="008D2D07">
        <w:t>Features which are invariant in scaling and rotation</w:t>
      </w:r>
      <w:proofErr w:type="gramEnd"/>
      <w:r w:rsidR="008D2D07">
        <w:t xml:space="preserve">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w:t>
      </w:r>
      <w:proofErr w:type="gramStart"/>
      <w:r w:rsidR="008D2D07">
        <w:t>image which</w:t>
      </w:r>
      <w:proofErr w:type="gramEnd"/>
      <w:r w:rsidR="008D2D07">
        <w:t xml:space="preserve">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14:paraId="13AA2086" w14:textId="77777777" w:rsidR="003F74AB" w:rsidRDefault="003F74AB" w:rsidP="00B5593D">
      <w:pPr>
        <w:pStyle w:val="berschrift3"/>
        <w:numPr>
          <w:ilvl w:val="2"/>
          <w:numId w:val="1"/>
        </w:numPr>
      </w:pPr>
      <w:bookmarkStart w:id="74" w:name="_Ref411938067"/>
      <w:bookmarkStart w:id="75" w:name="_Toc413454138"/>
      <w:r>
        <w:lastRenderedPageBreak/>
        <w:t>Image rotation correction</w:t>
      </w:r>
      <w:bookmarkEnd w:id="74"/>
      <w:bookmarkEnd w:id="75"/>
    </w:p>
    <w:p w14:paraId="00AE7ABE" w14:textId="77777777"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proofErr w:type="gramStart"/>
      <w:r w:rsidR="003F3503">
        <w:rPr>
          <w:rFonts w:eastAsiaTheme="minorEastAsia"/>
        </w:rPr>
        <w:t xml:space="preserve">component </w:t>
      </w:r>
      <w:r w:rsidR="00A535B2">
        <w:t>are</w:t>
      </w:r>
      <w:proofErr w:type="gramEnd"/>
      <w:r w:rsidR="00A535B2">
        <w:t xml:space="preserv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proofErr w:type="gramStart"/>
      <w:r w:rsidR="004B5914">
        <w:t>there</w:t>
      </w:r>
      <w:proofErr w:type="gramEnd"/>
      <w:r w:rsidR="004B5914">
        <w:t xml:space="preserv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End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14:paraId="40A77821" w14:textId="77777777" w:rsidR="00C61007" w:rsidRDefault="00C61007" w:rsidP="00C61007">
      <w:pPr>
        <w:keepNext/>
        <w:jc w:val="center"/>
      </w:pPr>
      <w:r>
        <w:rPr>
          <w:noProof/>
          <w:lang w:val="de-DE" w:eastAsia="de-DE"/>
        </w:rPr>
        <w:drawing>
          <wp:inline distT="0" distB="0" distL="0" distR="0" wp14:anchorId="4B916BB1" wp14:editId="24DD4789">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14:paraId="73B8712A" w14:textId="77777777" w:rsidR="00C61007" w:rsidRDefault="00C61007" w:rsidP="00C61007">
      <w:pPr>
        <w:pStyle w:val="Beschriftung"/>
        <w:jc w:val="center"/>
      </w:pPr>
      <w:bookmarkStart w:id="76" w:name="_Ref411698555"/>
      <w:bookmarkStart w:id="77" w:name="_Toc413454214"/>
      <w:r>
        <w:t xml:space="preserve">Figure </w:t>
      </w:r>
      <w:r w:rsidR="005C22C8">
        <w:fldChar w:fldCharType="begin"/>
      </w:r>
      <w:r w:rsidR="005C22C8">
        <w:instrText xml:space="preserve"> SEQ Figure \* ARABIC </w:instrText>
      </w:r>
      <w:r w:rsidR="005C22C8">
        <w:fldChar w:fldCharType="separate"/>
      </w:r>
      <w:r w:rsidR="00933F6A">
        <w:rPr>
          <w:noProof/>
        </w:rPr>
        <w:t>5</w:t>
      </w:r>
      <w:r w:rsidR="005C22C8">
        <w:rPr>
          <w:noProof/>
        </w:rPr>
        <w:fldChar w:fldCharType="end"/>
      </w:r>
      <w:bookmarkEnd w:id="76"/>
      <w:r>
        <w:t>: Transformation from lines in the image to points in the frequency domain (www.svi.nl/FourierTransform)</w:t>
      </w:r>
      <w:bookmarkEnd w:id="77"/>
    </w:p>
    <w:p w14:paraId="05DA4223" w14:textId="77777777"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14:paraId="2127DF28" w14:textId="77777777" w:rsidR="0077797C" w:rsidRDefault="0077797C" w:rsidP="007D1FA0">
      <w:pPr>
        <w:jc w:val="center"/>
      </w:pPr>
      <w:r>
        <w:rPr>
          <w:noProof/>
          <w:lang w:val="de-DE" w:eastAsia="de-DE"/>
        </w:rPr>
        <w:lastRenderedPageBreak/>
        <w:drawing>
          <wp:inline distT="0" distB="0" distL="0" distR="0" wp14:anchorId="580E0B44" wp14:editId="2DD307E5">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14:paraId="11A8BBFA" w14:textId="77777777" w:rsidR="0077797C" w:rsidRDefault="0077797C" w:rsidP="007D1FA0">
      <w:pPr>
        <w:pStyle w:val="Beschriftung"/>
        <w:jc w:val="center"/>
        <w:rPr>
          <w:szCs w:val="24"/>
        </w:rPr>
      </w:pPr>
      <w:bookmarkStart w:id="78" w:name="_Ref401903887"/>
      <w:bookmarkStart w:id="79" w:name="_Toc413454215"/>
      <w:r>
        <w:t xml:space="preserve">Figure </w:t>
      </w:r>
      <w:r w:rsidR="005C22C8">
        <w:fldChar w:fldCharType="begin"/>
      </w:r>
      <w:r w:rsidR="005C22C8">
        <w:instrText xml:space="preserve"> SEQ Figure \* ARABIC </w:instrText>
      </w:r>
      <w:r w:rsidR="005C22C8">
        <w:fldChar w:fldCharType="separate"/>
      </w:r>
      <w:r w:rsidR="00933F6A">
        <w:rPr>
          <w:noProof/>
        </w:rPr>
        <w:t>6</w:t>
      </w:r>
      <w:r w:rsidR="005C22C8">
        <w:rPr>
          <w:noProof/>
        </w:rPr>
        <w:fldChar w:fldCharType="end"/>
      </w:r>
      <w:bookmarkEnd w:id="78"/>
      <w:r>
        <w:t>: Image rotation correction process</w:t>
      </w:r>
      <w:bookmarkEnd w:id="79"/>
    </w:p>
    <w:p w14:paraId="11403360" w14:textId="77777777"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grayscaled</w:t>
      </w:r>
      <w:proofErr w:type="spellEnd"/>
      <w:r w:rsidR="00212C47">
        <w:t xml:space="preserve">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 xml:space="preserve">o 360 </w:t>
      </w:r>
      <w:proofErr w:type="gramStart"/>
      <w:r w:rsidR="00C85289">
        <w:t>degree which</w:t>
      </w:r>
      <w:proofErr w:type="gramEnd"/>
      <w:r w:rsidR="00C85289">
        <w:t xml:space="preserve">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w:t>
      </w:r>
      <w:proofErr w:type="gramStart"/>
      <w:r w:rsidR="00A535B2">
        <w:t>90 degree</w:t>
      </w:r>
      <w:proofErr w:type="gramEnd"/>
      <w:r w:rsidR="00A535B2">
        <w:t xml:space="preserv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14:paraId="50F223CE" w14:textId="77777777" w:rsidTr="007C20B7">
        <w:trPr>
          <w:trHeight w:val="1610"/>
        </w:trPr>
        <w:tc>
          <w:tcPr>
            <w:tcW w:w="4596" w:type="dxa"/>
          </w:tcPr>
          <w:p w14:paraId="66FF9D46" w14:textId="77777777" w:rsidR="0077797C" w:rsidRDefault="00933453" w:rsidP="00B5593D">
            <w:r>
              <w:rPr>
                <w:noProof/>
                <w:lang w:val="de-DE" w:eastAsia="de-DE"/>
              </w:rPr>
              <w:lastRenderedPageBreak/>
              <w:drawing>
                <wp:inline distT="0" distB="0" distL="0" distR="0" wp14:anchorId="13E2AE04" wp14:editId="7A3A906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14:paraId="7741777E" w14:textId="77777777" w:rsidR="00933453" w:rsidRDefault="0077797C" w:rsidP="00B5593D">
            <w:pPr>
              <w:pStyle w:val="Beschriftung"/>
            </w:pPr>
            <w:bookmarkStart w:id="80" w:name="_Ref401910317"/>
            <w:bookmarkStart w:id="81" w:name="_Toc413454216"/>
            <w:r>
              <w:t xml:space="preserve">Figure </w:t>
            </w:r>
            <w:r w:rsidR="005C22C8">
              <w:fldChar w:fldCharType="begin"/>
            </w:r>
            <w:r w:rsidR="005C22C8">
              <w:instrText xml:space="preserve"> SEQ Figure \* ARABIC </w:instrText>
            </w:r>
            <w:r w:rsidR="005C22C8">
              <w:fldChar w:fldCharType="separate"/>
            </w:r>
            <w:r w:rsidR="00933F6A">
              <w:rPr>
                <w:noProof/>
              </w:rPr>
              <w:t>7</w:t>
            </w:r>
            <w:r w:rsidR="005C22C8">
              <w:rPr>
                <w:noProof/>
              </w:rPr>
              <w:fldChar w:fldCharType="end"/>
            </w:r>
            <w:bookmarkEnd w:id="80"/>
            <w:r>
              <w:t>: Image rotated by 3.0 degree</w:t>
            </w:r>
            <w:bookmarkEnd w:id="81"/>
          </w:p>
        </w:tc>
        <w:tc>
          <w:tcPr>
            <w:tcW w:w="4665" w:type="dxa"/>
          </w:tcPr>
          <w:p w14:paraId="259220A6" w14:textId="77777777" w:rsidR="0077797C" w:rsidRDefault="00933453" w:rsidP="00B5593D">
            <w:r>
              <w:rPr>
                <w:noProof/>
                <w:lang w:val="de-DE" w:eastAsia="de-DE"/>
              </w:rPr>
              <w:drawing>
                <wp:inline distT="0" distB="0" distL="0" distR="0" wp14:anchorId="33C31EDB" wp14:editId="5F838435">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14:paraId="71FB4E27" w14:textId="77777777" w:rsidR="00933453" w:rsidRDefault="0077797C" w:rsidP="00B5593D">
            <w:pPr>
              <w:pStyle w:val="Beschriftung"/>
            </w:pPr>
            <w:bookmarkStart w:id="82" w:name="_Ref401909217"/>
            <w:bookmarkStart w:id="83" w:name="_Toc413454217"/>
            <w:r>
              <w:t xml:space="preserve">Figure </w:t>
            </w:r>
            <w:r w:rsidR="005C22C8">
              <w:fldChar w:fldCharType="begin"/>
            </w:r>
            <w:r w:rsidR="005C22C8">
              <w:instrText xml:space="preserve"> SEQ Figure \* ARABIC </w:instrText>
            </w:r>
            <w:r w:rsidR="005C22C8">
              <w:fldChar w:fldCharType="separate"/>
            </w:r>
            <w:r w:rsidR="00933F6A">
              <w:rPr>
                <w:noProof/>
              </w:rPr>
              <w:t>8</w:t>
            </w:r>
            <w:r w:rsidR="005C22C8">
              <w:rPr>
                <w:noProof/>
              </w:rPr>
              <w:fldChar w:fldCharType="end"/>
            </w:r>
            <w:bookmarkEnd w:id="82"/>
            <w:r>
              <w:t>: Canny edge image of the rotated image</w:t>
            </w:r>
            <w:bookmarkEnd w:id="83"/>
          </w:p>
        </w:tc>
      </w:tr>
      <w:tr w:rsidR="00933453" w14:paraId="4C663D16" w14:textId="77777777" w:rsidTr="007C20B7">
        <w:trPr>
          <w:trHeight w:val="1610"/>
        </w:trPr>
        <w:tc>
          <w:tcPr>
            <w:tcW w:w="4596" w:type="dxa"/>
          </w:tcPr>
          <w:p w14:paraId="74547691" w14:textId="77777777" w:rsidR="0077797C" w:rsidRDefault="00933453" w:rsidP="001E4DB1">
            <w:pPr>
              <w:jc w:val="center"/>
            </w:pPr>
            <w:r>
              <w:rPr>
                <w:noProof/>
                <w:lang w:val="de-DE" w:eastAsia="de-DE"/>
              </w:rPr>
              <w:drawing>
                <wp:inline distT="0" distB="0" distL="0" distR="0" wp14:anchorId="5373DE7D" wp14:editId="1F2B3735">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14:paraId="6755859F" w14:textId="77777777" w:rsidR="00933453" w:rsidRDefault="0077797C" w:rsidP="001E4DB1">
            <w:pPr>
              <w:pStyle w:val="Beschriftung"/>
              <w:jc w:val="center"/>
              <w:rPr>
                <w:noProof/>
              </w:rPr>
            </w:pPr>
            <w:bookmarkStart w:id="84" w:name="_Ref401910290"/>
            <w:bookmarkStart w:id="85" w:name="_Toc413454218"/>
            <w:r>
              <w:t xml:space="preserve">Figure </w:t>
            </w:r>
            <w:r w:rsidR="005C22C8">
              <w:fldChar w:fldCharType="begin"/>
            </w:r>
            <w:r w:rsidR="005C22C8">
              <w:instrText xml:space="preserve"> SEQ Figure \* ARABIC </w:instrText>
            </w:r>
            <w:r w:rsidR="005C22C8">
              <w:fldChar w:fldCharType="separate"/>
            </w:r>
            <w:r w:rsidR="00933F6A">
              <w:rPr>
                <w:noProof/>
              </w:rPr>
              <w:t>9</w:t>
            </w:r>
            <w:r w:rsidR="005C22C8">
              <w:rPr>
                <w:noProof/>
              </w:rPr>
              <w:fldChar w:fldCharType="end"/>
            </w:r>
            <w:bookmarkEnd w:id="84"/>
            <w:r>
              <w:t>: Shifted DFT of the rotated image</w:t>
            </w:r>
            <w:r>
              <w:rPr>
                <w:noProof/>
              </w:rPr>
              <w:t xml:space="preserve"> (logarithmic</w:t>
            </w:r>
            <w:r w:rsidR="0007281C">
              <w:rPr>
                <w:noProof/>
              </w:rPr>
              <w:t xml:space="preserve"> </w:t>
            </w:r>
            <w:r>
              <w:rPr>
                <w:noProof/>
              </w:rPr>
              <w:t>representation)</w:t>
            </w:r>
            <w:bookmarkEnd w:id="85"/>
          </w:p>
        </w:tc>
        <w:tc>
          <w:tcPr>
            <w:tcW w:w="4665" w:type="dxa"/>
          </w:tcPr>
          <w:p w14:paraId="56F402CC" w14:textId="77777777" w:rsidR="007C20B7" w:rsidRDefault="007C20B7" w:rsidP="007C20B7">
            <w:pPr>
              <w:jc w:val="center"/>
            </w:pPr>
          </w:p>
          <w:p w14:paraId="6A1C245F" w14:textId="77777777" w:rsidR="007C20B7" w:rsidRDefault="007C20B7" w:rsidP="007C20B7">
            <w:pPr>
              <w:jc w:val="center"/>
            </w:pPr>
            <w:r>
              <w:rPr>
                <w:noProof/>
                <w:lang w:val="de-DE" w:eastAsia="de-DE"/>
              </w:rPr>
              <w:drawing>
                <wp:inline distT="0" distB="0" distL="0" distR="0" wp14:anchorId="57F19EE8" wp14:editId="6B69FC0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14:paraId="54AC4FAA" w14:textId="77777777" w:rsidR="007C20B7" w:rsidRDefault="007C20B7" w:rsidP="007C20B7">
            <w:pPr>
              <w:pStyle w:val="Beschriftung"/>
              <w:jc w:val="center"/>
            </w:pPr>
            <w:bookmarkStart w:id="86" w:name="_Ref411698728"/>
            <w:bookmarkStart w:id="87" w:name="_Toc413454219"/>
            <w:r>
              <w:t xml:space="preserve">Figure </w:t>
            </w:r>
            <w:r w:rsidR="005C22C8">
              <w:fldChar w:fldCharType="begin"/>
            </w:r>
            <w:r w:rsidR="005C22C8">
              <w:instrText xml:space="preserve"> SEQ Figure \* ARABIC </w:instrText>
            </w:r>
            <w:r w:rsidR="005C22C8">
              <w:fldChar w:fldCharType="separate"/>
            </w:r>
            <w:r w:rsidR="00933F6A">
              <w:rPr>
                <w:noProof/>
              </w:rPr>
              <w:t>10</w:t>
            </w:r>
            <w:r w:rsidR="005C22C8">
              <w:rPr>
                <w:noProof/>
              </w:rPr>
              <w:fldChar w:fldCharType="end"/>
            </w:r>
            <w:bookmarkEnd w:id="86"/>
            <w:r>
              <w:t>: Summed amplitude over angle (invariants by 90 degree)</w:t>
            </w:r>
            <w:bookmarkEnd w:id="87"/>
          </w:p>
          <w:p w14:paraId="71790FF6" w14:textId="77777777" w:rsidR="00933453" w:rsidRDefault="00933453" w:rsidP="001E4DB1">
            <w:pPr>
              <w:jc w:val="center"/>
              <w:rPr>
                <w:noProof/>
              </w:rPr>
            </w:pPr>
          </w:p>
        </w:tc>
      </w:tr>
    </w:tbl>
    <w:p w14:paraId="0942646A" w14:textId="77777777" w:rsidR="003F74AB" w:rsidRDefault="003F74AB" w:rsidP="00735ED3">
      <w:pPr>
        <w:pStyle w:val="berschrift3"/>
        <w:numPr>
          <w:ilvl w:val="2"/>
          <w:numId w:val="1"/>
        </w:numPr>
      </w:pPr>
      <w:bookmarkStart w:id="88" w:name="_Ref411938192"/>
      <w:bookmarkStart w:id="89" w:name="_Toc413454139"/>
      <w:r>
        <w:t>Scaling determination based on scaling symbol</w:t>
      </w:r>
      <w:bookmarkEnd w:id="88"/>
      <w:bookmarkEnd w:id="89"/>
      <w:r>
        <w:t xml:space="preserve"> </w:t>
      </w:r>
    </w:p>
    <w:p w14:paraId="5312EDCE" w14:textId="77777777"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14:paraId="521DE65C" w14:textId="77777777" w:rsidTr="003D660B">
        <w:tc>
          <w:tcPr>
            <w:tcW w:w="4788" w:type="dxa"/>
          </w:tcPr>
          <w:p w14:paraId="1839D3A0" w14:textId="77777777" w:rsidR="003D660B" w:rsidRDefault="003D660B" w:rsidP="003D660B">
            <w:pPr>
              <w:keepNext/>
              <w:jc w:val="center"/>
            </w:pPr>
          </w:p>
          <w:p w14:paraId="7D786827" w14:textId="77777777" w:rsidR="003D660B" w:rsidRDefault="003D660B" w:rsidP="003D660B">
            <w:pPr>
              <w:keepNext/>
              <w:jc w:val="center"/>
            </w:pPr>
          </w:p>
          <w:p w14:paraId="0F40A7DE" w14:textId="77777777" w:rsidR="003D660B" w:rsidRDefault="003D660B" w:rsidP="003D660B">
            <w:pPr>
              <w:keepNext/>
              <w:jc w:val="center"/>
            </w:pPr>
            <w:r>
              <w:rPr>
                <w:rFonts w:eastAsiaTheme="minorEastAsia"/>
                <w:noProof/>
                <w:lang w:val="de-DE" w:eastAsia="de-DE"/>
              </w:rPr>
              <w:drawing>
                <wp:inline distT="0" distB="0" distL="0" distR="0" wp14:anchorId="5BF678E6" wp14:editId="1989002D">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14:paraId="3E74A154" w14:textId="77777777" w:rsidR="003D660B" w:rsidRDefault="003D660B" w:rsidP="00000FB0">
            <w:pPr>
              <w:pStyle w:val="Beschriftung"/>
              <w:jc w:val="center"/>
              <w:rPr>
                <w:rFonts w:eastAsiaTheme="minorEastAsia"/>
              </w:rPr>
            </w:pPr>
            <w:bookmarkStart w:id="90" w:name="_Ref412982580"/>
            <w:bookmarkStart w:id="91" w:name="_Toc413454220"/>
            <w:r>
              <w:t xml:space="preserve">Figure </w:t>
            </w:r>
            <w:r w:rsidR="005C22C8">
              <w:fldChar w:fldCharType="begin"/>
            </w:r>
            <w:r w:rsidR="005C22C8">
              <w:instrText xml:space="preserve"> SEQ Figure \* ARABIC </w:instrText>
            </w:r>
            <w:r w:rsidR="005C22C8">
              <w:fldChar w:fldCharType="separate"/>
            </w:r>
            <w:r w:rsidR="00933F6A">
              <w:rPr>
                <w:noProof/>
              </w:rPr>
              <w:t>11</w:t>
            </w:r>
            <w:r w:rsidR="005C22C8">
              <w:rPr>
                <w:noProof/>
              </w:rPr>
              <w:fldChar w:fldCharType="end"/>
            </w:r>
            <w:bookmarkEnd w:id="90"/>
            <w:r>
              <w:t>: Scale symbol</w:t>
            </w:r>
            <w:bookmarkEnd w:id="91"/>
          </w:p>
        </w:tc>
        <w:tc>
          <w:tcPr>
            <w:tcW w:w="4788" w:type="dxa"/>
          </w:tcPr>
          <w:p w14:paraId="1B5DD767" w14:textId="77777777" w:rsidR="003D660B" w:rsidRDefault="003D660B" w:rsidP="003D660B">
            <w:pPr>
              <w:keepNext/>
              <w:jc w:val="center"/>
            </w:pPr>
            <w:r>
              <w:rPr>
                <w:rFonts w:eastAsiaTheme="minorEastAsia"/>
                <w:noProof/>
                <w:lang w:val="de-DE" w:eastAsia="de-DE"/>
              </w:rPr>
              <w:drawing>
                <wp:inline distT="0" distB="0" distL="0" distR="0" wp14:anchorId="37D8720D" wp14:editId="059C1CF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14:paraId="7A1D539F" w14:textId="77777777" w:rsidR="003D660B" w:rsidRDefault="003D660B" w:rsidP="003D660B">
            <w:pPr>
              <w:pStyle w:val="Beschriftung"/>
              <w:jc w:val="center"/>
              <w:rPr>
                <w:rFonts w:eastAsiaTheme="minorEastAsia"/>
              </w:rPr>
            </w:pPr>
            <w:bookmarkStart w:id="92" w:name="_Ref413172705"/>
            <w:bookmarkStart w:id="93" w:name="_Toc413454221"/>
            <w:r>
              <w:t xml:space="preserve">Figure </w:t>
            </w:r>
            <w:r w:rsidR="005C22C8">
              <w:fldChar w:fldCharType="begin"/>
            </w:r>
            <w:r w:rsidR="005C22C8">
              <w:instrText xml:space="preserve"> SEQ Figure \* ARABIC </w:instrText>
            </w:r>
            <w:r w:rsidR="005C22C8">
              <w:fldChar w:fldCharType="separate"/>
            </w:r>
            <w:r w:rsidR="00933F6A">
              <w:rPr>
                <w:noProof/>
              </w:rPr>
              <w:t>12</w:t>
            </w:r>
            <w:r w:rsidR="005C22C8">
              <w:rPr>
                <w:noProof/>
              </w:rPr>
              <w:fldChar w:fldCharType="end"/>
            </w:r>
            <w:bookmarkEnd w:id="92"/>
            <w:r>
              <w:t>: Scale symbol placed on the board</w:t>
            </w:r>
            <w:bookmarkEnd w:id="93"/>
          </w:p>
        </w:tc>
      </w:tr>
    </w:tbl>
    <w:p w14:paraId="601B2AF7" w14:textId="77777777" w:rsidR="003D660B" w:rsidRDefault="003D660B" w:rsidP="00B5593D"/>
    <w:p w14:paraId="0D4C33E1" w14:textId="77777777"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14:paraId="3F6EF2AA" w14:textId="77777777" w:rsidR="00F83BB6" w:rsidRDefault="00F83BB6" w:rsidP="001E4DB1">
      <w:pPr>
        <w:jc w:val="center"/>
      </w:pPr>
      <w:r>
        <w:rPr>
          <w:noProof/>
          <w:lang w:val="de-DE" w:eastAsia="de-DE"/>
        </w:rPr>
        <w:drawing>
          <wp:inline distT="0" distB="0" distL="0" distR="0" wp14:anchorId="510EF037" wp14:editId="45223D54">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14:paraId="1E6038E1" w14:textId="77777777" w:rsidR="00F83BB6" w:rsidRDefault="00F83BB6" w:rsidP="001E4DB1">
      <w:pPr>
        <w:pStyle w:val="Beschriftung"/>
        <w:jc w:val="center"/>
      </w:pPr>
      <w:bookmarkStart w:id="94" w:name="_Ref401692683"/>
      <w:bookmarkStart w:id="95" w:name="_Toc413454222"/>
      <w:r>
        <w:t xml:space="preserve">Figure </w:t>
      </w:r>
      <w:r w:rsidR="005C22C8">
        <w:fldChar w:fldCharType="begin"/>
      </w:r>
      <w:r w:rsidR="005C22C8">
        <w:instrText xml:space="preserve"> SEQ Figur</w:instrText>
      </w:r>
      <w:r w:rsidR="005C22C8">
        <w:instrText xml:space="preserve">e \* ARABIC </w:instrText>
      </w:r>
      <w:r w:rsidR="005C22C8">
        <w:fldChar w:fldCharType="separate"/>
      </w:r>
      <w:r w:rsidR="00933F6A">
        <w:rPr>
          <w:noProof/>
        </w:rPr>
        <w:t>13</w:t>
      </w:r>
      <w:r w:rsidR="005C22C8">
        <w:rPr>
          <w:noProof/>
        </w:rPr>
        <w:fldChar w:fldCharType="end"/>
      </w:r>
      <w:bookmarkEnd w:id="94"/>
      <w:r>
        <w:t>: Scaling determination</w:t>
      </w:r>
      <w:r w:rsidR="00DF1F86">
        <w:t xml:space="preserve"> process</w:t>
      </w:r>
      <w:bookmarkEnd w:id="95"/>
    </w:p>
    <w:p w14:paraId="6C72D066" w14:textId="77777777"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End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14:paraId="5BBFE71A" w14:textId="77777777" w:rsidTr="00CC6742">
        <w:tc>
          <w:tcPr>
            <w:tcW w:w="8748" w:type="dxa"/>
          </w:tcPr>
          <w:p w14:paraId="0BB1CFE5" w14:textId="77777777"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14:paraId="3F813AF7" w14:textId="77777777" w:rsidR="00FF360C" w:rsidRPr="00FF360C" w:rsidRDefault="00CC6742" w:rsidP="00B5593D">
            <w:bookmarkStart w:id="96" w:name="_Ref401695387"/>
            <w:r>
              <w:t>(</w:t>
            </w:r>
            <w:r w:rsidR="005C22C8">
              <w:fldChar w:fldCharType="begin"/>
            </w:r>
            <w:r w:rsidR="005C22C8">
              <w:instrText xml:space="preserve"> SEQ Equation \* ARABIC </w:instrText>
            </w:r>
            <w:r w:rsidR="005C22C8">
              <w:fldChar w:fldCharType="separate"/>
            </w:r>
            <w:r w:rsidR="00933F6A">
              <w:rPr>
                <w:noProof/>
              </w:rPr>
              <w:t>43</w:t>
            </w:r>
            <w:r w:rsidR="005C22C8">
              <w:rPr>
                <w:noProof/>
              </w:rPr>
              <w:fldChar w:fldCharType="end"/>
            </w:r>
            <w:r>
              <w:t>)</w:t>
            </w:r>
            <w:bookmarkEnd w:id="96"/>
          </w:p>
        </w:tc>
      </w:tr>
      <w:tr w:rsidR="007B724B" w:rsidRPr="00FF360C" w14:paraId="3FAB9246" w14:textId="77777777" w:rsidTr="007B724B">
        <w:tc>
          <w:tcPr>
            <w:tcW w:w="8748" w:type="dxa"/>
          </w:tcPr>
          <w:p w14:paraId="6C11B453" w14:textId="77777777"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7E3FB2DC" w14:textId="77777777" w:rsidR="007B724B" w:rsidRDefault="007B724B" w:rsidP="00B5593D"/>
          <w:p w14:paraId="6CBD9289" w14:textId="77777777" w:rsidR="007B724B" w:rsidRPr="00FF360C" w:rsidRDefault="007B724B" w:rsidP="00B5593D">
            <w:bookmarkStart w:id="97" w:name="_Ref401695392"/>
            <w:r>
              <w:t>(</w:t>
            </w:r>
            <w:r w:rsidR="005C22C8">
              <w:fldChar w:fldCharType="begin"/>
            </w:r>
            <w:r w:rsidR="005C22C8">
              <w:instrText xml:space="preserve"> SEQ Equation \* ARABIC </w:instrText>
            </w:r>
            <w:r w:rsidR="005C22C8">
              <w:fldChar w:fldCharType="separate"/>
            </w:r>
            <w:r w:rsidR="00933F6A">
              <w:rPr>
                <w:noProof/>
              </w:rPr>
              <w:t>44</w:t>
            </w:r>
            <w:r w:rsidR="005C22C8">
              <w:rPr>
                <w:noProof/>
              </w:rPr>
              <w:fldChar w:fldCharType="end"/>
            </w:r>
            <w:r>
              <w:t>)</w:t>
            </w:r>
            <w:bookmarkEnd w:id="97"/>
          </w:p>
        </w:tc>
      </w:tr>
    </w:tbl>
    <w:p w14:paraId="34174EB0" w14:textId="77777777"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14:paraId="66DFB763" w14:textId="77777777" w:rsidTr="008861B8">
        <w:tc>
          <w:tcPr>
            <w:tcW w:w="8748" w:type="dxa"/>
          </w:tcPr>
          <w:p w14:paraId="7D3285CF" w14:textId="77777777"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1644482B" w14:textId="77777777" w:rsidR="00B82AB8" w:rsidRDefault="00B82AB8" w:rsidP="00B5593D"/>
          <w:p w14:paraId="549157BC" w14:textId="77777777" w:rsidR="00B82AB8" w:rsidRPr="00FF360C" w:rsidRDefault="00B82AB8" w:rsidP="00B5593D">
            <w:r>
              <w:t>(</w:t>
            </w:r>
            <w:r w:rsidR="005C22C8">
              <w:fldChar w:fldCharType="begin"/>
            </w:r>
            <w:r w:rsidR="005C22C8">
              <w:instrText xml:space="preserve"> SEQ Equation \* ARABIC </w:instrText>
            </w:r>
            <w:r w:rsidR="005C22C8">
              <w:fldChar w:fldCharType="separate"/>
            </w:r>
            <w:r w:rsidR="00933F6A">
              <w:rPr>
                <w:noProof/>
              </w:rPr>
              <w:t>45</w:t>
            </w:r>
            <w:r w:rsidR="005C22C8">
              <w:rPr>
                <w:noProof/>
              </w:rPr>
              <w:fldChar w:fldCharType="end"/>
            </w:r>
            <w:r>
              <w:t>)</w:t>
            </w:r>
          </w:p>
        </w:tc>
      </w:tr>
    </w:tbl>
    <w:p w14:paraId="2F8B46FA" w14:textId="77777777"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xml:space="preserve">. </w:t>
      </w:r>
      <w:proofErr w:type="gramStart"/>
      <w:r w:rsidR="007D619B">
        <w:t>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w:t>
      </w:r>
      <w:proofErr w:type="gramEnd"/>
      <w:r w:rsidR="00DA35C9">
        <w:t xml:space="preserve">, </w:t>
      </w:r>
      <w:proofErr w:type="gramStart"/>
      <w:r w:rsidR="00DA35C9">
        <w:t>all others are discarded</w:t>
      </w:r>
      <w:proofErr w:type="gramEnd"/>
      <w:r w:rsidR="00DA35C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14:paraId="4535CDDD" w14:textId="77777777" w:rsidTr="00DA35C9">
        <w:tc>
          <w:tcPr>
            <w:tcW w:w="8928" w:type="dxa"/>
          </w:tcPr>
          <w:p w14:paraId="0D2EC1E2" w14:textId="77777777"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m:t>
                  </m:r>
                  <m:r>
                    <w:rPr>
                      <w:rFonts w:ascii="Cambria Math" w:hAnsi="Cambria Math"/>
                    </w:rPr>
                    <m:t>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14:paraId="55D0C581" w14:textId="77777777" w:rsidR="00DA35C9" w:rsidRPr="00FF360C" w:rsidRDefault="00DA35C9" w:rsidP="00B5593D">
            <w:r>
              <w:t>(</w:t>
            </w:r>
            <w:r w:rsidR="005C22C8">
              <w:fldChar w:fldCharType="begin"/>
            </w:r>
            <w:r w:rsidR="005C22C8">
              <w:instrText xml:space="preserve"> SEQ Equation \* ARABIC </w:instrText>
            </w:r>
            <w:r w:rsidR="005C22C8">
              <w:fldChar w:fldCharType="separate"/>
            </w:r>
            <w:r w:rsidR="00933F6A">
              <w:rPr>
                <w:noProof/>
              </w:rPr>
              <w:t>46</w:t>
            </w:r>
            <w:r w:rsidR="005C22C8">
              <w:rPr>
                <w:noProof/>
              </w:rPr>
              <w:fldChar w:fldCharType="end"/>
            </w:r>
            <w:r>
              <w:t>)</w:t>
            </w:r>
          </w:p>
        </w:tc>
      </w:tr>
    </w:tbl>
    <w:p w14:paraId="3C27759F" w14:textId="77777777" w:rsidR="00107EAD" w:rsidRDefault="00107EAD" w:rsidP="003C1EA1"/>
    <w:p w14:paraId="50D82289" w14:textId="77777777"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14:paraId="0EB1D071" w14:textId="77777777"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14:paraId="00AADE05" w14:textId="77777777" w:rsidTr="008861B8">
        <w:tc>
          <w:tcPr>
            <w:tcW w:w="8928" w:type="dxa"/>
          </w:tcPr>
          <w:p w14:paraId="56963D64" w14:textId="77777777"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14:paraId="5CBE03F6" w14:textId="77777777" w:rsidR="00AF27F5" w:rsidRPr="00FF360C" w:rsidRDefault="00AF27F5" w:rsidP="00B5593D">
            <w:r>
              <w:t>(</w:t>
            </w:r>
            <w:r w:rsidR="005C22C8">
              <w:fldChar w:fldCharType="begin"/>
            </w:r>
            <w:r w:rsidR="005C22C8">
              <w:instrText xml:space="preserve"> SEQ Equation \* ARABIC </w:instrText>
            </w:r>
            <w:r w:rsidR="005C22C8">
              <w:fldChar w:fldCharType="separate"/>
            </w:r>
            <w:r w:rsidR="00933F6A">
              <w:rPr>
                <w:noProof/>
              </w:rPr>
              <w:t>47</w:t>
            </w:r>
            <w:r w:rsidR="005C22C8">
              <w:rPr>
                <w:noProof/>
              </w:rPr>
              <w:fldChar w:fldCharType="end"/>
            </w:r>
            <w:r>
              <w:t>)</w:t>
            </w:r>
          </w:p>
        </w:tc>
      </w:tr>
    </w:tbl>
    <w:p w14:paraId="36141DA4" w14:textId="77777777"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14:paraId="77681ADF" w14:textId="77777777" w:rsidTr="00A70047">
        <w:tc>
          <w:tcPr>
            <w:tcW w:w="4788" w:type="dxa"/>
          </w:tcPr>
          <w:p w14:paraId="3CC1DC6B" w14:textId="77777777" w:rsidR="00F83E4A" w:rsidRDefault="00F83E4A" w:rsidP="00A70047">
            <w:pPr>
              <w:jc w:val="center"/>
            </w:pPr>
            <w:r>
              <w:rPr>
                <w:noProof/>
                <w:lang w:val="de-DE" w:eastAsia="de-DE"/>
              </w:rPr>
              <w:drawing>
                <wp:inline distT="0" distB="0" distL="0" distR="0" wp14:anchorId="4D97A711" wp14:editId="4DF11210">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14:paraId="7431D0E1" w14:textId="77777777" w:rsidR="00F83E4A" w:rsidRDefault="00F83E4A" w:rsidP="00A70047">
            <w:pPr>
              <w:pStyle w:val="Beschriftung"/>
              <w:jc w:val="center"/>
            </w:pPr>
            <w:bookmarkStart w:id="98" w:name="_Toc413454223"/>
            <w:r>
              <w:t xml:space="preserve">Figure </w:t>
            </w:r>
            <w:r w:rsidR="005C22C8">
              <w:fldChar w:fldCharType="begin"/>
            </w:r>
            <w:r w:rsidR="005C22C8">
              <w:instrText xml:space="preserve"> SEQ Figure \* ARABIC </w:instrText>
            </w:r>
            <w:r w:rsidR="005C22C8">
              <w:fldChar w:fldCharType="separate"/>
            </w:r>
            <w:r w:rsidR="00933F6A">
              <w:rPr>
                <w:noProof/>
              </w:rPr>
              <w:t>14</w:t>
            </w:r>
            <w:r w:rsidR="005C22C8">
              <w:rPr>
                <w:noProof/>
              </w:rPr>
              <w:fldChar w:fldCharType="end"/>
            </w:r>
            <w:r>
              <w:t xml:space="preserve">: </w:t>
            </w:r>
            <w:r w:rsidRPr="00A84F23">
              <w:t>Value channel (brightness) of HSV color image</w:t>
            </w:r>
            <w:bookmarkEnd w:id="98"/>
          </w:p>
          <w:p w14:paraId="36274A0A" w14:textId="77777777" w:rsidR="00A40CA9" w:rsidRDefault="00A40CA9" w:rsidP="00B5593D">
            <w:pPr>
              <w:pStyle w:val="Beschriftung"/>
            </w:pPr>
          </w:p>
        </w:tc>
        <w:tc>
          <w:tcPr>
            <w:tcW w:w="4788" w:type="dxa"/>
          </w:tcPr>
          <w:p w14:paraId="1C5036AE" w14:textId="77777777" w:rsidR="00A40CA9" w:rsidRDefault="00A40CA9" w:rsidP="00A70047">
            <w:pPr>
              <w:jc w:val="center"/>
            </w:pPr>
            <w:r>
              <w:rPr>
                <w:noProof/>
                <w:lang w:val="de-DE" w:eastAsia="de-DE"/>
              </w:rPr>
              <w:drawing>
                <wp:inline distT="0" distB="0" distL="0" distR="0" wp14:anchorId="344ED651" wp14:editId="4F80A77C">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14:paraId="4C4E6AE8" w14:textId="77777777" w:rsidR="00A40CA9" w:rsidRDefault="00A40CA9" w:rsidP="00A70047">
            <w:pPr>
              <w:pStyle w:val="Beschriftung"/>
              <w:jc w:val="center"/>
            </w:pPr>
            <w:bookmarkStart w:id="99" w:name="_Toc413454224"/>
            <w:r>
              <w:t xml:space="preserve">Figure </w:t>
            </w:r>
            <w:r w:rsidR="005C22C8">
              <w:fldChar w:fldCharType="begin"/>
            </w:r>
            <w:r w:rsidR="005C22C8">
              <w:instrText xml:space="preserve"> SEQ Figure \* ARABIC </w:instrText>
            </w:r>
            <w:r w:rsidR="005C22C8">
              <w:fldChar w:fldCharType="separate"/>
            </w:r>
            <w:r w:rsidR="00933F6A">
              <w:rPr>
                <w:noProof/>
              </w:rPr>
              <w:t>15</w:t>
            </w:r>
            <w:r w:rsidR="005C22C8">
              <w:rPr>
                <w:noProof/>
              </w:rPr>
              <w:fldChar w:fldCharType="end"/>
            </w:r>
            <w:r>
              <w:t>: Cosine transform filtered image</w:t>
            </w:r>
            <w:bookmarkEnd w:id="99"/>
          </w:p>
        </w:tc>
      </w:tr>
      <w:tr w:rsidR="00A40CA9" w14:paraId="36BA9425" w14:textId="77777777" w:rsidTr="00A70047">
        <w:tc>
          <w:tcPr>
            <w:tcW w:w="4788" w:type="dxa"/>
          </w:tcPr>
          <w:p w14:paraId="6FDBDFFC" w14:textId="77777777" w:rsidR="00A40CA9" w:rsidRDefault="00A40CA9" w:rsidP="00A70047">
            <w:pPr>
              <w:jc w:val="center"/>
            </w:pPr>
            <w:r>
              <w:rPr>
                <w:noProof/>
                <w:lang w:val="de-DE" w:eastAsia="de-DE"/>
              </w:rPr>
              <w:drawing>
                <wp:inline distT="0" distB="0" distL="0" distR="0" wp14:anchorId="15A61385" wp14:editId="1F479622">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14:paraId="612CB3DE" w14:textId="77777777" w:rsidR="00A40CA9" w:rsidRDefault="00A40CA9" w:rsidP="00A70047">
            <w:pPr>
              <w:pStyle w:val="Beschriftung"/>
              <w:jc w:val="center"/>
            </w:pPr>
            <w:bookmarkStart w:id="100" w:name="_Toc413454225"/>
            <w:r>
              <w:t xml:space="preserve">Figure </w:t>
            </w:r>
            <w:r w:rsidR="005C22C8">
              <w:fldChar w:fldCharType="begin"/>
            </w:r>
            <w:r w:rsidR="005C22C8">
              <w:instrText xml:space="preserve"> SEQ Figure \* ARABIC </w:instrText>
            </w:r>
            <w:r w:rsidR="005C22C8">
              <w:fldChar w:fldCharType="separate"/>
            </w:r>
            <w:r w:rsidR="00933F6A">
              <w:rPr>
                <w:noProof/>
              </w:rPr>
              <w:t>16</w:t>
            </w:r>
            <w:r w:rsidR="005C22C8">
              <w:rPr>
                <w:noProof/>
              </w:rPr>
              <w:fldChar w:fldCharType="end"/>
            </w:r>
            <w:r>
              <w:t xml:space="preserve">: Otsu </w:t>
            </w:r>
            <w:proofErr w:type="spellStart"/>
            <w:r>
              <w:t>thresholding</w:t>
            </w:r>
            <w:bookmarkEnd w:id="100"/>
            <w:proofErr w:type="spellEnd"/>
          </w:p>
        </w:tc>
        <w:tc>
          <w:tcPr>
            <w:tcW w:w="4788" w:type="dxa"/>
          </w:tcPr>
          <w:p w14:paraId="0AFD2617" w14:textId="77777777" w:rsidR="00F83E4A" w:rsidRDefault="00F83E4A" w:rsidP="00A70047">
            <w:pPr>
              <w:jc w:val="center"/>
            </w:pPr>
            <w:r>
              <w:rPr>
                <w:noProof/>
                <w:lang w:val="de-DE" w:eastAsia="de-DE"/>
              </w:rPr>
              <w:drawing>
                <wp:inline distT="0" distB="0" distL="0" distR="0" wp14:anchorId="18574E67" wp14:editId="686773CC">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14:paraId="2CAAFD0D" w14:textId="77777777" w:rsidR="00A40CA9" w:rsidRDefault="00F83E4A" w:rsidP="00A70047">
            <w:pPr>
              <w:pStyle w:val="Beschriftung"/>
              <w:jc w:val="center"/>
            </w:pPr>
            <w:bookmarkStart w:id="101" w:name="_Toc413454226"/>
            <w:r>
              <w:t xml:space="preserve">Figure </w:t>
            </w:r>
            <w:r w:rsidR="005C22C8">
              <w:fldChar w:fldCharType="begin"/>
            </w:r>
            <w:r w:rsidR="005C22C8">
              <w:instrText xml:space="preserve"> SEQ Figure \* ARABIC </w:instrText>
            </w:r>
            <w:r w:rsidR="005C22C8">
              <w:fldChar w:fldCharType="separate"/>
            </w:r>
            <w:r w:rsidR="00933F6A">
              <w:rPr>
                <w:noProof/>
              </w:rPr>
              <w:t>17</w:t>
            </w:r>
            <w:r w:rsidR="005C22C8">
              <w:rPr>
                <w:noProof/>
              </w:rPr>
              <w:fldChar w:fldCharType="end"/>
            </w:r>
            <w:r>
              <w:t xml:space="preserve">: </w:t>
            </w:r>
            <w:r w:rsidRPr="00333926">
              <w:t>Blobs of the scaling symbol</w:t>
            </w:r>
            <w:bookmarkEnd w:id="101"/>
          </w:p>
        </w:tc>
      </w:tr>
    </w:tbl>
    <w:p w14:paraId="2ED220AA" w14:textId="77777777" w:rsidR="00F06D97" w:rsidRDefault="00F06D97" w:rsidP="00B5593D"/>
    <w:p w14:paraId="4E3BEFB3" w14:textId="77777777" w:rsidR="009B2887" w:rsidRDefault="009B2887" w:rsidP="00B5593D"/>
    <w:p w14:paraId="6C678CFA" w14:textId="77777777" w:rsidR="00BC1C3E" w:rsidRDefault="00BC1C3E" w:rsidP="00735ED3">
      <w:pPr>
        <w:pStyle w:val="berschrift3"/>
        <w:numPr>
          <w:ilvl w:val="2"/>
          <w:numId w:val="1"/>
        </w:numPr>
      </w:pPr>
      <w:bookmarkStart w:id="102" w:name="_Ref411778014"/>
      <w:bookmarkStart w:id="103" w:name="_Toc413454140"/>
      <w:r>
        <w:lastRenderedPageBreak/>
        <w:t>Image resolution for feature extraction</w:t>
      </w:r>
      <w:bookmarkEnd w:id="102"/>
      <w:bookmarkEnd w:id="103"/>
    </w:p>
    <w:p w14:paraId="5B9842B0" w14:textId="77777777"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w:t>
      </w:r>
      <w:proofErr w:type="gramStart"/>
      <w:r>
        <w:t>the</w:t>
      </w:r>
      <w:r w:rsidR="00630689">
        <w:t>re</w:t>
      </w:r>
      <w:proofErr w:type="gramEnd"/>
      <w:r w:rsidR="00630689">
        <w:t xml:space="preserv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14:paraId="440664CF" w14:textId="77777777"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14:paraId="763FA867" w14:textId="77777777" w:rsidTr="00FF12FA">
              <w:tc>
                <w:tcPr>
                  <w:tcW w:w="8086" w:type="dxa"/>
                </w:tcPr>
                <w:p w14:paraId="7B433B1E" w14:textId="77777777"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14:paraId="5D3FDE4A" w14:textId="77777777" w:rsidR="00BC1C3E" w:rsidRPr="00FF360C" w:rsidRDefault="00BC1C3E" w:rsidP="00FF12FA">
                  <w:r>
                    <w:t>(</w:t>
                  </w:r>
                  <w:r w:rsidR="005C22C8">
                    <w:fldChar w:fldCharType="begin"/>
                  </w:r>
                  <w:r w:rsidR="005C22C8">
                    <w:instrText xml:space="preserve"> SEQ Equation \* ARABIC </w:instrText>
                  </w:r>
                  <w:r w:rsidR="005C22C8">
                    <w:fldChar w:fldCharType="separate"/>
                  </w:r>
                  <w:r w:rsidR="00933F6A">
                    <w:rPr>
                      <w:noProof/>
                    </w:rPr>
                    <w:t>48</w:t>
                  </w:r>
                  <w:r w:rsidR="005C22C8">
                    <w:rPr>
                      <w:noProof/>
                    </w:rPr>
                    <w:fldChar w:fldCharType="end"/>
                  </w:r>
                  <w:r>
                    <w:t>)</w:t>
                  </w:r>
                </w:p>
              </w:tc>
            </w:tr>
          </w:tbl>
          <w:p w14:paraId="032C6A5D" w14:textId="77777777" w:rsidR="00BC1C3E" w:rsidRDefault="00BC1C3E" w:rsidP="00FF12FA">
            <w:pPr>
              <w:rPr>
                <w:rFonts w:ascii="Calibri" w:eastAsia="Calibri" w:hAnsi="Calibri" w:cs="Times New Roman"/>
              </w:rPr>
            </w:pPr>
          </w:p>
        </w:tc>
        <w:tc>
          <w:tcPr>
            <w:tcW w:w="648" w:type="dxa"/>
          </w:tcPr>
          <w:p w14:paraId="59F91779" w14:textId="77777777" w:rsidR="00BC1C3E" w:rsidRPr="00FF360C" w:rsidRDefault="00BC1C3E" w:rsidP="00FF12FA"/>
        </w:tc>
      </w:tr>
      <w:tr w:rsidR="00BC1C3E" w:rsidRPr="00FF360C" w14:paraId="6394002D" w14:textId="77777777" w:rsidTr="00FF12FA">
        <w:tc>
          <w:tcPr>
            <w:tcW w:w="8928" w:type="dxa"/>
          </w:tcPr>
          <w:p w14:paraId="4456409A" w14:textId="77777777"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14:paraId="61EEBF7F" w14:textId="77777777" w:rsidTr="00FF12FA">
              <w:tc>
                <w:tcPr>
                  <w:tcW w:w="8928" w:type="dxa"/>
                </w:tcPr>
                <w:p w14:paraId="3BF920E6" w14:textId="77777777"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14:paraId="5F6FDFEF" w14:textId="77777777" w:rsidR="00BC1C3E" w:rsidRPr="00FF360C" w:rsidRDefault="00BC1C3E" w:rsidP="00FF12FA">
                  <w:bookmarkStart w:id="104" w:name="_Ref410917720"/>
                  <w:r>
                    <w:t>(</w:t>
                  </w:r>
                  <w:r w:rsidR="005C22C8">
                    <w:fldChar w:fldCharType="begin"/>
                  </w:r>
                  <w:r w:rsidR="005C22C8">
                    <w:instrText xml:space="preserve"> SEQ Equation \* ARABIC </w:instrText>
                  </w:r>
                  <w:r w:rsidR="005C22C8">
                    <w:fldChar w:fldCharType="separate"/>
                  </w:r>
                  <w:r w:rsidR="00933F6A">
                    <w:rPr>
                      <w:noProof/>
                    </w:rPr>
                    <w:t>49</w:t>
                  </w:r>
                  <w:r w:rsidR="005C22C8">
                    <w:rPr>
                      <w:noProof/>
                    </w:rPr>
                    <w:fldChar w:fldCharType="end"/>
                  </w:r>
                  <w:r>
                    <w:t>)</w:t>
                  </w:r>
                  <w:bookmarkEnd w:id="104"/>
                </w:p>
              </w:tc>
            </w:tr>
          </w:tbl>
          <w:p w14:paraId="1F3545A7" w14:textId="77777777" w:rsidR="00BC1C3E" w:rsidRDefault="00BC1C3E" w:rsidP="00FF12FA">
            <w:pPr>
              <w:rPr>
                <w:rFonts w:ascii="Calibri" w:eastAsia="Calibri" w:hAnsi="Calibri" w:cs="Times New Roman"/>
              </w:rPr>
            </w:pPr>
          </w:p>
        </w:tc>
        <w:tc>
          <w:tcPr>
            <w:tcW w:w="648" w:type="dxa"/>
          </w:tcPr>
          <w:p w14:paraId="59BDDB54" w14:textId="77777777" w:rsidR="00BC1C3E" w:rsidRPr="00FF360C" w:rsidRDefault="00BC1C3E" w:rsidP="00FF12FA"/>
        </w:tc>
      </w:tr>
    </w:tbl>
    <w:p w14:paraId="3FD7B64F" w14:textId="77777777"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14:paraId="5179C71F" w14:textId="77777777" w:rsidR="00BC1C3E" w:rsidRDefault="00BC1C3E" w:rsidP="00BC1C3E">
      <w:pPr>
        <w:pStyle w:val="Beschriftung"/>
        <w:keepNext/>
      </w:pPr>
      <w:bookmarkStart w:id="105" w:name="_Ref402670875"/>
      <w:bookmarkStart w:id="106" w:name="_Toc413454290"/>
      <w:r>
        <w:t xml:space="preserve">Table </w:t>
      </w:r>
      <w:r w:rsidR="005C22C8">
        <w:fldChar w:fldCharType="begin"/>
      </w:r>
      <w:r w:rsidR="005C22C8">
        <w:instrText xml:space="preserve"> SEQ Table \* ARABIC </w:instrText>
      </w:r>
      <w:r w:rsidR="005C22C8">
        <w:fldChar w:fldCharType="separate"/>
      </w:r>
      <w:r w:rsidR="00933F6A">
        <w:rPr>
          <w:noProof/>
        </w:rPr>
        <w:t>1</w:t>
      </w:r>
      <w:r w:rsidR="005C22C8">
        <w:rPr>
          <w:noProof/>
        </w:rPr>
        <w:fldChar w:fldCharType="end"/>
      </w:r>
      <w:bookmarkEnd w:id="105"/>
      <w:r>
        <w:t>: Feature extraction algorithm based resolution parameter</w:t>
      </w:r>
      <w:bookmarkEnd w:id="106"/>
    </w:p>
    <w:tbl>
      <w:tblPr>
        <w:tblStyle w:val="MittleresRaster3-Akzent1"/>
        <w:tblW w:w="0" w:type="auto"/>
        <w:tblLook w:val="04A0" w:firstRow="1" w:lastRow="0" w:firstColumn="1" w:lastColumn="0" w:noHBand="0" w:noVBand="1"/>
      </w:tblPr>
      <w:tblGrid>
        <w:gridCol w:w="3168"/>
        <w:gridCol w:w="2070"/>
        <w:gridCol w:w="2160"/>
        <w:gridCol w:w="2178"/>
      </w:tblGrid>
      <w:tr w:rsidR="00BC1C3E" w14:paraId="2B0DA307" w14:textId="77777777"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7D8C29C" w14:textId="77777777" w:rsidR="00BC1C3E" w:rsidRPr="00924698" w:rsidRDefault="00BC1C3E" w:rsidP="00FF12FA">
            <w:pPr>
              <w:spacing w:before="240" w:line="240" w:lineRule="auto"/>
              <w:rPr>
                <w:sz w:val="28"/>
                <w:szCs w:val="28"/>
              </w:rPr>
            </w:pPr>
          </w:p>
        </w:tc>
        <w:tc>
          <w:tcPr>
            <w:tcW w:w="2070" w:type="dxa"/>
          </w:tcPr>
          <w:p w14:paraId="61AEA60C"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a</w:t>
            </w:r>
            <w:proofErr w:type="gramEnd"/>
          </w:p>
        </w:tc>
        <w:tc>
          <w:tcPr>
            <w:tcW w:w="2160" w:type="dxa"/>
          </w:tcPr>
          <w:p w14:paraId="0425103A"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b</w:t>
            </w:r>
            <w:proofErr w:type="gramEnd"/>
          </w:p>
        </w:tc>
        <w:tc>
          <w:tcPr>
            <w:tcW w:w="2178" w:type="dxa"/>
          </w:tcPr>
          <w:p w14:paraId="1CEC29D5"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c</w:t>
            </w:r>
            <w:proofErr w:type="gramEnd"/>
          </w:p>
        </w:tc>
      </w:tr>
      <w:tr w:rsidR="00BC1C3E" w14:paraId="05BA93D5"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534046E" w14:textId="77777777"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14:paraId="779AD556"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14:paraId="09F73B3B"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14:paraId="6CA80AF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14:paraId="711191F3"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61C61909" w14:textId="77777777"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14:paraId="07BB5320"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14:paraId="3870B8D5"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14:paraId="576FA4C9"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14:paraId="495752B8"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A191CCD" w14:textId="77777777"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14:paraId="4072B253"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14:paraId="0B2FE96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14:paraId="481ADB2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14:paraId="66885515"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360D42F9" w14:textId="77777777"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14:paraId="35CF140A"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14:paraId="64408558"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14:paraId="1A486646"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14:paraId="1734F5AD" w14:textId="77777777" w:rsidR="00BC1C3E" w:rsidRDefault="00BC1C3E" w:rsidP="00BC1C3E"/>
    <w:p w14:paraId="65C1A8AA" w14:textId="77777777"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14:paraId="51707226" w14:textId="77777777" w:rsidR="00BC1C3E" w:rsidRDefault="00BC1C3E" w:rsidP="00BC1C3E">
      <w:pPr>
        <w:keepNext/>
        <w:jc w:val="center"/>
      </w:pPr>
      <w:r>
        <w:rPr>
          <w:noProof/>
          <w:lang w:val="de-DE" w:eastAsia="de-DE"/>
        </w:rPr>
        <w:lastRenderedPageBreak/>
        <w:drawing>
          <wp:inline distT="0" distB="0" distL="0" distR="0" wp14:anchorId="63D243A8" wp14:editId="147A691D">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14:paraId="61D80753" w14:textId="77777777" w:rsidR="00BC1C3E" w:rsidRDefault="00BC1C3E" w:rsidP="00BC1C3E">
      <w:pPr>
        <w:pStyle w:val="Beschriftung"/>
        <w:jc w:val="center"/>
      </w:pPr>
      <w:bookmarkStart w:id="107" w:name="_Ref402707000"/>
      <w:bookmarkStart w:id="108" w:name="_Toc413454227"/>
      <w:r>
        <w:t xml:space="preserve">Figure </w:t>
      </w:r>
      <w:r w:rsidR="005C22C8">
        <w:fldChar w:fldCharType="begin"/>
      </w:r>
      <w:r w:rsidR="005C22C8">
        <w:instrText xml:space="preserve"> SEQ Figure \* ARABIC </w:instrText>
      </w:r>
      <w:r w:rsidR="005C22C8">
        <w:fldChar w:fldCharType="separate"/>
      </w:r>
      <w:r w:rsidR="00933F6A">
        <w:rPr>
          <w:noProof/>
        </w:rPr>
        <w:t>18</w:t>
      </w:r>
      <w:r w:rsidR="005C22C8">
        <w:rPr>
          <w:noProof/>
        </w:rPr>
        <w:fldChar w:fldCharType="end"/>
      </w:r>
      <w:bookmarkEnd w:id="107"/>
      <w:r>
        <w:t xml:space="preserve">: </w:t>
      </w:r>
      <w:r w:rsidR="00CC4D99">
        <w:t>Resolution dependency from component area and feature extraction algorithm</w:t>
      </w:r>
      <w:bookmarkEnd w:id="108"/>
    </w:p>
    <w:p w14:paraId="379DEE18" w14:textId="77777777" w:rsidR="00BC1C3E" w:rsidRDefault="00BC1C3E" w:rsidP="00BC1C3E">
      <w:pPr>
        <w:rPr>
          <w:rFonts w:eastAsiaTheme="minorEastAsia" w:cstheme="minorHAnsi"/>
        </w:rPr>
      </w:pPr>
    </w:p>
    <w:p w14:paraId="40C3DA9F" w14:textId="77777777" w:rsidR="003F74AB" w:rsidRDefault="00630689" w:rsidP="00735ED3">
      <w:pPr>
        <w:pStyle w:val="berschrift2"/>
        <w:numPr>
          <w:ilvl w:val="1"/>
          <w:numId w:val="1"/>
        </w:numPr>
      </w:pPr>
      <w:bookmarkStart w:id="109" w:name="_Ref410564369"/>
      <w:bookmarkStart w:id="110" w:name="_Ref410564384"/>
      <w:r>
        <w:t xml:space="preserve"> </w:t>
      </w:r>
      <w:bookmarkStart w:id="111" w:name="_Toc413454141"/>
      <w:r w:rsidR="003F74AB">
        <w:t>Electronic component detection</w:t>
      </w:r>
      <w:bookmarkEnd w:id="109"/>
      <w:bookmarkEnd w:id="110"/>
      <w:bookmarkEnd w:id="111"/>
    </w:p>
    <w:p w14:paraId="34A6DFAD" w14:textId="77777777"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14:paraId="00DFC87E" w14:textId="77777777" w:rsidR="00FE1AC9" w:rsidRDefault="00FE1AC9" w:rsidP="00B5593D"/>
    <w:p w14:paraId="241B38AE" w14:textId="77777777" w:rsidR="00FF12FA" w:rsidRDefault="00FF12FA" w:rsidP="00735ED3">
      <w:pPr>
        <w:pStyle w:val="berschrift3"/>
        <w:numPr>
          <w:ilvl w:val="2"/>
          <w:numId w:val="1"/>
        </w:numPr>
      </w:pPr>
      <w:bookmarkStart w:id="112" w:name="_Toc413454142"/>
      <w:r>
        <w:lastRenderedPageBreak/>
        <w:t>PCB board segmentation</w:t>
      </w:r>
      <w:bookmarkEnd w:id="112"/>
    </w:p>
    <w:p w14:paraId="435A39D0" w14:textId="77777777"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14:paraId="7768B44B" w14:textId="77777777" w:rsidR="00FE1AC9" w:rsidRDefault="00FE1AC9" w:rsidP="00FE1AC9">
      <w:pPr>
        <w:keepNext/>
        <w:jc w:val="center"/>
      </w:pPr>
      <w:r>
        <w:rPr>
          <w:noProof/>
          <w:lang w:val="de-DE" w:eastAsia="de-DE"/>
        </w:rPr>
        <w:drawing>
          <wp:inline distT="0" distB="0" distL="0" distR="0" wp14:anchorId="371F3249" wp14:editId="42D8EF90">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14:paraId="06D98D99" w14:textId="77777777" w:rsidR="00FE1AC9" w:rsidRDefault="00FE1AC9" w:rsidP="00FE1AC9">
      <w:pPr>
        <w:pStyle w:val="Beschriftung"/>
        <w:jc w:val="center"/>
      </w:pPr>
      <w:bookmarkStart w:id="113" w:name="_Ref405813682"/>
      <w:bookmarkStart w:id="114" w:name="_Toc413454228"/>
      <w:r>
        <w:t xml:space="preserve">Figure </w:t>
      </w:r>
      <w:r w:rsidR="005C22C8">
        <w:fldChar w:fldCharType="begin"/>
      </w:r>
      <w:r w:rsidR="005C22C8">
        <w:instrText xml:space="preserve"> SEQ Figure \* ARABIC </w:instrText>
      </w:r>
      <w:r w:rsidR="005C22C8">
        <w:fldChar w:fldCharType="separate"/>
      </w:r>
      <w:r w:rsidR="00933F6A">
        <w:rPr>
          <w:noProof/>
        </w:rPr>
        <w:t>19</w:t>
      </w:r>
      <w:r w:rsidR="005C22C8">
        <w:rPr>
          <w:noProof/>
        </w:rPr>
        <w:fldChar w:fldCharType="end"/>
      </w:r>
      <w:bookmarkEnd w:id="113"/>
      <w:r>
        <w:t>: PCB board segmentation process flow</w:t>
      </w:r>
      <w:bookmarkEnd w:id="114"/>
    </w:p>
    <w:p w14:paraId="6319CCDE" w14:textId="77777777"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14:paraId="7D58B8BA" w14:textId="77777777"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14:paraId="21F01249" w14:textId="77777777" w:rsidTr="00FE00B3">
              <w:tc>
                <w:tcPr>
                  <w:tcW w:w="8086" w:type="dxa"/>
                </w:tcPr>
                <w:p w14:paraId="6FD559E1" w14:textId="77777777"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14:paraId="66E608E4" w14:textId="77777777" w:rsidR="00A24BDF" w:rsidRPr="00FF360C" w:rsidRDefault="00A24BDF" w:rsidP="000F5EC2">
                  <w:r>
                    <w:t>(</w:t>
                  </w:r>
                  <w:r w:rsidR="005C22C8">
                    <w:fldChar w:fldCharType="begin"/>
                  </w:r>
                  <w:r w:rsidR="005C22C8">
                    <w:instrText xml:space="preserve"> SEQ Equation \* ARABIC </w:instrText>
                  </w:r>
                  <w:r w:rsidR="005C22C8">
                    <w:fldChar w:fldCharType="separate"/>
                  </w:r>
                  <w:r w:rsidR="00933F6A">
                    <w:rPr>
                      <w:noProof/>
                    </w:rPr>
                    <w:t>50</w:t>
                  </w:r>
                  <w:r w:rsidR="005C22C8">
                    <w:rPr>
                      <w:noProof/>
                    </w:rPr>
                    <w:fldChar w:fldCharType="end"/>
                  </w:r>
                  <w:r>
                    <w:t>)</w:t>
                  </w:r>
                </w:p>
              </w:tc>
            </w:tr>
          </w:tbl>
          <w:p w14:paraId="11FA2CE0" w14:textId="77777777" w:rsidR="00A24BDF" w:rsidRDefault="00A24BDF" w:rsidP="000F5EC2">
            <w:pPr>
              <w:rPr>
                <w:rFonts w:ascii="Calibri" w:eastAsia="Calibri" w:hAnsi="Calibri" w:cs="Times New Roman"/>
              </w:rPr>
            </w:pPr>
          </w:p>
        </w:tc>
        <w:tc>
          <w:tcPr>
            <w:tcW w:w="648" w:type="dxa"/>
          </w:tcPr>
          <w:p w14:paraId="45984340" w14:textId="77777777" w:rsidR="00A24BDF" w:rsidRPr="00FF360C" w:rsidRDefault="00A24BDF" w:rsidP="000F5EC2"/>
        </w:tc>
      </w:tr>
      <w:tr w:rsidR="00FE1AC9" w:rsidRPr="00FF360C" w14:paraId="0016C25B" w14:textId="77777777" w:rsidTr="000F5EC2">
        <w:tc>
          <w:tcPr>
            <w:tcW w:w="8928" w:type="dxa"/>
          </w:tcPr>
          <w:p w14:paraId="4FB3A68A" w14:textId="77777777" w:rsidR="00FE1AC9" w:rsidRDefault="00FE1AC9" w:rsidP="004F39FD">
            <w:pPr>
              <w:rPr>
                <w:rFonts w:ascii="Calibri" w:eastAsia="Calibri" w:hAnsi="Calibri" w:cs="Times New Roman"/>
              </w:rPr>
            </w:pPr>
          </w:p>
        </w:tc>
        <w:tc>
          <w:tcPr>
            <w:tcW w:w="648" w:type="dxa"/>
          </w:tcPr>
          <w:p w14:paraId="3A08D66C" w14:textId="77777777" w:rsidR="00FE1AC9" w:rsidRPr="00FF360C" w:rsidRDefault="00FE1AC9" w:rsidP="000F5EC2"/>
        </w:tc>
      </w:tr>
    </w:tbl>
    <w:p w14:paraId="042ADDBA" w14:textId="77777777"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w:t>
      </w:r>
      <w:proofErr w:type="gramStart"/>
      <w:r w:rsidR="004F39FD">
        <w:t>board which</w:t>
      </w:r>
      <w:proofErr w:type="gramEnd"/>
      <w:r w:rsidR="004F39FD">
        <w:t xml:space="preserve">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14:paraId="309EF1C9" w14:textId="77777777" w:rsidTr="00AE63A0">
        <w:tc>
          <w:tcPr>
            <w:tcW w:w="4788" w:type="dxa"/>
          </w:tcPr>
          <w:p w14:paraId="7B88D2AE" w14:textId="77777777" w:rsidR="00EC62FC" w:rsidRDefault="00FE1AC9" w:rsidP="00EC62FC">
            <w:pPr>
              <w:keepNext/>
            </w:pPr>
            <w:r>
              <w:rPr>
                <w:rFonts w:eastAsiaTheme="minorEastAsia"/>
                <w:noProof/>
                <w:lang w:val="de-DE" w:eastAsia="de-DE"/>
              </w:rPr>
              <w:lastRenderedPageBreak/>
              <w:drawing>
                <wp:inline distT="0" distB="0" distL="0" distR="0" wp14:anchorId="176B4760" wp14:editId="099DDC1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14:paraId="4B0747DA" w14:textId="77777777" w:rsidR="00FE1AC9" w:rsidRDefault="00EC62FC" w:rsidP="00EC62FC">
            <w:pPr>
              <w:pStyle w:val="Beschriftung"/>
              <w:jc w:val="center"/>
              <w:rPr>
                <w:rFonts w:eastAsiaTheme="minorEastAsia"/>
              </w:rPr>
            </w:pPr>
            <w:bookmarkStart w:id="115" w:name="_Ref405910641"/>
            <w:bookmarkStart w:id="116" w:name="_Toc413454229"/>
            <w:r>
              <w:t xml:space="preserve">Figure </w:t>
            </w:r>
            <w:r w:rsidR="005C22C8">
              <w:fldChar w:fldCharType="begin"/>
            </w:r>
            <w:r w:rsidR="005C22C8">
              <w:instrText xml:space="preserve"> SEQ Figure \* ARABIC </w:instrText>
            </w:r>
            <w:r w:rsidR="005C22C8">
              <w:fldChar w:fldCharType="separate"/>
            </w:r>
            <w:r w:rsidR="00933F6A">
              <w:rPr>
                <w:noProof/>
              </w:rPr>
              <w:t>20</w:t>
            </w:r>
            <w:r w:rsidR="005C22C8">
              <w:rPr>
                <w:noProof/>
              </w:rPr>
              <w:fldChar w:fldCharType="end"/>
            </w:r>
            <w:bookmarkEnd w:id="115"/>
            <w:r>
              <w:t>: Acquired PCB image</w:t>
            </w:r>
            <w:bookmarkEnd w:id="116"/>
          </w:p>
        </w:tc>
        <w:tc>
          <w:tcPr>
            <w:tcW w:w="4788" w:type="dxa"/>
          </w:tcPr>
          <w:p w14:paraId="715C5A86" w14:textId="77777777" w:rsidR="00EC62FC" w:rsidRDefault="00FE1AC9" w:rsidP="00EC62FC">
            <w:pPr>
              <w:keepNext/>
            </w:pPr>
            <w:r>
              <w:rPr>
                <w:rFonts w:eastAsiaTheme="minorEastAsia"/>
                <w:noProof/>
                <w:lang w:val="de-DE" w:eastAsia="de-DE"/>
              </w:rPr>
              <w:drawing>
                <wp:inline distT="0" distB="0" distL="0" distR="0" wp14:anchorId="0811D46C" wp14:editId="2F0EFA31">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14:paraId="7F09A8D5" w14:textId="77777777" w:rsidR="00FE1AC9" w:rsidRDefault="00EC62FC" w:rsidP="00EC62FC">
            <w:pPr>
              <w:pStyle w:val="Beschriftung"/>
              <w:jc w:val="center"/>
              <w:rPr>
                <w:rFonts w:eastAsiaTheme="minorEastAsia"/>
              </w:rPr>
            </w:pPr>
            <w:bookmarkStart w:id="117" w:name="_Ref413173389"/>
            <w:bookmarkStart w:id="118" w:name="_Toc413454230"/>
            <w:r>
              <w:t xml:space="preserve">Figure </w:t>
            </w:r>
            <w:r w:rsidR="005C22C8">
              <w:fldChar w:fldCharType="begin"/>
            </w:r>
            <w:r w:rsidR="005C22C8">
              <w:instrText xml:space="preserve"> SEQ Figure \* ARABIC </w:instrText>
            </w:r>
            <w:r w:rsidR="005C22C8">
              <w:fldChar w:fldCharType="separate"/>
            </w:r>
            <w:r w:rsidR="00933F6A">
              <w:rPr>
                <w:noProof/>
              </w:rPr>
              <w:t>21</w:t>
            </w:r>
            <w:r w:rsidR="005C22C8">
              <w:rPr>
                <w:noProof/>
              </w:rPr>
              <w:fldChar w:fldCharType="end"/>
            </w:r>
            <w:bookmarkEnd w:id="117"/>
            <w:r>
              <w:t>: Otsu segmentation</w:t>
            </w:r>
            <w:bookmarkEnd w:id="118"/>
          </w:p>
        </w:tc>
      </w:tr>
      <w:tr w:rsidR="00FE1AC9" w14:paraId="3CB57390" w14:textId="77777777" w:rsidTr="00AE63A0">
        <w:tc>
          <w:tcPr>
            <w:tcW w:w="4788" w:type="dxa"/>
          </w:tcPr>
          <w:p w14:paraId="5CAE6FFA" w14:textId="77777777" w:rsidR="00EC62FC" w:rsidRDefault="00FE1AC9" w:rsidP="00EC62FC">
            <w:pPr>
              <w:keepNext/>
            </w:pPr>
            <w:r>
              <w:rPr>
                <w:rFonts w:eastAsiaTheme="minorEastAsia"/>
                <w:noProof/>
                <w:lang w:val="de-DE" w:eastAsia="de-DE"/>
              </w:rPr>
              <w:drawing>
                <wp:inline distT="0" distB="0" distL="0" distR="0" wp14:anchorId="6CA10429" wp14:editId="78299B57">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2B0AC05C" w14:textId="77777777" w:rsidR="00FE1AC9" w:rsidRDefault="00EC62FC" w:rsidP="00EC62FC">
            <w:pPr>
              <w:pStyle w:val="Beschriftung"/>
              <w:jc w:val="center"/>
              <w:rPr>
                <w:rFonts w:eastAsiaTheme="minorEastAsia"/>
              </w:rPr>
            </w:pPr>
            <w:bookmarkStart w:id="119" w:name="_Ref413173390"/>
            <w:bookmarkStart w:id="120" w:name="_Toc413454231"/>
            <w:r>
              <w:t xml:space="preserve">Figure </w:t>
            </w:r>
            <w:r w:rsidR="005C22C8">
              <w:fldChar w:fldCharType="begin"/>
            </w:r>
            <w:r w:rsidR="005C22C8">
              <w:instrText xml:space="preserve"> SEQ Figure \* ARABIC </w:instrText>
            </w:r>
            <w:r w:rsidR="005C22C8">
              <w:fldChar w:fldCharType="separate"/>
            </w:r>
            <w:r w:rsidR="00933F6A">
              <w:rPr>
                <w:noProof/>
              </w:rPr>
              <w:t>22</w:t>
            </w:r>
            <w:r w:rsidR="005C22C8">
              <w:rPr>
                <w:noProof/>
              </w:rPr>
              <w:fldChar w:fldCharType="end"/>
            </w:r>
            <w:bookmarkEnd w:id="119"/>
            <w:r>
              <w:t>: Morphological eroded image with 10x10 kernel</w:t>
            </w:r>
            <w:bookmarkEnd w:id="120"/>
          </w:p>
        </w:tc>
        <w:tc>
          <w:tcPr>
            <w:tcW w:w="4788" w:type="dxa"/>
          </w:tcPr>
          <w:p w14:paraId="56824A89" w14:textId="77777777" w:rsidR="00EC62FC" w:rsidRDefault="00EC62FC" w:rsidP="00EC62FC">
            <w:pPr>
              <w:keepNext/>
            </w:pPr>
            <w:r>
              <w:rPr>
                <w:rFonts w:eastAsiaTheme="minorEastAsia"/>
                <w:noProof/>
                <w:lang w:val="de-DE" w:eastAsia="de-DE"/>
              </w:rPr>
              <w:drawing>
                <wp:inline distT="0" distB="0" distL="0" distR="0" wp14:anchorId="6F3961F2" wp14:editId="076F7F2C">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5F723DB0" w14:textId="77777777" w:rsidR="00FE1AC9" w:rsidRDefault="00EC62FC" w:rsidP="00EC62FC">
            <w:pPr>
              <w:pStyle w:val="Beschriftung"/>
              <w:jc w:val="center"/>
              <w:rPr>
                <w:rFonts w:eastAsiaTheme="minorEastAsia"/>
              </w:rPr>
            </w:pPr>
            <w:bookmarkStart w:id="121" w:name="_Ref413173391"/>
            <w:bookmarkStart w:id="122" w:name="_Toc413454232"/>
            <w:r>
              <w:t xml:space="preserve">Figure </w:t>
            </w:r>
            <w:r w:rsidR="005C22C8">
              <w:fldChar w:fldCharType="begin"/>
            </w:r>
            <w:r w:rsidR="005C22C8">
              <w:instrText xml:space="preserve"> SEQ Figure \* ARABIC </w:instrText>
            </w:r>
            <w:r w:rsidR="005C22C8">
              <w:fldChar w:fldCharType="separate"/>
            </w:r>
            <w:r w:rsidR="00933F6A">
              <w:rPr>
                <w:noProof/>
              </w:rPr>
              <w:t>23</w:t>
            </w:r>
            <w:r w:rsidR="005C22C8">
              <w:rPr>
                <w:noProof/>
              </w:rPr>
              <w:fldChar w:fldCharType="end"/>
            </w:r>
            <w:bookmarkEnd w:id="121"/>
            <w:r>
              <w:t>: Segmented PCB board image</w:t>
            </w:r>
            <w:bookmarkEnd w:id="122"/>
          </w:p>
        </w:tc>
      </w:tr>
    </w:tbl>
    <w:p w14:paraId="181F2100" w14:textId="77777777" w:rsidR="00FE1AC9" w:rsidRDefault="00FE1AC9" w:rsidP="0083411A">
      <w:pPr>
        <w:rPr>
          <w:rFonts w:eastAsiaTheme="minorEastAsia"/>
        </w:rPr>
      </w:pPr>
    </w:p>
    <w:p w14:paraId="7D41ADA0" w14:textId="77777777" w:rsidR="003F74AB" w:rsidRDefault="00A74A51" w:rsidP="00735ED3">
      <w:pPr>
        <w:pStyle w:val="berschrift3"/>
        <w:numPr>
          <w:ilvl w:val="2"/>
          <w:numId w:val="1"/>
        </w:numPr>
      </w:pPr>
      <w:bookmarkStart w:id="123" w:name="_Ref408144430"/>
      <w:bookmarkStart w:id="124" w:name="_Ref408144433"/>
      <w:bookmarkStart w:id="125" w:name="_Ref408154273"/>
      <w:bookmarkStart w:id="126" w:name="_Toc413454143"/>
      <w:r>
        <w:t>Color</w:t>
      </w:r>
      <w:r w:rsidR="003F74AB">
        <w:t xml:space="preserve"> based </w:t>
      </w:r>
      <w:r w:rsidR="0035145E">
        <w:t>PCB surface</w:t>
      </w:r>
      <w:r w:rsidR="003F74AB">
        <w:t xml:space="preserve"> detection</w:t>
      </w:r>
      <w:bookmarkEnd w:id="123"/>
      <w:bookmarkEnd w:id="124"/>
      <w:bookmarkEnd w:id="125"/>
      <w:bookmarkEnd w:id="126"/>
    </w:p>
    <w:p w14:paraId="5BAECEE8" w14:textId="77777777"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14:paraId="5C4476D1" w14:textId="77777777" w:rsidR="00DB638E" w:rsidRDefault="00DB638E" w:rsidP="00DB638E">
      <w:r>
        <w:t xml:space="preserve">This approach is based on the following assumption of PCB surfaces: </w:t>
      </w:r>
    </w:p>
    <w:p w14:paraId="498F1647" w14:textId="77777777" w:rsidR="00DB638E" w:rsidRDefault="00DB638E" w:rsidP="00883132">
      <w:pPr>
        <w:pStyle w:val="Listenabsatz"/>
        <w:numPr>
          <w:ilvl w:val="0"/>
          <w:numId w:val="3"/>
        </w:numPr>
      </w:pPr>
      <w:r>
        <w:t xml:space="preserve">Most PCB surfaces have striking colors compared to the color of the electronic components or PCB markings. That results in the mostly colored isolating protection lacquer whereas </w:t>
      </w:r>
      <w:proofErr w:type="gramStart"/>
      <w:r>
        <w:t>often used</w:t>
      </w:r>
      <w:proofErr w:type="gramEnd"/>
      <w:r>
        <w:t xml:space="preserve"> colors are green, blue, orange, red, etc. </w:t>
      </w:r>
    </w:p>
    <w:p w14:paraId="11568048" w14:textId="77777777" w:rsidR="00DB638E" w:rsidRDefault="00DB638E" w:rsidP="00883132">
      <w:pPr>
        <w:pStyle w:val="Listenabsatz"/>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14:paraId="3E83FF81" w14:textId="77777777" w:rsidR="00DB638E" w:rsidRDefault="00DB638E" w:rsidP="00883132">
      <w:pPr>
        <w:pStyle w:val="Listenabsatz"/>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14:paraId="68EDDE4A" w14:textId="77777777" w:rsidR="00DB638E" w:rsidRPr="00282C23" w:rsidRDefault="00DB638E" w:rsidP="0083411A">
      <w:pPr>
        <w:pStyle w:val="Listenabsatz"/>
        <w:numPr>
          <w:ilvl w:val="0"/>
          <w:numId w:val="3"/>
        </w:numPr>
      </w:pPr>
      <w:r>
        <w:t>The surface segments form mostly contiguous areas with the result that the number of edge pixels is smaller compared to other segment clusters</w:t>
      </w:r>
    </w:p>
    <w:p w14:paraId="0875A257" w14:textId="77777777"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14:paraId="23E194D6" w14:textId="77777777" w:rsidR="00833320" w:rsidRDefault="00833320" w:rsidP="00833320">
      <w:pPr>
        <w:keepNext/>
        <w:jc w:val="center"/>
      </w:pPr>
      <w:r>
        <w:rPr>
          <w:noProof/>
          <w:lang w:val="de-DE" w:eastAsia="de-DE"/>
        </w:rPr>
        <w:drawing>
          <wp:inline distT="0" distB="0" distL="0" distR="0" wp14:anchorId="5B6E7102" wp14:editId="36F23225">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14:paraId="2017962F" w14:textId="77777777" w:rsidR="00833320" w:rsidRDefault="00833320" w:rsidP="00833320">
      <w:pPr>
        <w:pStyle w:val="Beschriftung"/>
        <w:jc w:val="center"/>
      </w:pPr>
      <w:bookmarkStart w:id="127" w:name="_Ref405823416"/>
      <w:bookmarkStart w:id="128" w:name="_Toc413454233"/>
      <w:r>
        <w:t xml:space="preserve">Figure </w:t>
      </w:r>
      <w:r w:rsidR="005C22C8">
        <w:fldChar w:fldCharType="begin"/>
      </w:r>
      <w:r w:rsidR="005C22C8">
        <w:instrText xml:space="preserve"> SEQ Figure \* ARABIC </w:instrText>
      </w:r>
      <w:r w:rsidR="005C22C8">
        <w:fldChar w:fldCharType="separate"/>
      </w:r>
      <w:r w:rsidR="00933F6A">
        <w:rPr>
          <w:noProof/>
        </w:rPr>
        <w:t>24</w:t>
      </w:r>
      <w:r w:rsidR="005C22C8">
        <w:rPr>
          <w:noProof/>
        </w:rPr>
        <w:fldChar w:fldCharType="end"/>
      </w:r>
      <w:bookmarkEnd w:id="127"/>
      <w:r>
        <w:t>: PCB surface segmentation process flow</w:t>
      </w:r>
      <w:bookmarkEnd w:id="128"/>
    </w:p>
    <w:p w14:paraId="43E944A4" w14:textId="77777777"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w:t>
      </w:r>
      <w:proofErr w:type="gramStart"/>
      <w:r w:rsidR="002121B5">
        <w:rPr>
          <w:rFonts w:eastAsiaTheme="minorEastAsia"/>
        </w:rPr>
        <w:t>region growing</w:t>
      </w:r>
      <w:proofErr w:type="gramEnd"/>
      <w:r w:rsidR="002121B5">
        <w:rPr>
          <w:rFonts w:eastAsiaTheme="minorEastAsia"/>
        </w:rPr>
        <w:t xml:space="preserve">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w:t>
      </w:r>
      <w:proofErr w:type="gramStart"/>
      <w:r w:rsidR="0019119A">
        <w:rPr>
          <w:rFonts w:eastAsiaTheme="minorEastAsia"/>
        </w:rPr>
        <w:t>value which</w:t>
      </w:r>
      <w:proofErr w:type="gramEnd"/>
      <w:r w:rsidR="0019119A">
        <w:rPr>
          <w:rFonts w:eastAsiaTheme="minorEastAsia"/>
        </w:rPr>
        <w:t xml:space="preserve"> is the Euclidian distance between the color of the neighboring pixel and the average </w:t>
      </w:r>
      <w:r w:rsidR="0019119A">
        <w:rPr>
          <w:rFonts w:eastAsiaTheme="minorEastAsia"/>
        </w:rPr>
        <w:lastRenderedPageBreak/>
        <w:t xml:space="preserve">color of the region. Exceeds the distance a distance threshold value of </w:t>
      </w:r>
      <w:proofErr w:type="gramStart"/>
      <w:r w:rsidR="0019119A">
        <w:rPr>
          <w:rFonts w:eastAsiaTheme="minorEastAsia"/>
        </w:rPr>
        <w:t>0.2</w:t>
      </w:r>
      <w:r w:rsidR="00FE00B3">
        <w:rPr>
          <w:rFonts w:eastAsiaTheme="minorEastAsia"/>
        </w:rPr>
        <w:t>,</w:t>
      </w:r>
      <w:proofErr w:type="gramEnd"/>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14:paraId="66FB30ED" w14:textId="77777777"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14:paraId="0CCE92B3" w14:textId="77777777" w:rsidTr="00833320">
        <w:tc>
          <w:tcPr>
            <w:tcW w:w="4788" w:type="dxa"/>
          </w:tcPr>
          <w:p w14:paraId="4D90DCC6" w14:textId="77777777" w:rsidR="00833320" w:rsidRDefault="00833320" w:rsidP="00833320">
            <w:pPr>
              <w:keepNext/>
            </w:pPr>
            <w:r>
              <w:rPr>
                <w:rFonts w:eastAsiaTheme="minorEastAsia"/>
                <w:noProof/>
                <w:lang w:val="de-DE" w:eastAsia="de-DE"/>
              </w:rPr>
              <w:drawing>
                <wp:inline distT="0" distB="0" distL="0" distR="0" wp14:anchorId="047A75CF" wp14:editId="69063ACC">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49726841" w14:textId="77777777" w:rsidR="00833320" w:rsidRDefault="00833320" w:rsidP="00833320">
            <w:pPr>
              <w:pStyle w:val="Beschriftung"/>
              <w:jc w:val="center"/>
              <w:rPr>
                <w:rFonts w:eastAsiaTheme="minorEastAsia"/>
              </w:rPr>
            </w:pPr>
            <w:bookmarkStart w:id="129" w:name="_Toc413454234"/>
            <w:r>
              <w:t xml:space="preserve">Figure </w:t>
            </w:r>
            <w:r w:rsidR="005C22C8">
              <w:fldChar w:fldCharType="begin"/>
            </w:r>
            <w:r w:rsidR="005C22C8">
              <w:instrText xml:space="preserve"> SEQ Figure \* ARABIC </w:instrText>
            </w:r>
            <w:r w:rsidR="005C22C8">
              <w:fldChar w:fldCharType="separate"/>
            </w:r>
            <w:r w:rsidR="00933F6A">
              <w:rPr>
                <w:noProof/>
              </w:rPr>
              <w:t>25</w:t>
            </w:r>
            <w:r w:rsidR="005C22C8">
              <w:rPr>
                <w:noProof/>
              </w:rPr>
              <w:fldChar w:fldCharType="end"/>
            </w:r>
            <w:r>
              <w:t>: Original image</w:t>
            </w:r>
            <w:bookmarkEnd w:id="129"/>
          </w:p>
        </w:tc>
        <w:tc>
          <w:tcPr>
            <w:tcW w:w="4788" w:type="dxa"/>
          </w:tcPr>
          <w:p w14:paraId="451654AA" w14:textId="77777777" w:rsidR="00833320" w:rsidRDefault="00833320" w:rsidP="00833320">
            <w:pPr>
              <w:keepNext/>
            </w:pPr>
            <w:r>
              <w:rPr>
                <w:rFonts w:eastAsiaTheme="minorEastAsia"/>
                <w:noProof/>
                <w:lang w:val="de-DE" w:eastAsia="de-DE"/>
              </w:rPr>
              <w:drawing>
                <wp:inline distT="0" distB="0" distL="0" distR="0" wp14:anchorId="2F0A9195" wp14:editId="437FC31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04BAC970" w14:textId="77777777" w:rsidR="00833320" w:rsidRDefault="00833320" w:rsidP="00833320">
            <w:pPr>
              <w:pStyle w:val="Beschriftung"/>
              <w:jc w:val="center"/>
              <w:rPr>
                <w:rFonts w:eastAsiaTheme="minorEastAsia"/>
              </w:rPr>
            </w:pPr>
            <w:bookmarkStart w:id="130" w:name="_Ref409969976"/>
            <w:bookmarkStart w:id="131" w:name="_Toc413454235"/>
            <w:r>
              <w:t xml:space="preserve">Figure </w:t>
            </w:r>
            <w:r w:rsidR="005C22C8">
              <w:fldChar w:fldCharType="begin"/>
            </w:r>
            <w:r w:rsidR="005C22C8">
              <w:instrText xml:space="preserve"> SEQ Figure \* ARABIC </w:instrText>
            </w:r>
            <w:r w:rsidR="005C22C8">
              <w:fldChar w:fldCharType="separate"/>
            </w:r>
            <w:r w:rsidR="00933F6A">
              <w:rPr>
                <w:noProof/>
              </w:rPr>
              <w:t>26</w:t>
            </w:r>
            <w:r w:rsidR="005C22C8">
              <w:rPr>
                <w:noProof/>
              </w:rPr>
              <w:fldChar w:fldCharType="end"/>
            </w:r>
            <w:bookmarkEnd w:id="130"/>
            <w:r>
              <w:t>: First 200 image segments based on region growing approach</w:t>
            </w:r>
            <w:bookmarkEnd w:id="131"/>
          </w:p>
        </w:tc>
      </w:tr>
    </w:tbl>
    <w:p w14:paraId="6BDE9BAA" w14:textId="77777777"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14:paraId="5606C344" w14:textId="77777777"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176B3706" wp14:editId="072A9E7A">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14:paraId="5C7DE0F1" w14:textId="77777777" w:rsidR="003E3E53" w:rsidRDefault="00EE3DE5" w:rsidP="00EE3DE5">
      <w:pPr>
        <w:pStyle w:val="Beschriftung"/>
        <w:jc w:val="center"/>
        <w:rPr>
          <w:rFonts w:eastAsiaTheme="minorEastAsia"/>
        </w:rPr>
      </w:pPr>
      <w:bookmarkStart w:id="132" w:name="_Ref405831925"/>
      <w:bookmarkStart w:id="133" w:name="_Toc413454236"/>
      <w:r>
        <w:t xml:space="preserve">Figure </w:t>
      </w:r>
      <w:r w:rsidR="005C22C8">
        <w:fldChar w:fldCharType="begin"/>
      </w:r>
      <w:r w:rsidR="005C22C8">
        <w:instrText xml:space="preserve"> SEQ Figure \* ARABIC </w:instrText>
      </w:r>
      <w:r w:rsidR="005C22C8">
        <w:fldChar w:fldCharType="separate"/>
      </w:r>
      <w:r w:rsidR="00933F6A">
        <w:rPr>
          <w:noProof/>
        </w:rPr>
        <w:t>27</w:t>
      </w:r>
      <w:r w:rsidR="005C22C8">
        <w:rPr>
          <w:noProof/>
        </w:rPr>
        <w:fldChar w:fldCharType="end"/>
      </w:r>
      <w:bookmarkEnd w:id="132"/>
      <w:r>
        <w:t>: PCB surface cluster pyramid</w:t>
      </w:r>
      <w:bookmarkEnd w:id="133"/>
    </w:p>
    <w:p w14:paraId="642B6433" w14:textId="77777777"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14:paraId="6FAFF2E2" w14:textId="77777777" w:rsidR="003B4C6A" w:rsidRPr="006E3FCE" w:rsidRDefault="006E3FCE" w:rsidP="00883132">
      <w:pPr>
        <w:pStyle w:val="Listenabsatz"/>
        <w:numPr>
          <w:ilvl w:val="0"/>
          <w:numId w:val="3"/>
        </w:numPr>
        <w:rPr>
          <w:rFonts w:eastAsiaTheme="minorEastAsia"/>
        </w:rPr>
      </w:pPr>
      <w:r>
        <w:rPr>
          <w:rFonts w:eastAsiaTheme="minorEastAsia"/>
        </w:rPr>
        <w:t>Color mean in all three color channels (3-Features)</w:t>
      </w:r>
    </w:p>
    <w:p w14:paraId="4C05B9B1" w14:textId="77777777" w:rsidR="00E51043" w:rsidRPr="006E3FCE" w:rsidRDefault="007339DD" w:rsidP="00883132">
      <w:pPr>
        <w:pStyle w:val="Listenabsatz"/>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14:paraId="12B1A33B" w14:textId="77777777" w:rsidR="007339DD" w:rsidRPr="006E3FCE" w:rsidRDefault="007339DD" w:rsidP="00883132">
      <w:pPr>
        <w:pStyle w:val="Listenabsatz"/>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14:paraId="43CFBF70" w14:textId="77777777" w:rsidR="007339DD" w:rsidRPr="006E3FCE" w:rsidRDefault="006E3FCE" w:rsidP="00883132">
      <w:pPr>
        <w:pStyle w:val="Listenabsatz"/>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14:paraId="13EFFD96" w14:textId="77777777" w:rsidR="007339DD" w:rsidRPr="006E3FCE" w:rsidRDefault="000F4B56" w:rsidP="00883132">
      <w:pPr>
        <w:pStyle w:val="Listenabsatz"/>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14:paraId="78E02B6C" w14:textId="77777777"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m:t>
        </m:r>
        <w:proofErr w:type="gramStart"/>
        <m:r>
          <w:rPr>
            <w:rFonts w:ascii="Cambria Math" w:eastAsiaTheme="minorEastAsia" w:hAnsi="Cambria Math"/>
          </w:rPr>
          <m:t>,  C</m:t>
        </m:r>
        <w:proofErr w:type="gramEnd"/>
        <m:r>
          <w:rPr>
            <w:rFonts w:ascii="Cambria Math" w:eastAsiaTheme="minorEastAsia" w:hAnsi="Cambria Math"/>
          </w:rPr>
          <m:t>=2.0)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14:paraId="4AEEB676" w14:textId="77777777" w:rsidR="00EF12B3" w:rsidRDefault="008B1E46" w:rsidP="002929CE">
      <w:pPr>
        <w:ind w:left="360"/>
        <w:rPr>
          <w:rFonts w:eastAsiaTheme="minorEastAsia"/>
        </w:rPr>
      </w:pPr>
      <w:proofErr w:type="gramStart"/>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w:t>
      </w:r>
      <w:proofErr w:type="gramEnd"/>
      <w:r>
        <w:rPr>
          <w:rFonts w:eastAsiaTheme="minorEastAsia"/>
        </w:rPr>
        <w:t xml:space="preserve">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14:paraId="42DA99D2" w14:textId="77777777"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w:proofErr w:type="gramStart"/>
        <m:r>
          <w:rPr>
            <w:rFonts w:ascii="Cambria Math" w:eastAsiaTheme="minorEastAsia" w:hAnsi="Cambria Math"/>
          </w:rPr>
          <m:t xml:space="preserve"> ,</m:t>
        </m:r>
        <w:proofErr w:type="gramEnd"/>
        <m:r>
          <w:rPr>
            <w:rFonts w:ascii="Cambria Math" w:eastAsiaTheme="minorEastAsia" w:hAnsi="Cambria Math"/>
          </w:rPr>
          <m:t xml:space="preserve">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w:t>
      </w:r>
      <w:proofErr w:type="gramStart"/>
      <w:r w:rsidR="003B4C6A">
        <w:rPr>
          <w:rFonts w:eastAsiaTheme="minorEastAsia"/>
        </w:rPr>
        <w:t>region</w:t>
      </w:r>
      <w:proofErr w:type="gramEnd"/>
      <w:r w:rsidR="003B4C6A">
        <w:rPr>
          <w:rFonts w:eastAsiaTheme="minorEastAsia"/>
        </w:rPr>
        <w:t xml:space="preserve">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w:proofErr w:type="gramStart"/>
      <m:oMath>
        <m:r>
          <w:rPr>
            <w:rFonts w:ascii="Cambria Math" w:eastAsiaTheme="minorEastAsia" w:hAnsi="Cambria Math"/>
          </w:rPr>
          <m:t>f(</m:t>
        </m:r>
        <w:proofErr w:type="gramEnd"/>
        <m:r>
          <w:rPr>
            <w:rFonts w:ascii="Cambria Math" w:eastAsiaTheme="minorEastAsia" w:hAnsi="Cambria Math"/>
          </w:rPr>
          <m:t>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14:paraId="00B8455C"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14:paraId="22990243" w14:textId="77777777" w:rsidTr="00933305">
              <w:tc>
                <w:tcPr>
                  <w:tcW w:w="8086" w:type="dxa"/>
                </w:tcPr>
                <w:p w14:paraId="574BD5AB" w14:textId="77777777"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14:paraId="1350ECCC" w14:textId="77777777" w:rsidR="005C1812" w:rsidRPr="00FF360C" w:rsidRDefault="005C1812" w:rsidP="00933305">
                  <w:r>
                    <w:t>(</w:t>
                  </w:r>
                  <w:r w:rsidR="005C22C8">
                    <w:fldChar w:fldCharType="begin"/>
                  </w:r>
                  <w:r w:rsidR="005C22C8">
                    <w:instrText xml:space="preserve"> SEQ Equation \* ARABIC </w:instrText>
                  </w:r>
                  <w:r w:rsidR="005C22C8">
                    <w:fldChar w:fldCharType="separate"/>
                  </w:r>
                  <w:r w:rsidR="00933F6A">
                    <w:rPr>
                      <w:noProof/>
                    </w:rPr>
                    <w:t>51</w:t>
                  </w:r>
                  <w:r w:rsidR="005C22C8">
                    <w:rPr>
                      <w:noProof/>
                    </w:rPr>
                    <w:fldChar w:fldCharType="end"/>
                  </w:r>
                  <w:r>
                    <w:t>)</w:t>
                  </w:r>
                </w:p>
              </w:tc>
            </w:tr>
          </w:tbl>
          <w:p w14:paraId="62F88800" w14:textId="77777777" w:rsidR="005C1812" w:rsidRDefault="005C1812" w:rsidP="00933305">
            <w:pPr>
              <w:rPr>
                <w:rFonts w:ascii="Calibri" w:eastAsia="Calibri" w:hAnsi="Calibri" w:cs="Times New Roman"/>
              </w:rPr>
            </w:pPr>
          </w:p>
        </w:tc>
        <w:tc>
          <w:tcPr>
            <w:tcW w:w="648" w:type="dxa"/>
          </w:tcPr>
          <w:p w14:paraId="738642A9" w14:textId="77777777" w:rsidR="005C1812" w:rsidRPr="00FF360C" w:rsidRDefault="005C1812" w:rsidP="00933305"/>
        </w:tc>
      </w:tr>
      <w:tr w:rsidR="00F01B42" w:rsidRPr="00FF360C" w14:paraId="17766D00"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14:paraId="7AFD46A3" w14:textId="77777777" w:rsidTr="00933305">
              <w:tc>
                <w:tcPr>
                  <w:tcW w:w="8086" w:type="dxa"/>
                </w:tcPr>
                <w:p w14:paraId="3849868E" w14:textId="77777777"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14:paraId="77BBCEE6" w14:textId="77777777" w:rsidR="00F01B42" w:rsidRPr="00FF360C" w:rsidRDefault="00F01B42" w:rsidP="00933305">
                  <w:r>
                    <w:t>(</w:t>
                  </w:r>
                  <w:r w:rsidR="005C22C8">
                    <w:fldChar w:fldCharType="begin"/>
                  </w:r>
                  <w:r w:rsidR="005C22C8">
                    <w:instrText xml:space="preserve"> SEQ Equation \* ARABIC </w:instrText>
                  </w:r>
                  <w:r w:rsidR="005C22C8">
                    <w:fldChar w:fldCharType="separate"/>
                  </w:r>
                  <w:r w:rsidR="00933F6A">
                    <w:rPr>
                      <w:noProof/>
                    </w:rPr>
                    <w:t>52</w:t>
                  </w:r>
                  <w:r w:rsidR="005C22C8">
                    <w:rPr>
                      <w:noProof/>
                    </w:rPr>
                    <w:fldChar w:fldCharType="end"/>
                  </w:r>
                  <w:r>
                    <w:t>)</w:t>
                  </w:r>
                </w:p>
              </w:tc>
            </w:tr>
          </w:tbl>
          <w:p w14:paraId="618BC96F" w14:textId="77777777" w:rsidR="00F01B42" w:rsidRDefault="00F01B42" w:rsidP="00933305">
            <w:pPr>
              <w:rPr>
                <w:rFonts w:ascii="Calibri" w:eastAsia="Calibri" w:hAnsi="Calibri" w:cs="Times New Roman"/>
              </w:rPr>
            </w:pPr>
          </w:p>
        </w:tc>
        <w:tc>
          <w:tcPr>
            <w:tcW w:w="648" w:type="dxa"/>
          </w:tcPr>
          <w:p w14:paraId="4ABB88A8" w14:textId="77777777" w:rsidR="00F01B42" w:rsidRPr="00FF360C" w:rsidRDefault="00F01B42" w:rsidP="00933305"/>
        </w:tc>
      </w:tr>
    </w:tbl>
    <w:p w14:paraId="354055EB" w14:textId="77777777"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14:paraId="002CE5B4" w14:textId="77777777" w:rsidR="003F74AB" w:rsidRDefault="003F74AB" w:rsidP="00735ED3">
      <w:pPr>
        <w:pStyle w:val="berschrift3"/>
        <w:numPr>
          <w:ilvl w:val="2"/>
          <w:numId w:val="1"/>
        </w:numPr>
      </w:pPr>
      <w:bookmarkStart w:id="134" w:name="_Ref411082770"/>
      <w:bookmarkStart w:id="135" w:name="_Toc413454144"/>
      <w:r>
        <w:t xml:space="preserve">Electronic component detection based on normalized </w:t>
      </w:r>
      <w:r w:rsidR="00C95304">
        <w:t>2D</w:t>
      </w:r>
      <w:r w:rsidR="009C01D4">
        <w:t xml:space="preserve"> cross-</w:t>
      </w:r>
      <w:r>
        <w:t>correlation</w:t>
      </w:r>
      <w:bookmarkEnd w:id="134"/>
      <w:bookmarkEnd w:id="135"/>
    </w:p>
    <w:p w14:paraId="5574C8E3" w14:textId="77777777"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14:paraId="7C4B8388" w14:textId="77777777"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14:paraId="7801E32D" w14:textId="77777777" w:rsidR="00CB7171" w:rsidRDefault="00CB7171" w:rsidP="00CB7171">
      <w:pPr>
        <w:keepNext/>
        <w:jc w:val="center"/>
      </w:pPr>
      <w:r>
        <w:rPr>
          <w:noProof/>
          <w:lang w:val="de-DE" w:eastAsia="de-DE"/>
        </w:rPr>
        <w:drawing>
          <wp:inline distT="0" distB="0" distL="0" distR="0" wp14:anchorId="090E51C4" wp14:editId="05637C76">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14:paraId="7B752F67" w14:textId="77777777" w:rsidR="00DB1F9E" w:rsidRDefault="00CB7171" w:rsidP="00CB7171">
      <w:pPr>
        <w:pStyle w:val="Beschriftung"/>
        <w:jc w:val="center"/>
      </w:pPr>
      <w:bookmarkStart w:id="136" w:name="_Toc413454237"/>
      <w:r>
        <w:t xml:space="preserve">Figure </w:t>
      </w:r>
      <w:r w:rsidR="005C22C8">
        <w:fldChar w:fldCharType="begin"/>
      </w:r>
      <w:r w:rsidR="005C22C8">
        <w:instrText xml:space="preserve"> SEQ Figure \* ARABIC </w:instrText>
      </w:r>
      <w:r w:rsidR="005C22C8">
        <w:fldChar w:fldCharType="separate"/>
      </w:r>
      <w:r w:rsidR="00933F6A">
        <w:rPr>
          <w:noProof/>
        </w:rPr>
        <w:t>28</w:t>
      </w:r>
      <w:r w:rsidR="005C22C8">
        <w:rPr>
          <w:noProof/>
        </w:rPr>
        <w:fldChar w:fldCharType="end"/>
      </w:r>
      <w:r>
        <w:t>: Image template for DIP14 component</w:t>
      </w:r>
      <w:r w:rsidR="00845E19">
        <w:t xml:space="preserve"> (RGB color space)</w:t>
      </w:r>
      <w:bookmarkEnd w:id="136"/>
    </w:p>
    <w:p w14:paraId="59A87E93" w14:textId="77777777"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14:paraId="300CA67E" w14:textId="77777777" w:rsidR="00D008D3" w:rsidRDefault="00D008D3" w:rsidP="00D008D3">
      <w:pPr>
        <w:keepNext/>
        <w:jc w:val="center"/>
      </w:pPr>
      <w:r>
        <w:rPr>
          <w:noProof/>
          <w:lang w:val="de-DE" w:eastAsia="de-DE"/>
        </w:rPr>
        <w:drawing>
          <wp:inline distT="0" distB="0" distL="0" distR="0" wp14:anchorId="54AA6D71" wp14:editId="29357932">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14:paraId="705C087C" w14:textId="77777777" w:rsidR="00CB7171" w:rsidRDefault="00D008D3" w:rsidP="00D008D3">
      <w:pPr>
        <w:pStyle w:val="Beschriftung"/>
        <w:jc w:val="center"/>
      </w:pPr>
      <w:bookmarkStart w:id="137" w:name="_Ref406245105"/>
      <w:bookmarkStart w:id="138" w:name="_Toc413454238"/>
      <w:r>
        <w:t xml:space="preserve">Figure </w:t>
      </w:r>
      <w:r w:rsidR="005C22C8">
        <w:fldChar w:fldCharType="begin"/>
      </w:r>
      <w:r w:rsidR="005C22C8">
        <w:instrText xml:space="preserve"> SEQ Figure \* ARABIC </w:instrText>
      </w:r>
      <w:r w:rsidR="005C22C8">
        <w:fldChar w:fldCharType="separate"/>
      </w:r>
      <w:r w:rsidR="00933F6A">
        <w:rPr>
          <w:noProof/>
        </w:rPr>
        <w:t>29</w:t>
      </w:r>
      <w:r w:rsidR="005C22C8">
        <w:rPr>
          <w:noProof/>
        </w:rPr>
        <w:fldChar w:fldCharType="end"/>
      </w:r>
      <w:bookmarkEnd w:id="137"/>
      <w:r>
        <w:t>: Spatial image resolution for 2D-cross correlation</w:t>
      </w:r>
      <w:bookmarkEnd w:id="138"/>
    </w:p>
    <w:p w14:paraId="15BE7FA6" w14:textId="77777777"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m:t>
        </m:r>
        <w:proofErr w:type="gramStart"/>
        <m:r>
          <w:rPr>
            <w:rFonts w:ascii="Cambria Math" w:hAnsi="Cambria Math"/>
          </w:rPr>
          <m:t>p(</m:t>
        </m:r>
        <w:proofErr w:type="gramEnd"/>
        <m:r>
          <w:rPr>
            <w:rFonts w:ascii="Cambria Math" w:hAnsi="Cambria Math"/>
          </w:rPr>
          <m:t>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w:proofErr w:type="gramStart"/>
      <m:oMath>
        <m:r>
          <w:rPr>
            <w:rFonts w:ascii="Cambria Math" w:hAnsi="Cambria Math"/>
          </w:rPr>
          <m:t>p(</m:t>
        </m:r>
        <w:proofErr w:type="gramEnd"/>
        <m:r>
          <w:rPr>
            <w:rFonts w:ascii="Cambria Math" w:hAnsi="Cambria Math"/>
          </w:rPr>
          <m:t>x,y)</m:t>
        </m:r>
      </m:oMath>
      <w:r>
        <w:t xml:space="preserve"> greater </w:t>
      </w:r>
      <w:r w:rsidR="00C0182B">
        <w:t xml:space="preserve">than </w:t>
      </w:r>
      <w:r>
        <w:t xml:space="preserve">a </w:t>
      </w:r>
      <w:r>
        <w:lastRenderedPageBreak/>
        <w:t xml:space="preserve">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w:t>
      </w:r>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14:paraId="4E6F8B58"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14:paraId="28501E3B" w14:textId="77777777" w:rsidTr="00933305">
              <w:tc>
                <w:tcPr>
                  <w:tcW w:w="8086" w:type="dxa"/>
                </w:tcPr>
                <w:p w14:paraId="4833CDDC" w14:textId="77777777"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14:paraId="066D4080" w14:textId="77777777" w:rsidR="00C0182B" w:rsidRPr="00FF360C" w:rsidRDefault="00C0182B" w:rsidP="00933305">
                  <w:bookmarkStart w:id="139" w:name="_Ref408260167"/>
                  <w:r>
                    <w:t>(</w:t>
                  </w:r>
                  <w:r w:rsidR="005C22C8">
                    <w:fldChar w:fldCharType="begin"/>
                  </w:r>
                  <w:r w:rsidR="005C22C8">
                    <w:instrText xml:space="preserve"> SEQ Equation \* ARABIC </w:instrText>
                  </w:r>
                  <w:r w:rsidR="005C22C8">
                    <w:fldChar w:fldCharType="separate"/>
                  </w:r>
                  <w:r w:rsidR="00933F6A">
                    <w:rPr>
                      <w:noProof/>
                    </w:rPr>
                    <w:t>53</w:t>
                  </w:r>
                  <w:r w:rsidR="005C22C8">
                    <w:rPr>
                      <w:noProof/>
                    </w:rPr>
                    <w:fldChar w:fldCharType="end"/>
                  </w:r>
                  <w:r>
                    <w:t>)</w:t>
                  </w:r>
                  <w:bookmarkEnd w:id="139"/>
                </w:p>
              </w:tc>
            </w:tr>
          </w:tbl>
          <w:p w14:paraId="24A48BF6" w14:textId="77777777" w:rsidR="00C0182B" w:rsidRDefault="00C0182B" w:rsidP="00933305">
            <w:pPr>
              <w:rPr>
                <w:rFonts w:ascii="Calibri" w:eastAsia="Calibri" w:hAnsi="Calibri" w:cs="Times New Roman"/>
              </w:rPr>
            </w:pPr>
          </w:p>
        </w:tc>
        <w:tc>
          <w:tcPr>
            <w:tcW w:w="648" w:type="dxa"/>
          </w:tcPr>
          <w:p w14:paraId="579A1DA1" w14:textId="77777777" w:rsidR="00C0182B" w:rsidRPr="00FF360C" w:rsidRDefault="00C0182B" w:rsidP="00933305"/>
        </w:tc>
      </w:tr>
    </w:tbl>
    <w:p w14:paraId="2841915A" w14:textId="77777777"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14:paraId="33767646" w14:textId="77777777" w:rsidTr="006A6289">
        <w:tc>
          <w:tcPr>
            <w:tcW w:w="4750" w:type="dxa"/>
          </w:tcPr>
          <w:p w14:paraId="7671F020" w14:textId="77777777" w:rsidR="008E7F9D" w:rsidRDefault="008E7F9D" w:rsidP="008E7F9D">
            <w:pPr>
              <w:keepNext/>
              <w:jc w:val="center"/>
            </w:pPr>
            <w:r>
              <w:rPr>
                <w:noProof/>
                <w:lang w:val="de-DE" w:eastAsia="de-DE"/>
              </w:rPr>
              <w:drawing>
                <wp:inline distT="0" distB="0" distL="0" distR="0" wp14:anchorId="03773149" wp14:editId="0EAA60E4">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14:paraId="0C15F1F1" w14:textId="77777777" w:rsidR="008E7F9D" w:rsidRDefault="008E7F9D" w:rsidP="008E7F9D">
            <w:pPr>
              <w:pStyle w:val="Beschriftung"/>
              <w:jc w:val="center"/>
            </w:pPr>
            <w:bookmarkStart w:id="140" w:name="_Ref406251148"/>
            <w:bookmarkStart w:id="141" w:name="_Toc413454239"/>
            <w:r>
              <w:t xml:space="preserve">Figure </w:t>
            </w:r>
            <w:r w:rsidR="005C22C8">
              <w:fldChar w:fldCharType="begin"/>
            </w:r>
            <w:r w:rsidR="005C22C8">
              <w:instrText xml:space="preserve"> SEQ Figure \* ARABIC </w:instrText>
            </w:r>
            <w:r w:rsidR="005C22C8">
              <w:fldChar w:fldCharType="separate"/>
            </w:r>
            <w:r w:rsidR="00933F6A">
              <w:rPr>
                <w:noProof/>
              </w:rPr>
              <w:t>30</w:t>
            </w:r>
            <w:r w:rsidR="005C22C8">
              <w:rPr>
                <w:noProof/>
              </w:rPr>
              <w:fldChar w:fldCharType="end"/>
            </w:r>
            <w:bookmarkEnd w:id="140"/>
            <w:r>
              <w:t>: SOT223 transistor</w:t>
            </w:r>
            <w:bookmarkEnd w:id="141"/>
          </w:p>
          <w:p w14:paraId="40EF56D5" w14:textId="77777777" w:rsidR="008E7F9D" w:rsidRDefault="008E7F9D" w:rsidP="00B5593D"/>
        </w:tc>
        <w:tc>
          <w:tcPr>
            <w:tcW w:w="4750" w:type="dxa"/>
          </w:tcPr>
          <w:p w14:paraId="38E310A1" w14:textId="77777777" w:rsidR="006A6289" w:rsidRDefault="006A6289" w:rsidP="006A6289">
            <w:pPr>
              <w:keepNext/>
            </w:pPr>
            <w:r>
              <w:rPr>
                <w:noProof/>
                <w:lang w:val="de-DE" w:eastAsia="de-DE"/>
              </w:rPr>
              <w:drawing>
                <wp:inline distT="0" distB="0" distL="0" distR="0" wp14:anchorId="3953B41D" wp14:editId="5B319998">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14:paraId="7A01D5DD" w14:textId="77777777" w:rsidR="008E7F9D" w:rsidRDefault="006A6289" w:rsidP="006A6289">
            <w:pPr>
              <w:pStyle w:val="Beschriftung"/>
            </w:pPr>
            <w:bookmarkStart w:id="142" w:name="_Ref413174692"/>
            <w:bookmarkStart w:id="143" w:name="_Toc413454240"/>
            <w:r>
              <w:t xml:space="preserve">Figure </w:t>
            </w:r>
            <w:r w:rsidR="005C22C8">
              <w:fldChar w:fldCharType="begin"/>
            </w:r>
            <w:r w:rsidR="005C22C8">
              <w:instrText xml:space="preserve"> SEQ Figure \* ARA</w:instrText>
            </w:r>
            <w:r w:rsidR="005C22C8">
              <w:instrText xml:space="preserve">BIC </w:instrText>
            </w:r>
            <w:r w:rsidR="005C22C8">
              <w:fldChar w:fldCharType="separate"/>
            </w:r>
            <w:r w:rsidR="00933F6A">
              <w:rPr>
                <w:noProof/>
              </w:rPr>
              <w:t>31</w:t>
            </w:r>
            <w:r w:rsidR="005C22C8">
              <w:rPr>
                <w:noProof/>
              </w:rPr>
              <w:fldChar w:fldCharType="end"/>
            </w:r>
            <w:bookmarkEnd w:id="142"/>
            <w:r>
              <w:t xml:space="preserve">: </w:t>
            </w:r>
            <w:r w:rsidRPr="00E52B89">
              <w:t>Determined potential component positions for SOT223 transistor</w:t>
            </w:r>
            <w:bookmarkEnd w:id="143"/>
          </w:p>
        </w:tc>
      </w:tr>
    </w:tbl>
    <w:p w14:paraId="62A41FFD" w14:textId="77777777" w:rsidR="004414BD" w:rsidRDefault="00AE21D4" w:rsidP="00735ED3">
      <w:pPr>
        <w:pStyle w:val="berschrift2"/>
        <w:numPr>
          <w:ilvl w:val="1"/>
          <w:numId w:val="1"/>
        </w:numPr>
      </w:pPr>
      <w:r>
        <w:t xml:space="preserve"> </w:t>
      </w:r>
      <w:bookmarkStart w:id="144" w:name="_Toc413454145"/>
      <w:r w:rsidR="00C94518">
        <w:t>Feature extraction</w:t>
      </w:r>
      <w:bookmarkEnd w:id="144"/>
    </w:p>
    <w:p w14:paraId="4D6C0E77" w14:textId="77777777"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14:paraId="4573D81A" w14:textId="77777777" w:rsidR="00305324" w:rsidRDefault="00AD71AE" w:rsidP="00C34165">
      <w:r>
        <w:t>The first feature domain consists of</w:t>
      </w:r>
      <w:r w:rsidR="00C34165">
        <w:t xml:space="preserve"> </w:t>
      </w:r>
      <w:proofErr w:type="gramStart"/>
      <w:r w:rsidR="00C34165">
        <w:t xml:space="preserve">features </w:t>
      </w:r>
      <w:r>
        <w:t xml:space="preserve">which </w:t>
      </w:r>
      <w:r w:rsidR="00C34165">
        <w:t>are extra</w:t>
      </w:r>
      <w:r>
        <w:t>cted from the frequency domain</w:t>
      </w:r>
      <w:proofErr w:type="gramEnd"/>
      <w:r>
        <w:t xml:space="preserve">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14:paraId="0836345E" w14:textId="77777777" w:rsidR="00C34165" w:rsidRDefault="00AD71AE" w:rsidP="00C34165">
      <w:r>
        <w:t>The second feature domain is based on the idea that electronic components con</w:t>
      </w:r>
      <w:r w:rsidR="00A8327B">
        <w:t xml:space="preserve">sist of different colors. A distinctive electronic component is the tantalum </w:t>
      </w:r>
      <w:proofErr w:type="gramStart"/>
      <w:r w:rsidR="00A8327B">
        <w:t>capacitor which</w:t>
      </w:r>
      <w:proofErr w:type="gramEnd"/>
      <w:r w:rsidR="00A8327B">
        <w:t xml:space="preserve"> is </w:t>
      </w:r>
      <w:r w:rsidR="0064389D">
        <w:t xml:space="preserve">often </w:t>
      </w:r>
      <w:r w:rsidR="00A8327B">
        <w:lastRenderedPageBreak/>
        <w:t xml:space="preserve">yellow/orange 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14:paraId="2283A23D" w14:textId="77777777"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w:t>
      </w:r>
      <w:proofErr w:type="gramStart"/>
      <w:r>
        <w:t>histogram based</w:t>
      </w:r>
      <w:proofErr w:type="gramEnd"/>
      <w:r>
        <w:t xml:space="preserve"> features which contain information about the global color distribution. The segments are extracted by a region growing </w:t>
      </w:r>
      <w:proofErr w:type="gramStart"/>
      <w:r>
        <w:t>approach which</w:t>
      </w:r>
      <w:proofErr w:type="gramEnd"/>
      <w:r>
        <w:t xml:space="preserve"> is based on image seed points. </w:t>
      </w:r>
      <w:r w:rsidR="00E74020">
        <w:t>Measurements</w:t>
      </w:r>
      <w:r>
        <w:t xml:space="preserve"> of the segmented regions (size, color, position) are </w:t>
      </w:r>
      <w:r w:rsidR="00E74020">
        <w:t>used as features.</w:t>
      </w:r>
    </w:p>
    <w:p w14:paraId="2EF3B875" w14:textId="77777777"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w:t>
      </w:r>
      <w:proofErr w:type="gramStart"/>
      <w:r>
        <w:t>error which was made if an image of a component is projected into the PCs and back</w:t>
      </w:r>
      <w:proofErr w:type="gramEnd"/>
      <w:r>
        <w:t xml:space="preserve"> again is measured as a value of reconstruction. This approach is applied on the edge images of the components to extract information about </w:t>
      </w:r>
      <w:r w:rsidR="000B5092">
        <w:t xml:space="preserve">the edges of the component. </w:t>
      </w:r>
    </w:p>
    <w:p w14:paraId="56F8201E" w14:textId="77777777" w:rsidR="00B90DE2" w:rsidRDefault="00B90DE2" w:rsidP="00735ED3">
      <w:pPr>
        <w:pStyle w:val="berschrift3"/>
        <w:numPr>
          <w:ilvl w:val="2"/>
          <w:numId w:val="1"/>
        </w:numPr>
      </w:pPr>
      <w:bookmarkStart w:id="145" w:name="_Ref409108977"/>
      <w:bookmarkStart w:id="146" w:name="_Toc413454146"/>
      <w:r>
        <w:t>A priori knowledge generation</w:t>
      </w:r>
      <w:bookmarkEnd w:id="145"/>
      <w:bookmarkEnd w:id="146"/>
    </w:p>
    <w:p w14:paraId="07F500E9" w14:textId="77777777"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(a priori subset</w:t>
      </w:r>
      <w:proofErr w:type="gramStart"/>
      <w:r w:rsidR="007B57FB">
        <w:t xml:space="preserve">) </w:t>
      </w:r>
      <w:r w:rsidR="00877F1B">
        <w:t>which</w:t>
      </w:r>
      <w:proofErr w:type="gramEnd"/>
      <w:r w:rsidR="00877F1B">
        <w:t xml:space="preserve"> was not used for feature </w:t>
      </w:r>
      <w:r w:rsidR="007B57FB">
        <w:t>extraction</w:t>
      </w:r>
      <w:r w:rsidR="00877F1B">
        <w:t xml:space="preserve"> and classifier training.</w:t>
      </w:r>
    </w:p>
    <w:p w14:paraId="5D308E3C" w14:textId="77777777" w:rsidR="00877F1B" w:rsidRDefault="00877F1B" w:rsidP="00877F1B">
      <w:pPr>
        <w:pStyle w:val="berschrift4"/>
      </w:pPr>
      <w:r>
        <w:t xml:space="preserve">A priori knowledge for seed </w:t>
      </w:r>
      <w:r w:rsidR="009A12FC">
        <w:t xml:space="preserve">point </w:t>
      </w:r>
      <w:r>
        <w:t>position estimation</w:t>
      </w:r>
    </w:p>
    <w:p w14:paraId="2ACD785A" w14:textId="77777777"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14:paraId="278EE565" w14:textId="77777777" w:rsidR="00A71598" w:rsidRDefault="00A71598" w:rsidP="00A71598">
      <w:pPr>
        <w:keepNext/>
        <w:jc w:val="center"/>
      </w:pPr>
      <w:r>
        <w:rPr>
          <w:noProof/>
          <w:lang w:val="de-DE" w:eastAsia="de-DE"/>
        </w:rPr>
        <w:lastRenderedPageBreak/>
        <w:drawing>
          <wp:inline distT="0" distB="0" distL="0" distR="0" wp14:anchorId="18DE4CFD" wp14:editId="233C478D">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14:paraId="30031F38" w14:textId="77777777" w:rsidR="001B547F" w:rsidRDefault="00A71598" w:rsidP="00A71598">
      <w:pPr>
        <w:pStyle w:val="Beschriftung"/>
        <w:jc w:val="center"/>
      </w:pPr>
      <w:bookmarkStart w:id="147" w:name="_Ref410052523"/>
      <w:bookmarkStart w:id="148" w:name="_Toc413454241"/>
      <w:r>
        <w:t xml:space="preserve">Figure </w:t>
      </w:r>
      <w:r w:rsidR="005C22C8">
        <w:fldChar w:fldCharType="begin"/>
      </w:r>
      <w:r w:rsidR="005C22C8">
        <w:instrText xml:space="preserve"> SEQ Figure \* ARABIC </w:instrText>
      </w:r>
      <w:r w:rsidR="005C22C8">
        <w:fldChar w:fldCharType="separate"/>
      </w:r>
      <w:r w:rsidR="00933F6A">
        <w:rPr>
          <w:noProof/>
        </w:rPr>
        <w:t>32</w:t>
      </w:r>
      <w:r w:rsidR="005C22C8">
        <w:rPr>
          <w:noProof/>
        </w:rPr>
        <w:fldChar w:fldCharType="end"/>
      </w:r>
      <w:bookmarkEnd w:id="147"/>
      <w:r>
        <w:t xml:space="preserve">: Seed point </w:t>
      </w:r>
      <w:r w:rsidRPr="005634B2">
        <w:t xml:space="preserve">grid </w:t>
      </w:r>
      <w:r>
        <w:t>(30 seed points</w:t>
      </w:r>
      <w:r>
        <w:rPr>
          <w:noProof/>
        </w:rPr>
        <w:t>)</w:t>
      </w:r>
      <w:bookmarkEnd w:id="148"/>
    </w:p>
    <w:p w14:paraId="02D184C9" w14:textId="77777777"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14:paraId="3ADFB38A" w14:textId="77777777" w:rsidR="00877F1B" w:rsidRDefault="00877F1B" w:rsidP="00877F1B">
      <w:pPr>
        <w:pStyle w:val="berschrift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14:paraId="32F78888" w14:textId="77777777"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proofErr w:type="gramStart"/>
      <w:r w:rsidR="00A223E8">
        <w:t xml:space="preserve">, </w:t>
      </w:r>
      <w:r w:rsidR="009A12FC">
        <w:t>,</w:t>
      </w:r>
      <w:proofErr w:type="gramEnd"/>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14:paraId="5D3D9A41" w14:textId="77777777" w:rsidR="001C28EA" w:rsidRPr="001C28EA" w:rsidRDefault="00AE21D4" w:rsidP="00735ED3">
      <w:pPr>
        <w:pStyle w:val="berschrift3"/>
        <w:numPr>
          <w:ilvl w:val="2"/>
          <w:numId w:val="1"/>
        </w:numPr>
      </w:pPr>
      <w:bookmarkStart w:id="149" w:name="_Toc413454147"/>
      <w:r>
        <w:t>Fourier coefficients based feature extraction</w:t>
      </w:r>
      <w:bookmarkEnd w:id="149"/>
    </w:p>
    <w:p w14:paraId="1F538914" w14:textId="77777777"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End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14:paraId="62BE9975" w14:textId="77777777"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 xml:space="preserve">by most electronic component images. Many computer vision systems for solder join </w:t>
      </w:r>
      <w:proofErr w:type="gramStart"/>
      <w:r>
        <w:t>detection,</w:t>
      </w:r>
      <w:proofErr w:type="gramEnd"/>
      <w:r>
        <w:t xml:space="preserve">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End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w:t>
      </w:r>
      <w:proofErr w:type="gramStart"/>
      <w:r>
        <w:t xml:space="preserve">as bright equidistant spots </w:t>
      </w:r>
      <w:r w:rsidR="009A12FC">
        <w:t>there</w:t>
      </w:r>
      <w:r>
        <w:t xml:space="preserve"> should be representative frequencies in the 2D Fourier spectrum with the period </w:t>
      </w:r>
      <w:r w:rsidR="009A12FC">
        <w:t>of</w:t>
      </w:r>
      <w:r>
        <w:t xml:space="preserve"> the solder joint distance</w:t>
      </w:r>
      <w:proofErr w:type="gramEnd"/>
      <w:r w:rsidR="008227C1">
        <w:t xml:space="preserve"> (pitch)</w:t>
      </w:r>
      <w:r>
        <w:t xml:space="preserve">.  </w:t>
      </w:r>
    </w:p>
    <w:p w14:paraId="45120B80" w14:textId="77777777" w:rsidR="00AE21D4" w:rsidRDefault="00AE21D4" w:rsidP="00AE21D4">
      <w:pPr>
        <w:keepNext/>
        <w:jc w:val="center"/>
      </w:pPr>
      <w:r>
        <w:rPr>
          <w:noProof/>
          <w:lang w:val="de-DE" w:eastAsia="de-DE"/>
        </w:rPr>
        <w:drawing>
          <wp:inline distT="0" distB="0" distL="0" distR="0" wp14:anchorId="5A91A431" wp14:editId="2054DFF1">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14:paraId="604FF9DA" w14:textId="77777777" w:rsidR="00AE21D4" w:rsidRDefault="00AE21D4" w:rsidP="00AE21D4">
      <w:pPr>
        <w:pStyle w:val="Beschriftung"/>
        <w:jc w:val="center"/>
      </w:pPr>
      <w:bookmarkStart w:id="150" w:name="_Ref401991882"/>
      <w:bookmarkStart w:id="151" w:name="_Toc413454242"/>
      <w:r>
        <w:t xml:space="preserve">Figure </w:t>
      </w:r>
      <w:r w:rsidR="005C22C8">
        <w:fldChar w:fldCharType="begin"/>
      </w:r>
      <w:r w:rsidR="005C22C8">
        <w:instrText xml:space="preserve"> SEQ Figure \* ARABIC </w:instrText>
      </w:r>
      <w:r w:rsidR="005C22C8">
        <w:fldChar w:fldCharType="separate"/>
      </w:r>
      <w:r w:rsidR="00933F6A">
        <w:rPr>
          <w:noProof/>
        </w:rPr>
        <w:t>33</w:t>
      </w:r>
      <w:r w:rsidR="005C22C8">
        <w:rPr>
          <w:noProof/>
        </w:rPr>
        <w:fldChar w:fldCharType="end"/>
      </w:r>
      <w:bookmarkEnd w:id="150"/>
      <w:r>
        <w:t>: DIP14 package with equidistant solder joints</w:t>
      </w:r>
      <w:bookmarkEnd w:id="151"/>
    </w:p>
    <w:p w14:paraId="7730FD8E" w14:textId="77777777"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09E9BF2E" w14:textId="77777777" w:rsidTr="00FF12FA">
        <w:tc>
          <w:tcPr>
            <w:tcW w:w="8748" w:type="dxa"/>
          </w:tcPr>
          <w:p w14:paraId="2D7C16DD" w14:textId="77777777"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14:paraId="0C85F3E1" w14:textId="77777777" w:rsidR="00AE21D4" w:rsidRPr="00FF360C" w:rsidRDefault="00AE21D4" w:rsidP="00FF12FA">
            <w:r>
              <w:t>(</w:t>
            </w:r>
            <w:r w:rsidR="005C22C8">
              <w:fldChar w:fldCharType="begin"/>
            </w:r>
            <w:r w:rsidR="005C22C8">
              <w:instrText xml:space="preserve"> SEQ Equation \* ARABIC </w:instrText>
            </w:r>
            <w:r w:rsidR="005C22C8">
              <w:fldChar w:fldCharType="separate"/>
            </w:r>
            <w:r w:rsidR="00933F6A">
              <w:rPr>
                <w:noProof/>
              </w:rPr>
              <w:t>54</w:t>
            </w:r>
            <w:r w:rsidR="005C22C8">
              <w:rPr>
                <w:noProof/>
              </w:rPr>
              <w:fldChar w:fldCharType="end"/>
            </w:r>
            <w:r>
              <w:t>)</w:t>
            </w:r>
          </w:p>
        </w:tc>
      </w:tr>
    </w:tbl>
    <w:p w14:paraId="67580347" w14:textId="77777777"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End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proofErr w:type="gramStart"/>
      <w:r w:rsidR="009A12FC">
        <w:rPr>
          <w:rFonts w:eastAsiaTheme="minorEastAsia"/>
        </w:rPr>
        <w:t>coefficients which</w:t>
      </w:r>
      <w:proofErr w:type="gramEnd"/>
      <w:r w:rsidR="009A12FC">
        <w:rPr>
          <w:rFonts w:eastAsiaTheme="minorEastAsia"/>
        </w:rPr>
        <w:t xml:space="preserve">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43E47970" w14:textId="77777777" w:rsidTr="00FF12FA">
        <w:tc>
          <w:tcPr>
            <w:tcW w:w="8748" w:type="dxa"/>
          </w:tcPr>
          <w:p w14:paraId="3682A425" w14:textId="77777777" w:rsidR="00AE21D4" w:rsidRPr="00FF360C" w:rsidRDefault="005C22C8"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14:paraId="4CDFE1C1" w14:textId="77777777" w:rsidR="00AE21D4" w:rsidRPr="00FF360C" w:rsidRDefault="00AE21D4" w:rsidP="00FF12FA">
            <w:r>
              <w:t>(</w:t>
            </w:r>
            <w:r w:rsidR="005C22C8">
              <w:fldChar w:fldCharType="begin"/>
            </w:r>
            <w:r w:rsidR="005C22C8">
              <w:instrText xml:space="preserve"> </w:instrText>
            </w:r>
            <w:r w:rsidR="005C22C8">
              <w:instrText xml:space="preserve">SEQ Equation \* ARABIC </w:instrText>
            </w:r>
            <w:r w:rsidR="005C22C8">
              <w:fldChar w:fldCharType="separate"/>
            </w:r>
            <w:r w:rsidR="00933F6A">
              <w:rPr>
                <w:noProof/>
              </w:rPr>
              <w:t>55</w:t>
            </w:r>
            <w:r w:rsidR="005C22C8">
              <w:rPr>
                <w:noProof/>
              </w:rPr>
              <w:fldChar w:fldCharType="end"/>
            </w:r>
            <w:r>
              <w:t>)</w:t>
            </w:r>
          </w:p>
        </w:tc>
      </w:tr>
    </w:tbl>
    <w:p w14:paraId="2F138CBD" w14:textId="77777777" w:rsidR="00AE21D4" w:rsidRDefault="00AE21D4" w:rsidP="00AE21D4">
      <w:r>
        <w:t>The numbers of features depend</w:t>
      </w:r>
      <w:r w:rsidR="008227C1">
        <w:t>s</w:t>
      </w:r>
      <w:r>
        <w:t xml:space="preserve">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6D488C09" w14:textId="77777777" w:rsidTr="00FF12FA">
        <w:tc>
          <w:tcPr>
            <w:tcW w:w="8748" w:type="dxa"/>
          </w:tcPr>
          <w:p w14:paraId="1C0AFA57" w14:textId="77777777"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14:paraId="6C32A09D" w14:textId="77777777" w:rsidR="00AE21D4" w:rsidRPr="00FF360C" w:rsidRDefault="00AE21D4" w:rsidP="00FF12FA">
            <w:bookmarkStart w:id="152" w:name="_Ref402147100"/>
            <w:r>
              <w:t>(</w:t>
            </w:r>
            <w:r w:rsidR="005C22C8">
              <w:fldChar w:fldCharType="begin"/>
            </w:r>
            <w:r w:rsidR="005C22C8">
              <w:instrText xml:space="preserve"> SEQ Equation \* ARABIC </w:instrText>
            </w:r>
            <w:r w:rsidR="005C22C8">
              <w:fldChar w:fldCharType="separate"/>
            </w:r>
            <w:r w:rsidR="00933F6A">
              <w:rPr>
                <w:noProof/>
              </w:rPr>
              <w:t>56</w:t>
            </w:r>
            <w:r w:rsidR="005C22C8">
              <w:rPr>
                <w:noProof/>
              </w:rPr>
              <w:fldChar w:fldCharType="end"/>
            </w:r>
            <w:r>
              <w:t>)</w:t>
            </w:r>
            <w:bookmarkEnd w:id="152"/>
          </w:p>
        </w:tc>
      </w:tr>
    </w:tbl>
    <w:p w14:paraId="13312FC8" w14:textId="77777777" w:rsidR="001A1B09" w:rsidRPr="001A1B09" w:rsidRDefault="00AE21D4" w:rsidP="00AE21D4">
      <w:r>
        <w:t xml:space="preserve">Another interesting feature extraction based on wavelets could analyze frequencies and there temporal </w:t>
      </w:r>
      <w:proofErr w:type="gramStart"/>
      <w:r>
        <w:t>occurrence which</w:t>
      </w:r>
      <w:proofErr w:type="gramEnd"/>
      <w:r>
        <w:t xml:space="preserve"> could impro</w:t>
      </w:r>
      <w:r w:rsidR="008227C1">
        <w:t xml:space="preserve">ve the classification results. </w:t>
      </w:r>
    </w:p>
    <w:p w14:paraId="6102BE88" w14:textId="77777777" w:rsidR="00AE21D4" w:rsidRDefault="00AE21D4" w:rsidP="00735ED3">
      <w:pPr>
        <w:pStyle w:val="berschrift3"/>
        <w:numPr>
          <w:ilvl w:val="2"/>
          <w:numId w:val="1"/>
        </w:numPr>
      </w:pPr>
      <w:bookmarkStart w:id="153" w:name="_Toc413454148"/>
      <w:r>
        <w:t>Histogram based feature extraction</w:t>
      </w:r>
      <w:bookmarkEnd w:id="153"/>
    </w:p>
    <w:p w14:paraId="41544E0F" w14:textId="77777777" w:rsidR="00AE21D4" w:rsidRDefault="00AE21D4" w:rsidP="00AE21D4">
      <w:r>
        <w:t xml:space="preserve">Color image segmentation algorithms for automated optical inspection in electronics have already been investigated </w:t>
      </w:r>
      <w:sdt>
        <w:sdtPr>
          <w:id w:val="1223022284"/>
          <w:citation/>
        </w:sdtPr>
        <w:sdtEnd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End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End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w:t>
      </w:r>
      <w:proofErr w:type="gramStart"/>
      <w:r>
        <w:t>ten bin</w:t>
      </w:r>
      <w:proofErr w:type="gramEnd"/>
      <w:r>
        <w:t xml:space="preserve">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14:paraId="4458E7D4" w14:textId="77777777" w:rsidTr="00E4454B">
        <w:tc>
          <w:tcPr>
            <w:tcW w:w="4968" w:type="dxa"/>
          </w:tcPr>
          <w:p w14:paraId="5A436971" w14:textId="77777777" w:rsidR="00AE21D4" w:rsidRPr="00EA249D" w:rsidRDefault="00AE21D4" w:rsidP="00FF12FA">
            <w:pPr>
              <w:jc w:val="center"/>
              <w:rPr>
                <w:sz w:val="12"/>
                <w:szCs w:val="12"/>
              </w:rPr>
            </w:pPr>
          </w:p>
          <w:p w14:paraId="673105A4" w14:textId="77777777" w:rsidR="00AE21D4" w:rsidRDefault="00AE21D4" w:rsidP="00FF12FA">
            <w:pPr>
              <w:pStyle w:val="Beschriftung"/>
              <w:keepNext/>
              <w:jc w:val="center"/>
            </w:pPr>
            <w:r>
              <w:rPr>
                <w:noProof/>
                <w:lang w:val="de-DE" w:eastAsia="de-DE"/>
              </w:rPr>
              <w:drawing>
                <wp:inline distT="0" distB="0" distL="0" distR="0" wp14:anchorId="731FE8DB" wp14:editId="2A34FE44">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14:paraId="5EB24C81" w14:textId="77777777" w:rsidR="00AE21D4" w:rsidRDefault="00AE21D4" w:rsidP="00FF12FA">
            <w:pPr>
              <w:pStyle w:val="Beschriftung"/>
              <w:jc w:val="center"/>
            </w:pPr>
          </w:p>
          <w:p w14:paraId="792DC83A" w14:textId="77777777" w:rsidR="00AE21D4" w:rsidRDefault="00AE21D4" w:rsidP="00FF12FA">
            <w:pPr>
              <w:pStyle w:val="Beschriftung"/>
              <w:jc w:val="center"/>
            </w:pPr>
          </w:p>
          <w:p w14:paraId="6C675154" w14:textId="77777777" w:rsidR="00AE21D4" w:rsidRDefault="00AE21D4" w:rsidP="00FF12FA">
            <w:pPr>
              <w:pStyle w:val="Beschriftung"/>
            </w:pPr>
          </w:p>
          <w:p w14:paraId="52A7F1E2" w14:textId="77777777" w:rsidR="00AE21D4" w:rsidRDefault="00AE21D4" w:rsidP="00FF12FA">
            <w:pPr>
              <w:pStyle w:val="Beschriftung"/>
            </w:pPr>
            <w:bookmarkStart w:id="154" w:name="_Ref402141001"/>
            <w:bookmarkStart w:id="155" w:name="_Ref402140898"/>
            <w:bookmarkStart w:id="156" w:name="_Toc413454243"/>
            <w:r>
              <w:t xml:space="preserve">Figure </w:t>
            </w:r>
            <w:r w:rsidR="005C22C8">
              <w:fldChar w:fldCharType="begin"/>
            </w:r>
            <w:r w:rsidR="005C22C8">
              <w:instrText xml:space="preserve"> SEQ Figure \* ARABIC </w:instrText>
            </w:r>
            <w:r w:rsidR="005C22C8">
              <w:fldChar w:fldCharType="separate"/>
            </w:r>
            <w:r w:rsidR="00933F6A">
              <w:rPr>
                <w:noProof/>
              </w:rPr>
              <w:t>34</w:t>
            </w:r>
            <w:r w:rsidR="005C22C8">
              <w:rPr>
                <w:noProof/>
              </w:rPr>
              <w:fldChar w:fldCharType="end"/>
            </w:r>
            <w:bookmarkEnd w:id="154"/>
            <w:r>
              <w:t>: Tantalum capacitor in RGB color model (left) and HSV color model (right)</w:t>
            </w:r>
            <w:bookmarkEnd w:id="155"/>
            <w:bookmarkEnd w:id="156"/>
          </w:p>
        </w:tc>
        <w:tc>
          <w:tcPr>
            <w:tcW w:w="4680" w:type="dxa"/>
          </w:tcPr>
          <w:p w14:paraId="0FF75A60" w14:textId="77777777" w:rsidR="00AE21D4" w:rsidRDefault="00AE21D4" w:rsidP="00FF12FA">
            <w:pPr>
              <w:keepNext/>
              <w:jc w:val="center"/>
            </w:pPr>
            <w:r>
              <w:rPr>
                <w:noProof/>
                <w:lang w:val="de-DE" w:eastAsia="de-DE"/>
              </w:rPr>
              <w:drawing>
                <wp:inline distT="0" distB="0" distL="0" distR="0" wp14:anchorId="4E0B2EF9" wp14:editId="1E15F01C">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14:paraId="1F52BE3D" w14:textId="77777777" w:rsidR="00AE21D4" w:rsidRDefault="00AE21D4" w:rsidP="00FF12FA">
            <w:pPr>
              <w:pStyle w:val="Beschriftung"/>
              <w:jc w:val="center"/>
            </w:pPr>
            <w:bookmarkStart w:id="157" w:name="_Ref402141002"/>
            <w:bookmarkStart w:id="158" w:name="_Ref402140906"/>
            <w:bookmarkStart w:id="159" w:name="_Toc413454244"/>
            <w:r>
              <w:t xml:space="preserve">Figure </w:t>
            </w:r>
            <w:r w:rsidR="005C22C8">
              <w:fldChar w:fldCharType="begin"/>
            </w:r>
            <w:r w:rsidR="005C22C8">
              <w:instrText xml:space="preserve"> SEQ Figure \* ARABIC </w:instrText>
            </w:r>
            <w:r w:rsidR="005C22C8">
              <w:fldChar w:fldCharType="separate"/>
            </w:r>
            <w:r w:rsidR="00933F6A">
              <w:rPr>
                <w:noProof/>
              </w:rPr>
              <w:t>35</w:t>
            </w:r>
            <w:r w:rsidR="005C22C8">
              <w:rPr>
                <w:noProof/>
              </w:rPr>
              <w:fldChar w:fldCharType="end"/>
            </w:r>
            <w:bookmarkEnd w:id="157"/>
            <w:r>
              <w:t>: Normalized histogram of hue channel (tantalum capacitor)</w:t>
            </w:r>
            <w:bookmarkEnd w:id="158"/>
            <w:bookmarkEnd w:id="159"/>
          </w:p>
        </w:tc>
      </w:tr>
      <w:tr w:rsidR="00AE21D4" w14:paraId="6482642E" w14:textId="77777777" w:rsidTr="00E4454B">
        <w:tc>
          <w:tcPr>
            <w:tcW w:w="4968" w:type="dxa"/>
          </w:tcPr>
          <w:p w14:paraId="21C2764D" w14:textId="77777777" w:rsidR="00AE21D4" w:rsidRDefault="00AE21D4" w:rsidP="00FF12FA">
            <w:pPr>
              <w:keepNext/>
              <w:jc w:val="center"/>
            </w:pPr>
            <w:r>
              <w:rPr>
                <w:noProof/>
                <w:lang w:val="de-DE" w:eastAsia="de-DE"/>
              </w:rPr>
              <w:lastRenderedPageBreak/>
              <w:drawing>
                <wp:inline distT="0" distB="0" distL="0" distR="0" wp14:anchorId="4AA919FE" wp14:editId="54570B7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14:paraId="3C4129FC" w14:textId="77777777" w:rsidR="00AE21D4" w:rsidRDefault="00AE21D4" w:rsidP="00FF12FA">
            <w:pPr>
              <w:pStyle w:val="Beschriftung"/>
              <w:jc w:val="center"/>
              <w:rPr>
                <w:noProof/>
              </w:rPr>
            </w:pPr>
            <w:bookmarkStart w:id="160" w:name="_Ref402141003"/>
            <w:bookmarkStart w:id="161" w:name="_Ref402140907"/>
            <w:bookmarkStart w:id="162" w:name="_Toc413454245"/>
            <w:r>
              <w:t xml:space="preserve">Figure </w:t>
            </w:r>
            <w:r w:rsidR="005C22C8">
              <w:fldChar w:fldCharType="begin"/>
            </w:r>
            <w:r w:rsidR="005C22C8">
              <w:instrText xml:space="preserve"> SEQ Figure \* ARABIC </w:instrText>
            </w:r>
            <w:r w:rsidR="005C22C8">
              <w:fldChar w:fldCharType="separate"/>
            </w:r>
            <w:r w:rsidR="00933F6A">
              <w:rPr>
                <w:noProof/>
              </w:rPr>
              <w:t>36</w:t>
            </w:r>
            <w:r w:rsidR="005C22C8">
              <w:rPr>
                <w:noProof/>
              </w:rPr>
              <w:fldChar w:fldCharType="end"/>
            </w:r>
            <w:bookmarkEnd w:id="160"/>
            <w:r>
              <w:t xml:space="preserve">: </w:t>
            </w:r>
            <w:r w:rsidRPr="006B40C6">
              <w:t xml:space="preserve">Normalized histogram of </w:t>
            </w:r>
            <w:r>
              <w:t>saturation</w:t>
            </w:r>
            <w:r w:rsidRPr="006B40C6">
              <w:t xml:space="preserve"> channel (tantalum capacitor)</w:t>
            </w:r>
            <w:bookmarkEnd w:id="161"/>
            <w:bookmarkEnd w:id="162"/>
          </w:p>
        </w:tc>
        <w:tc>
          <w:tcPr>
            <w:tcW w:w="4680" w:type="dxa"/>
          </w:tcPr>
          <w:p w14:paraId="2AF4835D" w14:textId="77777777" w:rsidR="00AE21D4" w:rsidRDefault="00AE21D4" w:rsidP="00FF12FA">
            <w:pPr>
              <w:keepNext/>
              <w:jc w:val="center"/>
            </w:pPr>
            <w:r>
              <w:rPr>
                <w:noProof/>
                <w:lang w:val="de-DE" w:eastAsia="de-DE"/>
              </w:rPr>
              <w:drawing>
                <wp:inline distT="0" distB="0" distL="0" distR="0" wp14:anchorId="2A6017DF" wp14:editId="4380839A">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14:paraId="01603FF6" w14:textId="77777777" w:rsidR="00AE21D4" w:rsidRDefault="00AE21D4" w:rsidP="00FF12FA">
            <w:pPr>
              <w:pStyle w:val="Beschriftung"/>
              <w:jc w:val="center"/>
              <w:rPr>
                <w:noProof/>
              </w:rPr>
            </w:pPr>
            <w:bookmarkStart w:id="163" w:name="_Ref402141004"/>
            <w:bookmarkStart w:id="164" w:name="_Ref402140908"/>
            <w:bookmarkStart w:id="165" w:name="_Toc413454246"/>
            <w:r>
              <w:t xml:space="preserve">Figure </w:t>
            </w:r>
            <w:r w:rsidR="005C22C8">
              <w:fldChar w:fldCharType="begin"/>
            </w:r>
            <w:r w:rsidR="005C22C8">
              <w:instrText xml:space="preserve"> SEQ Figure \* ARABIC </w:instrText>
            </w:r>
            <w:r w:rsidR="005C22C8">
              <w:fldChar w:fldCharType="separate"/>
            </w:r>
            <w:r w:rsidR="00933F6A">
              <w:rPr>
                <w:noProof/>
              </w:rPr>
              <w:t>37</w:t>
            </w:r>
            <w:r w:rsidR="005C22C8">
              <w:rPr>
                <w:noProof/>
              </w:rPr>
              <w:fldChar w:fldCharType="end"/>
            </w:r>
            <w:bookmarkEnd w:id="163"/>
            <w:r>
              <w:t xml:space="preserve">: </w:t>
            </w:r>
            <w:r w:rsidRPr="004B1AAC">
              <w:t xml:space="preserve">Normalized histogram of </w:t>
            </w:r>
            <w:r>
              <w:t>value</w:t>
            </w:r>
            <w:r w:rsidRPr="004B1AAC">
              <w:t xml:space="preserve"> channel (tantalum capacitor)</w:t>
            </w:r>
            <w:bookmarkEnd w:id="164"/>
            <w:bookmarkEnd w:id="165"/>
          </w:p>
        </w:tc>
      </w:tr>
    </w:tbl>
    <w:p w14:paraId="794A322B" w14:textId="77777777" w:rsidR="00AE21D4" w:rsidRDefault="00AE21D4" w:rsidP="00AE21D4"/>
    <w:p w14:paraId="2E7391C9" w14:textId="77777777" w:rsidR="00AE21D4" w:rsidRPr="00642102" w:rsidRDefault="00AE21D4" w:rsidP="00735ED3">
      <w:pPr>
        <w:pStyle w:val="berschrift3"/>
        <w:numPr>
          <w:ilvl w:val="2"/>
          <w:numId w:val="1"/>
        </w:numPr>
      </w:pPr>
      <w:bookmarkStart w:id="166" w:name="_Ref408144293"/>
      <w:bookmarkStart w:id="167" w:name="_Ref408144341"/>
      <w:bookmarkStart w:id="168" w:name="_Ref408144352"/>
      <w:bookmarkStart w:id="169" w:name="_Ref408144364"/>
      <w:bookmarkStart w:id="170" w:name="_Toc413454149"/>
      <w:r>
        <w:t>Segment based feature extraction</w:t>
      </w:r>
      <w:bookmarkEnd w:id="166"/>
      <w:bookmarkEnd w:id="167"/>
      <w:bookmarkEnd w:id="168"/>
      <w:bookmarkEnd w:id="169"/>
      <w:bookmarkEnd w:id="170"/>
    </w:p>
    <w:p w14:paraId="22AC90BB" w14:textId="77777777"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w:t>
      </w:r>
      <w:proofErr w:type="gramStart"/>
      <w:r>
        <w:t>region growing</w:t>
      </w:r>
      <w:proofErr w:type="gramEnd"/>
      <w:r>
        <w:t xml:space="preserve"> algorithm. The region growing starts with seed points </w:t>
      </w:r>
      <w:r w:rsidR="008227C1">
        <w:t>where the</w:t>
      </w:r>
      <w:r>
        <w:t xml:space="preserve"> pixel position is the most important drawback. </w:t>
      </w:r>
    </w:p>
    <w:p w14:paraId="51391F10" w14:textId="77777777"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End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 xml:space="preserve">and </w:t>
      </w:r>
      <w:proofErr w:type="spellStart"/>
      <w:r w:rsidR="008227C1">
        <w:t>impotant</w:t>
      </w:r>
      <w:proofErr w:type="spellEnd"/>
      <w:r w:rsidR="008227C1">
        <w:t xml:space="preserve">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14:paraId="17698D72" w14:textId="77777777" w:rsidR="005A5CE7" w:rsidRDefault="00AE21D4" w:rsidP="005A5CE7">
      <w:pPr>
        <w:keepNext/>
        <w:jc w:val="center"/>
      </w:pPr>
      <w:r>
        <w:rPr>
          <w:noProof/>
          <w:lang w:val="de-DE" w:eastAsia="de-DE"/>
        </w:rPr>
        <w:lastRenderedPageBreak/>
        <w:drawing>
          <wp:inline distT="0" distB="0" distL="0" distR="0" wp14:anchorId="344590A0" wp14:editId="6BCA1041">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14:paraId="4763FFB7" w14:textId="77777777" w:rsidR="00AE21D4" w:rsidRDefault="005A5CE7" w:rsidP="005A5CE7">
      <w:pPr>
        <w:pStyle w:val="Beschriftung"/>
        <w:jc w:val="center"/>
      </w:pPr>
      <w:bookmarkStart w:id="171" w:name="_Ref411713851"/>
      <w:bookmarkStart w:id="172" w:name="_Toc413454247"/>
      <w:r>
        <w:t xml:space="preserve">Figure </w:t>
      </w:r>
      <w:r w:rsidR="005C22C8">
        <w:fldChar w:fldCharType="begin"/>
      </w:r>
      <w:r w:rsidR="005C22C8">
        <w:instrText xml:space="preserve"> SEQ Figure \* ARABIC </w:instrText>
      </w:r>
      <w:r w:rsidR="005C22C8">
        <w:fldChar w:fldCharType="separate"/>
      </w:r>
      <w:r w:rsidR="00933F6A">
        <w:rPr>
          <w:noProof/>
        </w:rPr>
        <w:t>38</w:t>
      </w:r>
      <w:r w:rsidR="005C22C8">
        <w:rPr>
          <w:noProof/>
        </w:rPr>
        <w:fldChar w:fldCharType="end"/>
      </w:r>
      <w:bookmarkEnd w:id="171"/>
      <w:r>
        <w:t>: Three important seed points from the priori knowledge generation</w:t>
      </w:r>
      <w:bookmarkEnd w:id="172"/>
    </w:p>
    <w:p w14:paraId="6255FD40" w14:textId="77777777" w:rsidR="008227C1" w:rsidRDefault="00AE21D4" w:rsidP="005A5CE7">
      <w:r>
        <w:t xml:space="preserve">Seven Features are extracted for every segmented </w:t>
      </w:r>
      <w:proofErr w:type="gramStart"/>
      <w:r>
        <w:t>region which</w:t>
      </w:r>
      <w:proofErr w:type="gramEnd"/>
      <w:r>
        <w:t xml:space="preserve"> are</w:t>
      </w:r>
      <w:r w:rsidR="008227C1">
        <w:t>:</w:t>
      </w:r>
    </w:p>
    <w:p w14:paraId="17E15E10" w14:textId="77777777" w:rsidR="008227C1" w:rsidRDefault="00AE21D4" w:rsidP="008227C1">
      <w:pPr>
        <w:pStyle w:val="Listenabsatz"/>
        <w:numPr>
          <w:ilvl w:val="0"/>
          <w:numId w:val="3"/>
        </w:numPr>
      </w:pPr>
      <w:proofErr w:type="gramStart"/>
      <w:r>
        <w:t>x</w:t>
      </w:r>
      <w:proofErr w:type="gramEnd"/>
      <w:r>
        <w:t>-c</w:t>
      </w:r>
      <w:r w:rsidR="008227C1">
        <w:t>oordinate of center of gravity</w:t>
      </w:r>
      <w:r w:rsidR="00636260">
        <w:t xml:space="preserve"> (1 Feature)</w:t>
      </w:r>
    </w:p>
    <w:p w14:paraId="3BE24F2C" w14:textId="77777777" w:rsidR="008227C1" w:rsidRDefault="00AE21D4" w:rsidP="008227C1">
      <w:pPr>
        <w:pStyle w:val="Listenabsatz"/>
        <w:numPr>
          <w:ilvl w:val="0"/>
          <w:numId w:val="3"/>
        </w:numPr>
      </w:pPr>
      <w:proofErr w:type="gramStart"/>
      <w:r>
        <w:t>y</w:t>
      </w:r>
      <w:proofErr w:type="gramEnd"/>
      <w:r>
        <w:t>-c</w:t>
      </w:r>
      <w:r w:rsidR="008227C1">
        <w:t>oordinate of center of gravity</w:t>
      </w:r>
      <w:r w:rsidR="00636260">
        <w:t xml:space="preserve"> (1 Feature)</w:t>
      </w:r>
    </w:p>
    <w:p w14:paraId="74043022" w14:textId="77777777" w:rsidR="00636260" w:rsidRDefault="00636260" w:rsidP="008227C1">
      <w:pPr>
        <w:pStyle w:val="Listenabsatz"/>
        <w:numPr>
          <w:ilvl w:val="0"/>
          <w:numId w:val="3"/>
        </w:numPr>
      </w:pPr>
      <w:r>
        <w:t>Bounding box height (1 Feature)</w:t>
      </w:r>
    </w:p>
    <w:p w14:paraId="5FB790CB" w14:textId="77777777" w:rsidR="00636260" w:rsidRDefault="00636260" w:rsidP="008227C1">
      <w:pPr>
        <w:pStyle w:val="Listenabsatz"/>
        <w:numPr>
          <w:ilvl w:val="0"/>
          <w:numId w:val="3"/>
        </w:numPr>
      </w:pPr>
      <w:r>
        <w:t>B</w:t>
      </w:r>
      <w:r w:rsidR="00AE21D4">
        <w:t xml:space="preserve">ounding box width </w:t>
      </w:r>
      <w:r>
        <w:t>(1 Feature)</w:t>
      </w:r>
    </w:p>
    <w:p w14:paraId="203AB31C" w14:textId="77777777" w:rsidR="005A5CE7" w:rsidRPr="005A5CE7" w:rsidRDefault="00636260" w:rsidP="008227C1">
      <w:pPr>
        <w:pStyle w:val="Listenabsatz"/>
        <w:numPr>
          <w:ilvl w:val="0"/>
          <w:numId w:val="3"/>
        </w:numPr>
      </w:pPr>
      <w:r>
        <w:t>A</w:t>
      </w:r>
      <w:r w:rsidR="00AE21D4">
        <w:t>rithmetic mean color val</w:t>
      </w:r>
      <w:r>
        <w:t>ue in all three color channels (3 Feature)</w:t>
      </w:r>
    </w:p>
    <w:p w14:paraId="06F5FA37" w14:textId="77777777" w:rsidR="00AE21D4" w:rsidRPr="00B0116D" w:rsidRDefault="00AE21D4" w:rsidP="00735ED3">
      <w:pPr>
        <w:pStyle w:val="berschrift3"/>
        <w:numPr>
          <w:ilvl w:val="2"/>
          <w:numId w:val="1"/>
        </w:numPr>
      </w:pPr>
      <w:bookmarkStart w:id="173" w:name="_Ref410053590"/>
      <w:bookmarkStart w:id="174"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3"/>
      <w:bookmarkEnd w:id="174"/>
    </w:p>
    <w:p w14:paraId="258CB692" w14:textId="77777777"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End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14:paraId="2244C76C" w14:textId="77777777"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w:t>
      </w:r>
      <w:proofErr w:type="gramStart"/>
      <w:r>
        <w:t>feature which represents the difference between the reconstruction error of the projection into the component PCs</w:t>
      </w:r>
      <w:proofErr w:type="gramEnd"/>
      <w:r>
        <w:t xml:space="preserve"> and the </w:t>
      </w:r>
      <w:r w:rsidR="004D4D60">
        <w:t xml:space="preserve">reconstruction error of the projection into the </w:t>
      </w:r>
      <w:r>
        <w:t xml:space="preserve">non-component PCs. </w:t>
      </w:r>
    </w:p>
    <w:p w14:paraId="43A33F8B" w14:textId="77777777" w:rsidR="00BC1C3E" w:rsidRDefault="00BC1C3E" w:rsidP="00BC1C3E">
      <w:pPr>
        <w:keepNext/>
        <w:jc w:val="center"/>
      </w:pPr>
      <w:r>
        <w:rPr>
          <w:noProof/>
          <w:lang w:val="de-DE" w:eastAsia="de-DE"/>
        </w:rPr>
        <w:lastRenderedPageBreak/>
        <w:drawing>
          <wp:inline distT="0" distB="0" distL="0" distR="0" wp14:anchorId="41DE8E6A" wp14:editId="120A5BA4">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14:paraId="68C99202" w14:textId="77777777" w:rsidR="00BC1C3E" w:rsidRDefault="00BC1C3E" w:rsidP="00BC1C3E">
      <w:pPr>
        <w:pStyle w:val="Beschriftung"/>
        <w:jc w:val="center"/>
      </w:pPr>
      <w:bookmarkStart w:id="175" w:name="_Ref402627241"/>
      <w:bookmarkStart w:id="176" w:name="_Toc413454248"/>
      <w:r>
        <w:t xml:space="preserve">Figure </w:t>
      </w:r>
      <w:r w:rsidR="005C22C8">
        <w:fldChar w:fldCharType="begin"/>
      </w:r>
      <w:r w:rsidR="005C22C8">
        <w:instrText xml:space="preserve"> SEQ Figure \* ARABIC </w:instrText>
      </w:r>
      <w:r w:rsidR="005C22C8">
        <w:fldChar w:fldCharType="separate"/>
      </w:r>
      <w:r w:rsidR="00933F6A">
        <w:rPr>
          <w:noProof/>
        </w:rPr>
        <w:t>39</w:t>
      </w:r>
      <w:r w:rsidR="005C22C8">
        <w:rPr>
          <w:noProof/>
        </w:rPr>
        <w:fldChar w:fldCharType="end"/>
      </w:r>
      <w:bookmarkEnd w:id="175"/>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6"/>
    </w:p>
    <w:p w14:paraId="17F340C1" w14:textId="77777777" w:rsidR="00BC1C3E" w:rsidRDefault="00BC1C3E" w:rsidP="00BC1C3E">
      <w:pPr>
        <w:pStyle w:val="Beschriftung"/>
        <w:jc w:val="center"/>
      </w:pPr>
    </w:p>
    <w:p w14:paraId="6A07E069" w14:textId="77777777"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w:t>
      </w:r>
      <w:proofErr w:type="spellStart"/>
      <w:r>
        <w:t>grayscaled</w:t>
      </w:r>
      <w:proofErr w:type="spellEnd"/>
      <w:r>
        <w:t xml:space="preserve"> images and the image intensity values are adjusted for contrast improvement. </w:t>
      </w:r>
      <w:proofErr w:type="gramStart"/>
      <w:r>
        <w:t>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filter</w:t>
      </w:r>
      <w:proofErr w:type="gramEnd"/>
      <w:r>
        <w:t xml:space="preserve">. </w:t>
      </w:r>
      <w:r w:rsidR="00746017">
        <w:t>The</w:t>
      </w:r>
      <w:r w:rsidR="004D4D60">
        <w:t xml:space="preserve"> projection matrices and the image means</w:t>
      </w:r>
      <m:oMath>
        <m:sSub>
          <m:sSubPr>
            <m:ctrlPr>
              <w:rPr>
                <w:rFonts w:ascii="Cambria Math" w:hAnsi="Cambria Math"/>
                <w:i/>
              </w:rPr>
            </m:ctrlPr>
          </m:sSubPr>
          <m:e>
            <w:proofErr w:type="gramStart"/>
            <m:r>
              <m:rPr>
                <m:sty m:val="bi"/>
              </m:rPr>
              <w:rPr>
                <w:rFonts w:ascii="Cambria Math" w:hAnsi="Cambria Math"/>
              </w:rPr>
              <m:t xml:space="preserve">  P</m:t>
            </m:r>
            <w:proofErr w:type="gramEnd"/>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14:paraId="10BF03C8" w14:textId="77777777" w:rsidTr="00FF12FA">
        <w:tc>
          <w:tcPr>
            <w:tcW w:w="8748" w:type="dxa"/>
            <w:tcBorders>
              <w:top w:val="nil"/>
              <w:left w:val="nil"/>
              <w:bottom w:val="nil"/>
              <w:right w:val="nil"/>
            </w:tcBorders>
          </w:tcPr>
          <w:p w14:paraId="4B39141B" w14:textId="77777777" w:rsidR="00BC1C3E" w:rsidRPr="00453A9E" w:rsidRDefault="005C22C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14:paraId="67C5223A" w14:textId="77777777" w:rsidR="00BC1C3E" w:rsidRPr="00FF360C" w:rsidRDefault="00BC1C3E" w:rsidP="00FF12FA">
            <w:bookmarkStart w:id="177" w:name="_Ref402707994"/>
            <w:r>
              <w:t>(</w:t>
            </w:r>
            <w:r w:rsidR="005C22C8">
              <w:fldChar w:fldCharType="begin"/>
            </w:r>
            <w:r w:rsidR="005C22C8">
              <w:instrText xml:space="preserve"> SEQ Equation \* ARABIC </w:instrText>
            </w:r>
            <w:r w:rsidR="005C22C8">
              <w:fldChar w:fldCharType="separate"/>
            </w:r>
            <w:r w:rsidR="00933F6A">
              <w:rPr>
                <w:noProof/>
              </w:rPr>
              <w:t>57</w:t>
            </w:r>
            <w:r w:rsidR="005C22C8">
              <w:rPr>
                <w:noProof/>
              </w:rPr>
              <w:fldChar w:fldCharType="end"/>
            </w:r>
            <w:r>
              <w:t>)</w:t>
            </w:r>
            <w:bookmarkEnd w:id="177"/>
          </w:p>
        </w:tc>
      </w:tr>
      <w:tr w:rsidR="00BC1C3E" w:rsidRPr="00FF360C" w14:paraId="3399CFB1" w14:textId="77777777" w:rsidTr="00FF12FA">
        <w:tc>
          <w:tcPr>
            <w:tcW w:w="8748" w:type="dxa"/>
            <w:tcBorders>
              <w:top w:val="nil"/>
              <w:left w:val="nil"/>
              <w:bottom w:val="nil"/>
              <w:right w:val="nil"/>
            </w:tcBorders>
          </w:tcPr>
          <w:p w14:paraId="0B00DB0A" w14:textId="77777777" w:rsidR="00BC1C3E" w:rsidRPr="00453A9E" w:rsidRDefault="005C22C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14:paraId="3ADFB7C5" w14:textId="77777777" w:rsidR="00BC1C3E" w:rsidRPr="00FF360C" w:rsidRDefault="00BC1C3E" w:rsidP="00FF12FA">
            <w:bookmarkStart w:id="178" w:name="_Ref402708085"/>
            <w:r>
              <w:t>(</w:t>
            </w:r>
            <w:r w:rsidR="005C22C8">
              <w:fldChar w:fldCharType="begin"/>
            </w:r>
            <w:r w:rsidR="005C22C8">
              <w:instrText xml:space="preserve"> SEQ Equation \* ARABIC </w:instrText>
            </w:r>
            <w:r w:rsidR="005C22C8">
              <w:fldChar w:fldCharType="separate"/>
            </w:r>
            <w:r w:rsidR="00933F6A">
              <w:rPr>
                <w:noProof/>
              </w:rPr>
              <w:t>58</w:t>
            </w:r>
            <w:r w:rsidR="005C22C8">
              <w:rPr>
                <w:noProof/>
              </w:rPr>
              <w:fldChar w:fldCharType="end"/>
            </w:r>
            <w:r>
              <w:t>)</w:t>
            </w:r>
            <w:bookmarkEnd w:id="178"/>
          </w:p>
        </w:tc>
      </w:tr>
    </w:tbl>
    <w:p w14:paraId="2EC18BF3" w14:textId="77777777"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14:paraId="34F727D7" w14:textId="77777777" w:rsidTr="00FF12FA">
        <w:tc>
          <w:tcPr>
            <w:tcW w:w="8748" w:type="dxa"/>
            <w:tcBorders>
              <w:top w:val="nil"/>
              <w:left w:val="nil"/>
              <w:bottom w:val="nil"/>
              <w:right w:val="nil"/>
            </w:tcBorders>
          </w:tcPr>
          <w:p w14:paraId="5222AA2A" w14:textId="77777777" w:rsidR="00BC1C3E" w:rsidRPr="00453A9E" w:rsidRDefault="005C22C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14:paraId="16E6F2A3" w14:textId="77777777" w:rsidR="00BC1C3E" w:rsidRPr="00FF360C" w:rsidRDefault="00BC1C3E" w:rsidP="00FF12FA">
            <w:bookmarkStart w:id="179" w:name="_Ref402708667"/>
            <w:r>
              <w:t>(</w:t>
            </w:r>
            <w:r w:rsidR="005C22C8">
              <w:fldChar w:fldCharType="begin"/>
            </w:r>
            <w:r w:rsidR="005C22C8">
              <w:instrText xml:space="preserve"> SEQ Equation \* ARABIC </w:instrText>
            </w:r>
            <w:r w:rsidR="005C22C8">
              <w:fldChar w:fldCharType="separate"/>
            </w:r>
            <w:r w:rsidR="00933F6A">
              <w:rPr>
                <w:noProof/>
              </w:rPr>
              <w:t>59</w:t>
            </w:r>
            <w:r w:rsidR="005C22C8">
              <w:rPr>
                <w:noProof/>
              </w:rPr>
              <w:fldChar w:fldCharType="end"/>
            </w:r>
            <w:r>
              <w:t>)</w:t>
            </w:r>
            <w:bookmarkEnd w:id="179"/>
          </w:p>
        </w:tc>
      </w:tr>
    </w:tbl>
    <w:p w14:paraId="08C027AB" w14:textId="77777777" w:rsidR="00BC1C3E" w:rsidRDefault="00BC1C3E" w:rsidP="00BC1C3E"/>
    <w:p w14:paraId="4EBE8650" w14:textId="77777777"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14:paraId="7E3397EE" w14:textId="77777777" w:rsidR="00BC1C3E" w:rsidRDefault="00BC1C3E" w:rsidP="00BC1C3E">
      <w:pPr>
        <w:keepNext/>
        <w:jc w:val="center"/>
      </w:pPr>
      <w:commentRangeStart w:id="180"/>
      <w:r>
        <w:rPr>
          <w:noProof/>
          <w:lang w:val="de-DE" w:eastAsia="de-DE"/>
        </w:rPr>
        <w:drawing>
          <wp:inline distT="0" distB="0" distL="0" distR="0" wp14:anchorId="326A61F8" wp14:editId="363D3432">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commentRangeEnd w:id="180"/>
      <w:r w:rsidR="00EC51AA">
        <w:rPr>
          <w:rStyle w:val="Kommentarzeichen"/>
        </w:rPr>
        <w:commentReference w:id="180"/>
      </w:r>
    </w:p>
    <w:p w14:paraId="1C5882BE" w14:textId="77777777" w:rsidR="00BC1C3E" w:rsidRDefault="00BC1C3E" w:rsidP="00BC1C3E">
      <w:pPr>
        <w:pStyle w:val="Beschriftung"/>
        <w:jc w:val="center"/>
      </w:pPr>
      <w:bookmarkStart w:id="181" w:name="_Ref402624400"/>
      <w:bookmarkStart w:id="182" w:name="_Toc413454249"/>
      <w:r>
        <w:t xml:space="preserve">Figure </w:t>
      </w:r>
      <w:r w:rsidR="005C22C8">
        <w:fldChar w:fldCharType="begin"/>
      </w:r>
      <w:r w:rsidR="005C22C8">
        <w:instrText xml:space="preserve"> SEQ Figure \* ARABIC </w:instrText>
      </w:r>
      <w:r w:rsidR="005C22C8">
        <w:fldChar w:fldCharType="separate"/>
      </w:r>
      <w:r w:rsidR="00933F6A">
        <w:rPr>
          <w:noProof/>
        </w:rPr>
        <w:t>40</w:t>
      </w:r>
      <w:r w:rsidR="005C22C8">
        <w:rPr>
          <w:noProof/>
        </w:rPr>
        <w:fldChar w:fldCharType="end"/>
      </w:r>
      <w:bookmarkEnd w:id="181"/>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82"/>
    </w:p>
    <w:p w14:paraId="0A9C817A" w14:textId="77777777" w:rsidR="00BC1C3E" w:rsidRPr="009B2887" w:rsidRDefault="00BC1C3E" w:rsidP="00BC1C3E">
      <w:pPr>
        <w:pStyle w:val="berschrift2"/>
        <w:numPr>
          <w:ilvl w:val="1"/>
          <w:numId w:val="1"/>
        </w:numPr>
        <w:rPr>
          <w:rFonts w:eastAsiaTheme="minorEastAsia"/>
        </w:rPr>
      </w:pPr>
      <w:r>
        <w:rPr>
          <w:rFonts w:eastAsiaTheme="minorEastAsia"/>
        </w:rPr>
        <w:t xml:space="preserve"> </w:t>
      </w:r>
      <w:bookmarkStart w:id="183" w:name="_Ref409106168"/>
      <w:bookmarkStart w:id="184" w:name="_Toc413454151"/>
      <w:r>
        <w:rPr>
          <w:rFonts w:eastAsiaTheme="minorEastAsia"/>
        </w:rPr>
        <w:t xml:space="preserve">Feature selection based on Fisher score and Random </w:t>
      </w:r>
      <w:commentRangeStart w:id="185"/>
      <w:r>
        <w:rPr>
          <w:rFonts w:eastAsiaTheme="minorEastAsia"/>
        </w:rPr>
        <w:t>forest</w:t>
      </w:r>
      <w:bookmarkEnd w:id="183"/>
      <w:bookmarkEnd w:id="184"/>
      <w:r>
        <w:rPr>
          <w:rFonts w:eastAsiaTheme="minorEastAsia"/>
        </w:rPr>
        <w:t xml:space="preserve"> </w:t>
      </w:r>
      <w:commentRangeEnd w:id="185"/>
      <w:r w:rsidR="00955304">
        <w:rPr>
          <w:rStyle w:val="Kommentarzeichen"/>
          <w:rFonts w:asciiTheme="minorHAnsi" w:eastAsiaTheme="minorHAnsi" w:hAnsiTheme="minorHAnsi" w:cstheme="minorBidi"/>
          <w:b w:val="0"/>
          <w:bCs w:val="0"/>
          <w:color w:val="auto"/>
        </w:rPr>
        <w:commentReference w:id="185"/>
      </w:r>
    </w:p>
    <w:p w14:paraId="311FDF9E" w14:textId="6195065E" w:rsidR="00BC1C3E" w:rsidRDefault="0013086A" w:rsidP="00BC1C3E">
      <w:ins w:id="186" w:author="Christian Klauer" w:date="2015-03-07T17:02:00Z">
        <w:r>
          <w:t>Because of a high computational effort</w:t>
        </w:r>
      </w:ins>
      <w:ins w:id="187" w:author="Christian Klauer" w:date="2015-03-07T17:03:00Z">
        <w:r>
          <w:t xml:space="preserve"> in estimating the trees of the random forest</w:t>
        </w:r>
      </w:ins>
      <w:ins w:id="188" w:author="Christian Klauer" w:date="2015-03-07T17:02:00Z">
        <w:r>
          <w:t>, i</w:t>
        </w:r>
      </w:ins>
      <w:del w:id="189" w:author="Christian Klauer" w:date="2015-03-07T17:02:00Z">
        <w:r w:rsidR="00BC1C3E" w:rsidDel="0013086A">
          <w:delText>I</w:delText>
        </w:r>
      </w:del>
      <w:r w:rsidR="00BC1C3E">
        <w:t>n practice</w:t>
      </w:r>
      <w:ins w:id="190" w:author="Christian Klauer" w:date="2015-03-07T17:02:00Z">
        <w:r>
          <w:t xml:space="preserve"> </w:t>
        </w:r>
      </w:ins>
      <w:del w:id="191" w:author="Christian Klauer" w:date="2015-03-07T17:02:00Z">
        <w:r w:rsidR="00BC1C3E" w:rsidDel="0013086A">
          <w:delText xml:space="preserve"> </w:delText>
        </w:r>
      </w:del>
      <w:ins w:id="192" w:author="Christian Klauer" w:date="2015-03-07T17:02:00Z">
        <w:r>
          <w:t>R</w:t>
        </w:r>
      </w:ins>
      <w:del w:id="193" w:author="Christian Klauer" w:date="2015-03-07T17:02:00Z">
        <w:r w:rsidR="00BC1C3E" w:rsidDel="0013086A">
          <w:delText>r</w:delText>
        </w:r>
      </w:del>
      <w:r w:rsidR="00BC1C3E">
        <w:t xml:space="preserve">andom </w:t>
      </w:r>
      <w:ins w:id="194" w:author="Christian Klauer" w:date="2015-03-07T17:02:00Z">
        <w:r>
          <w:t>F</w:t>
        </w:r>
      </w:ins>
      <w:del w:id="195" w:author="Christian Klauer" w:date="2015-03-07T17:02:00Z">
        <w:r w:rsidR="00BC1C3E" w:rsidDel="0013086A">
          <w:delText>f</w:delText>
        </w:r>
      </w:del>
      <w:r w:rsidR="00BC1C3E">
        <w:t xml:space="preserve">orest cannot </w:t>
      </w:r>
      <w:ins w:id="196" w:author="Christian Klauer" w:date="2015-03-07T17:01:00Z">
        <w:r>
          <w:t xml:space="preserve">be applied to larger number of </w:t>
        </w:r>
      </w:ins>
      <w:del w:id="197" w:author="Christian Klauer" w:date="2015-03-07T17:01:00Z">
        <w:r w:rsidR="00BC1C3E" w:rsidDel="0013086A">
          <w:delText xml:space="preserve">handle </w:delText>
        </w:r>
        <w:r w:rsidR="00582A99" w:rsidDel="0013086A">
          <w:delText>many</w:delText>
        </w:r>
        <w:r w:rsidR="00BC1C3E" w:rsidDel="0013086A">
          <w:delText xml:space="preserve"> </w:delText>
        </w:r>
      </w:del>
      <w:r w:rsidR="00BC1C3E">
        <w:t>features</w:t>
      </w:r>
      <w:ins w:id="198" w:author="Christian Klauer" w:date="2015-03-07T17:04:00Z">
        <w:r>
          <w:t xml:space="preserve">. </w:t>
        </w:r>
        <w:commentRangeStart w:id="199"/>
        <w:r>
          <w:t xml:space="preserve">In addition, </w:t>
        </w:r>
      </w:ins>
      <w:del w:id="200" w:author="Christian Klauer" w:date="2015-03-07T17:04:00Z">
        <w:r w:rsidR="00BC1C3E" w:rsidDel="0013086A">
          <w:delText xml:space="preserve"> becaus</w:delText>
        </w:r>
      </w:del>
      <w:del w:id="201" w:author="Christian Klauer" w:date="2015-03-07T17:03:00Z">
        <w:r w:rsidR="00BC1C3E" w:rsidDel="0013086A">
          <w:delText xml:space="preserve">e it requires a lot of time to estimate the trees of the random forest and </w:delText>
        </w:r>
      </w:del>
      <w:r w:rsidR="00BC1C3E">
        <w:t xml:space="preserve">the accuracy </w:t>
      </w:r>
      <w:ins w:id="202" w:author="Christian Klauer" w:date="2015-03-07T17:04:00Z">
        <w:r>
          <w:t xml:space="preserve">tends to </w:t>
        </w:r>
      </w:ins>
      <w:r w:rsidR="00BC1C3E">
        <w:t>decrease</w:t>
      </w:r>
      <w:del w:id="203" w:author="Christian Klauer" w:date="2015-03-07T17:04:00Z">
        <w:r w:rsidR="00BC1C3E" w:rsidDel="0013086A">
          <w:delText>s</w:delText>
        </w:r>
      </w:del>
      <w:r w:rsidR="00BC1C3E">
        <w:t xml:space="preserve"> </w:t>
      </w:r>
      <w:del w:id="204" w:author="Christian Klauer" w:date="2015-03-07T17:04:00Z">
        <w:r w:rsidR="00BC1C3E" w:rsidDel="0013086A">
          <w:delText xml:space="preserve">with </w:delText>
        </w:r>
      </w:del>
      <w:ins w:id="205" w:author="Christian Klauer" w:date="2015-03-07T17:04:00Z">
        <w:r>
          <w:t xml:space="preserve">as </w:t>
        </w:r>
      </w:ins>
      <w:del w:id="206" w:author="Christian Klauer" w:date="2015-03-07T17:04:00Z">
        <w:r w:rsidR="00BC1C3E" w:rsidDel="0013086A">
          <w:delText>a large</w:delText>
        </w:r>
      </w:del>
      <w:ins w:id="207" w:author="Christian Klauer" w:date="2015-03-07T17:04:00Z">
        <w:r>
          <w:t>the</w:t>
        </w:r>
      </w:ins>
      <w:r w:rsidR="00BC1C3E">
        <w:t xml:space="preserve"> number of features</w:t>
      </w:r>
      <w:ins w:id="208" w:author="Christian Klauer" w:date="2015-03-07T17:04:00Z">
        <w:r>
          <w:t xml:space="preserve"> increas</w:t>
        </w:r>
      </w:ins>
      <w:commentRangeEnd w:id="199"/>
      <w:ins w:id="209" w:author="Christian Klauer" w:date="2015-03-07T17:05:00Z">
        <w:r>
          <w:rPr>
            <w:rStyle w:val="Kommentarzeichen"/>
          </w:rPr>
          <w:commentReference w:id="199"/>
        </w:r>
      </w:ins>
      <w:ins w:id="211" w:author="Christian Klauer" w:date="2015-03-07T17:04:00Z">
        <w:r>
          <w:t>e</w:t>
        </w:r>
      </w:ins>
      <w:r w:rsidR="00BC1C3E">
        <w:t xml:space="preserve"> </w:t>
      </w:r>
      <w:sdt>
        <w:sdtPr>
          <w:id w:val="-568734253"/>
          <w:citation/>
        </w:sdtPr>
        <w:sdtEnd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ins w:id="212" w:author="Christian Klauer" w:date="2015-03-07T17:06:00Z">
        <w:r w:rsidR="004150E7">
          <w:t xml:space="preserve">Therefore, in the chosen </w:t>
        </w:r>
      </w:ins>
      <w:del w:id="213" w:author="Christian Klauer" w:date="2015-03-07T17:06:00Z">
        <w:r w:rsidR="00BC1C3E" w:rsidDel="004150E7">
          <w:delText xml:space="preserve">This </w:delText>
        </w:r>
      </w:del>
      <w:r w:rsidR="00BC1C3E">
        <w:t>approach</w:t>
      </w:r>
      <w:ins w:id="214" w:author="Christian Klauer" w:date="2015-03-07T16:50:00Z">
        <w:r w:rsidR="00955304">
          <w:t>,</w:t>
        </w:r>
      </w:ins>
      <w:r w:rsidR="00BC1C3E">
        <w:t xml:space="preserve"> </w:t>
      </w:r>
      <w:del w:id="215" w:author="Christian Klauer" w:date="2015-03-07T16:50:00Z">
        <w:r w:rsidR="00BC1C3E" w:rsidDel="00955304">
          <w:delText xml:space="preserve">does </w:delText>
        </w:r>
      </w:del>
      <w:r w:rsidR="00BC1C3E">
        <w:t>feature selection</w:t>
      </w:r>
      <w:ins w:id="216" w:author="Christian Klauer" w:date="2015-03-07T16:50:00Z">
        <w:r w:rsidR="00955304">
          <w:t xml:space="preserve"> is performed</w:t>
        </w:r>
      </w:ins>
      <w:r w:rsidR="00BC1C3E">
        <w:t xml:space="preserve"> in two steps</w:t>
      </w:r>
      <w:ins w:id="217" w:author="Christian Klauer" w:date="2015-03-07T17:06:00Z">
        <w:r w:rsidR="004150E7">
          <w:t>:</w:t>
        </w:r>
      </w:ins>
      <w:del w:id="218" w:author="Christian Klauer" w:date="2015-03-07T17:06:00Z">
        <w:r w:rsidR="00BC1C3E" w:rsidDel="004150E7">
          <w:delText>.</w:delText>
        </w:r>
      </w:del>
      <w:r w:rsidR="00BC1C3E">
        <w:t xml:space="preserve"> First</w:t>
      </w:r>
      <w:ins w:id="219" w:author="Christian Klauer" w:date="2015-03-07T16:50:00Z">
        <w:r w:rsidR="00955304">
          <w:t>,</w:t>
        </w:r>
      </w:ins>
      <w:r w:rsidR="00BC1C3E">
        <w:t xml:space="preserve"> the Fisher score is used to select a subset of features </w:t>
      </w:r>
      <w:del w:id="220" w:author="Christian Klauer" w:date="2015-03-07T16:50:00Z">
        <w:r w:rsidR="00BC1C3E" w:rsidDel="00955304">
          <w:delText xml:space="preserve">from </w:delText>
        </w:r>
      </w:del>
      <w:ins w:id="221" w:author="Christian Klauer" w:date="2015-03-07T16:50:00Z">
        <w:r w:rsidR="00955304">
          <w:t xml:space="preserve">out of </w:t>
        </w:r>
      </w:ins>
      <w:r w:rsidR="00BC1C3E">
        <w:t xml:space="preserve">the feature set </w:t>
      </w:r>
      <w:del w:id="222" w:author="Christian Klauer" w:date="2015-03-07T16:51:00Z">
        <w:r w:rsidR="00BC1C3E" w:rsidDel="00955304">
          <w:delText xml:space="preserve">with </w:delText>
        </w:r>
      </w:del>
      <w:ins w:id="223" w:author="Christian Klauer" w:date="2015-03-07T16:51:00Z">
        <w:r w:rsidR="00955304">
          <w:t xml:space="preserve">containing </w:t>
        </w:r>
      </w:ins>
      <w:r w:rsidR="00BC1C3E">
        <w:t xml:space="preserve">a large number of features. </w:t>
      </w:r>
      <w:commentRangeStart w:id="224"/>
      <w:del w:id="225" w:author="Christian Klauer" w:date="2015-03-07T16:51:00Z">
        <w:r w:rsidR="00BC1C3E" w:rsidDel="00955304">
          <w:delText xml:space="preserve">The </w:delText>
        </w:r>
      </w:del>
      <w:ins w:id="226" w:author="Christian Klauer" w:date="2015-03-07T16:51:00Z">
        <w:r w:rsidR="00955304">
          <w:t>All</w:t>
        </w:r>
        <w:commentRangeEnd w:id="224"/>
        <w:r w:rsidR="00955304">
          <w:rPr>
            <w:rStyle w:val="Kommentarzeichen"/>
          </w:rPr>
          <w:commentReference w:id="224"/>
        </w:r>
        <w:r w:rsidR="00955304">
          <w:t xml:space="preserve"> </w:t>
        </w:r>
      </w:ins>
      <w:r w:rsidR="00BC1C3E">
        <w:t xml:space="preserve">features are </w:t>
      </w:r>
      <w:ins w:id="228" w:author="Christian Klauer" w:date="2015-03-07T16:51:00Z">
        <w:r w:rsidR="00955304">
          <w:t>separated</w:t>
        </w:r>
      </w:ins>
      <w:del w:id="229" w:author="Christian Klauer" w:date="2015-03-07T16:51:00Z">
        <w:r w:rsidR="00BC1C3E" w:rsidDel="00955304">
          <w:delText>selected</w:delText>
        </w:r>
      </w:del>
      <w:r w:rsidR="00BC1C3E">
        <w:t xml:space="preserve"> by</w:t>
      </w:r>
      <w:ins w:id="230" w:author="Christian Klauer" w:date="2015-03-07T16:52:00Z">
        <w:r w:rsidR="00955304">
          <w:t xml:space="preserve"> using</w:t>
        </w:r>
      </w:ins>
      <w:r w:rsidR="00BC1C3E">
        <w:t xml:space="preserve"> </w:t>
      </w:r>
      <w:ins w:id="231" w:author="Christian Klauer" w:date="2015-03-07T16:52:00Z">
        <w:r w:rsidR="00955304">
          <w:t xml:space="preserve">threshold of </w:t>
        </w:r>
        <w:commentRangeStart w:id="232"/>
        <w:r w:rsidR="00955304">
          <w:t xml:space="preserve">0.01 </w:t>
        </w:r>
        <w:commentRangeEnd w:id="232"/>
        <w:r w:rsidR="00955304">
          <w:rPr>
            <w:rStyle w:val="Kommentarzeichen"/>
          </w:rPr>
          <w:commentReference w:id="232"/>
        </w:r>
        <w:r w:rsidR="00955304">
          <w:t>for the</w:t>
        </w:r>
      </w:ins>
      <w:del w:id="234" w:author="Christian Klauer" w:date="2015-03-07T16:52:00Z">
        <w:r w:rsidR="00BC1C3E" w:rsidDel="00955304">
          <w:delText>a</w:delText>
        </w:r>
      </w:del>
      <w:r w:rsidR="00BC1C3E">
        <w:t xml:space="preserve"> </w:t>
      </w:r>
      <w:ins w:id="235" w:author="Christian Klauer" w:date="2015-03-07T16:52:00Z">
        <w:r w:rsidR="00955304">
          <w:t>F</w:t>
        </w:r>
      </w:ins>
      <w:del w:id="236" w:author="Christian Klauer" w:date="2015-03-07T16:52:00Z">
        <w:r w:rsidR="00BC1C3E" w:rsidDel="00955304">
          <w:delText>f</w:delText>
        </w:r>
      </w:del>
      <w:r w:rsidR="00BC1C3E">
        <w:t>isher score</w:t>
      </w:r>
      <w:del w:id="237" w:author="Christian Klauer" w:date="2015-03-07T16:52:00Z">
        <w:r w:rsidR="00BC1C3E" w:rsidDel="00955304">
          <w:delText xml:space="preserve"> threshold of 0.01</w:delText>
        </w:r>
      </w:del>
      <w:r w:rsidR="00BC1C3E">
        <w:t xml:space="preserve">. All features with </w:t>
      </w:r>
      <w:proofErr w:type="gramStart"/>
      <w:r w:rsidR="00BC1C3E">
        <w:t>a</w:t>
      </w:r>
      <w:proofErr w:type="gramEnd"/>
      <w:r w:rsidR="00BC1C3E">
        <w:t xml:space="preserve"> </w:t>
      </w:r>
      <w:ins w:id="238" w:author="Christian Klauer" w:date="2015-03-07T16:53:00Z">
        <w:r w:rsidR="00955304">
          <w:t>F</w:t>
        </w:r>
      </w:ins>
      <w:del w:id="239" w:author="Christian Klauer" w:date="2015-03-07T16:53:00Z">
        <w:r w:rsidR="00BC1C3E" w:rsidDel="00955304">
          <w:delText>f</w:delText>
        </w:r>
      </w:del>
      <w:r w:rsidR="00BC1C3E">
        <w:t xml:space="preserve">isher score </w:t>
      </w:r>
      <w:del w:id="240" w:author="Christian Klauer" w:date="2015-03-07T16:53:00Z">
        <w:r w:rsidR="00BC1C3E" w:rsidDel="00955304">
          <w:delText>larger than</w:delText>
        </w:r>
      </w:del>
      <w:ins w:id="241" w:author="Christian Klauer" w:date="2015-03-07T16:53:00Z">
        <w:r w:rsidR="00955304">
          <w:t>beyond</w:t>
        </w:r>
      </w:ins>
      <w:r w:rsidR="00BC1C3E">
        <w:t xml:space="preserve"> </w:t>
      </w:r>
      <w:del w:id="242" w:author="Christian Klauer" w:date="2015-03-07T16:55:00Z">
        <w:r w:rsidR="00BC1C3E" w:rsidDel="00B83838">
          <w:delText xml:space="preserve">the </w:delText>
        </w:r>
      </w:del>
      <w:ins w:id="243" w:author="Christian Klauer" w:date="2015-03-07T16:55:00Z">
        <w:r w:rsidR="00B83838">
          <w:t xml:space="preserve">this </w:t>
        </w:r>
      </w:ins>
      <w:r w:rsidR="00BC1C3E">
        <w:t>threshold value are selected</w:t>
      </w:r>
      <w:ins w:id="244" w:author="Christian Klauer" w:date="2015-03-07T16:56:00Z">
        <w:r w:rsidR="00B83838">
          <w:t>.</w:t>
        </w:r>
      </w:ins>
      <w:del w:id="245" w:author="Christian Klauer" w:date="2015-03-07T16:56:00Z">
        <w:r w:rsidR="00BC1C3E" w:rsidDel="00B83838">
          <w:delText xml:space="preserve"> </w:delText>
        </w:r>
      </w:del>
      <w:del w:id="246" w:author="Christian Klauer" w:date="2015-03-07T16:54:00Z">
        <w:r w:rsidR="00BC1C3E" w:rsidDel="00955304">
          <w:delText xml:space="preserve">for </w:delText>
        </w:r>
      </w:del>
      <w:del w:id="247" w:author="Christian Klauer" w:date="2015-03-07T16:55:00Z">
        <w:r w:rsidR="00BC1C3E" w:rsidDel="00B83838">
          <w:delText>the</w:delText>
        </w:r>
      </w:del>
      <w:del w:id="248" w:author="Christian Klauer" w:date="2015-03-07T16:56:00Z">
        <w:r w:rsidR="00BC1C3E" w:rsidDel="00B83838">
          <w:delText xml:space="preserve"> second </w:delText>
        </w:r>
        <w:r w:rsidR="00582A99" w:rsidDel="00B83838">
          <w:delText xml:space="preserve">features selection </w:delText>
        </w:r>
        <w:r w:rsidR="00BC1C3E" w:rsidDel="00B83838">
          <w:delText>step</w:delText>
        </w:r>
      </w:del>
      <w:r w:rsidR="00BC1C3E">
        <w:t>. In</w:t>
      </w:r>
      <w:ins w:id="249" w:author="Christian Klauer" w:date="2015-03-07T16:56:00Z">
        <w:r w:rsidR="00B83838">
          <w:t xml:space="preserve"> </w:t>
        </w:r>
      </w:ins>
      <w:del w:id="250" w:author="Christian Klauer" w:date="2015-03-07T16:56:00Z">
        <w:r w:rsidR="00BC1C3E" w:rsidDel="00B83838">
          <w:delText xml:space="preserve"> the</w:delText>
        </w:r>
      </w:del>
      <w:ins w:id="251" w:author="Christian Klauer" w:date="2015-03-07T16:56:00Z">
        <w:r w:rsidR="00B83838">
          <w:t>a</w:t>
        </w:r>
      </w:ins>
      <w:r w:rsidR="00BC1C3E">
        <w:t xml:space="preserve"> second </w:t>
      </w:r>
      <w:ins w:id="252" w:author="Christian Klauer" w:date="2015-03-07T16:56:00Z">
        <w:r w:rsidR="00B83838">
          <w:t xml:space="preserve">selection step, </w:t>
        </w:r>
      </w:ins>
      <w:del w:id="253" w:author="Christian Klauer" w:date="2015-03-07T16:56:00Z">
        <w:r w:rsidR="00BC1C3E" w:rsidDel="00B83838">
          <w:delText xml:space="preserve">step </w:delText>
        </w:r>
      </w:del>
      <w:r w:rsidR="00BC1C3E">
        <w:t xml:space="preserve">the random forest based feature selection </w:t>
      </w:r>
      <w:r w:rsidR="00582A99">
        <w:t>specified in</w:t>
      </w:r>
      <w:r w:rsidR="00BC1C3E">
        <w:t xml:space="preserve"> </w:t>
      </w:r>
      <w:r w:rsidR="00582A99">
        <w:t xml:space="preserve">chapter </w:t>
      </w:r>
      <w:r w:rsidR="00BC1C3E">
        <w:fldChar w:fldCharType="begin"/>
      </w:r>
      <w:r w:rsidR="00BC1C3E">
        <w:instrText xml:space="preserve"> REF _Ref402894533 \r \h </w:instrText>
      </w:r>
      <w:r w:rsidR="00BC1C3E">
        <w:fldChar w:fldCharType="separate"/>
      </w:r>
      <w:r w:rsidR="00933F6A">
        <w:t>2.2.2</w:t>
      </w:r>
      <w:r w:rsidR="00BC1C3E">
        <w:fldChar w:fldCharType="end"/>
      </w:r>
      <w:r w:rsidR="00BC1C3E">
        <w:t xml:space="preserve"> is applied to select the most important features </w:t>
      </w:r>
      <w:del w:id="254" w:author="Christian Klauer" w:date="2015-03-07T16:57:00Z">
        <w:r w:rsidR="00BC1C3E" w:rsidDel="00B83838">
          <w:delText xml:space="preserve">from </w:delText>
        </w:r>
        <w:r w:rsidR="00582A99" w:rsidDel="00B83838">
          <w:delText>the most important features from</w:delText>
        </w:r>
      </w:del>
      <w:ins w:id="255" w:author="Christian Klauer" w:date="2015-03-07T16:57:00Z">
        <w:r w:rsidR="008B6C8E">
          <w:t xml:space="preserve">out </w:t>
        </w:r>
        <w:r w:rsidR="008B6C8E">
          <w:lastRenderedPageBreak/>
          <w:t>of the resulting set</w:t>
        </w:r>
        <w:r w:rsidR="00B83838">
          <w:t xml:space="preserve"> obtained in</w:t>
        </w:r>
      </w:ins>
      <w:r w:rsidR="00582A99">
        <w:t xml:space="preserve"> the first </w:t>
      </w:r>
      <w:r w:rsidR="00BC1C3E">
        <w:t>step.</w:t>
      </w:r>
      <w:r w:rsidR="00621835">
        <w:t xml:space="preserve"> The </w:t>
      </w:r>
      <w:ins w:id="256" w:author="Christian Klauer" w:date="2015-03-07T16:59:00Z">
        <w:r w:rsidR="008B6C8E">
          <w:t xml:space="preserve">described </w:t>
        </w:r>
      </w:ins>
      <w:del w:id="257" w:author="Christian Klauer" w:date="2015-03-07T17:00:00Z">
        <w:r w:rsidR="00621835" w:rsidDel="008B6C8E">
          <w:delText xml:space="preserve">process chain of the </w:delText>
        </w:r>
      </w:del>
      <w:r w:rsidR="00621835">
        <w:t xml:space="preserve">feature selection </w:t>
      </w:r>
      <w:ins w:id="258" w:author="Christian Klauer" w:date="2015-03-07T17:00:00Z">
        <w:r w:rsidR="008B6C8E">
          <w:t>procedure</w:t>
        </w:r>
      </w:ins>
      <w:del w:id="259" w:author="Christian Klauer" w:date="2015-03-07T17:00:00Z">
        <w:r w:rsidR="00621835" w:rsidDel="008B6C8E">
          <w:delText>approach</w:delText>
        </w:r>
      </w:del>
      <w:r w:rsidR="00621835">
        <w:t xml:space="preserve"> is </w:t>
      </w:r>
      <w:del w:id="260" w:author="Christian Klauer" w:date="2015-03-07T17:00:00Z">
        <w:r w:rsidR="00621835" w:rsidDel="008B6C8E">
          <w:delText xml:space="preserve">shown </w:delText>
        </w:r>
      </w:del>
      <w:ins w:id="261" w:author="Christian Klauer" w:date="2015-03-07T17:07:00Z">
        <w:r w:rsidR="004150E7">
          <w:t>illustrated</w:t>
        </w:r>
      </w:ins>
      <w:ins w:id="262" w:author="Christian Klauer" w:date="2015-03-07T17:00:00Z">
        <w:r w:rsidR="008B6C8E">
          <w:t xml:space="preserve"> </w:t>
        </w:r>
      </w:ins>
      <w:r w:rsidR="00621835">
        <w:t xml:space="preserve">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14:paraId="2ED27004" w14:textId="77777777" w:rsidR="00621835" w:rsidRDefault="00621835" w:rsidP="00621835">
      <w:pPr>
        <w:keepNext/>
        <w:jc w:val="center"/>
      </w:pPr>
      <w:commentRangeStart w:id="263"/>
      <w:r>
        <w:rPr>
          <w:noProof/>
          <w:lang w:val="de-DE" w:eastAsia="de-DE"/>
        </w:rPr>
        <w:drawing>
          <wp:inline distT="0" distB="0" distL="0" distR="0" wp14:anchorId="6508387B" wp14:editId="076BAA1E">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commentRangeEnd w:id="263"/>
      <w:r w:rsidR="008B6C8E">
        <w:rPr>
          <w:rStyle w:val="Kommentarzeichen"/>
        </w:rPr>
        <w:commentReference w:id="263"/>
      </w:r>
    </w:p>
    <w:p w14:paraId="5A200518" w14:textId="77777777" w:rsidR="00621835" w:rsidRDefault="00621835" w:rsidP="00621835">
      <w:pPr>
        <w:pStyle w:val="Beschriftung"/>
        <w:jc w:val="center"/>
      </w:pPr>
      <w:bookmarkStart w:id="264" w:name="_Ref409098308"/>
      <w:bookmarkStart w:id="265" w:name="_Toc413454250"/>
      <w:r>
        <w:t xml:space="preserve">Figure </w:t>
      </w:r>
      <w:r w:rsidR="005C22C8">
        <w:fldChar w:fldCharType="begin"/>
      </w:r>
      <w:r w:rsidR="005C22C8">
        <w:instrText xml:space="preserve"> SEQ Figure \* ARABIC </w:instrText>
      </w:r>
      <w:r w:rsidR="005C22C8">
        <w:fldChar w:fldCharType="separate"/>
      </w:r>
      <w:r w:rsidR="00933F6A">
        <w:rPr>
          <w:noProof/>
        </w:rPr>
        <w:t>41</w:t>
      </w:r>
      <w:r w:rsidR="005C22C8">
        <w:rPr>
          <w:noProof/>
        </w:rPr>
        <w:fldChar w:fldCharType="end"/>
      </w:r>
      <w:bookmarkEnd w:id="264"/>
      <w:r>
        <w:t>: F</w:t>
      </w:r>
      <w:r w:rsidRPr="0068636B">
        <w:t>eature selection</w:t>
      </w:r>
      <w:r>
        <w:t xml:space="preserve"> process chain</w:t>
      </w:r>
      <w:bookmarkEnd w:id="265"/>
    </w:p>
    <w:p w14:paraId="19705A0A" w14:textId="77777777" w:rsidR="00D00F68" w:rsidRDefault="00D00F68">
      <w:pPr>
        <w:spacing w:line="276" w:lineRule="auto"/>
        <w:jc w:val="left"/>
        <w:rPr>
          <w:rFonts w:asciiTheme="majorHAnsi" w:eastAsiaTheme="majorEastAsia" w:hAnsiTheme="majorHAnsi" w:cstheme="majorBidi"/>
          <w:b/>
          <w:bCs/>
          <w:color w:val="4F81BD" w:themeColor="accent1"/>
          <w:sz w:val="26"/>
          <w:szCs w:val="26"/>
        </w:rPr>
      </w:pPr>
    </w:p>
    <w:p w14:paraId="063AEFD4" w14:textId="77777777" w:rsidR="003C0FD5" w:rsidRDefault="0021100B" w:rsidP="00735ED3">
      <w:pPr>
        <w:pStyle w:val="berschrift2"/>
        <w:numPr>
          <w:ilvl w:val="1"/>
          <w:numId w:val="1"/>
        </w:numPr>
      </w:pPr>
      <w:r>
        <w:t xml:space="preserve"> </w:t>
      </w:r>
      <w:bookmarkStart w:id="266" w:name="_Toc413454152"/>
      <w:r w:rsidR="003F74AB">
        <w:t>Classification</w:t>
      </w:r>
      <w:bookmarkEnd w:id="266"/>
    </w:p>
    <w:p w14:paraId="1E0F425A" w14:textId="56E64974" w:rsidR="003C0FD5" w:rsidRPr="003F3503" w:rsidRDefault="003C0FD5" w:rsidP="003C0FD5">
      <w:r w:rsidRPr="003F3503">
        <w:t>The One-vs</w:t>
      </w:r>
      <w:proofErr w:type="gramStart"/>
      <w:r w:rsidRPr="003F3503">
        <w:t>.-</w:t>
      </w:r>
      <w:proofErr w:type="gramEnd"/>
      <w:r w:rsidRPr="003F3503">
        <w:t xml:space="preserve">rest classification strategy is </w:t>
      </w:r>
      <w:commentRangeStart w:id="267"/>
      <w:r w:rsidRPr="003F3503">
        <w:t>based on</w:t>
      </w:r>
      <w:commentRangeEnd w:id="267"/>
      <w:r w:rsidR="00B5605C">
        <w:rPr>
          <w:rStyle w:val="Kommentarzeichen"/>
        </w:rPr>
        <w:commentReference w:id="267"/>
      </w:r>
      <w:r w:rsidRPr="003F3503">
        <w:t xml:space="preserve"> </w:t>
      </w:r>
      <w:del w:id="268" w:author="Christian Klauer" w:date="2015-03-07T18:26:00Z">
        <w:r w:rsidRPr="003F3503" w:rsidDel="00B5605C">
          <w:delText xml:space="preserve">the </w:delText>
        </w:r>
      </w:del>
      <w:ins w:id="269" w:author="Christian Klauer" w:date="2015-03-07T18:26:00Z">
        <w:r w:rsidR="00B5605C">
          <w:t>an</w:t>
        </w:r>
        <w:r w:rsidR="00B5605C" w:rsidRPr="003F3503">
          <w:t xml:space="preserve"> </w:t>
        </w:r>
      </w:ins>
      <w:r w:rsidRPr="003F3503">
        <w:t xml:space="preserve">approach </w:t>
      </w:r>
      <w:del w:id="270" w:author="Christian Klauer" w:date="2015-03-07T18:26:00Z">
        <w:r w:rsidRPr="003F3503" w:rsidDel="00B5605C">
          <w:delText xml:space="preserve">that </w:delText>
        </w:r>
      </w:del>
      <w:ins w:id="271" w:author="Christian Klauer" w:date="2015-03-07T18:26:00Z">
        <w:r w:rsidR="00B5605C">
          <w:t>in which</w:t>
        </w:r>
        <w:r w:rsidR="00B5605C" w:rsidRPr="003F3503">
          <w:t xml:space="preserve"> </w:t>
        </w:r>
      </w:ins>
      <w:r w:rsidR="00582A99" w:rsidRPr="003F3503">
        <w:t>a classifier is trained and tested for each component</w:t>
      </w:r>
      <w:r w:rsidRPr="003F3503">
        <w:t>. The training</w:t>
      </w:r>
      <w:ins w:id="272" w:author="Christian Klauer" w:date="2015-03-07T18:28:00Z">
        <w:r w:rsidR="00B5605C">
          <w:t>-</w:t>
        </w:r>
      </w:ins>
      <w:r w:rsidRPr="003F3503">
        <w:t xml:space="preserve"> </w:t>
      </w:r>
      <w:del w:id="273" w:author="Christian Klauer" w:date="2015-03-07T18:28:00Z">
        <w:r w:rsidRPr="003F3503" w:rsidDel="00B5605C">
          <w:delText xml:space="preserve">set </w:delText>
        </w:r>
      </w:del>
      <w:r w:rsidRPr="003F3503">
        <w:t xml:space="preserve">and </w:t>
      </w:r>
      <w:commentRangeStart w:id="274"/>
      <w:r w:rsidRPr="003F3503">
        <w:t>test</w:t>
      </w:r>
      <w:commentRangeEnd w:id="274"/>
      <w:r w:rsidR="00B5605C">
        <w:rPr>
          <w:rStyle w:val="Kommentarzeichen"/>
        </w:rPr>
        <w:commentReference w:id="274"/>
      </w:r>
      <w:r w:rsidRPr="003F3503">
        <w:t xml:space="preserve"> </w:t>
      </w:r>
      <w:ins w:id="275" w:author="Christian Klauer" w:date="2015-03-07T18:28:00Z">
        <w:r w:rsidR="00B5605C">
          <w:t>data</w:t>
        </w:r>
      </w:ins>
      <w:r w:rsidRPr="003F3503">
        <w:t>set consist</w:t>
      </w:r>
      <w:ins w:id="276" w:author="Christian Klauer" w:date="2015-03-07T18:28:00Z">
        <w:r w:rsidR="00B5605C">
          <w:t>s</w:t>
        </w:r>
      </w:ins>
      <w:r w:rsidRPr="003F3503">
        <w:t xml:space="preserve"> of </w:t>
      </w:r>
      <w:commentRangeStart w:id="277"/>
      <w:r w:rsidR="00582A99" w:rsidRPr="003F3503">
        <w:t>component</w:t>
      </w:r>
      <w:ins w:id="278" w:author="Christian Klauer" w:date="2015-03-07T18:30:00Z">
        <w:r w:rsidR="00B5605C">
          <w:t xml:space="preserve"> </w:t>
        </w:r>
      </w:ins>
      <w:del w:id="279" w:author="Christian Klauer" w:date="2015-03-07T18:30:00Z">
        <w:r w:rsidRPr="003F3503" w:rsidDel="00B5605C">
          <w:delText xml:space="preserve"> </w:delText>
        </w:r>
      </w:del>
      <w:r w:rsidRPr="003F3503">
        <w:t xml:space="preserve">images </w:t>
      </w:r>
      <w:commentRangeEnd w:id="277"/>
      <w:r w:rsidR="00B5605C">
        <w:rPr>
          <w:rStyle w:val="Kommentarzeichen"/>
        </w:rPr>
        <w:commentReference w:id="277"/>
      </w:r>
      <w:r w:rsidRPr="003F3503">
        <w:t>and non-</w:t>
      </w:r>
      <w:r w:rsidR="00582A99" w:rsidRPr="003F3503">
        <w:t xml:space="preserve">component </w:t>
      </w:r>
      <w:r w:rsidRPr="003F3503">
        <w:t xml:space="preserve">images. </w:t>
      </w:r>
    </w:p>
    <w:p w14:paraId="4A714239" w14:textId="26B8AF9A" w:rsidR="003C0FD5" w:rsidRPr="003F3503" w:rsidRDefault="003C0FD5" w:rsidP="003C0FD5">
      <w:r w:rsidRPr="003F3503">
        <w:t xml:space="preserve">There are two approaches to </w:t>
      </w:r>
      <w:del w:id="280" w:author="Christian Klauer" w:date="2015-03-07T18:30:00Z">
        <w:r w:rsidRPr="003F3503" w:rsidDel="00B5605C">
          <w:delText xml:space="preserve">select </w:delText>
        </w:r>
      </w:del>
      <w:ins w:id="281" w:author="Christian Klauer" w:date="2015-03-07T18:30:00Z">
        <w:r w:rsidR="00B5605C">
          <w:t>identify</w:t>
        </w:r>
        <w:r w:rsidR="00B5605C" w:rsidRPr="003F3503">
          <w:t xml:space="preserve"> </w:t>
        </w:r>
      </w:ins>
      <w:r w:rsidRPr="003F3503">
        <w:t>the non-</w:t>
      </w:r>
      <w:r w:rsidR="00312AEE" w:rsidRPr="003F3503">
        <w:t xml:space="preserve">component </w:t>
      </w:r>
      <w:r w:rsidRPr="003F3503">
        <w:t xml:space="preserve">images </w:t>
      </w:r>
      <w:r w:rsidR="00312AEE" w:rsidRPr="003F3503">
        <w:t>in the dataset. T</w:t>
      </w:r>
      <w:r w:rsidRPr="003F3503">
        <w:t xml:space="preserve">he first approach </w:t>
      </w:r>
      <w:del w:id="282" w:author="Christian Klauer" w:date="2015-03-07T18:32:00Z">
        <w:r w:rsidRPr="003F3503" w:rsidDel="00B5605C">
          <w:delText>is based on the idea</w:delText>
        </w:r>
      </w:del>
      <w:ins w:id="283" w:author="Christian Klauer" w:date="2015-03-07T18:32:00Z">
        <w:r w:rsidR="00B5605C">
          <w:t>assumes</w:t>
        </w:r>
      </w:ins>
      <w:r w:rsidRPr="003F3503">
        <w:t xml:space="preserve"> that the </w:t>
      </w:r>
      <w:r w:rsidR="00312AEE" w:rsidRPr="003F3503">
        <w:t xml:space="preserve">component </w:t>
      </w:r>
      <w:r w:rsidRPr="003F3503">
        <w:t xml:space="preserve">detection algorithm detects almost all </w:t>
      </w:r>
      <w:r w:rsidR="00312AEE" w:rsidRPr="003F3503">
        <w:t>component</w:t>
      </w:r>
      <w:ins w:id="284" w:author="Christian Klauer" w:date="2015-03-07T18:30:00Z">
        <w:r w:rsidR="00B5605C">
          <w:t>s</w:t>
        </w:r>
      </w:ins>
      <w:r w:rsidR="00312AEE" w:rsidRPr="003F3503">
        <w:t xml:space="preserve"> from</w:t>
      </w:r>
      <w:r w:rsidRPr="003F3503">
        <w:t xml:space="preserve"> the PCB image </w:t>
      </w:r>
      <w:del w:id="285" w:author="Christian Klauer" w:date="2015-03-07T18:32:00Z">
        <w:r w:rsidRPr="003F3503" w:rsidDel="00B5605C">
          <w:delText>and that</w:delText>
        </w:r>
      </w:del>
      <w:ins w:id="286" w:author="Christian Klauer" w:date="2015-03-07T18:32:00Z">
        <w:r w:rsidR="00B5605C">
          <w:t>because</w:t>
        </w:r>
      </w:ins>
      <w:r w:rsidRPr="003F3503">
        <w:t xml:space="preserve"> </w:t>
      </w:r>
      <w:del w:id="287" w:author="Christian Klauer" w:date="2015-03-07T18:32:00Z">
        <w:r w:rsidRPr="003F3503" w:rsidDel="00B5605C">
          <w:delText xml:space="preserve">most of </w:delText>
        </w:r>
      </w:del>
      <w:r w:rsidRPr="003F3503">
        <w:t>the</w:t>
      </w:r>
      <w:ins w:id="288" w:author="Christian Klauer" w:date="2015-03-07T18:32:00Z">
        <w:r w:rsidR="00E97A76">
          <w:t xml:space="preserve"> majority</w:t>
        </w:r>
      </w:ins>
      <w:ins w:id="289" w:author="Christian Klauer" w:date="2015-03-07T18:33:00Z">
        <w:r w:rsidR="00E97A76">
          <w:t xml:space="preserve"> of </w:t>
        </w:r>
      </w:ins>
      <w:del w:id="290" w:author="Christian Klauer" w:date="2015-03-07T18:33:00Z">
        <w:r w:rsidRPr="003F3503" w:rsidDel="00E97A76">
          <w:delText xml:space="preserve"> </w:delText>
        </w:r>
      </w:del>
      <w:r w:rsidR="00312AEE" w:rsidRPr="003F3503">
        <w:t xml:space="preserve">components </w:t>
      </w:r>
      <w:r w:rsidRPr="003F3503">
        <w:t xml:space="preserve">are </w:t>
      </w:r>
      <w:ins w:id="291" w:author="Christian Klauer" w:date="2015-03-07T18:31:00Z">
        <w:r w:rsidR="00B5605C">
          <w:t xml:space="preserve">contained </w:t>
        </w:r>
      </w:ins>
      <w:r w:rsidRPr="003F3503">
        <w:t xml:space="preserve">in the </w:t>
      </w:r>
      <w:r w:rsidR="00312AEE" w:rsidRPr="003F3503">
        <w:t xml:space="preserve">recognition </w:t>
      </w:r>
      <w:r w:rsidRPr="003F3503">
        <w:t xml:space="preserve">database. </w:t>
      </w:r>
      <w:commentRangeStart w:id="292"/>
      <w:del w:id="293" w:author="Christian Klauer" w:date="2015-03-07T18:49:00Z">
        <w:r w:rsidRPr="003F3503" w:rsidDel="004C62C4">
          <w:delText xml:space="preserve">Under these </w:delText>
        </w:r>
      </w:del>
      <w:del w:id="294" w:author="Christian Klauer" w:date="2015-03-07T18:33:00Z">
        <w:r w:rsidRPr="003F3503" w:rsidDel="00E97A76">
          <w:delText xml:space="preserve">requirements </w:delText>
        </w:r>
      </w:del>
      <w:ins w:id="295" w:author="Christian Klauer" w:date="2015-03-07T18:49:00Z">
        <w:r w:rsidR="004C62C4">
          <w:t>In this case</w:t>
        </w:r>
      </w:ins>
      <w:ins w:id="296" w:author="Christian Klauer" w:date="2015-03-07T18:33:00Z">
        <w:r w:rsidR="00E97A76">
          <w:t>,</w:t>
        </w:r>
        <w:r w:rsidR="00E97A76" w:rsidRPr="003F3503">
          <w:t xml:space="preserve"> </w:t>
        </w:r>
      </w:ins>
      <w:r w:rsidRPr="003F3503">
        <w:t xml:space="preserve">the </w:t>
      </w:r>
      <w:ins w:id="297" w:author="Christian Klauer" w:date="2015-03-07T18:34:00Z">
        <w:r w:rsidR="003928E8">
          <w:t xml:space="preserve">set of </w:t>
        </w:r>
      </w:ins>
      <w:r w:rsidRPr="003F3503">
        <w:t>non-</w:t>
      </w:r>
      <w:r w:rsidR="00312AEE" w:rsidRPr="003F3503">
        <w:t xml:space="preserve">component </w:t>
      </w:r>
      <w:r w:rsidRPr="003F3503">
        <w:t xml:space="preserve">images consist of images from </w:t>
      </w:r>
      <w:r w:rsidR="00312AEE" w:rsidRPr="003F3503">
        <w:t xml:space="preserve">components </w:t>
      </w:r>
      <w:del w:id="298" w:author="Christian Klauer" w:date="2015-03-07T18:34:00Z">
        <w:r w:rsidRPr="003F3503" w:rsidDel="003928E8">
          <w:delText xml:space="preserve">of </w:delText>
        </w:r>
      </w:del>
      <w:ins w:id="299" w:author="Christian Klauer" w:date="2015-03-07T18:34:00Z">
        <w:r w:rsidR="003928E8">
          <w:t>contained in</w:t>
        </w:r>
        <w:r w:rsidR="003928E8" w:rsidRPr="003F3503">
          <w:t xml:space="preserve"> </w:t>
        </w:r>
      </w:ins>
      <w:r w:rsidRPr="003F3503">
        <w:t>different component</w:t>
      </w:r>
      <w:r w:rsidR="00312AEE" w:rsidRPr="003F3503">
        <w:t xml:space="preserve"> classes</w:t>
      </w:r>
      <w:commentRangeEnd w:id="292"/>
      <w:r w:rsidR="004C62C4">
        <w:rPr>
          <w:rStyle w:val="Kommentarzeichen"/>
        </w:rPr>
        <w:commentReference w:id="292"/>
      </w:r>
      <w:r w:rsidRPr="003F3503">
        <w:t>. The second approach is based on the idea that the non-</w:t>
      </w:r>
      <w:r w:rsidR="00312AEE" w:rsidRPr="003F3503">
        <w:t xml:space="preserve">component </w:t>
      </w:r>
      <w:r w:rsidRPr="003F3503">
        <w:t xml:space="preserve">images should represent a </w:t>
      </w:r>
      <w:commentRangeStart w:id="300"/>
      <w:r w:rsidRPr="003F3503">
        <w:t xml:space="preserve">plurality of possible images </w:t>
      </w:r>
      <w:commentRangeEnd w:id="300"/>
      <w:r w:rsidR="004C62C4">
        <w:rPr>
          <w:rStyle w:val="Kommentarzeichen"/>
        </w:rPr>
        <w:commentReference w:id="300"/>
      </w:r>
      <w:r w:rsidRPr="003F3503">
        <w:t xml:space="preserve">and </w:t>
      </w:r>
      <w:del w:id="301" w:author="Christian Klauer" w:date="2015-03-07T18:34:00Z">
        <w:r w:rsidRPr="003F3503" w:rsidDel="003928E8">
          <w:delText xml:space="preserve">therefore </w:delText>
        </w:r>
      </w:del>
      <w:ins w:id="302" w:author="Christian Klauer" w:date="2015-03-07T18:34:00Z">
        <w:r w:rsidR="003928E8">
          <w:t>hence</w:t>
        </w:r>
        <w:r w:rsidR="003928E8" w:rsidRPr="003F3503">
          <w:t xml:space="preserve"> </w:t>
        </w:r>
      </w:ins>
      <w:r w:rsidRPr="003F3503">
        <w:t>the non-</w:t>
      </w:r>
      <w:r w:rsidR="00312AEE" w:rsidRPr="003F3503">
        <w:t xml:space="preserve">component </w:t>
      </w:r>
      <w:r w:rsidRPr="003F3503">
        <w:t xml:space="preserve">images are arbitrary image sections from the PCB images. </w:t>
      </w:r>
      <w:commentRangeStart w:id="303"/>
      <w:del w:id="304" w:author="Christian Klauer" w:date="2015-03-07T18:52:00Z">
        <w:r w:rsidRPr="003F3503" w:rsidDel="004C62C4">
          <w:delText>A</w:delText>
        </w:r>
      </w:del>
      <w:del w:id="305" w:author="Christian Klauer" w:date="2015-03-07T18:51:00Z">
        <w:r w:rsidRPr="003F3503" w:rsidDel="004C62C4">
          <w:delText>n</w:delText>
        </w:r>
      </w:del>
      <w:del w:id="306" w:author="Christian Klauer" w:date="2015-03-07T18:52:00Z">
        <w:r w:rsidRPr="003F3503" w:rsidDel="004C62C4">
          <w:delText xml:space="preserve"> example </w:delText>
        </w:r>
      </w:del>
      <w:del w:id="307" w:author="Christian Klauer" w:date="2015-03-07T18:50:00Z">
        <w:r w:rsidRPr="003F3503" w:rsidDel="004C62C4">
          <w:delText xml:space="preserve">of </w:delText>
        </w:r>
      </w:del>
      <w:ins w:id="308" w:author="Christian Klauer" w:date="2015-03-07T18:52:00Z">
        <w:r w:rsidR="004C62C4">
          <w:t>F</w:t>
        </w:r>
      </w:ins>
      <w:ins w:id="309" w:author="Christian Klauer" w:date="2015-03-07T18:50:00Z">
        <w:r w:rsidR="004C62C4">
          <w:t>or</w:t>
        </w:r>
        <w:r w:rsidR="004C62C4" w:rsidRPr="003F3503">
          <w:t xml:space="preserve"> </w:t>
        </w:r>
      </w:ins>
      <w:r w:rsidRPr="003F3503">
        <w:t xml:space="preserve">both approaches </w:t>
      </w:r>
      <w:ins w:id="310" w:author="Christian Klauer" w:date="2015-03-07T18:52:00Z">
        <w:r w:rsidR="004C62C4">
          <w:t xml:space="preserve">an example considering </w:t>
        </w:r>
      </w:ins>
      <w:del w:id="311" w:author="Christian Klauer" w:date="2015-03-07T18:52:00Z">
        <w:r w:rsidRPr="003F3503" w:rsidDel="004C62C4">
          <w:delText xml:space="preserve">for </w:delText>
        </w:r>
      </w:del>
      <w:r w:rsidRPr="003F3503">
        <w:t>the DIP14 component is shown i</w:t>
      </w:r>
      <w:commentRangeEnd w:id="303"/>
      <w:r w:rsidR="004C62C4">
        <w:rPr>
          <w:rStyle w:val="Kommentarzeichen"/>
        </w:rPr>
        <w:commentReference w:id="303"/>
      </w:r>
      <w:r w:rsidRPr="003F3503">
        <w:t xml:space="preserve">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14:paraId="76066224" w14:textId="77777777" w:rsidR="00000FB0" w:rsidRPr="003F3503" w:rsidRDefault="00000FB0" w:rsidP="003C0FD5"/>
    <w:p w14:paraId="6DEFEC52" w14:textId="77777777" w:rsidR="00312AEE" w:rsidRPr="003F3503" w:rsidRDefault="00312AEE" w:rsidP="003C0FD5"/>
    <w:p w14:paraId="2849FFB3" w14:textId="77777777" w:rsidR="00312AEE" w:rsidRPr="003F3503" w:rsidRDefault="00312AEE" w:rsidP="003C0FD5"/>
    <w:p w14:paraId="39E33DE2" w14:textId="77777777" w:rsidR="003C0FD5" w:rsidRPr="003F3503" w:rsidRDefault="003C0FD5" w:rsidP="003C0FD5">
      <w:pPr>
        <w:pStyle w:val="Beschriftung"/>
        <w:keepNext/>
        <w:rPr>
          <w:color w:val="auto"/>
        </w:rPr>
      </w:pPr>
      <w:bookmarkStart w:id="312" w:name="_Ref404090466"/>
      <w:bookmarkStart w:id="313" w:name="_Ref404089554"/>
      <w:bookmarkStart w:id="314" w:name="_Toc413454291"/>
      <w:r w:rsidRPr="003F3503">
        <w:rPr>
          <w:color w:val="auto"/>
        </w:rPr>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312"/>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313"/>
      <w:bookmarkEnd w:id="314"/>
    </w:p>
    <w:tbl>
      <w:tblPr>
        <w:tblStyle w:val="Tabellenraster"/>
        <w:tblW w:w="0" w:type="auto"/>
        <w:tblLook w:val="04A0" w:firstRow="1" w:lastRow="0" w:firstColumn="1" w:lastColumn="0" w:noHBand="0" w:noVBand="1"/>
      </w:tblPr>
      <w:tblGrid>
        <w:gridCol w:w="2988"/>
        <w:gridCol w:w="3330"/>
        <w:gridCol w:w="3258"/>
      </w:tblGrid>
      <w:tr w:rsidR="003C0FD5" w:rsidRPr="003F3503" w14:paraId="2A7933FC" w14:textId="77777777" w:rsidTr="008E04A8">
        <w:tc>
          <w:tcPr>
            <w:tcW w:w="2988" w:type="dxa"/>
          </w:tcPr>
          <w:p w14:paraId="5DC9E85B" w14:textId="77777777" w:rsidR="003C0FD5" w:rsidRPr="003F3503" w:rsidRDefault="003F3503" w:rsidP="008102F3">
            <w:pPr>
              <w:spacing w:before="240" w:line="240" w:lineRule="auto"/>
              <w:jc w:val="center"/>
              <w:rPr>
                <w:b/>
              </w:rPr>
            </w:pPr>
            <w:r w:rsidRPr="003F3503">
              <w:rPr>
                <w:rFonts w:eastAsiaTheme="minorEastAsia"/>
                <w:b/>
              </w:rPr>
              <w:t xml:space="preserve">Component </w:t>
            </w:r>
            <w:r w:rsidR="003C0FD5" w:rsidRPr="003F3503">
              <w:rPr>
                <w:b/>
              </w:rPr>
              <w:t>images for DIP14</w:t>
            </w:r>
          </w:p>
        </w:tc>
        <w:tc>
          <w:tcPr>
            <w:tcW w:w="3330" w:type="dxa"/>
          </w:tcPr>
          <w:p w14:paraId="25E3E26C" w14:textId="77777777" w:rsidR="003C0FD5" w:rsidRPr="003F3503" w:rsidRDefault="003C0FD5" w:rsidP="003F3503">
            <w:pPr>
              <w:spacing w:before="240" w:line="240" w:lineRule="auto"/>
              <w:jc w:val="center"/>
              <w:rPr>
                <w:b/>
              </w:rPr>
            </w:pPr>
            <w:r w:rsidRPr="003F3503">
              <w:rPr>
                <w:b/>
              </w:rPr>
              <w:t>Non-</w:t>
            </w:r>
            <w:proofErr w:type="gramStart"/>
            <w:r w:rsidR="003F3503" w:rsidRPr="003F3503">
              <w:rPr>
                <w:rFonts w:eastAsiaTheme="minorEastAsia"/>
                <w:b/>
              </w:rPr>
              <w:t xml:space="preserve">component </w:t>
            </w:r>
            <w:r w:rsidRPr="003F3503">
              <w:rPr>
                <w:b/>
              </w:rPr>
              <w:t xml:space="preserve"> images</w:t>
            </w:r>
            <w:proofErr w:type="gramEnd"/>
            <w:r w:rsidRPr="003F3503">
              <w:rPr>
                <w:b/>
              </w:rPr>
              <w:t xml:space="preserve"> for </w:t>
            </w:r>
            <w:r w:rsidRPr="003F3503">
              <w:t xml:space="preserve">DIP14 (images from different </w:t>
            </w:r>
            <w:r w:rsidR="003F3503" w:rsidRPr="003F3503">
              <w:rPr>
                <w:rFonts w:eastAsiaTheme="minorEastAsia"/>
              </w:rPr>
              <w:t>components</w:t>
            </w:r>
            <w:r w:rsidRPr="003F3503">
              <w:t>)</w:t>
            </w:r>
          </w:p>
        </w:tc>
        <w:tc>
          <w:tcPr>
            <w:tcW w:w="3258" w:type="dxa"/>
          </w:tcPr>
          <w:p w14:paraId="32720A46" w14:textId="77777777"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14:paraId="5C00EC61" w14:textId="77777777" w:rsidR="003C0FD5" w:rsidRPr="003F3503" w:rsidRDefault="003C0FD5" w:rsidP="008102F3">
            <w:pPr>
              <w:spacing w:line="240" w:lineRule="auto"/>
              <w:jc w:val="center"/>
              <w:rPr>
                <w:b/>
              </w:rPr>
            </w:pPr>
            <w:r w:rsidRPr="003F3503">
              <w:rPr>
                <w:b/>
              </w:rPr>
              <w:t>(</w:t>
            </w:r>
            <w:proofErr w:type="gramStart"/>
            <w:r w:rsidRPr="003F3503">
              <w:rPr>
                <w:b/>
              </w:rPr>
              <w:t>images</w:t>
            </w:r>
            <w:proofErr w:type="gramEnd"/>
            <w:r w:rsidRPr="003F3503">
              <w:rPr>
                <w:b/>
              </w:rPr>
              <w:t xml:space="preserve"> from arbitrary image section)</w:t>
            </w:r>
          </w:p>
        </w:tc>
      </w:tr>
      <w:tr w:rsidR="003C0FD5" w:rsidRPr="003F3503" w14:paraId="0E8271FB" w14:textId="77777777" w:rsidTr="008E04A8">
        <w:tc>
          <w:tcPr>
            <w:tcW w:w="2988" w:type="dxa"/>
          </w:tcPr>
          <w:p w14:paraId="06CC0FDC" w14:textId="77777777" w:rsidR="003C0FD5" w:rsidRPr="003F3503" w:rsidRDefault="003C0FD5" w:rsidP="008102F3">
            <w:pPr>
              <w:jc w:val="center"/>
            </w:pPr>
            <w:r w:rsidRPr="003F3503">
              <w:rPr>
                <w:noProof/>
                <w:lang w:val="de-DE" w:eastAsia="de-DE"/>
              </w:rPr>
              <w:drawing>
                <wp:inline distT="0" distB="0" distL="0" distR="0" wp14:anchorId="4869F5CC" wp14:editId="2407761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14:paraId="5D891F12" w14:textId="77777777" w:rsidR="003C0FD5" w:rsidRPr="003F3503" w:rsidRDefault="003C0FD5" w:rsidP="008102F3">
            <w:pPr>
              <w:jc w:val="center"/>
            </w:pPr>
            <w:r w:rsidRPr="003F3503">
              <w:rPr>
                <w:noProof/>
                <w:lang w:val="de-DE" w:eastAsia="de-DE"/>
              </w:rPr>
              <w:drawing>
                <wp:inline distT="0" distB="0" distL="0" distR="0" wp14:anchorId="4D4A282C" wp14:editId="30F3F55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14:paraId="7079DF8F" w14:textId="77777777" w:rsidR="003C0FD5" w:rsidRPr="003F3503" w:rsidRDefault="003C0FD5" w:rsidP="008102F3">
            <w:pPr>
              <w:jc w:val="center"/>
            </w:pPr>
            <w:r w:rsidRPr="003F3503">
              <w:rPr>
                <w:noProof/>
                <w:lang w:val="de-DE" w:eastAsia="de-DE"/>
              </w:rPr>
              <w:drawing>
                <wp:inline distT="0" distB="0" distL="0" distR="0" wp14:anchorId="1A176D16" wp14:editId="0FC0A91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14:paraId="243B4214" w14:textId="77777777" w:rsidTr="008E04A8">
        <w:tc>
          <w:tcPr>
            <w:tcW w:w="2988" w:type="dxa"/>
          </w:tcPr>
          <w:p w14:paraId="3D5B5591" w14:textId="77777777" w:rsidR="003C0FD5" w:rsidRPr="003F3503" w:rsidRDefault="003C0FD5" w:rsidP="008102F3">
            <w:pPr>
              <w:jc w:val="center"/>
            </w:pPr>
            <w:r w:rsidRPr="003F3503">
              <w:rPr>
                <w:noProof/>
                <w:lang w:val="de-DE" w:eastAsia="de-DE"/>
              </w:rPr>
              <w:drawing>
                <wp:inline distT="0" distB="0" distL="0" distR="0" wp14:anchorId="6D24288E" wp14:editId="1F34AED2">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14:paraId="73EE7C08" w14:textId="77777777" w:rsidR="003C0FD5" w:rsidRPr="003F3503" w:rsidRDefault="003C0FD5" w:rsidP="008102F3">
            <w:pPr>
              <w:jc w:val="center"/>
            </w:pPr>
            <w:r w:rsidRPr="003F3503">
              <w:rPr>
                <w:noProof/>
                <w:lang w:val="de-DE" w:eastAsia="de-DE"/>
              </w:rPr>
              <w:drawing>
                <wp:inline distT="0" distB="0" distL="0" distR="0" wp14:anchorId="43238308" wp14:editId="4466B474">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14:paraId="1F192F60" w14:textId="77777777" w:rsidR="003C0FD5" w:rsidRPr="003F3503" w:rsidRDefault="003C0FD5" w:rsidP="008102F3">
            <w:pPr>
              <w:jc w:val="center"/>
            </w:pPr>
            <w:r w:rsidRPr="003F3503">
              <w:rPr>
                <w:noProof/>
                <w:lang w:val="de-DE" w:eastAsia="de-DE"/>
              </w:rPr>
              <w:drawing>
                <wp:inline distT="0" distB="0" distL="0" distR="0" wp14:anchorId="3325AB38" wp14:editId="47265E7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14:paraId="1062C8B1" w14:textId="77777777" w:rsidR="003C0FD5" w:rsidRPr="003F3503" w:rsidRDefault="003C0FD5" w:rsidP="003C0FD5"/>
    <w:p w14:paraId="38B9F675" w14:textId="2A0D9CB3" w:rsidR="00AE615F" w:rsidRPr="00312AEE" w:rsidRDefault="003C0FD5" w:rsidP="003C0FD5">
      <w:pPr>
        <w:rPr>
          <w:color w:val="FF0000"/>
        </w:rPr>
      </w:pPr>
      <w:r w:rsidRPr="003F3503">
        <w:t xml:space="preserve">Both approaches </w:t>
      </w:r>
      <w:commentRangeStart w:id="315"/>
      <w:del w:id="316" w:author="Christian Klauer" w:date="2015-03-07T18:54:00Z">
        <w:r w:rsidRPr="003F3503" w:rsidDel="00605279">
          <w:delText xml:space="preserve">use </w:delText>
        </w:r>
      </w:del>
      <w:ins w:id="317" w:author="Christian Klauer" w:date="2015-03-07T18:54:00Z">
        <w:r w:rsidR="00605279">
          <w:t>require</w:t>
        </w:r>
        <w:r w:rsidR="00605279" w:rsidRPr="003F3503">
          <w:t xml:space="preserve"> </w:t>
        </w:r>
        <w:commentRangeEnd w:id="315"/>
        <w:r w:rsidR="00605279">
          <w:rPr>
            <w:rStyle w:val="Kommentarzeichen"/>
          </w:rPr>
          <w:commentReference w:id="315"/>
        </w:r>
      </w:ins>
      <w:r w:rsidRPr="003F3503">
        <w:t xml:space="preserve">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 xml:space="preserve">images </w:t>
      </w:r>
      <w:ins w:id="319" w:author="Christian Klauer" w:date="2015-03-07T18:55:00Z">
        <w:r w:rsidR="00F65675">
          <w:t xml:space="preserve">only </w:t>
        </w:r>
      </w:ins>
      <w:r w:rsidRPr="003F3503">
        <w:t xml:space="preserve">consist of </w:t>
      </w:r>
      <w:del w:id="320" w:author="Christian Klauer" w:date="2015-03-07T18:55:00Z">
        <w:r w:rsidRPr="003F3503" w:rsidDel="00F65675">
          <w:delText xml:space="preserve">only </w:delText>
        </w:r>
      </w:del>
      <w:r w:rsidRPr="003F3503">
        <w:t>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w:t>
      </w:r>
      <w:commentRangeStart w:id="321"/>
      <w:r w:rsidRPr="003F3503">
        <w:t xml:space="preserve">should </w:t>
      </w:r>
      <w:commentRangeEnd w:id="321"/>
      <w:r w:rsidR="00F65675">
        <w:rPr>
          <w:rStyle w:val="Kommentarzeichen"/>
        </w:rPr>
        <w:commentReference w:id="321"/>
      </w:r>
      <w:r w:rsidRPr="003F3503">
        <w:t>be greater. On the other hand</w:t>
      </w:r>
      <w:ins w:id="322" w:author="Christian Klauer" w:date="2015-03-07T18:59:00Z">
        <w:r w:rsidR="00F65675">
          <w:t>,</w:t>
        </w:r>
      </w:ins>
      <w:r w:rsidRPr="003F3503">
        <w:t xml:space="preserve"> </w:t>
      </w:r>
      <w:del w:id="323" w:author="Christian Klauer" w:date="2015-03-07T18:59:00Z">
        <w:r w:rsidRPr="003F3503" w:rsidDel="00F65675">
          <w:delText xml:space="preserve">it is more difficult </w:delText>
        </w:r>
        <w:r w:rsidR="00312AEE" w:rsidRPr="003F3503" w:rsidDel="00F65675">
          <w:delText xml:space="preserve">for </w:delText>
        </w:r>
      </w:del>
      <w:r w:rsidR="00312AEE" w:rsidRPr="003F3503">
        <w:t xml:space="preserve">the </w:t>
      </w:r>
      <w:commentRangeStart w:id="324"/>
      <w:ins w:id="325" w:author="Christian Klauer" w:date="2015-03-07T18:59:00Z">
        <w:r w:rsidR="00F65675">
          <w:t xml:space="preserve">handling </w:t>
        </w:r>
      </w:ins>
      <w:commentRangeEnd w:id="324"/>
      <w:ins w:id="326" w:author="Christian Klauer" w:date="2015-03-07T19:00:00Z">
        <w:r w:rsidR="00F65675">
          <w:rPr>
            <w:rStyle w:val="Kommentarzeichen"/>
          </w:rPr>
          <w:commentReference w:id="324"/>
        </w:r>
      </w:ins>
      <w:ins w:id="328" w:author="Christian Klauer" w:date="2015-03-07T18:59:00Z">
        <w:r w:rsidR="00F65675">
          <w:t xml:space="preserve">of </w:t>
        </w:r>
      </w:ins>
      <w:del w:id="329" w:author="Christian Klauer" w:date="2015-03-07T18:59:00Z">
        <w:r w:rsidR="00312AEE" w:rsidRPr="003F3503" w:rsidDel="00F65675">
          <w:delText xml:space="preserve">classifier </w:delText>
        </w:r>
        <w:r w:rsidRPr="003F3503" w:rsidDel="00F65675">
          <w:delText xml:space="preserve">to handle </w:delText>
        </w:r>
      </w:del>
      <w:r w:rsidRPr="003F3503">
        <w:t>non-</w:t>
      </w:r>
      <w:r w:rsidR="00312AEE" w:rsidRPr="003F3503">
        <w:t xml:space="preserve">component </w:t>
      </w:r>
      <w:r w:rsidRPr="003F3503">
        <w:t xml:space="preserve">images from components </w:t>
      </w:r>
      <w:del w:id="330" w:author="Christian Klauer" w:date="2015-03-07T18:57:00Z">
        <w:r w:rsidR="00920313" w:rsidRPr="003F3503" w:rsidDel="00F65675">
          <w:delText>which</w:delText>
        </w:r>
        <w:r w:rsidRPr="003F3503" w:rsidDel="00F65675">
          <w:delText xml:space="preserve"> were not in the</w:delText>
        </w:r>
      </w:del>
      <w:proofErr w:type="gramStart"/>
      <w:ins w:id="331" w:author="Christian Klauer" w:date="2015-03-07T18:57:00Z">
        <w:r w:rsidR="00F65675">
          <w:t>that are</w:t>
        </w:r>
        <w:proofErr w:type="gramEnd"/>
        <w:r w:rsidR="00F65675">
          <w:t xml:space="preserve"> not included in the</w:t>
        </w:r>
      </w:ins>
      <w:r w:rsidRPr="003F3503">
        <w:t xml:space="preserve"> training set or images </w:t>
      </w:r>
      <w:ins w:id="332" w:author="Christian Klauer" w:date="2015-03-07T18:58:00Z">
        <w:r w:rsidR="00F65675">
          <w:t xml:space="preserve">not representing </w:t>
        </w:r>
      </w:ins>
      <w:commentRangeStart w:id="333"/>
      <w:del w:id="334" w:author="Christian Klauer" w:date="2015-03-07T18:58:00Z">
        <w:r w:rsidRPr="003F3503" w:rsidDel="00F65675">
          <w:delText>on which</w:delText>
        </w:r>
        <w:r w:rsidR="00AE615F" w:rsidRPr="003F3503" w:rsidDel="00F65675">
          <w:delText xml:space="preserve"> no </w:delText>
        </w:r>
      </w:del>
      <w:proofErr w:type="spellStart"/>
      <w:r w:rsidR="00312AEE" w:rsidRPr="003F3503">
        <w:t>component</w:t>
      </w:r>
      <w:ins w:id="335" w:author="Christian Klauer" w:date="2015-03-07T18:58:00Z">
        <w:r w:rsidR="00F65675">
          <w:t>a</w:t>
        </w:r>
        <w:commentRangeEnd w:id="333"/>
        <w:proofErr w:type="spellEnd"/>
        <w:r w:rsidR="00F65675">
          <w:rPr>
            <w:rStyle w:val="Kommentarzeichen"/>
          </w:rPr>
          <w:commentReference w:id="333"/>
        </w:r>
      </w:ins>
      <w:del w:id="337" w:author="Christian Klauer" w:date="2015-03-07T18:58:00Z">
        <w:r w:rsidR="00312AEE" w:rsidRPr="003F3503" w:rsidDel="00F65675">
          <w:delText xml:space="preserve"> </w:delText>
        </w:r>
        <w:r w:rsidR="00AE615F" w:rsidRPr="003F3503" w:rsidDel="00F65675">
          <w:delText>is seen</w:delText>
        </w:r>
      </w:del>
      <w:ins w:id="338" w:author="Christian Klauer" w:date="2015-03-07T18:58:00Z">
        <w:r w:rsidR="00F65675">
          <w:t>.</w:t>
        </w:r>
      </w:ins>
      <w:ins w:id="339" w:author="Christian Klauer" w:date="2015-03-07T18:59:00Z">
        <w:r w:rsidR="00F65675">
          <w:t xml:space="preserve"> Is more difficult</w:t>
        </w:r>
      </w:ins>
      <w:del w:id="340" w:author="Christian Klauer" w:date="2015-03-07T18:58:00Z">
        <w:r w:rsidR="00AE615F" w:rsidRPr="003F3503" w:rsidDel="00F65675">
          <w:delText>.</w:delText>
        </w:r>
      </w:del>
    </w:p>
    <w:p w14:paraId="5130BD45" w14:textId="77777777" w:rsidR="003C0FD5" w:rsidRDefault="003C0FD5" w:rsidP="00735ED3">
      <w:pPr>
        <w:pStyle w:val="berschrift3"/>
        <w:numPr>
          <w:ilvl w:val="2"/>
          <w:numId w:val="1"/>
        </w:numPr>
      </w:pPr>
      <w:bookmarkStart w:id="341" w:name="_Toc413454153"/>
      <w:r>
        <w:t>Random forest classifier</w:t>
      </w:r>
      <w:bookmarkEnd w:id="341"/>
    </w:p>
    <w:p w14:paraId="55D9E6F1" w14:textId="7E17F66E" w:rsidR="0084589C" w:rsidRPr="003A2831" w:rsidRDefault="00157E1A" w:rsidP="003A2831">
      <w:r>
        <w:t>The random forest</w:t>
      </w:r>
      <w:ins w:id="342" w:author="Christian Klauer" w:date="2015-03-14T15:55:00Z">
        <w:r w:rsidR="002E5E85">
          <w:t>-based</w:t>
        </w:r>
      </w:ins>
      <w:r>
        <w:t xml:space="preserve"> classification</w:t>
      </w:r>
      <w:ins w:id="343" w:author="Christian Klauer" w:date="2015-03-14T15:55:00Z">
        <w:r w:rsidR="002E5E85">
          <w:t xml:space="preserve"> algorithm</w:t>
        </w:r>
      </w:ins>
      <w:r>
        <w:t xml:space="preserve"> was implemented </w:t>
      </w:r>
      <w:proofErr w:type="spellStart"/>
      <w:ins w:id="344" w:author="Christian Klauer" w:date="2015-03-14T15:55:00Z">
        <w:r w:rsidR="002E5E85">
          <w:t>usering</w:t>
        </w:r>
      </w:ins>
      <w:proofErr w:type="spellEnd"/>
      <w:del w:id="345" w:author="Christian Klauer" w:date="2015-03-14T15:55:00Z">
        <w:r w:rsidDel="002E5E85">
          <w:delText>with</w:delText>
        </w:r>
      </w:del>
      <w:r>
        <w:t xml:space="preserve"> the MATLAB Class “</w:t>
      </w:r>
      <w:proofErr w:type="spellStart"/>
      <w:r>
        <w:t>TreeBagger</w:t>
      </w:r>
      <w:proofErr w:type="spellEnd"/>
      <w:r>
        <w:t xml:space="preserve">” which forms an ensemble of bagged decision trees. The number of trees was set to 100, </w:t>
      </w:r>
      <w:del w:id="346" w:author="Christian Klauer" w:date="2015-03-14T16:00:00Z">
        <w:r w:rsidDel="00F879C1">
          <w:delText>this number</w:delText>
        </w:r>
      </w:del>
      <w:ins w:id="347" w:author="Christian Klauer" w:date="2015-03-14T16:00:00Z">
        <w:r w:rsidR="00F879C1">
          <w:t>which</w:t>
        </w:r>
      </w:ins>
      <w:r>
        <w:t xml:space="preserve"> seems </w:t>
      </w:r>
      <w:commentRangeStart w:id="348"/>
      <w:r>
        <w:t>to be enough compared to the dependency between misclassification rate and number of tree</w:t>
      </w:r>
      <w:commentRangeEnd w:id="348"/>
      <w:r w:rsidR="00F879C1">
        <w:rPr>
          <w:rStyle w:val="Kommentarzeichen"/>
        </w:rPr>
        <w:commentReference w:id="348"/>
      </w:r>
      <w:r>
        <w:t xml:space="preserve">s </w:t>
      </w:r>
      <w:commentRangeStart w:id="349"/>
      <w:r>
        <w:t xml:space="preserve">in </w:t>
      </w:r>
      <w:r>
        <w:fldChar w:fldCharType="begin"/>
      </w:r>
      <w:r>
        <w:instrText xml:space="preserve"> REF _Ref412113547 \h </w:instrText>
      </w:r>
      <w:r>
        <w:fldChar w:fldCharType="separate"/>
      </w:r>
      <w:r w:rsidR="00933F6A">
        <w:t xml:space="preserve">Figure </w:t>
      </w:r>
      <w:r w:rsidR="00933F6A">
        <w:rPr>
          <w:noProof/>
        </w:rPr>
        <w:t>67</w:t>
      </w:r>
      <w:r>
        <w:fldChar w:fldCharType="end"/>
      </w:r>
      <w:commentRangeEnd w:id="349"/>
      <w:r w:rsidR="00F879C1">
        <w:rPr>
          <w:rStyle w:val="Kommentarzeichen"/>
        </w:rPr>
        <w:commentReference w:id="349"/>
      </w:r>
      <w:r>
        <w:t xml:space="preserve">. The samples </w:t>
      </w:r>
      <w:del w:id="350" w:author="Christian Klauer" w:date="2015-03-14T16:03:00Z">
        <w:r w:rsidDel="00F879C1">
          <w:delText xml:space="preserve">which </w:delText>
        </w:r>
      </w:del>
      <w:ins w:id="351" w:author="Christian Klauer" w:date="2015-03-14T16:03:00Z">
        <w:r w:rsidR="00F879C1">
          <w:t xml:space="preserve">that </w:t>
        </w:r>
      </w:ins>
      <w:r>
        <w:t xml:space="preserve">were used to train a single decision tree where randomly selected with replacement. The number of samples </w:t>
      </w:r>
      <w:del w:id="352" w:author="Christian Klauer" w:date="2015-03-14T16:03:00Z">
        <w:r w:rsidDel="00F879C1">
          <w:delText xml:space="preserve">which </w:delText>
        </w:r>
      </w:del>
      <w:ins w:id="353" w:author="Christian Klauer" w:date="2015-03-14T16:03:00Z">
        <w:r w:rsidR="00F879C1">
          <w:t xml:space="preserve">used </w:t>
        </w:r>
      </w:ins>
      <w:del w:id="354" w:author="Christian Klauer" w:date="2015-03-14T16:03:00Z">
        <w:r w:rsidDel="00F879C1">
          <w:delText xml:space="preserve">were used </w:delText>
        </w:r>
      </w:del>
      <w:r>
        <w:t xml:space="preserve">to create a decision tree is the root of the number of variables, which </w:t>
      </w:r>
      <w:ins w:id="355" w:author="Christian Klauer" w:date="2015-03-14T16:04:00Z">
        <w:r w:rsidR="00F879C1">
          <w:t>forms a standard approach</w:t>
        </w:r>
      </w:ins>
      <w:del w:id="356" w:author="Christian Klauer" w:date="2015-03-14T16:04:00Z">
        <w:r w:rsidDel="00F879C1">
          <w:delText>is</w:delText>
        </w:r>
      </w:del>
      <w:r>
        <w:t xml:space="preserve"> </w:t>
      </w:r>
      <w:del w:id="357" w:author="Christian Klauer" w:date="2015-03-14T16:04:00Z">
        <w:r w:rsidDel="00F879C1">
          <w:delText xml:space="preserve">default </w:delText>
        </w:r>
      </w:del>
      <w:r>
        <w:t xml:space="preserve">and </w:t>
      </w:r>
      <w:del w:id="358" w:author="Christian Klauer" w:date="2015-03-14T16:04:00Z">
        <w:r w:rsidDel="00F879C1">
          <w:delText xml:space="preserve">used </w:delText>
        </w:r>
      </w:del>
      <w:ins w:id="359" w:author="Christian Klauer" w:date="2015-03-14T16:04:00Z">
        <w:r w:rsidR="00F879C1">
          <w:t xml:space="preserve">hence also found </w:t>
        </w:r>
      </w:ins>
      <w:r>
        <w:t>in many applications.</w:t>
      </w:r>
      <w:r w:rsidR="003A2831">
        <w:t xml:space="preserve"> All other parameters </w:t>
      </w:r>
      <w:del w:id="360" w:author="Christian Klauer" w:date="2015-03-14T16:04:00Z">
        <w:r w:rsidR="003A2831" w:rsidDel="00F879C1">
          <w:delText xml:space="preserve">where </w:delText>
        </w:r>
      </w:del>
      <w:ins w:id="361" w:author="Christian Klauer" w:date="2015-03-14T16:04:00Z">
        <w:r w:rsidR="00F879C1">
          <w:t xml:space="preserve">are </w:t>
        </w:r>
      </w:ins>
      <w:r w:rsidR="003A2831">
        <w:t>set to</w:t>
      </w:r>
      <w:del w:id="362" w:author="Christian Klauer" w:date="2015-03-14T16:06:00Z">
        <w:r w:rsidR="003A2831" w:rsidDel="00F879C1">
          <w:delText xml:space="preserve"> </w:delText>
        </w:r>
      </w:del>
      <w:ins w:id="363" w:author="Christian Klauer" w:date="2015-03-14T16:05:00Z">
        <w:r w:rsidR="00F879C1">
          <w:t xml:space="preserve"> </w:t>
        </w:r>
      </w:ins>
      <w:ins w:id="364" w:author="Christian Klauer" w:date="2015-03-14T16:06:00Z">
        <w:r w:rsidR="00F879C1">
          <w:t xml:space="preserve">the </w:t>
        </w:r>
      </w:ins>
      <w:r w:rsidR="003A2831">
        <w:t>default</w:t>
      </w:r>
      <w:ins w:id="365" w:author="Christian Klauer" w:date="2015-03-14T16:05:00Z">
        <w:r w:rsidR="00F879C1">
          <w:t xml:space="preserve"> values</w:t>
        </w:r>
      </w:ins>
      <w:ins w:id="366" w:author="Christian Klauer" w:date="2015-03-14T16:06:00Z">
        <w:r w:rsidR="00F879C1">
          <w:t xml:space="preserve"> given </w:t>
        </w:r>
      </w:ins>
      <w:ins w:id="367" w:author="Christian Klauer" w:date="2015-03-14T16:07:00Z">
        <w:r w:rsidR="00F642F6">
          <w:t>by the implementation</w:t>
        </w:r>
      </w:ins>
      <w:r w:rsidR="003A2831">
        <w:t>.</w:t>
      </w:r>
    </w:p>
    <w:p w14:paraId="237D9474" w14:textId="77777777" w:rsidR="003C0FD5" w:rsidRDefault="003C0FD5" w:rsidP="003C0FD5"/>
    <w:p w14:paraId="23B4E502" w14:textId="77777777" w:rsidR="003C0FD5" w:rsidRDefault="003C0FD5" w:rsidP="00735ED3">
      <w:pPr>
        <w:pStyle w:val="berschrift3"/>
        <w:numPr>
          <w:ilvl w:val="2"/>
          <w:numId w:val="1"/>
        </w:numPr>
      </w:pPr>
      <w:bookmarkStart w:id="368" w:name="_Toc413454154"/>
      <w:r>
        <w:t>Support vector machines</w:t>
      </w:r>
      <w:bookmarkEnd w:id="368"/>
    </w:p>
    <w:p w14:paraId="6DC24069" w14:textId="77777777" w:rsidR="00E50AD8" w:rsidRPr="00E50AD8" w:rsidRDefault="00E50AD8" w:rsidP="00E50AD8">
      <w:r>
        <w:t xml:space="preserve">The </w:t>
      </w:r>
      <w:commentRangeStart w:id="369"/>
      <w:r>
        <w:t xml:space="preserve">support vector machine </w:t>
      </w:r>
      <w:commentRangeEnd w:id="369"/>
      <w:r w:rsidR="009C441A">
        <w:rPr>
          <w:rStyle w:val="Kommentarzeichen"/>
        </w:rPr>
        <w:commentReference w:id="369"/>
      </w:r>
      <w:r>
        <w:t xml:space="preserve">is the second category of </w:t>
      </w:r>
      <w:proofErr w:type="gramStart"/>
      <w:r>
        <w:t>classifiers which</w:t>
      </w:r>
      <w:proofErr w:type="gramEnd"/>
      <w:r>
        <w:t xml:space="preserve"> was tested in this work for electronic component classification.</w:t>
      </w:r>
    </w:p>
    <w:p w14:paraId="502DEF4F" w14:textId="77777777" w:rsidR="00363A2E" w:rsidRPr="00363A2E" w:rsidRDefault="00363A2E" w:rsidP="00363A2E">
      <w:pPr>
        <w:pStyle w:val="berschrift4"/>
      </w:pPr>
      <w:r>
        <w:t>Linear support vector machine</w:t>
      </w:r>
    </w:p>
    <w:p w14:paraId="0D428A96" w14:textId="02E7261B" w:rsidR="00363A2E" w:rsidRDefault="003A2831" w:rsidP="00DA076F">
      <w:pPr>
        <w:jc w:val="left"/>
      </w:pPr>
      <w:r>
        <w:t>The support vector machine classifier was implemented with the MATLAB function “</w:t>
      </w:r>
      <w:proofErr w:type="spellStart"/>
      <w:r>
        <w:t>svmtrain</w:t>
      </w:r>
      <w:proofErr w:type="spellEnd"/>
      <w:r>
        <w:t xml:space="preserve">”. The data points </w:t>
      </w:r>
      <w:del w:id="370" w:author="Christian Klauer" w:date="2015-03-14T16:09:00Z">
        <w:r w:rsidDel="00E47912">
          <w:delText xml:space="preserve">where </w:delText>
        </w:r>
      </w:del>
      <w:ins w:id="371" w:author="Christian Klauer" w:date="2015-03-14T16:09:00Z">
        <w:r w:rsidR="00E47912">
          <w:t xml:space="preserve">are </w:t>
        </w:r>
      </w:ins>
      <w:r>
        <w:t xml:space="preserve">centered at the mean and scaled to </w:t>
      </w:r>
      <w:proofErr w:type="spellStart"/>
      <w:ins w:id="372" w:author="Christian Klauer" w:date="2015-03-14T16:10:00Z">
        <w:r w:rsidR="00E47912">
          <w:t>to</w:t>
        </w:r>
        <w:proofErr w:type="spellEnd"/>
        <w:r w:rsidR="00E47912">
          <w:t xml:space="preserve"> obtain a </w:t>
        </w:r>
      </w:ins>
      <w:del w:id="373" w:author="Christian Klauer" w:date="2015-03-14T16:10:00Z">
        <w:r w:rsidDel="00E47912">
          <w:delText xml:space="preserve">have </w:delText>
        </w:r>
      </w:del>
      <w:r>
        <w:t xml:space="preserve">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14:paraId="4CCB4AA6" w14:textId="77777777" w:rsidR="00363A2E" w:rsidRPr="00363A2E" w:rsidRDefault="00363A2E" w:rsidP="00363A2E">
      <w:pPr>
        <w:pStyle w:val="berschrift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14:paraId="2DFB97F3" w14:textId="486A0731"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was </w:t>
      </w:r>
      <w:del w:id="374" w:author="Christian Klauer" w:date="2015-03-14T16:12:00Z">
        <w:r w:rsidDel="00831B8B">
          <w:delText xml:space="preserve">also </w:delText>
        </w:r>
      </w:del>
      <w:ins w:id="375" w:author="Christian Klauer" w:date="2015-03-14T16:12:00Z">
        <w:r w:rsidR="00831B8B">
          <w:t xml:space="preserve">additionally </w:t>
        </w:r>
      </w:ins>
      <w:r>
        <w:t>implemented with the MATLAB function “</w:t>
      </w:r>
      <w:proofErr w:type="spellStart"/>
      <w:r>
        <w:t>svmtrain</w:t>
      </w:r>
      <w:proofErr w:type="spellEnd"/>
      <w:r>
        <w:t xml:space="preserve">”. The data points </w:t>
      </w:r>
      <w:del w:id="376" w:author="Christian Klauer" w:date="2015-03-14T16:12:00Z">
        <w:r w:rsidDel="00831B8B">
          <w:delText xml:space="preserve">where </w:delText>
        </w:r>
      </w:del>
      <w:ins w:id="377" w:author="Christian Klauer" w:date="2015-03-14T16:12:00Z">
        <w:r w:rsidR="00831B8B">
          <w:t xml:space="preserve">are </w:t>
        </w:r>
      </w:ins>
      <w:r>
        <w:t>centered at the mean and scaled to have unit standard deviation bef</w:t>
      </w:r>
      <w:r w:rsidR="00810470">
        <w:t xml:space="preserve">ore training. The </w:t>
      </w:r>
      <w:proofErr w:type="gramStart"/>
      <w:r w:rsidR="009C4996">
        <w:t>box constrain</w:t>
      </w:r>
      <w:proofErr w:type="gramEnd"/>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w:t>
      </w:r>
      <w:del w:id="378" w:author="Christian Klauer" w:date="2015-03-14T16:13:00Z">
        <w:r w:rsidR="00E50AD8" w:rsidDel="00831B8B">
          <w:rPr>
            <w:rFonts w:eastAsiaTheme="minorEastAsia"/>
          </w:rPr>
          <w:delText xml:space="preserve">for </w:delText>
        </w:r>
      </w:del>
      <w:ins w:id="379" w:author="Christian Klauer" w:date="2015-03-14T16:13:00Z">
        <w:r w:rsidR="00831B8B">
          <w:rPr>
            <w:rFonts w:eastAsiaTheme="minorEastAsia"/>
          </w:rPr>
          <w:t xml:space="preserve">of </w:t>
        </w:r>
      </w:ins>
      <w:r w:rsidR="00E50AD8">
        <w:rPr>
          <w:rFonts w:eastAsiaTheme="minorEastAsia"/>
        </w:rPr>
        <w:t xml:space="preserve">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t>
      </w:r>
      <w:del w:id="380" w:author="Christian Klauer" w:date="2015-03-14T16:13:00Z">
        <w:r w:rsidDel="00831B8B">
          <w:rPr>
            <w:rFonts w:eastAsiaTheme="minorEastAsia"/>
          </w:rPr>
          <w:delText xml:space="preserve">was </w:delText>
        </w:r>
      </w:del>
      <w:ins w:id="381" w:author="Christian Klauer" w:date="2015-03-14T16:13:00Z">
        <w:r w:rsidR="00831B8B">
          <w:rPr>
            <w:rFonts w:eastAsiaTheme="minorEastAsia"/>
          </w:rPr>
          <w:t xml:space="preserve">is </w:t>
        </w:r>
      </w:ins>
      <w:r>
        <w:rPr>
          <w:rFonts w:eastAsiaTheme="minorEastAsia"/>
        </w:rPr>
        <w:t>used to map the data into kernel space.</w:t>
      </w:r>
    </w:p>
    <w:p w14:paraId="2801105B" w14:textId="77777777" w:rsidR="009D3F36" w:rsidRDefault="009D3F36" w:rsidP="00735ED3">
      <w:pPr>
        <w:pStyle w:val="berschrift2"/>
        <w:numPr>
          <w:ilvl w:val="1"/>
          <w:numId w:val="1"/>
        </w:numPr>
      </w:pPr>
      <w:bookmarkStart w:id="382" w:name="_Ref411940839"/>
      <w:bookmarkStart w:id="383" w:name="_Toc413454155"/>
      <w:r>
        <w:t>Data fusion model</w:t>
      </w:r>
      <w:bookmarkEnd w:id="382"/>
      <w:bookmarkEnd w:id="383"/>
    </w:p>
    <w:p w14:paraId="4BDD4D0C" w14:textId="77777777"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14:paraId="03E1A4F9" w14:textId="33436A85" w:rsidR="00810470" w:rsidRDefault="00810470" w:rsidP="00810470">
      <w:pPr>
        <w:pStyle w:val="Listenabsatz"/>
        <w:numPr>
          <w:ilvl w:val="0"/>
          <w:numId w:val="3"/>
        </w:numPr>
      </w:pPr>
      <w:r>
        <w:t xml:space="preserve">Feature level fusion – selects the most important features </w:t>
      </w:r>
      <w:r w:rsidR="009C4996">
        <w:t>from</w:t>
      </w:r>
      <w:r>
        <w:t xml:space="preserve"> the extracted features </w:t>
      </w:r>
      <w:ins w:id="384" w:author="Christian Klauer" w:date="2015-03-14T16:13:00Z">
        <w:r w:rsidR="00831B8B">
          <w:t>out of the</w:t>
        </w:r>
      </w:ins>
      <w:del w:id="385" w:author="Christian Klauer" w:date="2015-03-14T16:13:00Z">
        <w:r w:rsidDel="00831B8B">
          <w:delText xml:space="preserve">from </w:delText>
        </w:r>
      </w:del>
      <w:r>
        <w:t xml:space="preserve"> feature domains</w:t>
      </w:r>
    </w:p>
    <w:p w14:paraId="02828F3F" w14:textId="1F19E184" w:rsidR="00810470" w:rsidRDefault="00810470" w:rsidP="00810470">
      <w:pPr>
        <w:pStyle w:val="Listenabsatz"/>
        <w:numPr>
          <w:ilvl w:val="0"/>
          <w:numId w:val="3"/>
        </w:numPr>
      </w:pPr>
      <w:r>
        <w:t xml:space="preserve">Classifier level fusion – fuses the outputs of the four classifiers </w:t>
      </w:r>
      <w:commentRangeStart w:id="386"/>
      <w:r>
        <w:t>from</w:t>
      </w:r>
      <w:commentRangeEnd w:id="386"/>
      <w:r w:rsidR="00831B8B">
        <w:rPr>
          <w:rStyle w:val="Kommentarzeichen"/>
        </w:rPr>
        <w:commentReference w:id="386"/>
      </w:r>
      <w:r>
        <w:t xml:space="preserve"> the four feature domains and the classifier </w:t>
      </w:r>
      <w:r w:rsidR="009C4996">
        <w:t>of</w:t>
      </w:r>
      <w:r>
        <w:t xml:space="preserve"> the most important features from all feature domains</w:t>
      </w:r>
      <w:ins w:id="387" w:author="Christian Klauer" w:date="2015-03-14T16:15:00Z">
        <w:r w:rsidR="00831B8B">
          <w:t>.</w:t>
        </w:r>
      </w:ins>
      <w:del w:id="388" w:author="Christian Klauer" w:date="2015-03-14T16:15:00Z">
        <w:r w:rsidDel="00831B8B">
          <w:delText xml:space="preserve"> </w:delText>
        </w:r>
      </w:del>
    </w:p>
    <w:p w14:paraId="65BE0C7F" w14:textId="77777777" w:rsidR="00810470" w:rsidRDefault="00810470" w:rsidP="00810470">
      <w:pPr>
        <w:pStyle w:val="Listenabsatz"/>
        <w:numPr>
          <w:ilvl w:val="0"/>
          <w:numId w:val="3"/>
        </w:numPr>
      </w:pPr>
      <w:r>
        <w:t>Decision level fusion – decides to which component class in the recognition database the component belongs. I</w:t>
      </w:r>
      <w:r w:rsidR="009C4996">
        <w:t>f</w:t>
      </w:r>
      <w:r>
        <w:t xml:space="preserve"> the component does </w:t>
      </w:r>
      <w:commentRangeStart w:id="389"/>
      <w:r>
        <w:t xml:space="preserve">not belong to none </w:t>
      </w:r>
      <w:commentRangeEnd w:id="389"/>
      <w:r w:rsidR="00831B8B">
        <w:rPr>
          <w:rStyle w:val="Kommentarzeichen"/>
        </w:rPr>
        <w:commentReference w:id="389"/>
      </w:r>
      <w:r>
        <w:t xml:space="preserve">of the classes it is classified an unknown component </w:t>
      </w:r>
    </w:p>
    <w:p w14:paraId="46F24F36" w14:textId="77777777"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14:paraId="58D5AAC0" w14:textId="77777777" w:rsidR="009D3F36" w:rsidRDefault="009D3F36" w:rsidP="009D3F36"/>
    <w:p w14:paraId="18046351" w14:textId="77777777" w:rsidR="009D3F36" w:rsidRDefault="009D3F36" w:rsidP="009D3F36">
      <w:pPr>
        <w:keepNext/>
        <w:jc w:val="center"/>
      </w:pPr>
      <w:commentRangeStart w:id="390"/>
      <w:r>
        <w:rPr>
          <w:noProof/>
          <w:lang w:val="de-DE" w:eastAsia="de-DE"/>
        </w:rPr>
        <w:drawing>
          <wp:inline distT="0" distB="0" distL="0" distR="0" wp14:anchorId="2602838D" wp14:editId="497D71EB">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commentRangeEnd w:id="390"/>
      <w:r w:rsidR="00EC51AA">
        <w:rPr>
          <w:rStyle w:val="Kommentarzeichen"/>
        </w:rPr>
        <w:commentReference w:id="390"/>
      </w:r>
    </w:p>
    <w:p w14:paraId="7B62CC8D" w14:textId="77777777" w:rsidR="009D3F36" w:rsidRDefault="009D3F36" w:rsidP="009D3F36">
      <w:pPr>
        <w:pStyle w:val="Beschriftung"/>
        <w:jc w:val="center"/>
      </w:pPr>
      <w:bookmarkStart w:id="391" w:name="_Ref409106901"/>
      <w:bookmarkStart w:id="392" w:name="_Toc413454251"/>
      <w:r>
        <w:t xml:space="preserve">Figure </w:t>
      </w:r>
      <w:r w:rsidR="005C22C8">
        <w:fldChar w:fldCharType="begin"/>
      </w:r>
      <w:r w:rsidR="005C22C8">
        <w:instrText xml:space="preserve"> SEQ Figure \* ARABIC </w:instrText>
      </w:r>
      <w:r w:rsidR="005C22C8">
        <w:fldChar w:fldCharType="separate"/>
      </w:r>
      <w:r w:rsidR="00933F6A">
        <w:rPr>
          <w:noProof/>
        </w:rPr>
        <w:t>42</w:t>
      </w:r>
      <w:r w:rsidR="005C22C8">
        <w:rPr>
          <w:noProof/>
        </w:rPr>
        <w:fldChar w:fldCharType="end"/>
      </w:r>
      <w:bookmarkEnd w:id="391"/>
      <w:r>
        <w:t>: Data fusion model</w:t>
      </w:r>
      <w:bookmarkEnd w:id="392"/>
    </w:p>
    <w:p w14:paraId="184E2AEC" w14:textId="77777777" w:rsidR="009D3F36" w:rsidRPr="0021100B" w:rsidRDefault="009D3F36" w:rsidP="00735ED3">
      <w:pPr>
        <w:pStyle w:val="berschrift3"/>
        <w:numPr>
          <w:ilvl w:val="2"/>
          <w:numId w:val="1"/>
        </w:numPr>
      </w:pPr>
      <w:bookmarkStart w:id="393" w:name="_Toc413454156"/>
      <w:r>
        <w:t>Feature level fusion</w:t>
      </w:r>
      <w:bookmarkEnd w:id="393"/>
    </w:p>
    <w:p w14:paraId="09D15037" w14:textId="50383FAE" w:rsidR="0006347A" w:rsidRDefault="00870F69" w:rsidP="009D3F36">
      <w:r>
        <w:t xml:space="preserve">The inputs </w:t>
      </w:r>
      <w:del w:id="394" w:author="Christian Klauer" w:date="2015-03-14T16:17:00Z">
        <w:r w:rsidDel="00F15E4F">
          <w:delText xml:space="preserve">for </w:delText>
        </w:r>
      </w:del>
      <w:ins w:id="395" w:author="Christian Klauer" w:date="2015-03-14T16:17:00Z">
        <w:r w:rsidR="00F15E4F">
          <w:t xml:space="preserve">to </w:t>
        </w:r>
      </w:ins>
      <w:r>
        <w:t xml:space="preserve">the feature selection process are the extracted features </w:t>
      </w:r>
      <w:r w:rsidR="009C4996">
        <w:t>from</w:t>
      </w:r>
      <w:r>
        <w:t xml:space="preserve"> the feature extraction process. The features are extracted from four different </w:t>
      </w:r>
      <w:commentRangeStart w:id="396"/>
      <w:del w:id="397" w:author="Christian Klauer" w:date="2015-03-14T18:08:00Z">
        <w:r w:rsidDel="00AD1343">
          <w:delText xml:space="preserve">ranges </w:delText>
        </w:r>
      </w:del>
      <w:ins w:id="398" w:author="Christian Klauer" w:date="2015-03-14T18:08:00Z">
        <w:r w:rsidR="00AD1343">
          <w:t xml:space="preserve">categories </w:t>
        </w:r>
        <w:commentRangeEnd w:id="396"/>
        <w:r w:rsidR="00AD1343">
          <w:rPr>
            <w:rStyle w:val="Kommentarzeichen"/>
          </w:rPr>
          <w:commentReference w:id="396"/>
        </w:r>
      </w:ins>
      <w:r>
        <w:t xml:space="preserve">of properties </w:t>
      </w:r>
      <w:del w:id="400" w:author="Christian Klauer" w:date="2015-03-14T18:08:00Z">
        <w:r w:rsidDel="00AD1343">
          <w:delText xml:space="preserve">which are </w:delText>
        </w:r>
      </w:del>
      <w:r>
        <w:t>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14:paraId="3DFF1576" w14:textId="13BA9217"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w:t>
      </w:r>
      <w:del w:id="401" w:author="Christian Klauer" w:date="2015-03-14T18:09:00Z">
        <w:r w:rsidDel="00AD1343">
          <w:delText xml:space="preserve">for </w:delText>
        </w:r>
      </w:del>
      <w:ins w:id="402" w:author="Christian Klauer" w:date="2015-03-14T18:09:00Z">
        <w:r w:rsidR="00AD1343">
          <w:t xml:space="preserve">to </w:t>
        </w:r>
      </w:ins>
      <w:r>
        <w:t xml:space="preserve">a classifier in the classifier fusion step. This approach is based on the idea that a combination of features from different feature ranges can improve the estimation accuracy of a classifier. </w:t>
      </w:r>
    </w:p>
    <w:p w14:paraId="7DE734A4" w14:textId="70F9912C"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w:t>
      </w:r>
      <w:del w:id="403" w:author="Christian Klauer" w:date="2015-03-14T18:11:00Z">
        <w:r w:rsidR="009821AC" w:rsidDel="00AA2BED">
          <w:delText xml:space="preserve">get </w:delText>
        </w:r>
      </w:del>
      <w:ins w:id="404" w:author="Christian Klauer" w:date="2015-03-14T18:11:00Z">
        <w:r w:rsidR="00AA2BED">
          <w:t xml:space="preserve">obtain </w:t>
        </w:r>
      </w:ins>
      <w:r w:rsidR="009821AC">
        <w:t xml:space="preserve">the most important features. </w:t>
      </w:r>
    </w:p>
    <w:p w14:paraId="29DB838C" w14:textId="4DBA44D8"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w:t>
      </w:r>
      <w:ins w:id="405" w:author="Christian Klauer" w:date="2015-03-14T18:11:00Z">
        <w:r w:rsidR="00AA2BED">
          <w:t>,</w:t>
        </w:r>
      </w:ins>
      <w:r w:rsidR="001E30A1">
        <w:t xml:space="preserve">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w:t>
      </w:r>
      <w:proofErr w:type="gramStart"/>
      <w:r w:rsidR="001E30A1">
        <w:lastRenderedPageBreak/>
        <w:t>segmentation based</w:t>
      </w:r>
      <w:proofErr w:type="gramEnd"/>
      <w:r w:rsidR="001E30A1">
        <w:t xml:space="preserve"> features contain missing val</w:t>
      </w:r>
      <w:ins w:id="406" w:author="Christian Klauer" w:date="2015-03-14T18:12:00Z">
        <w:r w:rsidR="00AA2BED">
          <w:t>u</w:t>
        </w:r>
      </w:ins>
      <w:r w:rsidR="001E30A1">
        <w:t xml:space="preserve">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End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All missing val</w:t>
      </w:r>
      <w:ins w:id="407" w:author="Christian Klauer" w:date="2015-03-14T18:16:00Z">
        <w:r w:rsidR="00AA2BED">
          <w:t>u</w:t>
        </w:r>
      </w:ins>
      <w:r w:rsidR="002E0E5A">
        <w:t xml:space="preserve">es were used for training the classifier, </w:t>
      </w:r>
      <w:del w:id="408" w:author="Christian Klauer" w:date="2015-03-14T18:16:00Z">
        <w:r w:rsidR="002E0E5A" w:rsidDel="00AA2BED">
          <w:delText xml:space="preserve">so </w:delText>
        </w:r>
      </w:del>
      <w:ins w:id="409" w:author="Christian Klauer" w:date="2015-03-14T18:16:00Z">
        <w:r w:rsidR="00AA2BED">
          <w:t xml:space="preserve">such </w:t>
        </w:r>
      </w:ins>
      <w:r w:rsidR="002E0E5A">
        <w:t>that the test data do</w:t>
      </w:r>
      <w:ins w:id="410" w:author="Christian Klauer" w:date="2015-03-14T18:16:00Z">
        <w:r w:rsidR="00AA2BED">
          <w:t>es</w:t>
        </w:r>
      </w:ins>
      <w:r w:rsidR="002E0E5A">
        <w:t xml:space="preserve">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14:paraId="65525106" w14:textId="061EC70F" w:rsidR="000A4613" w:rsidRDefault="002E0E5A" w:rsidP="009D3F36">
      <w:r>
        <w:t>After replacing missing values, t</w:t>
      </w:r>
      <w:r w:rsidR="009821AC">
        <w:t xml:space="preserve">he features </w:t>
      </w:r>
      <w:del w:id="411" w:author="Christian Klauer" w:date="2015-03-14T18:17:00Z">
        <w:r w:rsidR="009821AC" w:rsidDel="00AA2BED">
          <w:delText xml:space="preserve">with </w:delText>
        </w:r>
      </w:del>
      <w:ins w:id="412" w:author="Christian Klauer" w:date="2015-03-14T18:17:00Z">
        <w:r w:rsidR="00AA2BED">
          <w:t xml:space="preserve">subjected to </w:t>
        </w:r>
      </w:ins>
      <w:r w:rsidR="009821AC">
        <w:t xml:space="preserve">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14:paraId="21FB31BE" w14:textId="77777777" w:rsidR="009D3F36" w:rsidRDefault="009D3F36" w:rsidP="00735ED3">
      <w:pPr>
        <w:pStyle w:val="berschrift3"/>
        <w:numPr>
          <w:ilvl w:val="2"/>
          <w:numId w:val="1"/>
        </w:numPr>
      </w:pPr>
      <w:bookmarkStart w:id="413" w:name="_Toc413454157"/>
      <w:r>
        <w:t>Classifier level fusion</w:t>
      </w:r>
      <w:bookmarkEnd w:id="413"/>
    </w:p>
    <w:p w14:paraId="3CB00257" w14:textId="45271133"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End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w:t>
      </w:r>
      <w:ins w:id="414" w:author="Christian Klauer" w:date="2015-03-14T18:18:00Z">
        <w:r w:rsidR="00AA2BED">
          <w:t>,</w:t>
        </w:r>
      </w:ins>
      <w:r>
        <w:t xml:space="preserve">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w:t>
      </w:r>
      <w:proofErr w:type="gramStart"/>
      <w:r>
        <w:t>data based</w:t>
      </w:r>
      <w:proofErr w:type="gramEnd"/>
      <w:r>
        <w:t xml:space="preserve"> on the most </w:t>
      </w:r>
      <w:commentRangeStart w:id="415"/>
      <w:r>
        <w:t xml:space="preserve">important features of </w:t>
      </w:r>
      <w:r w:rsidR="00D40575">
        <w:t xml:space="preserve">the </w:t>
      </w:r>
      <w:r>
        <w:t xml:space="preserve">important features </w:t>
      </w:r>
      <w:commentRangeEnd w:id="415"/>
      <w:r w:rsidR="00A42EF3">
        <w:rPr>
          <w:rStyle w:val="Kommentarzeichen"/>
        </w:rPr>
        <w:commentReference w:id="415"/>
      </w:r>
      <w:r>
        <w:t xml:space="preserve">of all feature extraction algorithms. The largest </w:t>
      </w:r>
      <w:proofErr w:type="gramStart"/>
      <w:r>
        <w:t>group</w:t>
      </w:r>
      <w:del w:id="416" w:author="Christian Klauer" w:date="2015-03-14T18:30:00Z">
        <w:r w:rsidDel="00A42EF3">
          <w:delText>s</w:delText>
        </w:r>
      </w:del>
      <w:r>
        <w:t xml:space="preserve"> of classifier fusion methods operate</w:t>
      </w:r>
      <w:proofErr w:type="gramEnd"/>
      <w:r>
        <w:t xml:space="preserve"> on classifiers </w:t>
      </w:r>
      <w:del w:id="417" w:author="Christian Klauer" w:date="2015-03-14T18:30:00Z">
        <w:r w:rsidDel="00A42EF3">
          <w:delText xml:space="preserve">which </w:delText>
        </w:r>
      </w:del>
      <w:r>
        <w:t>produc</w:t>
      </w:r>
      <w:ins w:id="418" w:author="Christian Klauer" w:date="2015-03-14T18:30:00Z">
        <w:r w:rsidR="00A42EF3">
          <w:t>ing</w:t>
        </w:r>
      </w:ins>
      <w:del w:id="419" w:author="Christian Klauer" w:date="2015-03-14T18:30:00Z">
        <w:r w:rsidDel="00A42EF3">
          <w:delText>e</w:delText>
        </w:r>
      </w:del>
      <w:r>
        <w:t xml:space="preserve"> so-called soft outputs. The outputs are real values in range [0, 1]</w:t>
      </w:r>
      <w:r w:rsidR="00EE5807">
        <w:t xml:space="preserve"> </w:t>
      </w:r>
      <w:sdt>
        <w:sdtPr>
          <w:id w:val="-631941728"/>
          <w:citation/>
        </w:sdtPr>
        <w:sdtEnd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w:t>
      </w:r>
      <w:proofErr w:type="gramStart"/>
      <w:r>
        <w:t>votes can be normalized by the number of trees to get a soft output</w:t>
      </w:r>
      <w:proofErr w:type="gramEnd"/>
      <w:r>
        <w:t xml:space="preserve">. </w:t>
      </w:r>
    </w:p>
    <w:p w14:paraId="4756A5E9" w14:textId="52101791" w:rsidR="009D3F36" w:rsidRDefault="009D3F36" w:rsidP="009D3F36">
      <w:r>
        <w:t xml:space="preserve">In this approach the simple weighted vote scheme (SWV) is used to combine the five classifiers </w:t>
      </w:r>
      <w:sdt>
        <w:sdtPr>
          <w:id w:val="-2097094176"/>
          <w:citation/>
        </w:sdtPr>
        <w:sdtEnd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t>
      </w:r>
      <w:del w:id="420" w:author="Christian Klauer" w:date="2015-03-14T18:31:00Z">
        <w:r w:rsidDel="009A1ABC">
          <w:rPr>
            <w:rFonts w:eastAsiaTheme="minorEastAsia"/>
          </w:rPr>
          <w:delText xml:space="preserve">which </w:delText>
        </w:r>
      </w:del>
      <w:ins w:id="421" w:author="Christian Klauer" w:date="2015-03-14T18:31:00Z">
        <w:r w:rsidR="009A1ABC">
          <w:rPr>
            <w:rFonts w:eastAsiaTheme="minorEastAsia"/>
          </w:rPr>
          <w:t xml:space="preserve">that </w:t>
        </w:r>
      </w:ins>
      <w:r>
        <w:rPr>
          <w:rFonts w:eastAsiaTheme="minorEastAsia"/>
        </w:rPr>
        <w:t>represents the probabilit</w:t>
      </w:r>
      <w:r w:rsidR="00D462D3">
        <w:rPr>
          <w:rFonts w:eastAsiaTheme="minorEastAsia"/>
        </w:rPr>
        <w:t>y</w:t>
      </w:r>
      <w:ins w:id="422" w:author="Christian Klauer" w:date="2015-03-14T18:32:00Z">
        <w:r w:rsidR="009A1ABC">
          <w:rPr>
            <w:rFonts w:eastAsiaTheme="minorEastAsia"/>
          </w:rPr>
          <w:t xml:space="preserve"> of a sample belonging to </w:t>
        </w:r>
      </w:ins>
      <w:del w:id="423" w:author="Christian Klauer" w:date="2015-03-14T18:33:00Z">
        <w:r w:rsidR="00D462D3" w:rsidDel="009A1ABC">
          <w:rPr>
            <w:rFonts w:eastAsiaTheme="minorEastAsia"/>
          </w:rPr>
          <w:delText xml:space="preserve"> that the sample is from </w:delText>
        </w:r>
      </w:del>
      <w:r w:rsidR="00D462D3">
        <w:rPr>
          <w:rFonts w:eastAsiaTheme="minorEastAsia"/>
        </w:rPr>
        <w:t>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w:t>
      </w:r>
      <w:ins w:id="424" w:author="Christian Klauer" w:date="2015-03-14T18:33:00Z">
        <w:r w:rsidR="009A1ABC">
          <w:rPr>
            <w:rFonts w:eastAsiaTheme="minorEastAsia"/>
          </w:rPr>
          <w:t>th</w:t>
        </w:r>
      </w:ins>
      <w:del w:id="425" w:author="Christian Klauer" w:date="2015-03-14T18:33:00Z">
        <w:r w:rsidDel="009A1ABC">
          <w:rPr>
            <w:rFonts w:eastAsiaTheme="minorEastAsia"/>
          </w:rPr>
          <w:delText>b</w:delText>
        </w:r>
      </w:del>
      <w:r>
        <w:rPr>
          <w:rFonts w:eastAsiaTheme="minorEastAsia"/>
        </w:rPr>
        <w:t xml:space="preserve">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commentRangeStart w:id="426"/>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w:commentRangeEnd w:id="426"/>
      <w:r w:rsidR="009A1ABC">
        <w:rPr>
          <w:rStyle w:val="Kommentarzeichen"/>
        </w:rPr>
        <w:commentReference w:id="426"/>
      </w:r>
      <w:r>
        <w:rPr>
          <w:rFonts w:eastAsiaTheme="minorEastAsia"/>
        </w:rPr>
        <w:t>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14:paraId="7B97D9D4"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14:paraId="7784C5BC" w14:textId="77777777" w:rsidTr="00B46E1E">
              <w:tc>
                <w:tcPr>
                  <w:tcW w:w="8086" w:type="dxa"/>
                </w:tcPr>
                <w:p w14:paraId="6227C178" w14:textId="77777777" w:rsidR="009D3F36" w:rsidRPr="00FF360C" w:rsidRDefault="005C22C8"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14:paraId="2A361307" w14:textId="77777777" w:rsidR="009D3F36" w:rsidRPr="00FF360C" w:rsidRDefault="009D3F36" w:rsidP="00B46E1E">
                  <w:bookmarkStart w:id="427" w:name="_Ref408260184"/>
                  <w:r>
                    <w:t>(</w:t>
                  </w:r>
                  <w:r w:rsidR="005C22C8">
                    <w:fldChar w:fldCharType="begin"/>
                  </w:r>
                  <w:r w:rsidR="005C22C8">
                    <w:instrText xml:space="preserve"> SEQ Equation \* ARABIC </w:instrText>
                  </w:r>
                  <w:r w:rsidR="005C22C8">
                    <w:fldChar w:fldCharType="separate"/>
                  </w:r>
                  <w:r w:rsidR="00933F6A">
                    <w:rPr>
                      <w:noProof/>
                    </w:rPr>
                    <w:t>60</w:t>
                  </w:r>
                  <w:r w:rsidR="005C22C8">
                    <w:rPr>
                      <w:noProof/>
                    </w:rPr>
                    <w:fldChar w:fldCharType="end"/>
                  </w:r>
                  <w:r>
                    <w:t>)</w:t>
                  </w:r>
                  <w:bookmarkEnd w:id="427"/>
                </w:p>
              </w:tc>
            </w:tr>
          </w:tbl>
          <w:p w14:paraId="3BA2C777" w14:textId="77777777" w:rsidR="009D3F36" w:rsidRDefault="009D3F36" w:rsidP="00B46E1E">
            <w:pPr>
              <w:rPr>
                <w:rFonts w:ascii="Calibri" w:eastAsia="Calibri" w:hAnsi="Calibri" w:cs="Times New Roman"/>
              </w:rPr>
            </w:pPr>
          </w:p>
        </w:tc>
        <w:tc>
          <w:tcPr>
            <w:tcW w:w="648" w:type="dxa"/>
          </w:tcPr>
          <w:p w14:paraId="6ECAF7F8" w14:textId="77777777" w:rsidR="009D3F36" w:rsidRPr="00FF360C" w:rsidRDefault="009D3F36" w:rsidP="00B46E1E"/>
        </w:tc>
      </w:tr>
      <w:tr w:rsidR="009D3F36" w:rsidRPr="00FF360C" w14:paraId="6078B237"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14:paraId="5CDFDAB6" w14:textId="77777777" w:rsidTr="00B46E1E">
              <w:tc>
                <w:tcPr>
                  <w:tcW w:w="8086" w:type="dxa"/>
                </w:tcPr>
                <w:p w14:paraId="0B8C9A39" w14:textId="77777777" w:rsidR="009D3F36" w:rsidRPr="00FF360C" w:rsidRDefault="005C22C8"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14:paraId="2C052818" w14:textId="77777777" w:rsidR="009D3F36" w:rsidRPr="00FF360C" w:rsidRDefault="009D3F36" w:rsidP="00B46E1E">
                  <w:r>
                    <w:t>(</w:t>
                  </w:r>
                  <w:r w:rsidR="005C22C8">
                    <w:fldChar w:fldCharType="begin"/>
                  </w:r>
                  <w:r w:rsidR="005C22C8">
                    <w:instrText xml:space="preserve"> SEQ Equation \* ARABIC </w:instrText>
                  </w:r>
                  <w:r w:rsidR="005C22C8">
                    <w:fldChar w:fldCharType="separate"/>
                  </w:r>
                  <w:r w:rsidR="00933F6A">
                    <w:rPr>
                      <w:noProof/>
                    </w:rPr>
                    <w:t>61</w:t>
                  </w:r>
                  <w:r w:rsidR="005C22C8">
                    <w:rPr>
                      <w:noProof/>
                    </w:rPr>
                    <w:fldChar w:fldCharType="end"/>
                  </w:r>
                  <w:r>
                    <w:t>)</w:t>
                  </w:r>
                </w:p>
              </w:tc>
            </w:tr>
          </w:tbl>
          <w:p w14:paraId="12D66896" w14:textId="77777777" w:rsidR="009D3F36" w:rsidRDefault="009D3F36" w:rsidP="00B46E1E">
            <w:pPr>
              <w:rPr>
                <w:rFonts w:ascii="Calibri" w:eastAsia="Calibri" w:hAnsi="Calibri" w:cs="Times New Roman"/>
              </w:rPr>
            </w:pPr>
          </w:p>
        </w:tc>
        <w:tc>
          <w:tcPr>
            <w:tcW w:w="648" w:type="dxa"/>
          </w:tcPr>
          <w:p w14:paraId="46770E9F" w14:textId="77777777" w:rsidR="009D3F36" w:rsidRPr="00FF360C" w:rsidRDefault="009D3F36" w:rsidP="00B46E1E"/>
        </w:tc>
      </w:tr>
    </w:tbl>
    <w:p w14:paraId="1159DAA0" w14:textId="77777777" w:rsidR="009D3F36" w:rsidRDefault="009D3F36" w:rsidP="009D3F36"/>
    <w:p w14:paraId="3F24DC28" w14:textId="77777777" w:rsidR="009D3F36" w:rsidRDefault="007E75BA" w:rsidP="00735ED3">
      <w:pPr>
        <w:pStyle w:val="berschrift3"/>
        <w:numPr>
          <w:ilvl w:val="2"/>
          <w:numId w:val="1"/>
        </w:numPr>
      </w:pPr>
      <w:bookmarkStart w:id="428" w:name="_Toc413454158"/>
      <w:r>
        <w:t xml:space="preserve">Decision level fusion with </w:t>
      </w:r>
      <w:proofErr w:type="spellStart"/>
      <w:r>
        <w:t>Dempster</w:t>
      </w:r>
      <w:proofErr w:type="spellEnd"/>
      <w:r>
        <w:t>-Shafer theory</w:t>
      </w:r>
      <w:bookmarkEnd w:id="428"/>
    </w:p>
    <w:p w14:paraId="041EAE92" w14:textId="5F8508C9" w:rsidR="00547A08" w:rsidRDefault="00A87E9C" w:rsidP="00A87E9C">
      <w:r>
        <w:t>In this approach</w:t>
      </w:r>
      <w:ins w:id="429" w:author="Christian Klauer" w:date="2015-03-14T18:38:00Z">
        <w:r w:rsidR="00BE752C">
          <w:t>,</w:t>
        </w:r>
      </w:ins>
      <w:r>
        <w:t xml:space="preserve">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del w:id="430" w:author="Christian Klauer" w:date="2015-03-14T18:38:00Z">
        <w:r w:rsidR="00EB69C6" w:rsidDel="00BE752C">
          <w:delText>s</w:delText>
        </w:r>
      </w:del>
      <w:r w:rsidR="007E75BA">
        <w:t xml:space="preserve"> to the </w:t>
      </w:r>
      <w:del w:id="431" w:author="Christian Klauer" w:date="2015-03-14T18:39:00Z">
        <w:r w:rsidR="007E75BA" w:rsidDel="00BE752C">
          <w:delText xml:space="preserve">situation </w:delText>
        </w:r>
      </w:del>
      <w:ins w:id="432" w:author="Christian Klauer" w:date="2015-03-14T18:39:00Z">
        <w:r w:rsidR="00BE752C">
          <w:t>cases in which</w:t>
        </w:r>
      </w:ins>
      <w:del w:id="433" w:author="Christian Klauer" w:date="2015-03-14T18:39:00Z">
        <w:r w:rsidR="00EB69C6" w:rsidDel="00BE752C">
          <w:delText>where</w:delText>
        </w:r>
      </w:del>
      <w:r w:rsidR="00EB69C6">
        <w:t xml:space="preserv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w:t>
      </w:r>
      <w:del w:id="434" w:author="Christian Klauer" w:date="2015-03-14T18:39:00Z">
        <w:r w:rsidR="007E75BA" w:rsidDel="00BE752C">
          <w:rPr>
            <w:rFonts w:eastAsiaTheme="minorEastAsia"/>
          </w:rPr>
          <w:delText>from</w:delText>
        </w:r>
        <w:r w:rsidR="00EB69C6" w:rsidDel="00BE752C">
          <w:rPr>
            <w:rFonts w:eastAsiaTheme="minorEastAsia"/>
          </w:rPr>
          <w:delText xml:space="preserve"> </w:delText>
        </w:r>
      </w:del>
      <w:ins w:id="435" w:author="Christian Klauer" w:date="2015-03-14T18:39:00Z">
        <w:r w:rsidR="00BE752C">
          <w:rPr>
            <w:rFonts w:eastAsiaTheme="minorEastAsia"/>
          </w:rPr>
          <w:t xml:space="preserve">out of </w:t>
        </w:r>
      </w:ins>
      <w:r w:rsidR="00EB69C6">
        <w:rPr>
          <w:rFonts w:eastAsiaTheme="minorEastAsia"/>
        </w:rPr>
        <w:t xml:space="preserve">class </w:t>
      </w:r>
      <w:proofErr w:type="spellStart"/>
      <w:r w:rsidR="00EB69C6">
        <w:rPr>
          <w:rFonts w:eastAsiaTheme="minorEastAsia"/>
        </w:rPr>
        <w:t>i</w:t>
      </w:r>
      <w:proofErr w:type="spellEnd"/>
      <w:r w:rsidR="00EB69C6">
        <w:rPr>
          <w:rFonts w:eastAsiaTheme="minorEastAsia"/>
        </w:rPr>
        <w:t xml:space="preserve">.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w:t>
      </w:r>
      <w:del w:id="436" w:author="Christian Klauer" w:date="2015-03-14T18:39:00Z">
        <w:r w:rsidR="00EB69C6" w:rsidDel="00BE752C">
          <w:delText xml:space="preserve">situation </w:delText>
        </w:r>
      </w:del>
      <w:ins w:id="437" w:author="Christian Klauer" w:date="2015-03-14T18:39:00Z">
        <w:r w:rsidR="00BE752C">
          <w:t>case in which</w:t>
        </w:r>
      </w:ins>
      <w:del w:id="438" w:author="Christian Klauer" w:date="2015-03-14T18:40:00Z">
        <w:r w:rsidR="00EB69C6" w:rsidDel="00BE752C">
          <w:delText>where</w:delText>
        </w:r>
      </w:del>
      <w:r w:rsidR="00EB69C6">
        <w:t xml:space="preserv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class </w:t>
      </w:r>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w:t>
      </w:r>
      <w:commentRangeStart w:id="439"/>
      <w:ins w:id="440" w:author="Christian Klauer" w:date="2015-03-14T18:40:00Z">
        <w:r w:rsidR="00EE4C97">
          <w:t xml:space="preserve">each </w:t>
        </w:r>
        <w:commentRangeEnd w:id="439"/>
        <w:r w:rsidR="00EE4C97">
          <w:rPr>
            <w:rStyle w:val="Kommentarzeichen"/>
          </w:rPr>
          <w:commentReference w:id="439"/>
        </w:r>
      </w:ins>
      <w:r w:rsidR="00157E0A">
        <w:t xml:space="preserve">component </w:t>
      </w:r>
      <m:oMath>
        <m:r>
          <w:rPr>
            <w:rFonts w:ascii="Cambria Math" w:hAnsi="Cambria Math"/>
          </w:rPr>
          <m:t>i</m:t>
        </m:r>
      </m:oMath>
      <w:r>
        <w:t xml:space="preserve"> can be interpreted as a score</w:t>
      </w:r>
      <w:ins w:id="442" w:author="Christian Klauer" w:date="2015-03-14T18:41:00Z">
        <w:r w:rsidR="00EE4C97">
          <w:t xml:space="preserve"> describing</w:t>
        </w:r>
      </w:ins>
      <w:r>
        <w:t xml:space="preserve"> that the d</w:t>
      </w:r>
      <w:r w:rsidR="00157E0A">
        <w:t xml:space="preserve">etected </w:t>
      </w:r>
      <w:r w:rsidR="003F3503">
        <w:rPr>
          <w:rFonts w:eastAsiaTheme="minorEastAsia"/>
        </w:rPr>
        <w:t xml:space="preserve">component </w:t>
      </w:r>
      <w:commentRangeStart w:id="443"/>
      <w:r w:rsidR="00157E0A">
        <w:t xml:space="preserve">is from </w:t>
      </w:r>
      <w:commentRangeEnd w:id="443"/>
      <w:r w:rsidR="00F742A5">
        <w:rPr>
          <w:rStyle w:val="Kommentarzeichen"/>
        </w:rPr>
        <w:commentReference w:id="443"/>
      </w:r>
      <w:r w:rsidR="00157E0A">
        <w:t xml:space="preserve">component </w:t>
      </w:r>
      <m:oMath>
        <m:r>
          <w:rPr>
            <w:rFonts w:ascii="Cambria Math" w:hAnsi="Cambria Math"/>
          </w:rPr>
          <m:t>i</m:t>
        </m:r>
      </m:oMath>
      <w:r>
        <w:t xml:space="preserve">. </w:t>
      </w:r>
      <w:del w:id="444" w:author="Christian Klauer" w:date="2015-03-14T18:42:00Z">
        <w:r w:rsidDel="00F742A5">
          <w:delText xml:space="preserve">The outputs from </w:delText>
        </w:r>
      </w:del>
      <w:proofErr w:type="gramStart"/>
      <w:ins w:id="445" w:author="Christian Klauer" w:date="2015-03-14T18:42:00Z">
        <w:r w:rsidR="00F742A5">
          <w:t>A</w:t>
        </w:r>
      </w:ins>
      <w:proofErr w:type="gramEnd"/>
      <w:del w:id="446" w:author="Christian Klauer" w:date="2015-03-14T18:42:00Z">
        <w:r w:rsidDel="00F742A5">
          <w:delText>a</w:delText>
        </w:r>
      </w:del>
      <w:r>
        <w:t xml:space="preserve">ll classifier fusion outputs are combined to </w:t>
      </w:r>
      <w:del w:id="447" w:author="Christian Klauer" w:date="2015-03-14T18:42:00Z">
        <w:r w:rsidDel="00F742A5">
          <w:delText xml:space="preserve">make </w:delText>
        </w:r>
      </w:del>
      <w:ins w:id="448" w:author="Christian Klauer" w:date="2015-03-14T18:42:00Z">
        <w:r w:rsidR="00F742A5">
          <w:t xml:space="preserve">give </w:t>
        </w:r>
      </w:ins>
      <w:r>
        <w:t>a final decision</w:t>
      </w:r>
      <w:ins w:id="449" w:author="Christian Klauer" w:date="2015-03-14T18:44:00Z">
        <w:r w:rsidR="00F742A5">
          <w:t xml:space="preserve"> </w:t>
        </w:r>
      </w:ins>
      <w:del w:id="450" w:author="Christian Klauer" w:date="2015-03-14T18:44:00Z">
        <w:r w:rsidDel="00F742A5">
          <w:delText xml:space="preserve"> </w:delText>
        </w:r>
      </w:del>
      <w:ins w:id="451" w:author="Christian Klauer" w:date="2015-03-14T18:42:00Z">
        <w:r w:rsidR="00F742A5">
          <w:t xml:space="preserve">on </w:t>
        </w:r>
      </w:ins>
      <w:del w:id="452" w:author="Christian Klauer" w:date="2015-03-14T18:43:00Z">
        <w:r w:rsidDel="00F742A5">
          <w:delText>to which</w:delText>
        </w:r>
      </w:del>
      <w:ins w:id="453" w:author="Christian Klauer" w:date="2015-03-14T18:43:00Z">
        <w:r w:rsidR="00F742A5">
          <w:t xml:space="preserve">the </w:t>
        </w:r>
      </w:ins>
      <w:del w:id="454" w:author="Christian Klauer" w:date="2015-03-14T18:44:00Z">
        <w:r w:rsidDel="00F742A5">
          <w:delText xml:space="preserve"> </w:delText>
        </w:r>
        <w:commentRangeStart w:id="455"/>
        <w:r w:rsidDel="00F742A5">
          <w:delText>component the</w:delText>
        </w:r>
      </w:del>
      <w:r>
        <w:t xml:space="preserve"> examined </w:t>
      </w:r>
      <w:r w:rsidR="003F3503">
        <w:rPr>
          <w:rFonts w:eastAsiaTheme="minorEastAsia"/>
        </w:rPr>
        <w:t>component</w:t>
      </w:r>
      <w:del w:id="456" w:author="Christian Klauer" w:date="2015-03-14T18:44:00Z">
        <w:r w:rsidR="003F3503" w:rsidDel="00F742A5">
          <w:rPr>
            <w:rFonts w:eastAsiaTheme="minorEastAsia"/>
          </w:rPr>
          <w:delText xml:space="preserve"> </w:delText>
        </w:r>
        <w:commentRangeEnd w:id="455"/>
        <w:r w:rsidR="00F742A5" w:rsidDel="00F742A5">
          <w:rPr>
            <w:rStyle w:val="Kommentarzeichen"/>
          </w:rPr>
          <w:commentReference w:id="455"/>
        </w:r>
        <w:r w:rsidDel="00F742A5">
          <w:delText>belongs</w:delText>
        </w:r>
      </w:del>
      <w:r w:rsidR="00EE5807">
        <w:t xml:space="preserve"> </w:t>
      </w:r>
      <w:sdt>
        <w:sdtPr>
          <w:id w:val="-81076965"/>
          <w:citation/>
        </w:sdtPr>
        <w:sdtEnd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14:paraId="281BC7D2" w14:textId="1749F927"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w:t>
      </w:r>
      <w:r w:rsidR="00157E0A">
        <w:t>from</w:t>
      </w:r>
      <w:r>
        <w:t xml:space="preserve"> a subset of the classifier test outcomes. Therefore</w:t>
      </w:r>
      <w:ins w:id="457" w:author="Christian Klauer" w:date="2015-03-14T18:45:00Z">
        <w:r w:rsidR="00DA5EAD">
          <w:t>,</w:t>
        </w:r>
      </w:ins>
      <w:r>
        <w:t xml:space="preserv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t>
      </w:r>
      <w:commentRangeStart w:id="458"/>
      <w:del w:id="459" w:author="Christian Klauer" w:date="2015-03-14T18:45:00Z">
        <w:r w:rsidDel="00DA5EAD">
          <w:delText xml:space="preserve">where </w:delText>
        </w:r>
      </w:del>
      <w:ins w:id="460" w:author="Christian Klauer" w:date="2015-03-14T18:45:00Z">
        <w:r w:rsidR="00DA5EAD">
          <w:t>are</w:t>
        </w:r>
        <w:commentRangeEnd w:id="458"/>
        <w:r w:rsidR="00DA5EAD">
          <w:rPr>
            <w:rStyle w:val="Kommentarzeichen"/>
          </w:rPr>
          <w:commentReference w:id="458"/>
        </w:r>
        <w:r w:rsidR="00DA5EAD">
          <w:t xml:space="preserve"> </w:t>
        </w:r>
      </w:ins>
      <w:r>
        <w:t>determined according to the classifier outcome</w:t>
      </w:r>
      <w:r w:rsidR="00543985">
        <w:t xml:space="preserve"> and </w:t>
      </w:r>
      <w:r w:rsidR="00157E0A">
        <w:t xml:space="preserve">the </w:t>
      </w:r>
      <w:r w:rsidR="00543985">
        <w:t>maximum likelihood</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14:paraId="790008E0" w14:textId="77777777" w:rsidTr="00282C23">
        <w:tc>
          <w:tcPr>
            <w:tcW w:w="8086" w:type="dxa"/>
          </w:tcPr>
          <w:p w14:paraId="4CCD8048" w14:textId="77777777"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14:paraId="02BF1E74" w14:textId="77777777" w:rsidR="00F6051B" w:rsidRPr="00FF360C" w:rsidRDefault="00F6051B" w:rsidP="00282C23">
            <w:r>
              <w:t>(</w:t>
            </w:r>
            <w:r w:rsidR="005C22C8">
              <w:fldChar w:fldCharType="begin"/>
            </w:r>
            <w:r w:rsidR="005C22C8">
              <w:instrText xml:space="preserve"> SEQ Equation \* ARABIC </w:instrText>
            </w:r>
            <w:r w:rsidR="005C22C8">
              <w:fldChar w:fldCharType="separate"/>
            </w:r>
            <w:r w:rsidR="00933F6A">
              <w:rPr>
                <w:noProof/>
              </w:rPr>
              <w:t>62</w:t>
            </w:r>
            <w:r w:rsidR="005C22C8">
              <w:rPr>
                <w:noProof/>
              </w:rPr>
              <w:fldChar w:fldCharType="end"/>
            </w:r>
            <w:r>
              <w:t>)</w:t>
            </w:r>
          </w:p>
        </w:tc>
      </w:tr>
    </w:tbl>
    <w:p w14:paraId="1161772F" w14:textId="07C56EA3"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w:t>
      </w:r>
      <w:del w:id="462" w:author="Christian Klauer" w:date="2015-03-14T18:48:00Z">
        <w:r w:rsidR="00F6051B" w:rsidDel="00374560">
          <w:delText xml:space="preserve">of </w:delText>
        </w:r>
      </w:del>
      <w:ins w:id="463" w:author="Christian Klauer" w:date="2015-03-14T18:48:00Z">
        <w:r w:rsidR="00374560">
          <w:t xml:space="preserve">for </w:t>
        </w:r>
      </w:ins>
      <w:r w:rsidR="00F6051B">
        <w:t>the test</w:t>
      </w:r>
      <w:r>
        <w:t xml:space="preserve"> </w:t>
      </w:r>
      <w:r w:rsidR="00F6051B">
        <w:t xml:space="preserve">images </w:t>
      </w:r>
      <w:del w:id="464" w:author="Christian Klauer" w:date="2015-03-14T18:49:00Z">
        <w:r w:rsidR="00F6051B" w:rsidDel="00374560">
          <w:delText>are</w:delText>
        </w:r>
        <w:r w:rsidDel="00374560">
          <w:delText xml:space="preserve"> </w:delText>
        </w:r>
      </w:del>
      <w:ins w:id="465" w:author="Christian Klauer" w:date="2015-03-14T18:49:00Z">
        <w:r w:rsidR="00374560">
          <w:t xml:space="preserve">is </w:t>
        </w:r>
      </w:ins>
      <w:r>
        <w:t>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14:paraId="63260F94" w14:textId="77777777" w:rsidR="00D40575" w:rsidRDefault="00D40575" w:rsidP="00D40575">
      <w:pPr>
        <w:keepNext/>
        <w:jc w:val="center"/>
      </w:pPr>
      <w:r>
        <w:rPr>
          <w:noProof/>
          <w:lang w:val="de-DE" w:eastAsia="de-DE"/>
        </w:rPr>
        <w:lastRenderedPageBreak/>
        <w:drawing>
          <wp:inline distT="0" distB="0" distL="0" distR="0" wp14:anchorId="6C8818F6" wp14:editId="3C329858">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14:paraId="463081DF" w14:textId="77777777" w:rsidR="00D40575" w:rsidRDefault="00D40575" w:rsidP="00D40575">
      <w:pPr>
        <w:pStyle w:val="Beschriftung"/>
        <w:jc w:val="center"/>
      </w:pPr>
      <w:bookmarkStart w:id="466" w:name="_Ref411695108"/>
      <w:bookmarkStart w:id="467" w:name="_Toc413454252"/>
      <w:r>
        <w:t xml:space="preserve">Figure </w:t>
      </w:r>
      <w:r w:rsidR="005C22C8">
        <w:fldChar w:fldCharType="begin"/>
      </w:r>
      <w:r w:rsidR="005C22C8">
        <w:instrText xml:space="preserve"> SEQ Figure \* ARABIC </w:instrText>
      </w:r>
      <w:r w:rsidR="005C22C8">
        <w:fldChar w:fldCharType="separate"/>
      </w:r>
      <w:r w:rsidR="00933F6A">
        <w:rPr>
          <w:noProof/>
        </w:rPr>
        <w:t>43</w:t>
      </w:r>
      <w:r w:rsidR="005C22C8">
        <w:rPr>
          <w:noProof/>
        </w:rPr>
        <w:fldChar w:fldCharType="end"/>
      </w:r>
      <w:bookmarkEnd w:id="466"/>
      <w:r>
        <w:t>: Normal distribution of Resistor network classifier (positive test data)</w:t>
      </w:r>
      <w:bookmarkEnd w:id="467"/>
    </w:p>
    <w:p w14:paraId="4DF3316F" w14:textId="77777777" w:rsidR="00874826" w:rsidRDefault="003F4155" w:rsidP="00A87E9C">
      <w:r>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14:paraId="1B0E5F09" w14:textId="77777777" w:rsidTr="00282C23">
        <w:tc>
          <w:tcPr>
            <w:tcW w:w="8086" w:type="dxa"/>
          </w:tcPr>
          <w:p w14:paraId="05BC5EF9" w14:textId="77777777" w:rsidR="003F4155" w:rsidRPr="00FF360C" w:rsidRDefault="005C22C8"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26941C4C" w14:textId="77777777" w:rsidR="003F4155" w:rsidRPr="00FF360C" w:rsidRDefault="003F4155" w:rsidP="00282C23">
            <w:r>
              <w:t>(</w:t>
            </w:r>
            <w:r w:rsidR="005C22C8">
              <w:fldChar w:fldCharType="begin"/>
            </w:r>
            <w:r w:rsidR="005C22C8">
              <w:instrText xml:space="preserve"> SEQ Equation \* ARABIC </w:instrText>
            </w:r>
            <w:r w:rsidR="005C22C8">
              <w:fldChar w:fldCharType="separate"/>
            </w:r>
            <w:r w:rsidR="00933F6A">
              <w:rPr>
                <w:noProof/>
              </w:rPr>
              <w:t>63</w:t>
            </w:r>
            <w:r w:rsidR="005C22C8">
              <w:rPr>
                <w:noProof/>
              </w:rPr>
              <w:fldChar w:fldCharType="end"/>
            </w:r>
            <w:r>
              <w:t>)</w:t>
            </w:r>
          </w:p>
        </w:tc>
      </w:tr>
    </w:tbl>
    <w:p w14:paraId="1160A46E" w14:textId="77777777" w:rsidR="00547A08"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14:paraId="1A10BA4C" w14:textId="77777777" w:rsidTr="00282C23">
        <w:tc>
          <w:tcPr>
            <w:tcW w:w="8086" w:type="dxa"/>
          </w:tcPr>
          <w:p w14:paraId="4390C05D" w14:textId="0622A86C" w:rsidR="00547A08" w:rsidRPr="00FF360C" w:rsidRDefault="005C22C8"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r>
                      <m:rPr>
                        <m:sty m:val="p"/>
                      </m:rPr>
                      <w:rPr>
                        <w:rStyle w:val="Kommentarzeichen"/>
                      </w:rPr>
                      <w:commentReference w:id="468"/>
                    </m:r>
                  </m:den>
                </m:f>
              </m:oMath>
            </m:oMathPara>
          </w:p>
        </w:tc>
        <w:tc>
          <w:tcPr>
            <w:tcW w:w="626" w:type="dxa"/>
          </w:tcPr>
          <w:p w14:paraId="233096AA" w14:textId="77777777" w:rsidR="00547A08" w:rsidRPr="00FF360C" w:rsidRDefault="00547A08" w:rsidP="00282C23">
            <w:r>
              <w:t>(</w:t>
            </w:r>
            <w:r w:rsidR="005C22C8">
              <w:fldChar w:fldCharType="begin"/>
            </w:r>
            <w:r w:rsidR="005C22C8">
              <w:instrText xml:space="preserve"> SEQ Equation \* ARABIC </w:instrText>
            </w:r>
            <w:r w:rsidR="005C22C8">
              <w:fldChar w:fldCharType="separate"/>
            </w:r>
            <w:r w:rsidR="00933F6A">
              <w:rPr>
                <w:noProof/>
              </w:rPr>
              <w:t>64</w:t>
            </w:r>
            <w:r w:rsidR="005C22C8">
              <w:rPr>
                <w:noProof/>
              </w:rPr>
              <w:fldChar w:fldCharType="end"/>
            </w:r>
            <w:r>
              <w:t>)</w:t>
            </w:r>
          </w:p>
        </w:tc>
      </w:tr>
    </w:tbl>
    <w:p w14:paraId="0EC7B47A" w14:textId="77777777" w:rsidR="00547A08" w:rsidRDefault="00547A08" w:rsidP="00A87E9C">
      <w:pPr>
        <w:rPr>
          <w:rFonts w:eastAsiaTheme="minorEastAsia"/>
        </w:rPr>
      </w:pPr>
    </w:p>
    <w:p w14:paraId="1E636F02" w14:textId="2A0DF084" w:rsidR="00B2402A" w:rsidRDefault="00FD07EE" w:rsidP="00A87E9C">
      <w:pPr>
        <w:rPr>
          <w:rFonts w:eastAsiaTheme="minorEastAsia"/>
        </w:rPr>
      </w:pPr>
      <w:ins w:id="469" w:author="Christian Klauer" w:date="2015-03-15T16:53:00Z">
        <w:r>
          <w:rPr>
            <w:rFonts w:eastAsiaTheme="minorEastAsia"/>
          </w:rPr>
          <w:t>Herein, t</w:t>
        </w:r>
      </w:ins>
      <w:del w:id="470" w:author="Christian Klauer" w:date="2015-03-15T16:53:00Z">
        <w:r w:rsidR="0060405F" w:rsidDel="00FD07EE">
          <w:rPr>
            <w:rFonts w:eastAsiaTheme="minorEastAsia"/>
          </w:rPr>
          <w:delText>T</w:delText>
        </w:r>
      </w:del>
      <w:r w:rsidR="0060405F">
        <w:rPr>
          <w:rFonts w:eastAsiaTheme="minorEastAsia"/>
        </w:rPr>
        <w:t xml:space="preserve">he number of possible </w:t>
      </w:r>
      <w:r w:rsidR="003F4155">
        <w:rPr>
          <w:rFonts w:eastAsiaTheme="minorEastAsia"/>
        </w:rPr>
        <w:t xml:space="preserve">component </w:t>
      </w:r>
      <w:r w:rsidR="00EB69C6">
        <w:rPr>
          <w:rFonts w:eastAsiaTheme="minorEastAsia"/>
        </w:rPr>
        <w:t>classes</w:t>
      </w:r>
      <w:r w:rsidR="0060405F">
        <w:rPr>
          <w:rFonts w:eastAsiaTheme="minorEastAsia"/>
        </w:rPr>
        <w:t xml:space="preserve"> is</w:t>
      </w:r>
      <w:ins w:id="471" w:author="Christian Klauer" w:date="2015-03-15T16:53:00Z">
        <w:r>
          <w:rPr>
            <w:rFonts w:eastAsiaTheme="minorEastAsia"/>
          </w:rPr>
          <w:t xml:space="preserve"> denoted by</w:t>
        </w:r>
      </w:ins>
      <w:r w:rsidR="0060405F">
        <w:rPr>
          <w:rFonts w:eastAsiaTheme="minorEastAsia"/>
        </w:rPr>
        <w:t xml:space="preserve"> </w:t>
      </w:r>
      <m:oMath>
        <m:r>
          <w:rPr>
            <w:rFonts w:ascii="Cambria Math" w:eastAsiaTheme="minorEastAsia" w:hAnsi="Cambria Math"/>
          </w:rPr>
          <m:t>n</m:t>
        </m:r>
      </m:oMath>
      <w:r w:rsidR="0060405F">
        <w:rPr>
          <w:rFonts w:eastAsiaTheme="minorEastAsia"/>
        </w:rPr>
        <w:t xml:space="preserve"> </w:t>
      </w:r>
      <w:r w:rsidR="00874826">
        <w:rPr>
          <w:rFonts w:eastAsiaTheme="minorEastAsia"/>
        </w:rPr>
        <w:t xml:space="preserve">and </w:t>
      </w:r>
      <w:r w:rsidR="008C7D44">
        <w:rPr>
          <w:rFonts w:eastAsiaTheme="minorEastAsia"/>
        </w:rPr>
        <w:t>consist</w:t>
      </w:r>
      <w:ins w:id="472" w:author="Christian Klauer" w:date="2015-03-15T16:53:00Z">
        <w:r>
          <w:rPr>
            <w:rFonts w:eastAsiaTheme="minorEastAsia"/>
          </w:rPr>
          <w:t>s</w:t>
        </w:r>
      </w:ins>
      <w:r w:rsidR="008C7D44">
        <w:rPr>
          <w:rFonts w:eastAsiaTheme="minorEastAsia"/>
        </w:rPr>
        <w:t xml:space="preserve"> of the number of classifiers</w:t>
      </w:r>
      <w:ins w:id="473" w:author="Christian Klauer" w:date="2015-03-15T16:53:00Z">
        <w:r>
          <w:rPr>
            <w:rFonts w:eastAsiaTheme="minorEastAsia"/>
          </w:rPr>
          <w:t xml:space="preserve"> </w:t>
        </w:r>
        <m:oMath>
          <m:r>
            <w:rPr>
              <w:rFonts w:ascii="Cambria Math" w:eastAsiaTheme="minorEastAsia" w:hAnsi="Cambria Math"/>
            </w:rPr>
            <m:t>s</m:t>
          </m:r>
        </m:oMath>
      </w:ins>
      <w:r w:rsidR="008C7D44">
        <w:rPr>
          <w:rFonts w:eastAsiaTheme="minorEastAsia"/>
        </w:rPr>
        <w:t xml:space="preserve"> (</w:t>
      </w:r>
      <w:r w:rsidR="00EB69C6">
        <w:rPr>
          <w:rFonts w:eastAsiaTheme="minorEastAsia"/>
        </w:rPr>
        <w:t>equal</w:t>
      </w:r>
      <w:ins w:id="474" w:author="Christian Klauer" w:date="2015-03-15T16:53:00Z">
        <w:r>
          <w:rPr>
            <w:rFonts w:eastAsiaTheme="minorEastAsia"/>
          </w:rPr>
          <w:t>s</w:t>
        </w:r>
      </w:ins>
      <w:r w:rsidR="00EB69C6">
        <w:rPr>
          <w:rFonts w:eastAsiaTheme="minorEastAsia"/>
        </w:rPr>
        <w:t xml:space="preserve"> the number of </w:t>
      </w:r>
      <w:r w:rsidR="008C7D44">
        <w:rPr>
          <w:rFonts w:eastAsiaTheme="minorEastAsia"/>
        </w:rPr>
        <w:t>components)</w:t>
      </w:r>
      <w:ins w:id="475" w:author="Christian Klauer" w:date="2015-03-15T16:53:00Z">
        <w:r>
          <w:rPr>
            <w:rFonts w:eastAsiaTheme="minorEastAsia"/>
          </w:rPr>
          <w:t xml:space="preserve"> </w:t>
        </w:r>
      </w:ins>
      <w:del w:id="476" w:author="Christian Klauer" w:date="2015-03-15T16:53:00Z">
        <w:r w:rsidR="008C7D44" w:rsidDel="00FD07EE">
          <w:rPr>
            <w:rFonts w:eastAsiaTheme="minorEastAsia"/>
          </w:rPr>
          <w:delText xml:space="preserve"> </w:delText>
        </w:r>
        <m:oMath>
          <m:r>
            <w:rPr>
              <w:rFonts w:ascii="Cambria Math" w:eastAsiaTheme="minorEastAsia" w:hAnsi="Cambria Math"/>
            </w:rPr>
            <m:t>s</m:t>
          </m:r>
        </m:oMath>
        <w:r w:rsidR="008C7D44" w:rsidDel="00FD07EE">
          <w:rPr>
            <w:rFonts w:eastAsiaTheme="minorEastAsia"/>
          </w:rPr>
          <w:delText xml:space="preserve"> </w:delText>
        </w:r>
      </w:del>
      <w:r w:rsidR="008C7D44">
        <w:rPr>
          <w:rFonts w:eastAsiaTheme="minorEastAsia"/>
        </w:rPr>
        <w:t xml:space="preserve">and </w:t>
      </w:r>
      <w:r w:rsidR="00157E0A">
        <w:rPr>
          <w:rFonts w:eastAsiaTheme="minorEastAsia"/>
        </w:rPr>
        <w:t xml:space="preserve">additionally </w:t>
      </w:r>
      <w:ins w:id="477" w:author="Christian Klauer" w:date="2015-03-15T16:54:00Z">
        <w:r>
          <w:rPr>
            <w:rFonts w:eastAsiaTheme="minorEastAsia"/>
          </w:rPr>
          <w:t xml:space="preserve">of </w:t>
        </w:r>
      </w:ins>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sidR="0060405F">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del w:id="478" w:author="Christian Klauer" w:date="2015-03-15T16:54:00Z">
        <w:r w:rsidR="008C7D44"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339D13BF" w14:textId="77777777" w:rsidTr="00E80777">
        <w:tc>
          <w:tcPr>
            <w:tcW w:w="8086" w:type="dxa"/>
          </w:tcPr>
          <w:p w14:paraId="67A66C87" w14:textId="2B542FBB" w:rsidR="00B2402A" w:rsidRPr="00FF360C" w:rsidRDefault="005C22C8" w:rsidP="00BF6206">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w:ins w:id="479" w:author="Christian Klauer" w:date="2015-03-15T16:54:00Z">
              <w:r w:rsidR="00FD07EE">
                <w:rPr>
                  <w:rFonts w:eastAsiaTheme="minorEastAsia"/>
                </w:rPr>
                <w:t>,</w:t>
              </w:r>
            </w:ins>
          </w:p>
        </w:tc>
        <w:tc>
          <w:tcPr>
            <w:tcW w:w="626" w:type="dxa"/>
          </w:tcPr>
          <w:p w14:paraId="769E57D9" w14:textId="77777777" w:rsidR="00B2402A" w:rsidRPr="00FF360C" w:rsidRDefault="00B2402A" w:rsidP="00E80777">
            <w:r>
              <w:t>(</w:t>
            </w:r>
            <w:r w:rsidR="005C22C8">
              <w:fldChar w:fldCharType="begin"/>
            </w:r>
            <w:r w:rsidR="005C22C8">
              <w:instrText xml:space="preserve"> SEQ Equation \* ARABIC </w:instrText>
            </w:r>
            <w:r w:rsidR="005C22C8">
              <w:fldChar w:fldCharType="separate"/>
            </w:r>
            <w:r w:rsidR="00933F6A">
              <w:rPr>
                <w:noProof/>
              </w:rPr>
              <w:t>65</w:t>
            </w:r>
            <w:r w:rsidR="005C22C8">
              <w:rPr>
                <w:noProof/>
              </w:rPr>
              <w:fldChar w:fldCharType="end"/>
            </w:r>
            <w:r>
              <w:t>)</w:t>
            </w:r>
          </w:p>
        </w:tc>
      </w:tr>
    </w:tbl>
    <w:p w14:paraId="2C0B603A" w14:textId="54C0EF8D"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w:t>
      </w:r>
      <w:del w:id="480" w:author="Christian Klauer" w:date="2015-03-15T16:54:00Z">
        <w:r w:rsidDel="00FD07EE">
          <w:rPr>
            <w:rFonts w:eastAsiaTheme="minorEastAsia"/>
          </w:rPr>
          <w:delText xml:space="preserve">just </w:delText>
        </w:r>
      </w:del>
      <w:r>
        <w:rPr>
          <w:rFonts w:eastAsiaTheme="minorEastAsia"/>
        </w:rPr>
        <w:t>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w:t>
      </w:r>
      <w:commentRangeStart w:id="481"/>
      <w:r w:rsidR="00B2402A">
        <w:rPr>
          <w:rFonts w:eastAsiaTheme="minorEastAsia"/>
        </w:rPr>
        <w:t xml:space="preserve">masses </w:t>
      </w:r>
      <w:commentRangeEnd w:id="481"/>
      <w:r w:rsidR="00FD07EE">
        <w:rPr>
          <w:rStyle w:val="Kommentarzeichen"/>
        </w:rPr>
        <w:commentReference w:id="481"/>
      </w:r>
      <w:r w:rsidR="00B2402A">
        <w:rPr>
          <w:rFonts w:eastAsiaTheme="minorEastAsia"/>
        </w:rPr>
        <w:t xml:space="preserve">unequal </w:t>
      </w:r>
      <w:r w:rsidR="009F37FD">
        <w:rPr>
          <w:rFonts w:eastAsiaTheme="minorEastAsia"/>
        </w:rPr>
        <w:t xml:space="preserve">to </w:t>
      </w:r>
      <w:r w:rsidR="00B2402A">
        <w:rPr>
          <w:rFonts w:eastAsiaTheme="minorEastAsia"/>
        </w:rPr>
        <w:t>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D616CBC" w14:textId="77777777" w:rsidTr="00E80777">
        <w:tc>
          <w:tcPr>
            <w:tcW w:w="8086" w:type="dxa"/>
          </w:tcPr>
          <w:p w14:paraId="4B7762BE" w14:textId="77777777"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14:paraId="3E13EC6A" w14:textId="77777777" w:rsidR="00B2402A" w:rsidRPr="00FF360C" w:rsidRDefault="00B2402A" w:rsidP="00E80777">
            <w:r>
              <w:t>(</w:t>
            </w:r>
            <w:r w:rsidR="005C22C8">
              <w:fldChar w:fldCharType="begin"/>
            </w:r>
            <w:r w:rsidR="005C22C8">
              <w:instrText xml:space="preserve"> SEQ Equation \* ARABIC </w:instrText>
            </w:r>
            <w:r w:rsidR="005C22C8">
              <w:fldChar w:fldCharType="separate"/>
            </w:r>
            <w:r w:rsidR="00933F6A">
              <w:rPr>
                <w:noProof/>
              </w:rPr>
              <w:t>66</w:t>
            </w:r>
            <w:r w:rsidR="005C22C8">
              <w:rPr>
                <w:noProof/>
              </w:rPr>
              <w:fldChar w:fldCharType="end"/>
            </w:r>
            <w:r>
              <w:t>)</w:t>
            </w:r>
          </w:p>
        </w:tc>
      </w:tr>
      <w:tr w:rsidR="00B2402A" w:rsidRPr="00FF360C" w14:paraId="6D408DE8" w14:textId="77777777" w:rsidTr="00E80777">
        <w:tc>
          <w:tcPr>
            <w:tcW w:w="8086" w:type="dxa"/>
          </w:tcPr>
          <w:p w14:paraId="3D95340D" w14:textId="38C28B41" w:rsidR="00B2402A" w:rsidRPr="00FF360C" w:rsidRDefault="00B2402A" w:rsidP="00BF6206">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w:ins w:id="482" w:author="Christian Klauer" w:date="2015-03-15T16:55:00Z">
              <w:r w:rsidR="00FD07EE">
                <w:rPr>
                  <w:rFonts w:eastAsiaTheme="minorEastAsia"/>
                </w:rPr>
                <w:t>.</w:t>
              </w:r>
            </w:ins>
          </w:p>
        </w:tc>
        <w:tc>
          <w:tcPr>
            <w:tcW w:w="626" w:type="dxa"/>
          </w:tcPr>
          <w:p w14:paraId="1FFAA2B4" w14:textId="77777777" w:rsidR="00B2402A" w:rsidRPr="00FF360C" w:rsidRDefault="00B2402A" w:rsidP="00E80777">
            <w:r>
              <w:t>(</w:t>
            </w:r>
            <w:r w:rsidR="005C22C8">
              <w:fldChar w:fldCharType="begin"/>
            </w:r>
            <w:r w:rsidR="005C22C8">
              <w:instrText xml:space="preserve"> SEQ Equation \* ARABIC </w:instrText>
            </w:r>
            <w:r w:rsidR="005C22C8">
              <w:fldChar w:fldCharType="separate"/>
            </w:r>
            <w:r w:rsidR="00933F6A">
              <w:rPr>
                <w:noProof/>
              </w:rPr>
              <w:t>67</w:t>
            </w:r>
            <w:r w:rsidR="005C22C8">
              <w:rPr>
                <w:noProof/>
              </w:rPr>
              <w:fldChar w:fldCharType="end"/>
            </w:r>
            <w:r>
              <w:t>)</w:t>
            </w:r>
          </w:p>
        </w:tc>
      </w:tr>
    </w:tbl>
    <w:p w14:paraId="6090F829" w14:textId="1B48C503"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 xml:space="preserve">ts </w:t>
      </w:r>
      <w:del w:id="483" w:author="Christian Klauer" w:date="2015-03-15T16:55:00Z">
        <w:r w:rsidR="00EB69C6" w:rsidDel="00FD07EE">
          <w:rPr>
            <w:rFonts w:eastAsiaTheme="minorEastAsia"/>
          </w:rPr>
          <w:delText>of</w:delText>
        </w:r>
        <w:r w:rsidDel="00FD07EE">
          <w:rPr>
            <w:rFonts w:eastAsiaTheme="minorEastAsia"/>
          </w:rPr>
          <w:delText xml:space="preserve"> </w:delText>
        </w:r>
      </w:del>
      <w:ins w:id="484" w:author="Christian Klauer" w:date="2015-03-15T16:55:00Z">
        <w:r w:rsidR="00FD07EE">
          <w:rPr>
            <w:rFonts w:eastAsiaTheme="minorEastAsia"/>
          </w:rPr>
          <w:t xml:space="preserve">contained in </w:t>
        </w:r>
      </w:ins>
      <w:r>
        <w:rPr>
          <w:rFonts w:eastAsiaTheme="minorEastAsia"/>
        </w:rPr>
        <w:t xml:space="preserve">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 xml:space="preserve">the or function of class </w:t>
      </w:r>
      <w:proofErr w:type="spellStart"/>
      <w:r w:rsidR="00157E0A">
        <w:rPr>
          <w:rFonts w:eastAsiaTheme="minorEastAsia"/>
        </w:rPr>
        <w:t>one,</w:t>
      </w:r>
      <w:r w:rsidR="00EB4013">
        <w:rPr>
          <w:rFonts w:eastAsiaTheme="minorEastAsia"/>
        </w:rPr>
        <w:t>class</w:t>
      </w:r>
      <w:proofErr w:type="spellEnd"/>
      <w:r w:rsidR="00EB4013">
        <w:rPr>
          <w:rFonts w:eastAsiaTheme="minorEastAsia"/>
        </w:rPr>
        <w:t xml:space="preserve">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14:paraId="5214D0A0" w14:textId="77777777" w:rsidTr="004130A7">
        <w:tc>
          <w:tcPr>
            <w:tcW w:w="8086" w:type="dxa"/>
          </w:tcPr>
          <w:p w14:paraId="348D38E7" w14:textId="77777777" w:rsidR="00EB69C6" w:rsidRPr="00FF360C" w:rsidRDefault="005C22C8"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14:paraId="28CCC0FF" w14:textId="77777777" w:rsidR="00EB69C6" w:rsidRPr="00FF360C" w:rsidRDefault="00EB69C6" w:rsidP="004130A7">
            <w:r>
              <w:t>(</w:t>
            </w:r>
            <w:r w:rsidR="005C22C8">
              <w:fldChar w:fldCharType="begin"/>
            </w:r>
            <w:r w:rsidR="005C22C8">
              <w:instrText xml:space="preserve"> SEQ Equation \* ARABIC </w:instrText>
            </w:r>
            <w:r w:rsidR="005C22C8">
              <w:fldChar w:fldCharType="separate"/>
            </w:r>
            <w:r w:rsidR="00933F6A">
              <w:rPr>
                <w:noProof/>
              </w:rPr>
              <w:t>68</w:t>
            </w:r>
            <w:r w:rsidR="005C22C8">
              <w:rPr>
                <w:noProof/>
              </w:rPr>
              <w:fldChar w:fldCharType="end"/>
            </w:r>
            <w:r>
              <w:t>)</w:t>
            </w:r>
          </w:p>
        </w:tc>
      </w:tr>
    </w:tbl>
    <w:p w14:paraId="039469BD" w14:textId="19396947"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ins w:id="485" w:author="Christian Klauer" w:date="2015-03-15T16:56:00Z">
        <w:r w:rsidR="00FD07EE">
          <w:rPr>
            <w:rFonts w:eastAsiaTheme="minorEastAsia"/>
          </w:rPr>
          <w:t>:</w:t>
        </w:r>
      </w:ins>
      <w:del w:id="486" w:author="Christian Klauer" w:date="2015-03-15T16:56:00Z">
        <w:r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CB54730" w14:textId="77777777" w:rsidTr="004130A7">
        <w:tc>
          <w:tcPr>
            <w:tcW w:w="8086" w:type="dxa"/>
          </w:tcPr>
          <w:p w14:paraId="6FA92271" w14:textId="77777777" w:rsidR="006A4A49" w:rsidRPr="00FF360C" w:rsidRDefault="005C22C8"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469B3E63" w14:textId="77777777" w:rsidR="006A4A49" w:rsidRPr="00FF360C" w:rsidRDefault="006A4A49" w:rsidP="004130A7">
            <w:bookmarkStart w:id="487" w:name="_Ref411076125"/>
            <w:r>
              <w:t>(</w:t>
            </w:r>
            <w:r w:rsidR="005C22C8">
              <w:fldChar w:fldCharType="begin"/>
            </w:r>
            <w:r w:rsidR="005C22C8">
              <w:instrText xml:space="preserve"> SEQ Equation \* ARABIC </w:instrText>
            </w:r>
            <w:r w:rsidR="005C22C8">
              <w:fldChar w:fldCharType="separate"/>
            </w:r>
            <w:r w:rsidR="00933F6A">
              <w:rPr>
                <w:noProof/>
              </w:rPr>
              <w:t>69</w:t>
            </w:r>
            <w:r w:rsidR="005C22C8">
              <w:rPr>
                <w:noProof/>
              </w:rPr>
              <w:fldChar w:fldCharType="end"/>
            </w:r>
            <w:r>
              <w:t>)</w:t>
            </w:r>
            <w:bookmarkEnd w:id="487"/>
          </w:p>
        </w:tc>
      </w:tr>
    </w:tbl>
    <w:p w14:paraId="6178D381" w14:textId="77777777" w:rsidR="006A4A49" w:rsidRDefault="006A4A49"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B6E4B7D" w14:textId="77777777" w:rsidTr="004130A7">
        <w:tc>
          <w:tcPr>
            <w:tcW w:w="8086" w:type="dxa"/>
          </w:tcPr>
          <w:p w14:paraId="7356D83F" w14:textId="698F157E" w:rsidR="006A4A49" w:rsidRPr="00FF360C" w:rsidRDefault="005C22C8" w:rsidP="004130A7">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w:ins w:id="488" w:author="Christian Klauer" w:date="2015-03-15T16:57:00Z">
              <w:r w:rsidR="00FD07EE">
                <w:rPr>
                  <w:rFonts w:eastAsiaTheme="minorEastAsia"/>
                </w:rPr>
                <w:t>,</w:t>
              </w:r>
            </w:ins>
          </w:p>
        </w:tc>
        <w:tc>
          <w:tcPr>
            <w:tcW w:w="626" w:type="dxa"/>
          </w:tcPr>
          <w:p w14:paraId="65B2E7AA" w14:textId="77777777" w:rsidR="006A4A49" w:rsidRPr="00FF360C" w:rsidRDefault="006A4A49" w:rsidP="004130A7">
            <w:r>
              <w:t>(</w:t>
            </w:r>
            <w:r w:rsidR="005C22C8">
              <w:fldChar w:fldCharType="begin"/>
            </w:r>
            <w:r w:rsidR="005C22C8">
              <w:instrText xml:space="preserve"> SEQ Equation \* ARABIC </w:instrText>
            </w:r>
            <w:r w:rsidR="005C22C8">
              <w:fldChar w:fldCharType="separate"/>
            </w:r>
            <w:r w:rsidR="00933F6A">
              <w:rPr>
                <w:noProof/>
              </w:rPr>
              <w:t>70</w:t>
            </w:r>
            <w:r w:rsidR="005C22C8">
              <w:rPr>
                <w:noProof/>
              </w:rPr>
              <w:fldChar w:fldCharType="end"/>
            </w:r>
            <w:r>
              <w:t>)</w:t>
            </w:r>
          </w:p>
        </w:tc>
      </w:tr>
    </w:tbl>
    <w:p w14:paraId="7152AF02" w14:textId="5DE5E66D" w:rsidR="006A4A49" w:rsidRDefault="006A4A49" w:rsidP="006A4A49">
      <w:pPr>
        <w:rPr>
          <w:rFonts w:eastAsiaTheme="minorEastAsia"/>
        </w:rPr>
      </w:pPr>
      <w:del w:id="489" w:author="Christian Klauer" w:date="2015-03-15T16:56:00Z">
        <w:r w:rsidDel="00FD07EE">
          <w:rPr>
            <w:rFonts w:eastAsiaTheme="minorEastAsia"/>
          </w:rPr>
          <w:delText>Where</w:delText>
        </w:r>
      </w:del>
      <w:proofErr w:type="gramStart"/>
      <w:ins w:id="490" w:author="Christian Klauer" w:date="2015-03-15T16:56:00Z">
        <w:r w:rsidR="00FD07EE">
          <w:rPr>
            <w:rFonts w:eastAsiaTheme="minorEastAsia"/>
          </w:rPr>
          <w:t>whereby</w:t>
        </w:r>
      </w:ins>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C388BF2" w14:textId="77777777" w:rsidTr="004130A7">
        <w:tc>
          <w:tcPr>
            <w:tcW w:w="8086" w:type="dxa"/>
          </w:tcPr>
          <w:p w14:paraId="0C10CD33" w14:textId="71FF1EC3" w:rsidR="006A4A49" w:rsidRPr="00FF360C" w:rsidRDefault="006A4A49" w:rsidP="004130A7">
            <m:oMath>
              <m:r>
                <w:rPr>
                  <w:rFonts w:ascii="Cambria Math" w:hAnsi="Cambria Math"/>
                </w:rPr>
                <m:t>i=1,…,s   and   j=1,…,n    and   n=s+1</m:t>
              </m:r>
            </m:oMath>
            <w:ins w:id="491" w:author="Christian Klauer" w:date="2015-03-15T16:57:00Z">
              <w:r w:rsidR="00FD07EE">
                <w:rPr>
                  <w:rFonts w:eastAsiaTheme="minorEastAsia"/>
                </w:rPr>
                <w:t>.</w:t>
              </w:r>
            </w:ins>
          </w:p>
        </w:tc>
        <w:tc>
          <w:tcPr>
            <w:tcW w:w="626" w:type="dxa"/>
          </w:tcPr>
          <w:p w14:paraId="7B9CDF89" w14:textId="77777777" w:rsidR="006A4A49" w:rsidRPr="00FF360C" w:rsidRDefault="006A4A49" w:rsidP="004130A7">
            <w:r>
              <w:t>(</w:t>
            </w:r>
            <w:r w:rsidR="005C22C8">
              <w:fldChar w:fldCharType="begin"/>
            </w:r>
            <w:r w:rsidR="005C22C8">
              <w:instrText xml:space="preserve"> SEQ Equation \* ARABIC </w:instrText>
            </w:r>
            <w:r w:rsidR="005C22C8">
              <w:fldChar w:fldCharType="separate"/>
            </w:r>
            <w:r w:rsidR="00933F6A">
              <w:rPr>
                <w:noProof/>
              </w:rPr>
              <w:t>71</w:t>
            </w:r>
            <w:r w:rsidR="005C22C8">
              <w:rPr>
                <w:noProof/>
              </w:rPr>
              <w:fldChar w:fldCharType="end"/>
            </w:r>
            <w:r>
              <w:t>)</w:t>
            </w:r>
          </w:p>
        </w:tc>
      </w:tr>
    </w:tbl>
    <w:p w14:paraId="305DA273" w14:textId="77777777"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14:paraId="132DDFF6" w14:textId="77777777"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del w:id="492" w:author="Christian Klauer" w:date="2015-03-15T16:58:00Z">
        <w:r w:rsidR="00A51FF6"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F32DF4F" w14:textId="77777777" w:rsidTr="004130A7">
        <w:tc>
          <w:tcPr>
            <w:tcW w:w="8086" w:type="dxa"/>
          </w:tcPr>
          <w:p w14:paraId="61F58D19" w14:textId="77777777" w:rsidR="006A4A49" w:rsidRPr="00FF360C" w:rsidRDefault="005C22C8"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14:paraId="2432E2C8" w14:textId="77777777" w:rsidR="006A4A49" w:rsidRPr="00FF360C" w:rsidRDefault="006A4A49" w:rsidP="004130A7">
            <w:bookmarkStart w:id="493" w:name="_Ref410919015"/>
            <w:r>
              <w:t>(</w:t>
            </w:r>
            <w:r w:rsidR="005C22C8">
              <w:fldChar w:fldCharType="begin"/>
            </w:r>
            <w:r w:rsidR="005C22C8">
              <w:instrText xml:space="preserve"> SEQ Equation \* ARABIC </w:instrText>
            </w:r>
            <w:r w:rsidR="005C22C8">
              <w:fldChar w:fldCharType="separate"/>
            </w:r>
            <w:r w:rsidR="00933F6A">
              <w:rPr>
                <w:noProof/>
              </w:rPr>
              <w:t>72</w:t>
            </w:r>
            <w:r w:rsidR="005C22C8">
              <w:rPr>
                <w:noProof/>
              </w:rPr>
              <w:fldChar w:fldCharType="end"/>
            </w:r>
            <w:r>
              <w:t>)</w:t>
            </w:r>
            <w:bookmarkEnd w:id="493"/>
          </w:p>
        </w:tc>
      </w:tr>
    </w:tbl>
    <w:p w14:paraId="6DADAC91" w14:textId="77777777" w:rsidR="006A4A49"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6EDD4A4E" w14:textId="77777777" w:rsidTr="004130A7">
        <w:tc>
          <w:tcPr>
            <w:tcW w:w="8086" w:type="dxa"/>
          </w:tcPr>
          <w:p w14:paraId="3AC232D5" w14:textId="51DB0731" w:rsidR="006A4A49" w:rsidRPr="00FF360C" w:rsidRDefault="005C22C8" w:rsidP="004130A7">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w:ins w:id="494" w:author="Christian Klauer" w:date="2015-03-15T16:58:00Z">
              <w:r w:rsidR="00FD07EE">
                <w:rPr>
                  <w:rFonts w:eastAsiaTheme="minorEastAsia"/>
                </w:rPr>
                <w:t>.</w:t>
              </w:r>
            </w:ins>
          </w:p>
        </w:tc>
        <w:tc>
          <w:tcPr>
            <w:tcW w:w="626" w:type="dxa"/>
          </w:tcPr>
          <w:p w14:paraId="4724EE78" w14:textId="77777777" w:rsidR="006A4A49" w:rsidRPr="00FF360C" w:rsidRDefault="006A4A49" w:rsidP="004130A7">
            <w:bookmarkStart w:id="495" w:name="_Ref410686534"/>
            <w:r>
              <w:t>(</w:t>
            </w:r>
            <w:r w:rsidR="005C22C8">
              <w:fldChar w:fldCharType="begin"/>
            </w:r>
            <w:r w:rsidR="005C22C8">
              <w:instrText xml:space="preserve"> SEQ Equation \* ARABIC </w:instrText>
            </w:r>
            <w:r w:rsidR="005C22C8">
              <w:fldChar w:fldCharType="separate"/>
            </w:r>
            <w:r w:rsidR="00933F6A">
              <w:rPr>
                <w:noProof/>
              </w:rPr>
              <w:t>73</w:t>
            </w:r>
            <w:r w:rsidR="005C22C8">
              <w:rPr>
                <w:noProof/>
              </w:rPr>
              <w:fldChar w:fldCharType="end"/>
            </w:r>
            <w:r>
              <w:t>)</w:t>
            </w:r>
            <w:bookmarkEnd w:id="495"/>
          </w:p>
        </w:tc>
      </w:tr>
    </w:tbl>
    <w:p w14:paraId="3A7894F0" w14:textId="77777777"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14:paraId="449258AD" w14:textId="77777777" w:rsidTr="00A9174F">
        <w:tc>
          <w:tcPr>
            <w:tcW w:w="8086" w:type="dxa"/>
          </w:tcPr>
          <w:p w14:paraId="3EF685BE" w14:textId="77777777" w:rsidR="00A51FF6" w:rsidRPr="00FF360C" w:rsidRDefault="005C22C8"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14:paraId="1275999A" w14:textId="77777777" w:rsidR="00A51FF6" w:rsidRPr="00FF360C" w:rsidRDefault="00A51FF6" w:rsidP="00A9174F">
            <w:bookmarkStart w:id="496" w:name="_Ref410920735"/>
            <w:r>
              <w:t>(</w:t>
            </w:r>
            <w:r w:rsidR="005C22C8">
              <w:fldChar w:fldCharType="begin"/>
            </w:r>
            <w:r w:rsidR="005C22C8">
              <w:instrText xml:space="preserve"> SEQ Equation \* ARABIC </w:instrText>
            </w:r>
            <w:r w:rsidR="005C22C8">
              <w:fldChar w:fldCharType="separate"/>
            </w:r>
            <w:r w:rsidR="00933F6A">
              <w:rPr>
                <w:noProof/>
              </w:rPr>
              <w:t>74</w:t>
            </w:r>
            <w:r w:rsidR="005C22C8">
              <w:rPr>
                <w:noProof/>
              </w:rPr>
              <w:fldChar w:fldCharType="end"/>
            </w:r>
            <w:r>
              <w:t>)</w:t>
            </w:r>
            <w:bookmarkEnd w:id="496"/>
          </w:p>
        </w:tc>
      </w:tr>
    </w:tbl>
    <w:p w14:paraId="3D60B35F" w14:textId="3C4A2FEF" w:rsidR="00A51FF6" w:rsidRDefault="00FD07EE" w:rsidP="00467AF3">
      <w:pPr>
        <w:rPr>
          <w:rFonts w:eastAsiaTheme="minorEastAsia"/>
        </w:rPr>
      </w:pPr>
      <w:proofErr w:type="gramStart"/>
      <w:ins w:id="497" w:author="Christian Klauer" w:date="2015-03-15T16:58:00Z">
        <w:r>
          <w:rPr>
            <w:rFonts w:eastAsiaTheme="minorEastAsia"/>
          </w:rPr>
          <w:t>and</w:t>
        </w:r>
        <w:proofErr w:type="gramEnd"/>
        <w:r>
          <w:rPr>
            <w:rFonts w:eastAsiaTheme="minorEastAsia"/>
          </w:rPr>
          <w:t xml:space="preserve"> t</w:t>
        </w:r>
      </w:ins>
      <w:del w:id="498" w:author="Christian Klauer" w:date="2015-03-15T16:58:00Z">
        <w:r w:rsidR="00A46C17" w:rsidDel="00FD07EE">
          <w:rPr>
            <w:rFonts w:eastAsiaTheme="minorEastAsia"/>
          </w:rPr>
          <w:delText>T</w:delText>
        </w:r>
      </w:del>
      <w:r w:rsidR="00A46C17">
        <w:rPr>
          <w:rFonts w:eastAsiaTheme="minorEastAsia"/>
        </w:rPr>
        <w:t xml:space="preserve">he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933F6A">
        <w:t>(</w:t>
      </w:r>
      <w:r w:rsidR="00933F6A">
        <w:rPr>
          <w:noProof/>
        </w:rPr>
        <w:t>36</w:t>
      </w:r>
      <w:r w:rsidR="00933F6A">
        <w:t>)</w:t>
      </w:r>
      <w:r w:rsidR="00A46C17">
        <w:rPr>
          <w:rFonts w:eastAsiaTheme="minorEastAsia"/>
        </w:rPr>
        <w:fldChar w:fldCharType="end"/>
      </w:r>
      <w:r w:rsidR="00A46C17">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1717266C" w14:textId="77777777" w:rsidTr="00063429">
        <w:tc>
          <w:tcPr>
            <w:tcW w:w="8086" w:type="dxa"/>
          </w:tcPr>
          <w:p w14:paraId="41CE2B23" w14:textId="0619D385" w:rsidR="00A46C17" w:rsidRPr="00FF360C" w:rsidRDefault="005C22C8" w:rsidP="00A46C17">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w:ins w:id="499" w:author="Christian Klauer" w:date="2015-03-15T16:58:00Z">
              <w:r w:rsidR="00FD07EE">
                <w:rPr>
                  <w:rFonts w:eastAsiaTheme="minorEastAsia"/>
                </w:rPr>
                <w:t>.</w:t>
              </w:r>
            </w:ins>
          </w:p>
        </w:tc>
        <w:tc>
          <w:tcPr>
            <w:tcW w:w="626" w:type="dxa"/>
          </w:tcPr>
          <w:p w14:paraId="1D59BF93" w14:textId="77777777" w:rsidR="00A46C17" w:rsidRPr="00FF360C" w:rsidRDefault="00A46C17" w:rsidP="00063429">
            <w:r>
              <w:t>(</w:t>
            </w:r>
            <w:r w:rsidR="005C22C8">
              <w:fldChar w:fldCharType="begin"/>
            </w:r>
            <w:r w:rsidR="005C22C8">
              <w:instrText xml:space="preserve"> SEQ Equation \* ARABIC </w:instrText>
            </w:r>
            <w:r w:rsidR="005C22C8">
              <w:fldChar w:fldCharType="separate"/>
            </w:r>
            <w:r w:rsidR="00933F6A">
              <w:rPr>
                <w:noProof/>
              </w:rPr>
              <w:t>75</w:t>
            </w:r>
            <w:r w:rsidR="005C22C8">
              <w:rPr>
                <w:noProof/>
              </w:rPr>
              <w:fldChar w:fldCharType="end"/>
            </w:r>
            <w:r>
              <w:t>)</w:t>
            </w:r>
          </w:p>
        </w:tc>
      </w:tr>
    </w:tbl>
    <w:p w14:paraId="6E29C3AA" w14:textId="708424CF" w:rsidR="00A46C17" w:rsidRDefault="00FD07EE" w:rsidP="00467AF3">
      <w:pPr>
        <w:rPr>
          <w:rFonts w:eastAsiaTheme="minorEastAsia"/>
        </w:rPr>
      </w:pPr>
      <w:commentRangeStart w:id="500"/>
      <w:ins w:id="501" w:author="Christian Klauer" w:date="2015-03-15T16:59:00Z">
        <w:r>
          <w:rPr>
            <w:rFonts w:eastAsiaTheme="minorEastAsia"/>
          </w:rPr>
          <w:t xml:space="preserve">In case belief and the plausibility </w:t>
        </w:r>
      </w:ins>
      <w:commentRangeEnd w:id="500"/>
      <w:ins w:id="502" w:author="Christian Klauer" w:date="2015-03-15T17:01:00Z">
        <w:r>
          <w:rPr>
            <w:rStyle w:val="Kommentarzeichen"/>
          </w:rPr>
          <w:commentReference w:id="500"/>
        </w:r>
      </w:ins>
      <w:ins w:id="504" w:author="Christian Klauer" w:date="2015-03-15T16:59:00Z">
        <w:r>
          <w:rPr>
            <w:rFonts w:eastAsiaTheme="minorEastAsia"/>
          </w:rPr>
          <w:t xml:space="preserve">of class </w:t>
        </w:r>
        <m:oMath>
          <m:r>
            <w:rPr>
              <w:rFonts w:ascii="Cambria Math" w:eastAsiaTheme="minorEastAsia" w:hAnsi="Cambria Math"/>
            </w:rPr>
            <m:t>j</m:t>
          </m:r>
        </m:oMath>
        <w:r>
          <w:rPr>
            <w:rFonts w:eastAsiaTheme="minorEastAsia"/>
          </w:rPr>
          <w:t xml:space="preserve"> are equal and the uncertainty is zero, t</w:t>
        </w:r>
      </w:ins>
      <w:del w:id="505" w:author="Christian Klauer" w:date="2015-03-15T17:00:00Z">
        <w:r w:rsidR="00A46C17" w:rsidDel="00FD07EE">
          <w:rPr>
            <w:rFonts w:eastAsiaTheme="minorEastAsia"/>
          </w:rPr>
          <w:delText>T</w:delText>
        </w:r>
      </w:del>
      <w:r w:rsidR="00A46C17">
        <w:rPr>
          <w:rFonts w:eastAsiaTheme="minorEastAsia"/>
        </w:rPr>
        <w:t xml:space="preserve">he plausibility </w:t>
      </w:r>
      <w:commentRangeStart w:id="506"/>
      <w:r w:rsidR="00A46C17">
        <w:rPr>
          <w:rFonts w:eastAsiaTheme="minorEastAsia"/>
        </w:rPr>
        <w:t xml:space="preserve">according to </w:t>
      </w:r>
      <w:commentRangeEnd w:id="506"/>
      <w:r>
        <w:rPr>
          <w:rStyle w:val="Kommentarzeichen"/>
        </w:rPr>
        <w:commentReference w:id="506"/>
      </w:r>
      <w:r w:rsidR="00A46C17">
        <w:rPr>
          <w:rFonts w:eastAsiaTheme="minorEastAsia"/>
        </w:rPr>
        <w:fldChar w:fldCharType="begin"/>
      </w:r>
      <w:r w:rsidR="00A46C17">
        <w:rPr>
          <w:rFonts w:eastAsiaTheme="minorEastAsia"/>
        </w:rPr>
        <w:instrText xml:space="preserve"> REF _Ref410919764 \h </w:instrText>
      </w:r>
      <w:r w:rsidR="00A46C17">
        <w:rPr>
          <w:rFonts w:eastAsiaTheme="minorEastAsia"/>
        </w:rPr>
      </w:r>
      <w:r w:rsidR="00A46C17">
        <w:rPr>
          <w:rFonts w:eastAsiaTheme="minorEastAsia"/>
        </w:rPr>
        <w:fldChar w:fldCharType="separate"/>
      </w:r>
      <w:r w:rsidR="00933F6A">
        <w:t>(</w:t>
      </w:r>
      <w:r w:rsidR="00933F6A">
        <w:rPr>
          <w:noProof/>
        </w:rPr>
        <w:t>38</w:t>
      </w:r>
      <w:r w:rsidR="00933F6A">
        <w:t>)</w:t>
      </w:r>
      <w:r w:rsidR="00A46C17">
        <w:rPr>
          <w:rFonts w:eastAsiaTheme="minorEastAsia"/>
        </w:rPr>
        <w:fldChar w:fldCharType="end"/>
      </w:r>
      <w:r w:rsidR="00A46C17">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7F7C0252" w14:textId="77777777" w:rsidTr="00063429">
        <w:tc>
          <w:tcPr>
            <w:tcW w:w="8086" w:type="dxa"/>
          </w:tcPr>
          <w:p w14:paraId="53444712" w14:textId="64D089E0" w:rsidR="00A46C17" w:rsidRPr="00FF360C" w:rsidRDefault="005C22C8" w:rsidP="00063429">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w:ins w:id="507" w:author="Christian Klauer" w:date="2015-03-15T16:58:00Z">
              <w:r w:rsidR="00FD07EE">
                <w:rPr>
                  <w:rFonts w:eastAsiaTheme="minorEastAsia"/>
                </w:rPr>
                <w:t>.</w:t>
              </w:r>
            </w:ins>
          </w:p>
        </w:tc>
        <w:tc>
          <w:tcPr>
            <w:tcW w:w="626" w:type="dxa"/>
          </w:tcPr>
          <w:p w14:paraId="7D67502E" w14:textId="77777777" w:rsidR="00A46C17" w:rsidRPr="00FF360C" w:rsidRDefault="00A46C17" w:rsidP="00063429">
            <w:r>
              <w:t>(</w:t>
            </w:r>
            <w:r w:rsidR="005C22C8">
              <w:fldChar w:fldCharType="begin"/>
            </w:r>
            <w:r w:rsidR="005C22C8">
              <w:instrText xml:space="preserve"> SEQ Equation \* ARABIC </w:instrText>
            </w:r>
            <w:r w:rsidR="005C22C8">
              <w:fldChar w:fldCharType="separate"/>
            </w:r>
            <w:r w:rsidR="00933F6A">
              <w:rPr>
                <w:noProof/>
              </w:rPr>
              <w:t>76</w:t>
            </w:r>
            <w:r w:rsidR="005C22C8">
              <w:rPr>
                <w:noProof/>
              </w:rPr>
              <w:fldChar w:fldCharType="end"/>
            </w:r>
            <w:r>
              <w:t>)</w:t>
            </w:r>
          </w:p>
        </w:tc>
      </w:tr>
    </w:tbl>
    <w:p w14:paraId="53720FAE" w14:textId="664EB082" w:rsidR="00A46C17" w:rsidRDefault="00A46C17" w:rsidP="00467AF3">
      <w:pPr>
        <w:rPr>
          <w:rFonts w:eastAsiaTheme="minorEastAsia"/>
        </w:rPr>
      </w:pPr>
      <w:del w:id="508" w:author="Christian Klauer" w:date="2015-03-15T16:59:00Z">
        <w:r w:rsidDel="00FD07EE">
          <w:rPr>
            <w:rFonts w:eastAsiaTheme="minorEastAsia"/>
          </w:rPr>
          <w:delText xml:space="preserve">In that case the belief and the plausibility of class </w:delText>
        </w:r>
        <m:oMath>
          <m:r>
            <w:rPr>
              <w:rFonts w:ascii="Cambria Math" w:eastAsiaTheme="minorEastAsia" w:hAnsi="Cambria Math"/>
            </w:rPr>
            <m:t>j</m:t>
          </m:r>
        </m:oMath>
        <w:r w:rsidDel="00FD07EE">
          <w:rPr>
            <w:rFonts w:eastAsiaTheme="minorEastAsia"/>
          </w:rPr>
          <w:delText xml:space="preserve"> are equal and the uncertainty is zero. </w:delText>
        </w:r>
      </w:del>
      <w:r>
        <w:rPr>
          <w:rFonts w:eastAsiaTheme="minorEastAsia"/>
        </w:rPr>
        <w:t xml:space="preserve">The </w:t>
      </w:r>
      <w:proofErr w:type="spellStart"/>
      <w:r>
        <w:rPr>
          <w:rFonts w:eastAsiaTheme="minorEastAsia"/>
        </w:rPr>
        <w:t>Dempster</w:t>
      </w:r>
      <w:proofErr w:type="spellEnd"/>
      <w:r>
        <w:rPr>
          <w:rFonts w:eastAsiaTheme="minorEastAsia"/>
        </w:rPr>
        <w:t>-Shafer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End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14:paraId="59D064D8" w14:textId="77777777" w:rsidR="00A46C17" w:rsidRDefault="00A46C17" w:rsidP="00467AF3">
      <w:r>
        <w:t>The component class with the maximum belief is assigned as component class.</w:t>
      </w:r>
    </w:p>
    <w:p w14:paraId="2AB99C1F" w14:textId="77777777" w:rsidR="00A51FF6" w:rsidRDefault="004130A7" w:rsidP="004130A7">
      <w:pPr>
        <w:pStyle w:val="berschrift4"/>
      </w:pPr>
      <w:proofErr w:type="spellStart"/>
      <w:r>
        <w:t>Dempster</w:t>
      </w:r>
      <w:proofErr w:type="spellEnd"/>
      <w:r>
        <w:t>-Shafer decision fusion example</w:t>
      </w:r>
    </w:p>
    <w:p w14:paraId="2DA70916" w14:textId="4F387B38" w:rsidR="004130A7" w:rsidRPr="008835F6" w:rsidRDefault="004130A7" w:rsidP="00467AF3">
      <w:r>
        <w:t>The following example correspond</w:t>
      </w:r>
      <w:r w:rsidR="00EB3B77">
        <w:t>s</w:t>
      </w:r>
      <w:r>
        <w:t xml:space="preserve"> to </w:t>
      </w:r>
      <w:r w:rsidR="00EB3B77">
        <w:t>a fusion system</w:t>
      </w:r>
      <w:ins w:id="509" w:author="Christian Klauer" w:date="2015-03-15T17:03:00Z">
        <w:r w:rsidR="00AA1124">
          <w:t xml:space="preserve"> </w:t>
        </w:r>
      </w:ins>
      <w:del w:id="510" w:author="Christian Klauer" w:date="2015-03-15T17:03:00Z">
        <w:r w:rsidR="00EB3B77" w:rsidDel="00AA1124">
          <w:delText xml:space="preserve"> which </w:delText>
        </w:r>
      </w:del>
      <w:r w:rsidR="00EB3B77">
        <w:t>consist</w:t>
      </w:r>
      <w:ins w:id="511" w:author="Christian Klauer" w:date="2015-03-15T17:03:00Z">
        <w:r w:rsidR="00AA1124">
          <w:t>ing</w:t>
        </w:r>
      </w:ins>
      <w:del w:id="512" w:author="Christian Klauer" w:date="2015-03-15T17:03:00Z">
        <w:r w:rsidR="00EB3B77" w:rsidDel="00AA1124">
          <w:delText>s</w:delText>
        </w:r>
      </w:del>
      <w:r>
        <w:t xml:space="preserve"> of a database </w:t>
      </w:r>
      <w:del w:id="513" w:author="Christian Klauer" w:date="2015-03-15T17:04:00Z">
        <w:r w:rsidDel="00AA1124">
          <w:delText xml:space="preserve">with </w:delText>
        </w:r>
      </w:del>
      <w:ins w:id="514" w:author="Christian Klauer" w:date="2015-03-15T17:04:00Z">
        <w:r w:rsidR="00AA1124">
          <w:t xml:space="preserve">containing </w:t>
        </w:r>
      </w:ins>
      <w:r>
        <w:t xml:space="preserve">two components. </w:t>
      </w:r>
      <w:ins w:id="515" w:author="Christian Klauer" w:date="2015-03-15T17:04:00Z">
        <w:r w:rsidR="00AA1124">
          <w:t>The task is to classify a new component.</w:t>
        </w:r>
      </w:ins>
      <w:del w:id="516" w:author="Christian Klauer" w:date="2015-03-15T17:04:00Z">
        <w:r w:rsidR="00EB3B77" w:rsidDel="00AA1124">
          <w:delText xml:space="preserve">An </w:delText>
        </w:r>
        <w:r w:rsidR="00157E0A" w:rsidDel="00AA1124">
          <w:delText>new</w:delText>
        </w:r>
        <w:r w:rsidR="00FC432E" w:rsidDel="00AA1124">
          <w:delText xml:space="preserve"> component should </w:delText>
        </w:r>
        <w:r w:rsidR="00EB3B77" w:rsidDel="00AA1124">
          <w:delText>be classified</w:delText>
        </w:r>
        <w:r w:rsidR="00FC432E" w:rsidDel="00AA1124">
          <w:delText>.</w:delText>
        </w:r>
      </w:del>
      <w:r w:rsidR="00EB3B77">
        <w:t xml:space="preserve"> </w:t>
      </w:r>
      <w:r w:rsidR="00FC432E">
        <w:t>T</w:t>
      </w:r>
      <w:r w:rsidR="00EB3B77">
        <w:t xml:space="preserve">he component could be from the first component class (Component class 1), the second component class (Component class 2), or can be a component </w:t>
      </w:r>
      <w:del w:id="517" w:author="Christian Klauer" w:date="2015-03-15T17:05:00Z">
        <w:r w:rsidR="00EB3B77" w:rsidDel="00AA1124">
          <w:delText xml:space="preserve">that is </w:delText>
        </w:r>
      </w:del>
      <w:r w:rsidR="00EB3B77">
        <w:t>not</w:t>
      </w:r>
      <w:ins w:id="518" w:author="Christian Klauer" w:date="2015-03-15T17:05:00Z">
        <w:r w:rsidR="00AA1124">
          <w:t xml:space="preserve"> included</w:t>
        </w:r>
      </w:ins>
      <w:r w:rsidR="00EB3B77">
        <w:t xml:space="preserve"> in the database (</w:t>
      </w:r>
      <w:ins w:id="519" w:author="Christian Klauer" w:date="2015-03-15T17:05:00Z">
        <w:r w:rsidR="00AA1124">
          <w:t>u</w:t>
        </w:r>
      </w:ins>
      <w:del w:id="520" w:author="Christian Klauer" w:date="2015-03-15T17:05:00Z">
        <w:r w:rsidR="00EB3B77" w:rsidDel="00AA1124">
          <w:delText>U</w:delText>
        </w:r>
      </w:del>
      <w:r w:rsidR="00EB3B77">
        <w:t xml:space="preserve">ndefined class). The </w:t>
      </w:r>
      <w:proofErr w:type="gramStart"/>
      <w:ins w:id="521" w:author="Christian Klauer" w:date="2015-03-15T17:06:00Z">
        <w:r w:rsidR="00AA1124">
          <w:t xml:space="preserve">output of the </w:t>
        </w:r>
      </w:ins>
      <w:r w:rsidR="00EB3B77">
        <w:t>classifier fusion level</w:t>
      </w:r>
      <w:del w:id="522" w:author="Christian Klauer" w:date="2015-03-15T17:06:00Z">
        <w:r w:rsidR="00EB3B77" w:rsidDel="00AA1124">
          <w:delText xml:space="preserve"> outputs </w:delText>
        </w:r>
      </w:del>
      <w:ins w:id="523" w:author="Christian Klauer" w:date="2015-03-15T17:06:00Z">
        <w:r w:rsidR="00AA1124">
          <w:t xml:space="preserve"> are</w:t>
        </w:r>
        <w:proofErr w:type="gramEnd"/>
        <w:r w:rsidR="00AA1124">
          <w:t xml:space="preserve"> </w:t>
        </w:r>
      </w:ins>
      <w:r w:rsidR="00EB3B77">
        <w:t xml:space="preserve">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t>
      </w:r>
      <w:del w:id="524" w:author="Christian Klauer" w:date="2015-03-15T17:06:00Z">
        <w:r w:rsidR="00EB3B77" w:rsidDel="00AA1124">
          <w:rPr>
            <w:rFonts w:eastAsiaTheme="minorEastAsia"/>
          </w:rPr>
          <w:delText xml:space="preserve">which </w:delText>
        </w:r>
      </w:del>
      <w:ins w:id="525" w:author="Christian Klauer" w:date="2015-03-15T17:06:00Z">
        <w:r w:rsidR="00AA1124">
          <w:rPr>
            <w:rFonts w:eastAsiaTheme="minorEastAsia"/>
          </w:rPr>
          <w:t>giving</w:t>
        </w:r>
      </w:ins>
      <w:del w:id="526" w:author="Christian Klauer" w:date="2015-03-15T17:06:00Z">
        <w:r w:rsidR="00EB3B77" w:rsidDel="00AA1124">
          <w:rPr>
            <w:rFonts w:eastAsiaTheme="minorEastAsia"/>
          </w:rPr>
          <w:delText>gives</w:delText>
        </w:r>
      </w:del>
      <w:r w:rsidR="00EB3B77">
        <w:rPr>
          <w:rFonts w:eastAsiaTheme="minorEastAsia"/>
        </w:rPr>
        <w:t xml:space="preserve"> a score </w:t>
      </w:r>
      <w:del w:id="527" w:author="Christian Klauer" w:date="2015-03-15T17:07:00Z">
        <w:r w:rsidR="00EB3B77" w:rsidDel="00AA1124">
          <w:rPr>
            <w:rFonts w:eastAsiaTheme="minorEastAsia"/>
          </w:rPr>
          <w:delText xml:space="preserve">that </w:delText>
        </w:r>
      </w:del>
      <w:ins w:id="528" w:author="Christian Klauer" w:date="2015-03-15T17:07:00Z">
        <w:r w:rsidR="00AA1124">
          <w:rPr>
            <w:rFonts w:eastAsiaTheme="minorEastAsia"/>
          </w:rPr>
          <w:t xml:space="preserve">to </w:t>
        </w:r>
      </w:ins>
      <w:del w:id="529" w:author="Christian Klauer" w:date="2015-03-15T17:07:00Z">
        <w:r w:rsidR="00EB3B77" w:rsidDel="00AA1124">
          <w:rPr>
            <w:rFonts w:eastAsiaTheme="minorEastAsia"/>
          </w:rPr>
          <w:delText xml:space="preserve">the </w:delText>
        </w:r>
      </w:del>
      <w:ins w:id="530" w:author="Christian Klauer" w:date="2015-03-15T17:07:00Z">
        <w:r w:rsidR="00AA1124">
          <w:rPr>
            <w:rFonts w:eastAsiaTheme="minorEastAsia"/>
          </w:rPr>
          <w:t>determine if</w:t>
        </w:r>
      </w:ins>
      <w:ins w:id="531" w:author="Christian Klauer" w:date="2015-03-15T17:08:00Z">
        <w:r w:rsidR="00AA1124">
          <w:rPr>
            <w:rFonts w:eastAsiaTheme="minorEastAsia"/>
          </w:rPr>
          <w:t xml:space="preserve"> the considered</w:t>
        </w:r>
      </w:ins>
      <w:ins w:id="532" w:author="Christian Klauer" w:date="2015-03-15T17:07:00Z">
        <w:r w:rsidR="00AA1124">
          <w:rPr>
            <w:rFonts w:eastAsiaTheme="minorEastAsia"/>
          </w:rPr>
          <w:t xml:space="preserve"> </w:t>
        </w:r>
      </w:ins>
      <w:r w:rsidR="00EB3B77">
        <w:rPr>
          <w:rFonts w:eastAsiaTheme="minorEastAsia"/>
        </w:rPr>
        <w:t xml:space="preserve">component belongs to </w:t>
      </w:r>
      <w:r w:rsidR="00EB3B77">
        <w:t xml:space="preserve">Component class 1. </w:t>
      </w:r>
      <w:ins w:id="533" w:author="Christian Klauer" w:date="2015-03-15T17:09:00Z">
        <w:r w:rsidR="00AA1124">
          <w:t xml:space="preserve">In a similar way, </w:t>
        </w:r>
      </w:ins>
      <w:del w:id="534" w:author="Christian Klauer" w:date="2015-03-15T17:10:00Z">
        <w:r w:rsidR="00EB3B77" w:rsidDel="00AA1124">
          <w:delText>T</w:delText>
        </w:r>
      </w:del>
      <w:ins w:id="535" w:author="Christian Klauer" w:date="2015-03-15T17:10:00Z">
        <w:r w:rsidR="00AA1124">
          <w:t>t</w:t>
        </w:r>
      </w:ins>
      <w:r w:rsidR="00EB3B77">
        <w:t xml:space="preserve">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t>
      </w:r>
      <w:del w:id="536" w:author="Christian Klauer" w:date="2015-03-15T17:09:00Z">
        <w:r w:rsidR="00EB3B77" w:rsidDel="00AA1124">
          <w:rPr>
            <w:rFonts w:eastAsiaTheme="minorEastAsia"/>
          </w:rPr>
          <w:delText>which gives</w:delText>
        </w:r>
      </w:del>
      <w:proofErr w:type="gramStart"/>
      <w:ins w:id="537" w:author="Christian Klauer" w:date="2015-03-15T17:09:00Z">
        <w:r w:rsidR="00AA1124">
          <w:rPr>
            <w:rFonts w:eastAsiaTheme="minorEastAsia"/>
          </w:rPr>
          <w:t>gives</w:t>
        </w:r>
      </w:ins>
      <w:proofErr w:type="gramEnd"/>
      <w:r w:rsidR="00EB3B77">
        <w:rPr>
          <w:rFonts w:eastAsiaTheme="minorEastAsia"/>
        </w:rPr>
        <w:t xml:space="preserve"> a score </w:t>
      </w:r>
      <w:del w:id="538" w:author="Christian Klauer" w:date="2015-03-15T17:09:00Z">
        <w:r w:rsidR="00EB3B77" w:rsidDel="00AA1124">
          <w:rPr>
            <w:rFonts w:eastAsiaTheme="minorEastAsia"/>
          </w:rPr>
          <w:delText xml:space="preserve">that </w:delText>
        </w:r>
      </w:del>
      <w:ins w:id="539" w:author="Christian Klauer" w:date="2015-03-15T17:09:00Z">
        <w:r w:rsidR="00AA1124">
          <w:rPr>
            <w:rFonts w:eastAsiaTheme="minorEastAsia"/>
          </w:rPr>
          <w:t xml:space="preserve">indicating if </w:t>
        </w:r>
      </w:ins>
      <w:r w:rsidR="00EB3B77">
        <w:rPr>
          <w:rFonts w:eastAsiaTheme="minorEastAsia"/>
        </w:rPr>
        <w:t xml:space="preserve">the component belongs to </w:t>
      </w:r>
      <w:r w:rsidR="00EB3B77">
        <w:t>Component class 2.</w:t>
      </w:r>
      <w:r w:rsidR="007F7725">
        <w:t xml:space="preserve"> </w:t>
      </w:r>
    </w:p>
    <w:p w14:paraId="7C1450D4" w14:textId="0D498E5F" w:rsidR="008835F6" w:rsidRPr="00EE5807" w:rsidRDefault="00E45C33" w:rsidP="00467AF3">
      <w:r>
        <w:rPr>
          <w:rFonts w:eastAsiaTheme="minorEastAsia"/>
        </w:rPr>
        <w:t xml:space="preserve">The probabilities assignments are determined according to the normal distribution. </w:t>
      </w:r>
      <w:del w:id="540" w:author="Christian Klauer" w:date="2015-03-15T17:10:00Z">
        <w:r w:rsidDel="0095653A">
          <w:rPr>
            <w:rFonts w:eastAsiaTheme="minorEastAsia"/>
          </w:rPr>
          <w:delText xml:space="preserve">Let’s </w:delText>
        </w:r>
      </w:del>
      <w:ins w:id="541" w:author="Christian Klauer" w:date="2015-03-15T17:11:00Z">
        <w:r w:rsidR="0095653A">
          <w:rPr>
            <w:rFonts w:eastAsiaTheme="minorEastAsia"/>
          </w:rPr>
          <w:t xml:space="preserve">If </w:t>
        </w:r>
      </w:ins>
      <w:del w:id="542" w:author="Christian Klauer" w:date="2015-03-15T17:11:00Z">
        <w:r w:rsidDel="0095653A">
          <w:rPr>
            <w:rFonts w:eastAsiaTheme="minorEastAsia"/>
          </w:rPr>
          <w:delText>assum</w:delText>
        </w:r>
      </w:del>
      <w:del w:id="543" w:author="Christian Klauer" w:date="2015-03-15T17:10:00Z">
        <w:r w:rsidDel="0095653A">
          <w:rPr>
            <w:rFonts w:eastAsiaTheme="minorEastAsia"/>
          </w:rPr>
          <w:delText>e</w:delText>
        </w:r>
      </w:del>
      <w:r>
        <w:rPr>
          <w:rFonts w:eastAsiaTheme="minorEastAsia"/>
        </w:rPr>
        <w:t xml:space="preserve"> the </w:t>
      </w:r>
      <w:r w:rsidR="008835F6">
        <w:rPr>
          <w:rFonts w:eastAsiaTheme="minorEastAsia"/>
        </w:rPr>
        <w:t xml:space="preserve">probabilities assignments </w:t>
      </w:r>
      <w:del w:id="544" w:author="Christian Klauer" w:date="2015-03-15T17:11:00Z">
        <w:r w:rsidDel="0095653A">
          <w:rPr>
            <w:rFonts w:eastAsiaTheme="minorEastAsia"/>
          </w:rPr>
          <w:delText xml:space="preserve">are </w:delText>
        </w:r>
      </w:del>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ins w:id="545" w:author="Christian Klauer" w:date="2015-03-15T17:11:00Z">
        <w:r w:rsidR="0095653A">
          <w:rPr>
            <w:rFonts w:eastAsiaTheme="minorEastAsia"/>
          </w:rPr>
          <w:t xml:space="preserve"> are assumed</w:t>
        </w:r>
        <w:proofErr w:type="gramStart"/>
        <w:r w:rsidR="0095653A">
          <w:rPr>
            <w:rFonts w:eastAsiaTheme="minorEastAsia"/>
          </w:rPr>
          <w:t>,</w:t>
        </w:r>
      </w:ins>
      <w:r w:rsidR="008835F6">
        <w:rPr>
          <w:rFonts w:eastAsiaTheme="minorEastAsia"/>
        </w:rPr>
        <w:t>.</w:t>
      </w:r>
      <w:proofErr w:type="gramEnd"/>
      <w:r w:rsidR="008835F6">
        <w:rPr>
          <w:rFonts w:eastAsiaTheme="minorEastAsia"/>
        </w:rPr>
        <w:t xml:space="preserve"> </w:t>
      </w:r>
      <w:proofErr w:type="gramStart"/>
      <w:ins w:id="546" w:author="Christian Klauer" w:date="2015-03-15T17:11:00Z">
        <w:r w:rsidR="0095653A">
          <w:t>t</w:t>
        </w:r>
      </w:ins>
      <w:proofErr w:type="gramEnd"/>
      <w:del w:id="547" w:author="Christian Klauer" w:date="2015-03-15T17:11:00Z">
        <w:r w:rsidR="008835F6" w:rsidDel="0095653A">
          <w:delText>T</w:delText>
        </w:r>
      </w:del>
      <w:r w:rsidR="008835F6">
        <w:t xml:space="preserve">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14:paraId="326DCBEE" w14:textId="77777777" w:rsidR="008835F6" w:rsidRDefault="008835F6" w:rsidP="008835F6">
      <w:pPr>
        <w:pStyle w:val="Beschriftung"/>
        <w:keepNext/>
      </w:pPr>
      <w:bookmarkStart w:id="548" w:name="_Ref411696296"/>
      <w:bookmarkStart w:id="549" w:name="_Toc413454292"/>
      <w:r>
        <w:t xml:space="preserve">Table </w:t>
      </w:r>
      <w:r w:rsidR="005C22C8">
        <w:fldChar w:fldCharType="begin"/>
      </w:r>
      <w:r w:rsidR="005C22C8">
        <w:instrText xml:space="preserve"> SEQ Table \* ARABIC </w:instrText>
      </w:r>
      <w:r w:rsidR="005C22C8">
        <w:fldChar w:fldCharType="separate"/>
      </w:r>
      <w:r w:rsidR="00933F6A">
        <w:rPr>
          <w:noProof/>
        </w:rPr>
        <w:t>3</w:t>
      </w:r>
      <w:r w:rsidR="005C22C8">
        <w:rPr>
          <w:noProof/>
        </w:rPr>
        <w:fldChar w:fldCharType="end"/>
      </w:r>
      <w:bookmarkEnd w:id="548"/>
      <w:r>
        <w:t>: Normal distribution outputs from outputs from classifier fusion level</w:t>
      </w:r>
      <w:bookmarkEnd w:id="549"/>
    </w:p>
    <w:tbl>
      <w:tblPr>
        <w:tblStyle w:val="MittleresRaster3-Akzent1"/>
        <w:tblW w:w="5000" w:type="pct"/>
        <w:tblLook w:val="04A0" w:firstRow="1" w:lastRow="0" w:firstColumn="1" w:lastColumn="0" w:noHBand="0" w:noVBand="1"/>
      </w:tblPr>
      <w:tblGrid>
        <w:gridCol w:w="2405"/>
        <w:gridCol w:w="2327"/>
        <w:gridCol w:w="2130"/>
        <w:gridCol w:w="2714"/>
      </w:tblGrid>
      <w:tr w:rsidR="008835F6" w14:paraId="4EC7E8D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39352721" w14:textId="77777777" w:rsidR="008835F6" w:rsidRDefault="008835F6" w:rsidP="00282C23">
            <w:pPr>
              <w:jc w:val="center"/>
            </w:pPr>
          </w:p>
        </w:tc>
        <w:tc>
          <w:tcPr>
            <w:tcW w:w="1215" w:type="pct"/>
          </w:tcPr>
          <w:p w14:paraId="472AE345"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14:paraId="535DB671"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14:paraId="4D2CE7DD"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14:paraId="1550968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663B8A77" w14:textId="77777777" w:rsidR="008835F6" w:rsidRDefault="008835F6" w:rsidP="00282C23">
            <w:pPr>
              <w:jc w:val="center"/>
            </w:pPr>
            <w:r>
              <w:t>Classifier 1</w:t>
            </w:r>
          </w:p>
        </w:tc>
        <w:tc>
          <w:tcPr>
            <w:tcW w:w="1215" w:type="pct"/>
          </w:tcPr>
          <w:p w14:paraId="153BF0B1" w14:textId="77777777" w:rsidR="008835F6" w:rsidRDefault="005C22C8"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14:paraId="378D7AA3"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14:paraId="49A68BDE"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14:paraId="47781F4D" w14:textId="77777777" w:rsidTr="00DF70C1">
        <w:tc>
          <w:tcPr>
            <w:cnfStyle w:val="001000000000" w:firstRow="0" w:lastRow="0" w:firstColumn="1" w:lastColumn="0" w:oddVBand="0" w:evenVBand="0" w:oddHBand="0" w:evenHBand="0" w:firstRowFirstColumn="0" w:firstRowLastColumn="0" w:lastRowFirstColumn="0" w:lastRowLastColumn="0"/>
            <w:tcW w:w="1256" w:type="pct"/>
          </w:tcPr>
          <w:p w14:paraId="4FAB421C" w14:textId="77777777" w:rsidR="008835F6" w:rsidRDefault="008835F6" w:rsidP="00282C23">
            <w:pPr>
              <w:jc w:val="center"/>
            </w:pPr>
            <w:r>
              <w:t>Classifier 2</w:t>
            </w:r>
          </w:p>
        </w:tc>
        <w:tc>
          <w:tcPr>
            <w:tcW w:w="1215" w:type="pct"/>
          </w:tcPr>
          <w:p w14:paraId="7814052F"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14:paraId="3317D42F" w14:textId="77777777" w:rsidR="008835F6" w:rsidRDefault="005C22C8"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14:paraId="3433EF82"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14:paraId="665594FA" w14:textId="77777777" w:rsidR="008835F6" w:rsidRDefault="008835F6" w:rsidP="00467AF3">
      <w:pPr>
        <w:rPr>
          <w:rFonts w:eastAsiaTheme="minorEastAsia"/>
        </w:rPr>
      </w:pPr>
    </w:p>
    <w:p w14:paraId="7C412A03" w14:textId="75F964A3" w:rsidR="00C14EE5" w:rsidRDefault="00C14EE5" w:rsidP="00467AF3">
      <w:pPr>
        <w:rPr>
          <w:rFonts w:eastAsiaTheme="minorEastAsia"/>
        </w:rPr>
      </w:pPr>
      <w:r>
        <w:rPr>
          <w:rFonts w:eastAsiaTheme="minorEastAsia"/>
        </w:rPr>
        <w:t>The power set is defined as follows</w:t>
      </w:r>
      <w:ins w:id="550" w:author="Christian Klauer" w:date="2015-03-15T17:12:00Z">
        <w:r w:rsidR="000F0E8D">
          <w:rPr>
            <w:rFonts w:eastAsiaTheme="minorEastAsia"/>
          </w:rPr>
          <w:t>:</w:t>
        </w:r>
      </w:ins>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14:paraId="3AD9D4A3" w14:textId="77777777" w:rsidTr="00A9174F">
        <w:tc>
          <w:tcPr>
            <w:tcW w:w="8086" w:type="dxa"/>
          </w:tcPr>
          <w:p w14:paraId="6AF5A435" w14:textId="40D24AA9" w:rsidR="00C14EE5" w:rsidRPr="00FF360C" w:rsidRDefault="005C22C8" w:rsidP="00C14EE5">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w:ins w:id="551" w:author="Christian Klauer" w:date="2015-03-15T17:12:00Z">
              <w:r w:rsidR="000F0E8D">
                <w:rPr>
                  <w:rFonts w:eastAsiaTheme="minorEastAsia"/>
                </w:rPr>
                <w:t>.</w:t>
              </w:r>
            </w:ins>
          </w:p>
        </w:tc>
        <w:tc>
          <w:tcPr>
            <w:tcW w:w="626" w:type="dxa"/>
          </w:tcPr>
          <w:p w14:paraId="6CA96D7A" w14:textId="77777777" w:rsidR="00C14EE5" w:rsidRPr="00FF360C" w:rsidRDefault="00C14EE5" w:rsidP="00A9174F">
            <w:r>
              <w:t>(</w:t>
            </w:r>
            <w:r w:rsidR="005C22C8">
              <w:fldChar w:fldCharType="begin"/>
            </w:r>
            <w:r w:rsidR="005C22C8">
              <w:instrText xml:space="preserve"> SEQ Equation \* ARABIC </w:instrText>
            </w:r>
            <w:r w:rsidR="005C22C8">
              <w:fldChar w:fldCharType="separate"/>
            </w:r>
            <w:r w:rsidR="00933F6A">
              <w:rPr>
                <w:noProof/>
              </w:rPr>
              <w:t>77</w:t>
            </w:r>
            <w:r w:rsidR="005C22C8">
              <w:rPr>
                <w:noProof/>
              </w:rPr>
              <w:fldChar w:fldCharType="end"/>
            </w:r>
            <w:r>
              <w:t>)</w:t>
            </w:r>
          </w:p>
        </w:tc>
      </w:tr>
    </w:tbl>
    <w:p w14:paraId="51BF39AB" w14:textId="079BF283"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w:t>
      </w:r>
      <w:del w:id="552" w:author="Christian Klauer" w:date="2015-03-15T17:12:00Z">
        <w:r w:rsidR="00C14EE5" w:rsidDel="000F0E8D">
          <w:rPr>
            <w:rFonts w:eastAsiaTheme="minorEastAsia"/>
          </w:rPr>
          <w:delText xml:space="preserve">that </w:delText>
        </w:r>
      </w:del>
      <w:ins w:id="553" w:author="Christian Klauer" w:date="2015-03-15T17:14:00Z">
        <w:r w:rsidR="000F0E8D">
          <w:rPr>
            <w:rFonts w:eastAsiaTheme="minorEastAsia"/>
          </w:rPr>
          <w:t>assuming</w:t>
        </w:r>
      </w:ins>
      <w:ins w:id="554" w:author="Christian Klauer" w:date="2015-03-15T17:12:00Z">
        <w:r w:rsidR="000F0E8D">
          <w:rPr>
            <w:rFonts w:eastAsiaTheme="minorEastAsia"/>
          </w:rPr>
          <w:t xml:space="preserve"> </w:t>
        </w:r>
      </w:ins>
      <w:r w:rsidR="00C14EE5">
        <w:rPr>
          <w:rFonts w:eastAsiaTheme="minorEastAsia"/>
        </w:rPr>
        <w:t xml:space="preserve">the component </w:t>
      </w:r>
      <w:ins w:id="555" w:author="Christian Klauer" w:date="2015-03-15T17:14:00Z">
        <w:r w:rsidR="000F0E8D">
          <w:rPr>
            <w:rFonts w:eastAsiaTheme="minorEastAsia"/>
          </w:rPr>
          <w:t>bel</w:t>
        </w:r>
      </w:ins>
      <w:del w:id="556" w:author="Christian Klauer" w:date="2015-03-15T17:14:00Z">
        <w:r w:rsidR="00C14EE5" w:rsidDel="000F0E8D">
          <w:rPr>
            <w:rFonts w:eastAsiaTheme="minorEastAsia"/>
          </w:rPr>
          <w:delText>is from</w:delText>
        </w:r>
      </w:del>
      <w:ins w:id="557" w:author="Christian Klauer" w:date="2015-03-15T17:14:00Z">
        <w:r w:rsidR="000F0E8D">
          <w:rPr>
            <w:rFonts w:eastAsiaTheme="minorEastAsia"/>
          </w:rPr>
          <w:t>ongs to</w:t>
        </w:r>
      </w:ins>
      <w:r w:rsidR="00C14EE5">
        <w:rPr>
          <w:rFonts w:eastAsiaTheme="minorEastAsia"/>
        </w:rPr>
        <w:t xml:space="preserve">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w:t>
      </w:r>
      <w:del w:id="558" w:author="Christian Klauer" w:date="2015-03-15T17:13:00Z">
        <w:r w:rsidR="00C14EE5" w:rsidDel="000F0E8D">
          <w:rPr>
            <w:rFonts w:eastAsiaTheme="minorEastAsia"/>
          </w:rPr>
          <w:delText xml:space="preserve">is </w:delText>
        </w:r>
      </w:del>
      <w:r w:rsidR="00C14EE5">
        <w:rPr>
          <w:rFonts w:eastAsiaTheme="minorEastAsia"/>
        </w:rPr>
        <w:t xml:space="preserve">the hypotheses </w:t>
      </w:r>
      <w:del w:id="559" w:author="Christian Klauer" w:date="2015-03-15T17:14:00Z">
        <w:r w:rsidR="00C14EE5" w:rsidDel="000F0E8D">
          <w:rPr>
            <w:rFonts w:eastAsiaTheme="minorEastAsia"/>
          </w:rPr>
          <w:delText>that the</w:delText>
        </w:r>
      </w:del>
      <w:ins w:id="560" w:author="Christian Klauer" w:date="2015-03-15T17:14:00Z">
        <w:r w:rsidR="000F0E8D">
          <w:rPr>
            <w:rFonts w:eastAsiaTheme="minorEastAsia"/>
          </w:rPr>
          <w:t>assuming the</w:t>
        </w:r>
      </w:ins>
      <w:r w:rsidR="00C14EE5">
        <w:rPr>
          <w:rFonts w:eastAsiaTheme="minorEastAsia"/>
        </w:rPr>
        <w:t xml:space="preserve"> component </w:t>
      </w:r>
      <w:del w:id="561" w:author="Christian Klauer" w:date="2015-03-15T17:14:00Z">
        <w:r w:rsidR="00C14EE5" w:rsidDel="000F0E8D">
          <w:rPr>
            <w:rFonts w:eastAsiaTheme="minorEastAsia"/>
          </w:rPr>
          <w:delText>is from</w:delText>
        </w:r>
      </w:del>
      <w:ins w:id="562" w:author="Christian Klauer" w:date="2015-03-15T17:14:00Z">
        <w:r w:rsidR="00364D6F">
          <w:rPr>
            <w:rFonts w:eastAsiaTheme="minorEastAsia"/>
          </w:rPr>
          <w:t>belongs</w:t>
        </w:r>
        <w:r w:rsidR="000F0E8D">
          <w:rPr>
            <w:rFonts w:eastAsiaTheme="minorEastAsia"/>
          </w:rPr>
          <w:t xml:space="preserve"> to</w:t>
        </w:r>
      </w:ins>
      <w:r w:rsidR="00C14EE5">
        <w:rPr>
          <w:rFonts w:eastAsiaTheme="minorEastAsia"/>
        </w:rPr>
        <w:t xml:space="preserve">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w:t>
      </w:r>
      <w:del w:id="563" w:author="Christian Klauer" w:date="2015-03-15T17:15:00Z">
        <w:r w:rsidR="00C14EE5" w:rsidDel="00364D6F">
          <w:rPr>
            <w:rFonts w:eastAsiaTheme="minorEastAsia"/>
          </w:rPr>
          <w:lastRenderedPageBreak/>
          <w:delText xml:space="preserve">that </w:delText>
        </w:r>
      </w:del>
      <w:ins w:id="564" w:author="Christian Klauer" w:date="2015-03-15T17:17:00Z">
        <w:r w:rsidR="00364D6F">
          <w:rPr>
            <w:rFonts w:eastAsiaTheme="minorEastAsia"/>
          </w:rPr>
          <w:t>assuming</w:t>
        </w:r>
      </w:ins>
      <w:ins w:id="565" w:author="Christian Klauer" w:date="2015-03-15T17:15:00Z">
        <w:r w:rsidR="00364D6F">
          <w:rPr>
            <w:rFonts w:eastAsiaTheme="minorEastAsia"/>
          </w:rPr>
          <w:t xml:space="preserve"> </w:t>
        </w:r>
      </w:ins>
      <w:del w:id="566" w:author="Christian Klauer" w:date="2015-03-15T17:15:00Z">
        <w:r w:rsidR="00C14EE5" w:rsidDel="00364D6F">
          <w:rPr>
            <w:rFonts w:eastAsiaTheme="minorEastAsia"/>
          </w:rPr>
          <w:delText xml:space="preserve">the </w:delText>
        </w:r>
      </w:del>
      <w:r w:rsidR="00C14EE5">
        <w:rPr>
          <w:rFonts w:eastAsiaTheme="minorEastAsia"/>
        </w:rPr>
        <w:t xml:space="preserve">component </w:t>
      </w:r>
      <w:ins w:id="567" w:author="Christian Klauer" w:date="2015-03-15T17:15:00Z">
        <w:r w:rsidR="000F0E8D">
          <w:rPr>
            <w:rFonts w:eastAsiaTheme="minorEastAsia"/>
          </w:rPr>
          <w:t>b</w:t>
        </w:r>
      </w:ins>
      <w:del w:id="568" w:author="Christian Klauer" w:date="2015-03-15T17:15:00Z">
        <w:r w:rsidR="00C14EE5" w:rsidDel="000F0E8D">
          <w:rPr>
            <w:rFonts w:eastAsiaTheme="minorEastAsia"/>
          </w:rPr>
          <w:delText>is from</w:delText>
        </w:r>
      </w:del>
      <w:ins w:id="569" w:author="Christian Klauer" w:date="2015-03-15T17:15:00Z">
        <w:r w:rsidR="000F0E8D">
          <w:rPr>
            <w:rFonts w:eastAsiaTheme="minorEastAsia"/>
          </w:rPr>
          <w:t>elongs to</w:t>
        </w:r>
      </w:ins>
      <w:r w:rsidR="00C14EE5">
        <w:rPr>
          <w:rFonts w:eastAsiaTheme="minorEastAsia"/>
        </w:rPr>
        <w:t xml:space="preserve">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14:paraId="301447C3" w14:textId="77777777" w:rsidR="007F7725" w:rsidRDefault="007F7725" w:rsidP="007F7725">
      <w:pPr>
        <w:pStyle w:val="Beschriftung"/>
        <w:keepNext/>
      </w:pPr>
      <w:bookmarkStart w:id="570" w:name="_Ref410918746"/>
      <w:bookmarkStart w:id="571" w:name="_Toc413454293"/>
      <w:r>
        <w:t xml:space="preserve">Table </w:t>
      </w:r>
      <w:r w:rsidR="005C22C8">
        <w:fldChar w:fldCharType="begin"/>
      </w:r>
      <w:r w:rsidR="005C22C8">
        <w:instrText xml:space="preserve"> SEQ Table \* ARABIC </w:instrText>
      </w:r>
      <w:r w:rsidR="005C22C8">
        <w:fldChar w:fldCharType="separate"/>
      </w:r>
      <w:r w:rsidR="00933F6A">
        <w:rPr>
          <w:noProof/>
        </w:rPr>
        <w:t>4</w:t>
      </w:r>
      <w:r w:rsidR="005C22C8">
        <w:rPr>
          <w:noProof/>
        </w:rPr>
        <w:fldChar w:fldCharType="end"/>
      </w:r>
      <w:bookmarkEnd w:id="570"/>
      <w:r>
        <w:t>: B</w:t>
      </w:r>
      <w:r w:rsidRPr="007F09E4">
        <w:t>asic probability assignments</w:t>
      </w:r>
      <w:bookmarkEnd w:id="571"/>
    </w:p>
    <w:tbl>
      <w:tblPr>
        <w:tblStyle w:val="MittleresRaster3-Akzent1"/>
        <w:tblW w:w="9738" w:type="dxa"/>
        <w:tblLook w:val="04A0" w:firstRow="1" w:lastRow="0" w:firstColumn="1" w:lastColumn="0" w:noHBand="0" w:noVBand="1"/>
      </w:tblPr>
      <w:tblGrid>
        <w:gridCol w:w="1728"/>
        <w:gridCol w:w="3960"/>
        <w:gridCol w:w="4050"/>
      </w:tblGrid>
      <w:tr w:rsidR="00ED1900" w14:paraId="7B6A16AB"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511DA3C" w14:textId="77777777" w:rsidR="00150B54" w:rsidRPr="007F7725" w:rsidRDefault="005C22C8"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14:paraId="68EDF3D4"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14:paraId="0BB00986"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14:paraId="3E45661C"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FF498C8"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14:paraId="5595F178"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14:paraId="745D6700"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14:paraId="0635DB44"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076B046F"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F95DC02" w14:textId="77777777" w:rsidR="00150B54" w:rsidRDefault="005C22C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14:paraId="23260FB8" w14:textId="77777777" w:rsidR="00150B54" w:rsidRDefault="005C22C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14:paraId="0D9DB2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B2975E0"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609BF8BA"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14:paraId="5AA1D60E"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14:paraId="221BE328"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5E12289"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58F6C739" w14:textId="77777777"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14:paraId="0E45AD74" w14:textId="77777777" w:rsidR="00150B54" w:rsidRDefault="005C22C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14:paraId="32C2F84F"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2E628DC"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2BA43A7"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14:paraId="6EC265A9"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14:paraId="044CB61E"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CBCC889"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16627CD" w14:textId="77777777" w:rsidR="00150B54" w:rsidRDefault="005C22C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7711E35F" w14:textId="77777777" w:rsidR="00150B54" w:rsidRDefault="005C22C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14:paraId="5108E41C"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DF34118" w14:textId="77777777" w:rsidR="00150B54" w:rsidRDefault="005C22C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4814DEEE"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63B9268D" w14:textId="77777777" w:rsidR="00150B54" w:rsidRDefault="005C22C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14:paraId="5D23EDCC" w14:textId="77777777" w:rsidR="00C14EE5" w:rsidRDefault="00C14EE5" w:rsidP="00467AF3"/>
    <w:p w14:paraId="46668CF7" w14:textId="77777777"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14:paraId="273A320B" w14:textId="77777777" w:rsidTr="00A9174F">
        <w:tc>
          <w:tcPr>
            <w:tcW w:w="8086" w:type="dxa"/>
          </w:tcPr>
          <w:p w14:paraId="673AC21C" w14:textId="77777777" w:rsidR="0067368F" w:rsidRPr="00FF360C" w:rsidRDefault="005C22C8"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m:t>
                </m:r>
                <m:r>
                  <m:rPr>
                    <m:sty m:val="p"/>
                  </m:rPr>
                  <w:rPr>
                    <w:rStyle w:val="Kommentarzeichen"/>
                  </w:rPr>
                  <w:commentReference w:id="572"/>
                </m:r>
                <m:r>
                  <w:rPr>
                    <w:rFonts w:ascii="Cambria Math" w:hAnsi="Cambria Math"/>
                  </w:rPr>
                  <m:t>2</m:t>
                </m:r>
              </m:oMath>
            </m:oMathPara>
          </w:p>
        </w:tc>
        <w:tc>
          <w:tcPr>
            <w:tcW w:w="626" w:type="dxa"/>
          </w:tcPr>
          <w:p w14:paraId="543598F8" w14:textId="77777777" w:rsidR="0067368F" w:rsidRPr="00FF360C" w:rsidRDefault="0067368F" w:rsidP="00A9174F">
            <w:r>
              <w:t>(</w:t>
            </w:r>
            <w:r w:rsidR="005C22C8">
              <w:fldChar w:fldCharType="begin"/>
            </w:r>
            <w:r w:rsidR="005C22C8">
              <w:instrText xml:space="preserve"> SEQ Equation \* ARABIC </w:instrText>
            </w:r>
            <w:r w:rsidR="005C22C8">
              <w:fldChar w:fldCharType="separate"/>
            </w:r>
            <w:r w:rsidR="00933F6A">
              <w:rPr>
                <w:noProof/>
              </w:rPr>
              <w:t>78</w:t>
            </w:r>
            <w:r w:rsidR="005C22C8">
              <w:rPr>
                <w:noProof/>
              </w:rPr>
              <w:fldChar w:fldCharType="end"/>
            </w:r>
            <w:r>
              <w:t>)</w:t>
            </w:r>
          </w:p>
        </w:tc>
      </w:tr>
      <w:tr w:rsidR="00ED1900" w:rsidRPr="00FF360C" w14:paraId="7FC6C493" w14:textId="77777777" w:rsidTr="00A9174F">
        <w:tc>
          <w:tcPr>
            <w:tcW w:w="8086" w:type="dxa"/>
          </w:tcPr>
          <w:p w14:paraId="7E9EA290" w14:textId="77777777" w:rsidR="00ED1900" w:rsidRDefault="00ED1900" w:rsidP="00ED1900">
            <w:pPr>
              <w:rPr>
                <w:rFonts w:ascii="Calibri" w:eastAsia="Times New Roman" w:hAnsi="Calibri" w:cs="Times New Roman"/>
              </w:rPr>
            </w:pPr>
          </w:p>
        </w:tc>
        <w:tc>
          <w:tcPr>
            <w:tcW w:w="626" w:type="dxa"/>
          </w:tcPr>
          <w:p w14:paraId="26CF74F6" w14:textId="77777777" w:rsidR="00ED1900" w:rsidRDefault="00ED1900" w:rsidP="00A9174F"/>
        </w:tc>
      </w:tr>
    </w:tbl>
    <w:p w14:paraId="077038FC" w14:textId="4B1BCA0B"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proofErr w:type="gramStart"/>
      <w:r w:rsidR="00FD7B39">
        <w:rPr>
          <w:rFonts w:eastAsiaTheme="minorEastAsia"/>
        </w:rPr>
        <w:t xml:space="preserve"> </w:t>
      </w:r>
      <w:r w:rsidR="004B1A2A">
        <w:rPr>
          <w:rFonts w:eastAsiaTheme="minorEastAsia"/>
        </w:rPr>
        <w:t xml:space="preserve"> </w:t>
      </w:r>
      <w:r>
        <w:rPr>
          <w:rFonts w:eastAsiaTheme="minorEastAsia"/>
        </w:rPr>
        <w:t>is</w:t>
      </w:r>
      <w:proofErr w:type="gramEnd"/>
      <w:r>
        <w:rPr>
          <w:rFonts w:eastAsiaTheme="minorEastAsia"/>
        </w:rPr>
        <w:t xml:space="preserve"> </w:t>
      </w:r>
      <w:del w:id="573" w:author="Christian Klauer" w:date="2015-03-15T17:19:00Z">
        <w:r w:rsidDel="00EF58F4">
          <w:rPr>
            <w:rFonts w:eastAsiaTheme="minorEastAsia"/>
          </w:rPr>
          <w:delText xml:space="preserve">done </w:delText>
        </w:r>
      </w:del>
      <w:ins w:id="574" w:author="Christian Klauer" w:date="2015-03-15T17:19:00Z">
        <w:r w:rsidR="00EF58F4">
          <w:rPr>
            <w:rFonts w:eastAsiaTheme="minorEastAsia"/>
          </w:rPr>
          <w:t xml:space="preserve">performed </w:t>
        </w:r>
      </w:ins>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14:paraId="1B4186AF" w14:textId="77777777" w:rsidTr="00A9174F">
        <w:tc>
          <w:tcPr>
            <w:tcW w:w="8086" w:type="dxa"/>
          </w:tcPr>
          <w:p w14:paraId="7746DF81" w14:textId="77777777" w:rsidR="00ED1900" w:rsidRPr="00FF360C" w:rsidRDefault="005C22C8"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14:paraId="74F94E66" w14:textId="77777777" w:rsidR="00ED1900" w:rsidRPr="00FF360C" w:rsidRDefault="00ED1900" w:rsidP="00A9174F">
            <w:r>
              <w:t>(</w:t>
            </w:r>
            <w:r w:rsidR="005C22C8">
              <w:fldChar w:fldCharType="begin"/>
            </w:r>
            <w:r w:rsidR="005C22C8">
              <w:instrText xml:space="preserve"> SEQ Equation \* ARABIC </w:instrText>
            </w:r>
            <w:r w:rsidR="005C22C8">
              <w:fldChar w:fldCharType="separate"/>
            </w:r>
            <w:r w:rsidR="00933F6A">
              <w:rPr>
                <w:noProof/>
              </w:rPr>
              <w:t>79</w:t>
            </w:r>
            <w:r w:rsidR="005C22C8">
              <w:rPr>
                <w:noProof/>
              </w:rPr>
              <w:fldChar w:fldCharType="end"/>
            </w:r>
            <w:r>
              <w:t>)</w:t>
            </w:r>
          </w:p>
        </w:tc>
      </w:tr>
    </w:tbl>
    <w:p w14:paraId="3BD8A325" w14:textId="77777777" w:rsidR="00C14EE5" w:rsidRDefault="00C14EE5"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067340C2" w14:textId="77777777" w:rsidTr="00A9174F">
        <w:tc>
          <w:tcPr>
            <w:tcW w:w="8086" w:type="dxa"/>
          </w:tcPr>
          <w:p w14:paraId="00F7856E" w14:textId="77777777" w:rsidR="00A9174F" w:rsidRPr="00FF360C" w:rsidRDefault="005C22C8"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14:paraId="32C68F46" w14:textId="77777777" w:rsidR="00A9174F" w:rsidRPr="00FF360C" w:rsidRDefault="00A9174F" w:rsidP="00A9174F">
            <w:r>
              <w:t>(</w:t>
            </w:r>
            <w:r w:rsidR="005C22C8">
              <w:fldChar w:fldCharType="begin"/>
            </w:r>
            <w:r w:rsidR="005C22C8">
              <w:instrText xml:space="preserve"> SEQ Equation \* ARABIC </w:instrText>
            </w:r>
            <w:r w:rsidR="005C22C8">
              <w:fldChar w:fldCharType="separate"/>
            </w:r>
            <w:r w:rsidR="00933F6A">
              <w:rPr>
                <w:noProof/>
              </w:rPr>
              <w:t>80</w:t>
            </w:r>
            <w:r w:rsidR="005C22C8">
              <w:rPr>
                <w:noProof/>
              </w:rPr>
              <w:fldChar w:fldCharType="end"/>
            </w:r>
            <w:r>
              <w:t>)</w:t>
            </w:r>
          </w:p>
        </w:tc>
      </w:tr>
    </w:tbl>
    <w:p w14:paraId="0E8806AB" w14:textId="77777777" w:rsidR="00A9174F" w:rsidRDefault="00A9174F"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1AECF34B" w14:textId="77777777" w:rsidTr="00A9174F">
        <w:tc>
          <w:tcPr>
            <w:tcW w:w="8086" w:type="dxa"/>
          </w:tcPr>
          <w:p w14:paraId="13748216" w14:textId="77777777" w:rsidR="00A9174F" w:rsidRPr="00FF360C" w:rsidRDefault="005C22C8"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r>
                  <m:rPr>
                    <m:sty m:val="p"/>
                  </m:rPr>
                  <w:rPr>
                    <w:rStyle w:val="Kommentarzeichen"/>
                  </w:rPr>
                  <w:commentReference w:id="575"/>
                </m:r>
                <m:r>
                  <w:rPr>
                    <w:rFonts w:ascii="Cambria Math" w:hAnsi="Cambria Math"/>
                  </w:rPr>
                  <m:t xml:space="preserve"> </m:t>
                </m:r>
              </m:oMath>
            </m:oMathPara>
          </w:p>
        </w:tc>
        <w:tc>
          <w:tcPr>
            <w:tcW w:w="626" w:type="dxa"/>
          </w:tcPr>
          <w:p w14:paraId="77AF4B69" w14:textId="77777777" w:rsidR="00A9174F" w:rsidRPr="00FF360C" w:rsidRDefault="00A9174F" w:rsidP="00A9174F">
            <w:r>
              <w:t>(</w:t>
            </w:r>
            <w:r w:rsidR="005C22C8">
              <w:fldChar w:fldCharType="begin"/>
            </w:r>
            <w:r w:rsidR="005C22C8">
              <w:instrText xml:space="preserve"> SEQ Equation \* ARABIC </w:instrText>
            </w:r>
            <w:r w:rsidR="005C22C8">
              <w:fldChar w:fldCharType="separate"/>
            </w:r>
            <w:r w:rsidR="00933F6A">
              <w:rPr>
                <w:noProof/>
              </w:rPr>
              <w:t>81</w:t>
            </w:r>
            <w:r w:rsidR="005C22C8">
              <w:rPr>
                <w:noProof/>
              </w:rPr>
              <w:fldChar w:fldCharType="end"/>
            </w:r>
            <w:r>
              <w:t>)</w:t>
            </w:r>
          </w:p>
        </w:tc>
      </w:tr>
    </w:tbl>
    <w:p w14:paraId="0F3E54F2" w14:textId="77777777" w:rsidR="004B1A2A" w:rsidRDefault="004B1A2A" w:rsidP="00467AF3"/>
    <w:p w14:paraId="654D9371" w14:textId="77777777"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14:paraId="6C1E337C" w14:textId="77777777" w:rsidR="004B1A2A" w:rsidRDefault="004B1A2A" w:rsidP="004B1A2A">
      <w:pPr>
        <w:pStyle w:val="Beschriftung"/>
        <w:keepNext/>
      </w:pPr>
      <w:bookmarkStart w:id="576" w:name="_Ref410919161"/>
      <w:bookmarkStart w:id="577" w:name="_Toc413454294"/>
      <w:r>
        <w:t xml:space="preserve">Table </w:t>
      </w:r>
      <w:r w:rsidR="005C22C8">
        <w:fldChar w:fldCharType="begin"/>
      </w:r>
      <w:r w:rsidR="005C22C8">
        <w:instrText xml:space="preserve"> SEQ Table \* ARABIC </w:instrText>
      </w:r>
      <w:r w:rsidR="005C22C8">
        <w:fldChar w:fldCharType="separate"/>
      </w:r>
      <w:r w:rsidR="00933F6A">
        <w:rPr>
          <w:noProof/>
        </w:rPr>
        <w:t>5</w:t>
      </w:r>
      <w:r w:rsidR="005C22C8">
        <w:rPr>
          <w:noProof/>
        </w:rPr>
        <w:fldChar w:fldCharType="end"/>
      </w:r>
      <w:bookmarkEnd w:id="576"/>
      <w:r>
        <w:t>: Belief and plausibility of component classes</w:t>
      </w:r>
      <w:bookmarkEnd w:id="577"/>
    </w:p>
    <w:tbl>
      <w:tblPr>
        <w:tblStyle w:val="MittleresRaster3-Akzent1"/>
        <w:tblW w:w="0" w:type="auto"/>
        <w:tblLook w:val="04A0" w:firstRow="1" w:lastRow="0" w:firstColumn="1" w:lastColumn="0" w:noHBand="0" w:noVBand="1"/>
      </w:tblPr>
      <w:tblGrid>
        <w:gridCol w:w="1548"/>
        <w:gridCol w:w="3960"/>
        <w:gridCol w:w="3992"/>
      </w:tblGrid>
      <w:tr w:rsidR="0012517A" w14:paraId="73735954"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DAA094A" w14:textId="77777777" w:rsidR="0012517A" w:rsidRDefault="0012517A" w:rsidP="003652B9">
            <w:pPr>
              <w:jc w:val="center"/>
            </w:pPr>
          </w:p>
        </w:tc>
        <w:tc>
          <w:tcPr>
            <w:tcW w:w="3960" w:type="dxa"/>
          </w:tcPr>
          <w:p w14:paraId="5F3355CA"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14:paraId="4F6F1487"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14:paraId="72728769"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B36E700" w14:textId="77777777" w:rsidR="0012517A" w:rsidRDefault="003652B9" w:rsidP="003652B9">
            <w:pPr>
              <w:jc w:val="center"/>
            </w:pPr>
            <w:r>
              <w:t>Component class 1</w:t>
            </w:r>
          </w:p>
        </w:tc>
        <w:tc>
          <w:tcPr>
            <w:tcW w:w="3960" w:type="dxa"/>
          </w:tcPr>
          <w:p w14:paraId="7448ABA9" w14:textId="77777777"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14:paraId="22EE693C"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14:paraId="2F47D992"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14:paraId="2DA6A596" w14:textId="77777777" w:rsidTr="00F90E69">
        <w:tc>
          <w:tcPr>
            <w:cnfStyle w:val="001000000000" w:firstRow="0" w:lastRow="0" w:firstColumn="1" w:lastColumn="0" w:oddVBand="0" w:evenVBand="0" w:oddHBand="0" w:evenHBand="0" w:firstRowFirstColumn="0" w:firstRowLastColumn="0" w:lastRowFirstColumn="0" w:lastRowLastColumn="0"/>
            <w:tcW w:w="1548" w:type="dxa"/>
          </w:tcPr>
          <w:p w14:paraId="2EC1AB06" w14:textId="77777777" w:rsidR="0012517A" w:rsidRDefault="003652B9" w:rsidP="003652B9">
            <w:pPr>
              <w:jc w:val="center"/>
            </w:pPr>
            <w:r>
              <w:t>Component class 2</w:t>
            </w:r>
          </w:p>
        </w:tc>
        <w:tc>
          <w:tcPr>
            <w:tcW w:w="3960" w:type="dxa"/>
          </w:tcPr>
          <w:p w14:paraId="56CAE3F7"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14:paraId="40984BF4"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14:paraId="0FCC49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2B2C14" w14:textId="77777777" w:rsidR="003652B9" w:rsidRDefault="003652B9" w:rsidP="003652B9">
            <w:pPr>
              <w:jc w:val="center"/>
            </w:pPr>
            <w:r>
              <w:t>Undefined class</w:t>
            </w:r>
          </w:p>
        </w:tc>
        <w:tc>
          <w:tcPr>
            <w:tcW w:w="3960" w:type="dxa"/>
          </w:tcPr>
          <w:p w14:paraId="2C46EB23"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14:paraId="37B75889"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w:commentRangeStart w:id="578"/>
                        <m:sSub>
                          <m:sSubPr>
                            <m:ctrlPr>
                              <w:rPr>
                                <w:rFonts w:ascii="Cambria Math" w:eastAsiaTheme="minorEastAsia" w:hAnsi="Cambria Math"/>
                                <w:i/>
                              </w:rPr>
                            </m:ctrlPr>
                          </m:sSubPr>
                          <m:e>
                            <m:r>
                              <w:rPr>
                                <w:rFonts w:ascii="Cambria Math" w:eastAsiaTheme="minorEastAsia" w:hAnsi="Cambria Math"/>
                              </w:rPr>
                              <m:t>h</m:t>
                            </m:r>
                          </m:e>
                          <m:sub/>
                        </m:sSub>
                        <w:commentRangeEnd w:id="578"/>
                        <m:r>
                          <m:rPr>
                            <m:sty m:val="p"/>
                          </m:rPr>
                          <w:rPr>
                            <w:rStyle w:val="Kommentarzeichen"/>
                          </w:rPr>
                          <w:commentReference w:id="578"/>
                        </m:r>
                      </m:e>
                    </m:d>
                  </m:e>
                </m:d>
                <m:r>
                  <w:rPr>
                    <w:rFonts w:ascii="Cambria Math" w:eastAsiaTheme="minorEastAsia" w:hAnsi="Cambria Math"/>
                  </w:rPr>
                  <m:t>=</m:t>
                </m:r>
                <m:r>
                  <w:rPr>
                    <w:rFonts w:ascii="Cambria Math" w:hAnsi="Cambria Math"/>
                  </w:rPr>
                  <m:t>0.0976</m:t>
                </m:r>
              </m:oMath>
            </m:oMathPara>
          </w:p>
        </w:tc>
      </w:tr>
    </w:tbl>
    <w:p w14:paraId="2B3802A2" w14:textId="77777777" w:rsidR="0012517A" w:rsidRDefault="0012517A" w:rsidP="00467AF3"/>
    <w:p w14:paraId="1EC9CD6E" w14:textId="1CE91561" w:rsidR="003652B9" w:rsidRDefault="003652B9" w:rsidP="004B1A2A">
      <w:r>
        <w:t xml:space="preserve">The component class with the maximum belief </w:t>
      </w:r>
      <w:r w:rsidR="004B1A2A">
        <w:t xml:space="preserve">(component class 1) </w:t>
      </w:r>
      <w:r>
        <w:t xml:space="preserve">is assigned </w:t>
      </w:r>
      <w:ins w:id="579" w:author="Christian Klauer" w:date="2015-03-15T17:19:00Z">
        <w:r w:rsidR="00EF58F4">
          <w:t xml:space="preserve">to </w:t>
        </w:r>
      </w:ins>
      <w:ins w:id="580" w:author="Christian Klauer" w:date="2015-03-15T17:20:00Z">
        <w:r w:rsidR="00EF58F4">
          <w:t xml:space="preserve">… </w:t>
        </w:r>
      </w:ins>
      <w:del w:id="581" w:author="Christian Klauer" w:date="2015-03-15T17:20:00Z">
        <w:r w:rsidDel="00EF58F4">
          <w:delText xml:space="preserve">as </w:delText>
        </w:r>
      </w:del>
      <w:r>
        <w:t>component class.</w:t>
      </w:r>
    </w:p>
    <w:p w14:paraId="3EDAC0DD" w14:textId="77777777" w:rsidR="006B4FFA" w:rsidRDefault="006B4FFA" w:rsidP="00735ED3">
      <w:pPr>
        <w:pStyle w:val="berschrift2"/>
        <w:numPr>
          <w:ilvl w:val="1"/>
          <w:numId w:val="1"/>
        </w:numPr>
      </w:pPr>
      <w:bookmarkStart w:id="582" w:name="_Toc413454159"/>
      <w:r>
        <w:t>Optical character recognition of electronic component marking</w:t>
      </w:r>
      <w:bookmarkEnd w:id="582"/>
    </w:p>
    <w:p w14:paraId="6925B832" w14:textId="19A07974"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 xml:space="preserve">a field </w:t>
      </w:r>
      <w:del w:id="583" w:author="Christian Klauer" w:date="2015-03-15T17:21:00Z">
        <w:r w:rsidR="00F571A0" w:rsidDel="00EF58F4">
          <w:delText xml:space="preserve">which </w:delText>
        </w:r>
      </w:del>
      <w:ins w:id="584" w:author="Christian Klauer" w:date="2015-03-15T17:21:00Z">
        <w:r w:rsidR="00EF58F4">
          <w:t xml:space="preserve">that </w:t>
        </w:r>
      </w:ins>
      <w:r w:rsidR="00F571A0">
        <w:t>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End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14:paraId="6718552A" w14:textId="77777777" w:rsidR="006B4FFA" w:rsidRDefault="008D7C83" w:rsidP="00735ED3">
      <w:pPr>
        <w:pStyle w:val="berschrift3"/>
        <w:numPr>
          <w:ilvl w:val="2"/>
          <w:numId w:val="1"/>
        </w:numPr>
      </w:pPr>
      <w:bookmarkStart w:id="585" w:name="_Ref413264484"/>
      <w:bookmarkStart w:id="586" w:name="_Toc413454160"/>
      <w:r>
        <w:lastRenderedPageBreak/>
        <w:t xml:space="preserve">Optical character recognition </w:t>
      </w:r>
      <w:r w:rsidR="00E63D65">
        <w:t>difficulties</w:t>
      </w:r>
      <w:bookmarkEnd w:id="585"/>
      <w:bookmarkEnd w:id="586"/>
    </w:p>
    <w:p w14:paraId="2B8827E4" w14:textId="3E4C9281" w:rsidR="009A7126" w:rsidRDefault="00E63D65" w:rsidP="008D7C83">
      <w:commentRangeStart w:id="587"/>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w:t>
      </w:r>
      <w:commentRangeStart w:id="588"/>
      <w:r>
        <w:t xml:space="preserve">lies </w:t>
      </w:r>
      <w:commentRangeEnd w:id="588"/>
      <w:r w:rsidR="00FE29E4">
        <w:rPr>
          <w:rStyle w:val="Kommentarzeichen"/>
        </w:rPr>
        <w:commentReference w:id="588"/>
      </w:r>
      <w:r>
        <w:t xml:space="preserve">in the quality of the </w:t>
      </w:r>
      <w:proofErr w:type="gramStart"/>
      <w:r w:rsidR="00592D44">
        <w:t xml:space="preserve">IC </w:t>
      </w:r>
      <w:r>
        <w:t xml:space="preserve"> markings</w:t>
      </w:r>
      <w:commentRangeEnd w:id="587"/>
      <w:proofErr w:type="gramEnd"/>
      <w:r w:rsidR="00FE29E4">
        <w:rPr>
          <w:rStyle w:val="Kommentarzeichen"/>
        </w:rPr>
        <w:commentReference w:id="587"/>
      </w:r>
      <w:r>
        <w:t>.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commentRangeStart w:id="589"/>
      <w:ins w:id="590" w:author="Christian Klauer" w:date="2015-03-15T17:27:00Z">
        <w:r w:rsidR="00FE29E4">
          <w:t xml:space="preserve">typically </w:t>
        </w:r>
        <w:commentRangeEnd w:id="589"/>
        <w:r w:rsidR="00FE29E4">
          <w:rPr>
            <w:rStyle w:val="Kommentarzeichen"/>
          </w:rPr>
          <w:commentReference w:id="589"/>
        </w:r>
      </w:ins>
      <w:r>
        <w:t xml:space="preserve">have much better quality </w:t>
      </w:r>
      <w:del w:id="592" w:author="Christian Klauer" w:date="2015-03-15T17:27:00Z">
        <w:r w:rsidDel="00FE29E4">
          <w:delText xml:space="preserve">than </w:delText>
        </w:r>
      </w:del>
      <w:ins w:id="593" w:author="Christian Klauer" w:date="2015-03-15T17:27:00Z">
        <w:r w:rsidR="00FE29E4">
          <w:t xml:space="preserve">compared to </w:t>
        </w:r>
      </w:ins>
      <w:r>
        <w:t xml:space="preserve">markings from </w:t>
      </w:r>
      <w:proofErr w:type="gramStart"/>
      <w:r>
        <w:t>ICs which</w:t>
      </w:r>
      <w:proofErr w:type="gramEnd"/>
      <w:r>
        <w:t xml:space="preserve"> can be found in electronic scrap. The following difficulties of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14:paraId="216F246E" w14:textId="77777777" w:rsidR="009A7126" w:rsidRDefault="009A7126" w:rsidP="00883132">
      <w:pPr>
        <w:pStyle w:val="Listenabsatz"/>
        <w:numPr>
          <w:ilvl w:val="0"/>
          <w:numId w:val="3"/>
        </w:numPr>
      </w:pPr>
      <w:r>
        <w:t>Company logos or symbols in character lines</w:t>
      </w:r>
    </w:p>
    <w:p w14:paraId="3FD55831" w14:textId="77777777" w:rsidR="001F497D" w:rsidRDefault="001F497D" w:rsidP="00883132">
      <w:pPr>
        <w:pStyle w:val="Listenabsatz"/>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14:paraId="76A52D88" w14:textId="77777777" w:rsidR="001F497D" w:rsidRDefault="009A7126" w:rsidP="00883132">
      <w:pPr>
        <w:pStyle w:val="Listenabsatz"/>
        <w:numPr>
          <w:ilvl w:val="0"/>
          <w:numId w:val="3"/>
        </w:numPr>
      </w:pPr>
      <w:r>
        <w:t xml:space="preserve">Dirt </w:t>
      </w:r>
      <w:r w:rsidR="001F497D">
        <w:t>disturb</w:t>
      </w:r>
      <w:r w:rsidR="00592D44">
        <w:t>s</w:t>
      </w:r>
      <w:r w:rsidR="001F497D">
        <w:t xml:space="preserve"> segmentation process</w:t>
      </w:r>
    </w:p>
    <w:p w14:paraId="39D0C387" w14:textId="77777777" w:rsidR="009A7126" w:rsidRDefault="001F497D" w:rsidP="00883132">
      <w:pPr>
        <w:pStyle w:val="Listenabsatz"/>
        <w:numPr>
          <w:ilvl w:val="0"/>
          <w:numId w:val="3"/>
        </w:numPr>
      </w:pPr>
      <w:r>
        <w:t>S</w:t>
      </w:r>
      <w:r w:rsidR="009A7126">
        <w:t>cratches</w:t>
      </w:r>
      <w:r>
        <w:t xml:space="preserve"> disturb segmentation process</w:t>
      </w:r>
    </w:p>
    <w:p w14:paraId="18E9D51B" w14:textId="77777777" w:rsidR="001F497D" w:rsidRDefault="001F497D" w:rsidP="00883132">
      <w:pPr>
        <w:pStyle w:val="Listenabsatz"/>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5DA13616" w14:textId="77777777" w:rsidR="001F497D" w:rsidRDefault="001F497D" w:rsidP="00883132">
      <w:pPr>
        <w:pStyle w:val="Listenabsatz"/>
        <w:numPr>
          <w:ilvl w:val="0"/>
          <w:numId w:val="3"/>
        </w:numPr>
      </w:pPr>
      <w:r>
        <w:t>Overwritten characters</w:t>
      </w:r>
    </w:p>
    <w:p w14:paraId="0CA4DC90" w14:textId="77777777" w:rsidR="001F497D" w:rsidRDefault="001F497D" w:rsidP="00883132">
      <w:pPr>
        <w:pStyle w:val="Listenabsatz"/>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2BAE2960" w14:textId="77777777" w:rsidR="001F497D" w:rsidRDefault="001F497D" w:rsidP="00883132">
      <w:pPr>
        <w:pStyle w:val="Listenabsatz"/>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53761008" w14:textId="77777777" w:rsidR="00F8516F" w:rsidRDefault="00F8516F" w:rsidP="00883132">
      <w:pPr>
        <w:pStyle w:val="Listenabsatz"/>
        <w:numPr>
          <w:ilvl w:val="0"/>
          <w:numId w:val="3"/>
        </w:numPr>
      </w:pPr>
      <w:r>
        <w:t>Different character fonts and character size</w:t>
      </w:r>
    </w:p>
    <w:p w14:paraId="7351D9AC" w14:textId="77777777" w:rsidR="00CA5B9F" w:rsidRDefault="00CA5B9F" w:rsidP="00883132">
      <w:pPr>
        <w:pStyle w:val="Listenabsatz"/>
        <w:numPr>
          <w:ilvl w:val="0"/>
          <w:numId w:val="3"/>
        </w:numPr>
      </w:pPr>
      <w:r>
        <w:t>Uneven illumination based on shadows from height components beside the examined component</w:t>
      </w:r>
    </w:p>
    <w:p w14:paraId="2618825D" w14:textId="27B4F565" w:rsidR="00E63D65" w:rsidRDefault="002F6BC3" w:rsidP="008D7C83">
      <w:r>
        <w:t xml:space="preserve">Some </w:t>
      </w:r>
      <w:ins w:id="594" w:author="Christian Klauer" w:date="2015-03-15T17:29:00Z">
        <w:r w:rsidR="00FE29E4">
          <w:t xml:space="preserve">examples in which it is difficult to </w:t>
        </w:r>
      </w:ins>
      <w:ins w:id="595" w:author="Christian Klauer" w:date="2015-03-15T17:30:00Z">
        <w:r w:rsidR="00FE29E4">
          <w:t xml:space="preserve">perform OCR </w:t>
        </w:r>
      </w:ins>
      <w:del w:id="596" w:author="Christian Klauer" w:date="2015-03-15T17:30:00Z">
        <w:r w:rsidDel="00FE29E4">
          <w:delText xml:space="preserve">difficulties </w:delText>
        </w:r>
        <w:r w:rsidR="00DC526A" w:rsidDel="00FE29E4">
          <w:delText>about IC</w:delText>
        </w:r>
        <w:r w:rsidR="004903B2" w:rsidDel="00FE29E4">
          <w:fldChar w:fldCharType="begin"/>
        </w:r>
        <w:r w:rsidR="004903B2" w:rsidDel="00FE29E4">
          <w:delInstrText xml:space="preserve"> XE "</w:delInstrText>
        </w:r>
        <w:r w:rsidR="004903B2" w:rsidRPr="006F2DCF" w:rsidDel="00FE29E4">
          <w:delInstrText>IC:Integrated circuit</w:delInstrText>
        </w:r>
        <w:r w:rsidR="004903B2" w:rsidDel="00FE29E4">
          <w:delInstrText xml:space="preserve">" </w:delInstrText>
        </w:r>
        <w:r w:rsidR="004903B2" w:rsidDel="00FE29E4">
          <w:fldChar w:fldCharType="end"/>
        </w:r>
        <w:r w:rsidR="00DC526A" w:rsidDel="00FE29E4">
          <w:delText xml:space="preserve"> marking recognition</w:delText>
        </w:r>
        <w:r w:rsidDel="00FE29E4">
          <w:delText xml:space="preserve"> </w:delText>
        </w:r>
        <w:r w:rsidR="00DC526A" w:rsidDel="00FE29E4">
          <w:delText xml:space="preserve">from electronic scrap </w:delText>
        </w:r>
      </w:del>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14:paraId="154DEC66" w14:textId="77777777" w:rsidR="00DC526A" w:rsidRDefault="001D449F" w:rsidP="00DC526A">
      <w:pPr>
        <w:keepNext/>
        <w:jc w:val="center"/>
      </w:pPr>
      <w:r>
        <w:rPr>
          <w:noProof/>
          <w:lang w:val="de-DE" w:eastAsia="de-DE"/>
        </w:rPr>
        <w:lastRenderedPageBreak/>
        <w:drawing>
          <wp:inline distT="0" distB="0" distL="0" distR="0" wp14:anchorId="7C0B2EEC" wp14:editId="54141476">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14:paraId="6972CAE3" w14:textId="77777777" w:rsidR="002F6BC3" w:rsidRDefault="00DC526A" w:rsidP="00DC526A">
      <w:pPr>
        <w:pStyle w:val="Beschriftung"/>
        <w:jc w:val="center"/>
      </w:pPr>
      <w:bookmarkStart w:id="597" w:name="_Ref403328266"/>
      <w:bookmarkStart w:id="598" w:name="_Ref403328251"/>
      <w:bookmarkStart w:id="599" w:name="_Toc413454253"/>
      <w:r>
        <w:t xml:space="preserve">Figure </w:t>
      </w:r>
      <w:r w:rsidR="005C22C8">
        <w:fldChar w:fldCharType="begin"/>
      </w:r>
      <w:r w:rsidR="005C22C8">
        <w:instrText xml:space="preserve"> SEQ Figure \* ARABIC </w:instrText>
      </w:r>
      <w:r w:rsidR="005C22C8">
        <w:fldChar w:fldCharType="separate"/>
      </w:r>
      <w:r w:rsidR="00933F6A">
        <w:rPr>
          <w:noProof/>
        </w:rPr>
        <w:t>44</w:t>
      </w:r>
      <w:r w:rsidR="005C22C8">
        <w:rPr>
          <w:noProof/>
        </w:rPr>
        <w:fldChar w:fldCharType="end"/>
      </w:r>
      <w:bookmarkEnd w:id="597"/>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598"/>
      <w:r w:rsidR="001F497D">
        <w:t xml:space="preserve"> recognition</w:t>
      </w:r>
      <w:bookmarkEnd w:id="599"/>
    </w:p>
    <w:p w14:paraId="73DE4B64" w14:textId="77777777" w:rsidR="002F6BC3" w:rsidRDefault="002F6BC3" w:rsidP="008D7C83"/>
    <w:p w14:paraId="31FF2EDE" w14:textId="77777777" w:rsidR="006B4FFA" w:rsidRDefault="002A74F3" w:rsidP="00735ED3">
      <w:pPr>
        <w:pStyle w:val="berschrift3"/>
        <w:numPr>
          <w:ilvl w:val="2"/>
          <w:numId w:val="1"/>
        </w:numPr>
      </w:pPr>
      <w:bookmarkStart w:id="600" w:name="_Ref406255167"/>
      <w:bookmarkStart w:id="601" w:name="_Toc413454161"/>
      <w:r>
        <w:t>Optical character recognition flow chart</w:t>
      </w:r>
      <w:bookmarkEnd w:id="600"/>
      <w:bookmarkEnd w:id="601"/>
    </w:p>
    <w:p w14:paraId="25B5D816" w14:textId="6E10EADA"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t>
      </w:r>
      <w:del w:id="602" w:author="Christian Klauer" w:date="2015-03-15T17:34:00Z">
        <w:r w:rsidDel="009A6B60">
          <w:delText xml:space="preserve">where </w:delText>
        </w:r>
      </w:del>
      <w:ins w:id="603" w:author="Christian Klauer" w:date="2015-03-15T17:34:00Z">
        <w:r w:rsidR="009A6B60">
          <w:t xml:space="preserve">in which </w:t>
        </w:r>
      </w:ins>
      <w:r>
        <w:t xml:space="preserve">the </w:t>
      </w:r>
      <w:proofErr w:type="spellStart"/>
      <w:r>
        <w:t>binarized</w:t>
      </w:r>
      <w:proofErr w:type="spellEnd"/>
      <w:r>
        <w:t xml:space="preserve"> image of characters </w:t>
      </w:r>
      <w:r w:rsidR="00C97FE1">
        <w:t>is mapped to the recognized ASCI</w:t>
      </w:r>
      <w:r>
        <w:t xml:space="preserve">I characters. </w:t>
      </w:r>
      <w:commentRangeStart w:id="604"/>
      <w:r>
        <w:t>Therefor</w:t>
      </w:r>
      <w:del w:id="605" w:author="Christian Klauer" w:date="2015-03-15T17:34:00Z">
        <w:r w:rsidDel="009A6B60">
          <w:delText>e</w:delText>
        </w:r>
      </w:del>
      <w:r>
        <w:t xml:space="preserve"> </w:t>
      </w:r>
      <w:commentRangeEnd w:id="604"/>
      <w:r w:rsidR="009A6B60">
        <w:rPr>
          <w:rStyle w:val="Kommentarzeichen"/>
        </w:rPr>
        <w:commentReference w:id="604"/>
      </w:r>
      <w:r>
        <w:t>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proofErr w:type="spellStart"/>
      <w:r w:rsidR="00A236B0">
        <w:t>Tesseract</w:t>
      </w:r>
      <w:proofErr w:type="spellEnd"/>
      <w:r>
        <w:t>” and “</w:t>
      </w:r>
      <w:proofErr w:type="spellStart"/>
      <w:r>
        <w:t>Cognex</w:t>
      </w:r>
      <w:proofErr w:type="spellEnd"/>
      <w:r>
        <w:t xml:space="preserve"> Vision Pro” </w:t>
      </w:r>
      <w:del w:id="606" w:author="Christian Klauer" w:date="2015-03-15T17:38:00Z">
        <w:r w:rsidDel="009A6B60">
          <w:delText xml:space="preserve">were </w:delText>
        </w:r>
      </w:del>
      <w:ins w:id="607" w:author="Christian Klauer" w:date="2015-03-15T17:38:00Z">
        <w:r w:rsidR="009A6B60">
          <w:t xml:space="preserve">are </w:t>
        </w:r>
      </w:ins>
      <w:r>
        <w:t>used and compared based on the</w:t>
      </w:r>
      <w:r w:rsidR="00356802">
        <w:t xml:space="preserve"> e</w:t>
      </w:r>
      <w:r>
        <w:t xml:space="preserve">lectronic component marking recognition problem. The software </w:t>
      </w:r>
      <w:proofErr w:type="spellStart"/>
      <w:r w:rsidR="00A236B0">
        <w:t>Tesseract</w:t>
      </w:r>
      <w:proofErr w:type="spellEnd"/>
      <w:r>
        <w:t xml:space="preserve"> </w:t>
      </w:r>
      <w:commentRangeStart w:id="608"/>
      <w:del w:id="609" w:author="Christian Klauer" w:date="2015-03-15T17:38:00Z">
        <w:r w:rsidDel="009A6B60">
          <w:delText xml:space="preserve">was </w:delText>
        </w:r>
      </w:del>
      <w:ins w:id="610" w:author="Christian Klauer" w:date="2015-03-15T17:38:00Z">
        <w:r w:rsidR="009A6B60">
          <w:t xml:space="preserve">has </w:t>
        </w:r>
      </w:ins>
      <w:r>
        <w:t xml:space="preserve">already </w:t>
      </w:r>
      <w:ins w:id="611" w:author="Christian Klauer" w:date="2015-03-15T17:38:00Z">
        <w:r w:rsidR="009A6B60">
          <w:t xml:space="preserve">been </w:t>
        </w:r>
      </w:ins>
      <w:commentRangeEnd w:id="608"/>
      <w:ins w:id="612" w:author="Christian Klauer" w:date="2015-03-15T17:39:00Z">
        <w:r w:rsidR="009A6B60">
          <w:rPr>
            <w:rStyle w:val="Kommentarzeichen"/>
          </w:rPr>
          <w:commentReference w:id="608"/>
        </w:r>
      </w:ins>
      <w:r>
        <w:t>used in</w:t>
      </w:r>
      <w:ins w:id="614" w:author="Christian Klauer" w:date="2015-03-15T17:39:00Z">
        <w:r w:rsidR="009A6B60">
          <w:t xml:space="preserve"> the field of</w:t>
        </w:r>
      </w:ins>
      <w:r>
        <w:t xml:space="preserve">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End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xml:space="preserve">. </w:t>
      </w:r>
      <w:del w:id="615" w:author="Christian Klauer" w:date="2015-03-15T17:40:00Z">
        <w:r w:rsidDel="009A6B60">
          <w:delText xml:space="preserve">For </w:delText>
        </w:r>
      </w:del>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del w:id="616" w:author="Christian Klauer" w:date="2015-03-15T17:40:00Z">
        <w:r w:rsidDel="009A6B60">
          <w:delText xml:space="preserve">without </w:delText>
        </w:r>
      </w:del>
      <w:ins w:id="617" w:author="Christian Klauer" w:date="2015-03-15T17:40:00Z">
        <w:r w:rsidR="009A6B60">
          <w:t xml:space="preserve">not </w:t>
        </w:r>
        <w:proofErr w:type="spellStart"/>
        <w:r w:rsidR="009A6B60">
          <w:t>incoorperating</w:t>
        </w:r>
        <w:proofErr w:type="spellEnd"/>
        <w:r w:rsidR="009A6B60">
          <w:t xml:space="preserve"> </w:t>
        </w:r>
      </w:ins>
      <w:r>
        <w:t xml:space="preserve">a-priori knowledge </w:t>
      </w:r>
      <w:del w:id="618" w:author="Christian Klauer" w:date="2015-03-15T17:40:00Z">
        <w:r w:rsidDel="009A6B60">
          <w:delText xml:space="preserve">about </w:delText>
        </w:r>
      </w:del>
      <w:ins w:id="619" w:author="Christian Klauer" w:date="2015-03-15T17:40:00Z">
        <w:r w:rsidR="009A6B60">
          <w:t>of the specialized</w:t>
        </w:r>
      </w:ins>
      <w:del w:id="620" w:author="Christian Klauer" w:date="2015-03-15T17:40:00Z">
        <w:r w:rsidDel="009A6B60">
          <w:delText>the</w:delText>
        </w:r>
      </w:del>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w:t>
      </w:r>
      <w:ins w:id="621" w:author="Christian Klauer" w:date="2015-03-15T17:41:00Z">
        <w:r w:rsidR="009A6B60">
          <w:t xml:space="preserve">very likely run into </w:t>
        </w:r>
      </w:ins>
      <w:del w:id="622" w:author="Christian Klauer" w:date="2015-03-15T17:41:00Z">
        <w:r w:rsidDel="009A6B60">
          <w:delText xml:space="preserve">it is pretty </w:delText>
        </w:r>
      </w:del>
      <w:r>
        <w:t>difficult</w:t>
      </w:r>
      <w:ins w:id="623" w:author="Christian Klauer" w:date="2015-03-15T17:41:00Z">
        <w:r w:rsidR="009A6B60">
          <w:t>ies</w:t>
        </w:r>
      </w:ins>
      <w:r>
        <w:t xml:space="preserve"> </w:t>
      </w:r>
      <w:del w:id="624" w:author="Christian Klauer" w:date="2015-03-15T17:41:00Z">
        <w:r w:rsidDel="009A6B60">
          <w:delText>to</w:delText>
        </w:r>
      </w:del>
      <w:ins w:id="625" w:author="Christian Klauer" w:date="2015-03-15T17:41:00Z">
        <w:r w:rsidR="009A6B60">
          <w:t>when</w:t>
        </w:r>
      </w:ins>
      <w:r>
        <w:t xml:space="preserve"> identify</w:t>
      </w:r>
      <w:ins w:id="626" w:author="Christian Klauer" w:date="2015-03-15T17:41:00Z">
        <w:r w:rsidR="009A6B60">
          <w:t>ing</w:t>
        </w:r>
      </w:ins>
      <w:r>
        <w:t xml:space="preserve"> electronic marking</w:t>
      </w:r>
      <w:ins w:id="627" w:author="Christian Klauer" w:date="2015-03-15T17:41:00Z">
        <w:r w:rsidR="009A6B60">
          <w:t>s</w:t>
        </w:r>
      </w:ins>
      <w:r>
        <w:t xml:space="preserve">. To get a </w:t>
      </w:r>
      <w:del w:id="628" w:author="Christian Klauer" w:date="2015-03-15T17:42:00Z">
        <w:r w:rsidDel="0069549A">
          <w:delText xml:space="preserve">suitable </w:delText>
        </w:r>
      </w:del>
      <w:ins w:id="629" w:author="Christian Klauer" w:date="2015-03-15T17:42:00Z">
        <w:r w:rsidR="0069549A">
          <w:t xml:space="preserve">feasible </w:t>
        </w:r>
      </w:ins>
      <w:r>
        <w:t>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t>
      </w:r>
      <w:del w:id="630" w:author="Christian Klauer" w:date="2015-03-15T17:42:00Z">
        <w:r w:rsidDel="0069549A">
          <w:delText xml:space="preserve">were </w:delText>
        </w:r>
      </w:del>
      <w:ins w:id="631" w:author="Christian Klauer" w:date="2015-03-15T17:42:00Z">
        <w:r w:rsidR="0069549A">
          <w:t xml:space="preserve">are </w:t>
        </w:r>
      </w:ins>
      <w:r>
        <w:t xml:space="preserve">carried out. </w:t>
      </w:r>
    </w:p>
    <w:p w14:paraId="4C2F8AE0" w14:textId="6C797E3B" w:rsidR="00F8516F" w:rsidRDefault="00356802" w:rsidP="00B5593D">
      <w:r>
        <w:t>Component p</w:t>
      </w:r>
      <w:r w:rsidR="00F8516F">
        <w:t xml:space="preserve">roperties </w:t>
      </w:r>
      <w:del w:id="632" w:author="Christian Klauer" w:date="2015-03-15T17:42:00Z">
        <w:r w:rsidR="00CA5B9F" w:rsidDel="00F9011E">
          <w:delText>which have</w:delText>
        </w:r>
      </w:del>
      <w:ins w:id="633" w:author="Christian Klauer" w:date="2015-03-15T17:42:00Z">
        <w:r w:rsidR="00F9011E">
          <w:t>required</w:t>
        </w:r>
      </w:ins>
      <w:r w:rsidR="00CA5B9F">
        <w:t xml:space="preserve"> to be known </w:t>
      </w:r>
      <w:ins w:id="634" w:author="Christian Klauer" w:date="2015-03-15T17:43:00Z">
        <w:r w:rsidR="00F9011E">
          <w:t>of</w:t>
        </w:r>
      </w:ins>
      <w:del w:id="635" w:author="Christian Klauer" w:date="2015-03-15T17:43:00Z">
        <w:r w:rsidR="00F8516F" w:rsidDel="00F9011E">
          <w:delText>for</w:delText>
        </w:r>
      </w:del>
      <w:r w:rsidR="00F8516F">
        <w:t xml:space="preserve"> the </w:t>
      </w:r>
      <w:r>
        <w:t xml:space="preserve">OCR </w:t>
      </w:r>
      <w:r w:rsidR="00F8516F">
        <w:t xml:space="preserve">algorithm and </w:t>
      </w:r>
      <w:del w:id="636" w:author="Christian Klauer" w:date="2015-03-15T17:44:00Z">
        <w:r w:rsidDel="00666F60">
          <w:delText xml:space="preserve">which </w:delText>
        </w:r>
        <w:r w:rsidR="00F8516F" w:rsidDel="00666F60">
          <w:delText xml:space="preserve">are </w:delText>
        </w:r>
      </w:del>
      <w:r w:rsidR="00F8516F">
        <w:t xml:space="preserve">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xml:space="preserve">. </w:t>
      </w:r>
      <w:del w:id="637" w:author="Christian Klauer" w:date="2015-03-15T17:44:00Z">
        <w:r w:rsidR="00F8516F" w:rsidDel="00666F60">
          <w:delText xml:space="preserve">For </w:delText>
        </w:r>
      </w:del>
      <w:ins w:id="638" w:author="Christian Klauer" w:date="2015-03-15T17:44:00Z">
        <w:r w:rsidR="00666F60">
          <w:t xml:space="preserve">In case of </w:t>
        </w:r>
      </w:ins>
      <w:r w:rsidR="00F8516F">
        <w:t>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w:t>
      </w:r>
      <w:ins w:id="639" w:author="Christian Klauer" w:date="2015-03-15T17:44:00Z">
        <w:r w:rsidR="00666F60">
          <w:t>,</w:t>
        </w:r>
      </w:ins>
      <w:r w:rsidR="00F8516F">
        <w:t xml:space="preserve"> for example</w:t>
      </w:r>
      <w:ins w:id="640" w:author="Christian Klauer" w:date="2015-03-15T17:44:00Z">
        <w:r w:rsidR="00666F60">
          <w:t>,</w:t>
        </w:r>
      </w:ins>
      <w:r w:rsidR="00F8516F">
        <w:t xml:space="preserv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w:t>
      </w:r>
      <w:del w:id="641" w:author="Christian Klauer" w:date="2015-03-15T17:45:00Z">
        <w:r w:rsidR="00F8516F" w:rsidDel="00666F60">
          <w:delText>s</w:delText>
        </w:r>
      </w:del>
      <w:r w:rsidR="00F8516F">
        <w:t xml:space="preserve"> the recognition rate.</w:t>
      </w:r>
      <w:r w:rsidR="00663B57">
        <w:t xml:space="preserve"> </w:t>
      </w:r>
      <w:del w:id="642" w:author="Christian Klauer" w:date="2015-03-16T21:04:00Z">
        <w:r w:rsidR="00663B57" w:rsidDel="00361BA4">
          <w:delText xml:space="preserve">The </w:delText>
        </w:r>
      </w:del>
      <w:ins w:id="643" w:author="Christian Klauer" w:date="2015-03-16T21:04:00Z">
        <w:r w:rsidR="00361BA4">
          <w:t xml:space="preserve">A flow chart describing the used </w:t>
        </w:r>
      </w:ins>
      <w:r w:rsidR="00663B57">
        <w:t xml:space="preserve">marking recognition </w:t>
      </w:r>
      <w:del w:id="644" w:author="Christian Klauer" w:date="2015-03-16T21:04:00Z">
        <w:r w:rsidR="00663B57" w:rsidDel="00361BA4">
          <w:delText xml:space="preserve">flow chart </w:delText>
        </w:r>
      </w:del>
      <w:r w:rsidR="00663B57">
        <w:t xml:space="preserve">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14:paraId="56EF86C5" w14:textId="29437534" w:rsidR="008406AE" w:rsidRDefault="00CA5B9F" w:rsidP="00B5593D">
      <w:r>
        <w:lastRenderedPageBreak/>
        <w:t xml:space="preserve">The input </w:t>
      </w:r>
      <w:del w:id="645" w:author="Christian Klauer" w:date="2015-03-16T21:05:00Z">
        <w:r w:rsidDel="00361BA4">
          <w:delText xml:space="preserve">of </w:delText>
        </w:r>
      </w:del>
      <w:ins w:id="646" w:author="Christian Klauer" w:date="2015-03-16T21:05:00Z">
        <w:r w:rsidR="00361BA4">
          <w:t xml:space="preserve">to </w:t>
        </w:r>
      </w:ins>
      <w:r>
        <w:t xml:space="preserve">the process is the already </w:t>
      </w:r>
      <w:commentRangeStart w:id="647"/>
      <w:r>
        <w:t xml:space="preserve">recognized </w:t>
      </w:r>
      <w:r w:rsidR="00356802">
        <w:t xml:space="preserve">component </w:t>
      </w:r>
      <w:r>
        <w:t>image</w:t>
      </w:r>
      <w:commentRangeEnd w:id="647"/>
      <w:r w:rsidR="00361BA4">
        <w:rPr>
          <w:rStyle w:val="Kommentarzeichen"/>
        </w:rPr>
        <w:commentReference w:id="647"/>
      </w:r>
      <w:r>
        <w:t>. At first</w:t>
      </w:r>
      <w:ins w:id="648" w:author="Christian Klauer" w:date="2015-03-16T21:06:00Z">
        <w:r w:rsidR="00361BA4">
          <w:t>,</w:t>
        </w:r>
      </w:ins>
      <w:r>
        <w:t xml:space="preserv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w:t>
      </w:r>
      <w:ins w:id="649" w:author="Christian Klauer" w:date="2015-03-16T21:07:00Z">
        <w:r w:rsidR="00361BA4">
          <w:t xml:space="preserve">to </w:t>
        </w:r>
      </w:ins>
      <w:r>
        <w:t xml:space="preserve">cut component solder joints and component boundaries. </w:t>
      </w:r>
      <w:r w:rsidR="00113C58">
        <w:t>The RGB-image is converted in</w:t>
      </w:r>
      <w:ins w:id="650" w:author="Christian Klauer" w:date="2015-03-16T21:07:00Z">
        <w:r w:rsidR="00361BA4">
          <w:t>to a</w:t>
        </w:r>
      </w:ins>
      <w:r w:rsidR="00113C58">
        <w:t xml:space="preserve"> </w:t>
      </w:r>
      <w:proofErr w:type="spellStart"/>
      <w:r w:rsidR="00113C58">
        <w:t>grayscale</w:t>
      </w:r>
      <w:proofErr w:type="spellEnd"/>
      <w:r w:rsidR="00113C58">
        <w:t xml:space="preserve"> image </w:t>
      </w:r>
      <w:ins w:id="651" w:author="Christian Klauer" w:date="2015-03-16T21:07:00Z">
        <w:r w:rsidR="001810C6">
          <w:t xml:space="preserve">because of </w:t>
        </w:r>
      </w:ins>
      <w:commentRangeStart w:id="652"/>
      <w:del w:id="653" w:author="Christian Klauer" w:date="2015-03-16T21:08:00Z">
        <w:r w:rsidR="00113C58" w:rsidDel="001810C6">
          <w:delText xml:space="preserve">caused by </w:delText>
        </w:r>
      </w:del>
      <w:r w:rsidR="00113C58">
        <w:t>the</w:t>
      </w:r>
      <w:commentRangeEnd w:id="652"/>
      <w:r w:rsidR="001810C6">
        <w:rPr>
          <w:rStyle w:val="Kommentarzeichen"/>
        </w:rPr>
        <w:commentReference w:id="652"/>
      </w:r>
      <w:r w:rsidR="00113C58">
        <w:t xml:space="preserve"> fact that the characters are white (bright) and the character background is black (dark)</w:t>
      </w:r>
      <w:commentRangeStart w:id="654"/>
      <w:r w:rsidR="00113C58">
        <w:t>.</w:t>
      </w:r>
      <w:commentRangeEnd w:id="654"/>
      <w:r w:rsidR="001810C6">
        <w:rPr>
          <w:rStyle w:val="Kommentarzeichen"/>
        </w:rPr>
        <w:commentReference w:id="654"/>
      </w:r>
      <w:r w:rsidR="00113C58">
        <w:t xml:space="preserve"> Median filtering is applied to reduce salt and pepper noise. </w:t>
      </w:r>
    </w:p>
    <w:p w14:paraId="3E1213C6" w14:textId="6FC9D348" w:rsidR="00D55C09" w:rsidRDefault="00113C58" w:rsidP="00B5593D">
      <w:pPr>
        <w:rPr>
          <w:rFonts w:eastAsiaTheme="minorEastAsia"/>
        </w:rPr>
      </w:pPr>
      <w:r>
        <w:t>To emphasize the characters of the markings</w:t>
      </w:r>
      <w:r w:rsidR="00D60161">
        <w:t>,</w:t>
      </w:r>
      <w:r>
        <w:t xml:space="preserve">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w:t>
      </w:r>
      <w:proofErr w:type="spellStart"/>
      <w:r w:rsidR="00D55C09">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del w:id="655" w:author="Christian Klauer" w:date="2015-03-16T21:17:00Z">
        <w:r w:rsidR="00093394" w:rsidDel="009D03A0">
          <w:delText>which is mainly</w:delText>
        </w:r>
      </w:del>
      <w:ins w:id="656" w:author="Christian Klauer" w:date="2015-03-16T21:17:00Z">
        <w:r w:rsidR="009D03A0">
          <w:t>commonly</w:t>
        </w:r>
      </w:ins>
      <w:r w:rsidR="00093394">
        <w:t xml:space="preserve"> </w:t>
      </w:r>
      <w:del w:id="657" w:author="Christian Klauer" w:date="2015-03-16T21:17:00Z">
        <w:r w:rsidR="00093394" w:rsidDel="009D03A0">
          <w:delText xml:space="preserve">used </w:delText>
        </w:r>
      </w:del>
      <w:ins w:id="658" w:author="Christian Klauer" w:date="2015-03-16T21:17:00Z">
        <w:r w:rsidR="009D03A0">
          <w:t xml:space="preserve">applied </w:t>
        </w:r>
      </w:ins>
      <w:del w:id="659" w:author="Christian Klauer" w:date="2015-03-16T21:17:00Z">
        <w:r w:rsidR="00093394" w:rsidDel="009D03A0">
          <w:delText xml:space="preserve">for </w:delText>
        </w:r>
      </w:del>
      <w:ins w:id="660" w:author="Christian Klauer" w:date="2015-03-16T21:17:00Z">
        <w:r w:rsidR="009D03A0">
          <w:t xml:space="preserve">for </w:t>
        </w:r>
      </w:ins>
      <w:r w:rsidR="00093394">
        <w:t>edge detection</w:t>
      </w:r>
      <w:ins w:id="661" w:author="Christian Klauer" w:date="2015-03-16T21:18:00Z">
        <w:r w:rsidR="009D03A0">
          <w:t xml:space="preserve"> purposes</w:t>
        </w:r>
      </w:ins>
      <w:r w:rsidR="00093394">
        <w:t xml:space="preserve">. </w:t>
      </w:r>
      <w:r w:rsidR="00795D1A">
        <w:t xml:space="preserve">The filter is composed of the second derivative (Laplace operator) of a Gaussian filter </w:t>
      </w:r>
      <w:r w:rsidR="00351002">
        <w:t>shown in equations</w:t>
      </w:r>
      <w:ins w:id="662" w:author="Christian Klauer" w:date="2015-03-16T21:18:00Z">
        <w:r w:rsidR="009D03A0">
          <w:t xml:space="preserve"> </w:t>
        </w:r>
        <w:r w:rsidR="009D03A0">
          <w:fldChar w:fldCharType="begin"/>
        </w:r>
        <w:r w:rsidR="009D03A0">
          <w:instrText xml:space="preserve"> REF _Ref403393120 \h </w:instrText>
        </w:r>
      </w:ins>
      <w:ins w:id="663" w:author="Christian Klauer" w:date="2015-03-16T21:18:00Z">
        <w:r w:rsidR="009D03A0">
          <w:fldChar w:fldCharType="separate"/>
        </w:r>
      </w:ins>
      <w:r w:rsidR="009D03A0">
        <w:t>(</w:t>
      </w:r>
      <w:r w:rsidR="009D03A0">
        <w:rPr>
          <w:noProof/>
        </w:rPr>
        <w:t>82</w:t>
      </w:r>
      <w:r w:rsidR="009D03A0">
        <w:t>)</w:t>
      </w:r>
      <w:ins w:id="664" w:author="Christian Klauer" w:date="2015-03-16T21:18:00Z">
        <w:r w:rsidR="009D03A0">
          <w:fldChar w:fldCharType="end"/>
        </w:r>
        <w:r w:rsidR="009D03A0">
          <w:t xml:space="preserve"> and</w:t>
        </w:r>
      </w:ins>
      <w:r w:rsidR="00351002">
        <w:t xml:space="preserve">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del w:id="665" w:author="Christian Klauer" w:date="2015-03-16T21:18:00Z">
        <w:r w:rsidR="00351002" w:rsidDel="009D03A0">
          <w:delText xml:space="preserve"> and </w:delText>
        </w:r>
        <w:r w:rsidR="00351002" w:rsidDel="009D03A0">
          <w:fldChar w:fldCharType="begin"/>
        </w:r>
        <w:r w:rsidR="00351002" w:rsidDel="009D03A0">
          <w:delInstrText xml:space="preserve"> REF _Ref403393120 \h </w:delInstrText>
        </w:r>
        <w:r w:rsidR="00351002" w:rsidDel="009D03A0">
          <w:fldChar w:fldCharType="separate"/>
        </w:r>
        <w:r w:rsidR="00933F6A" w:rsidDel="009D03A0">
          <w:delText>(</w:delText>
        </w:r>
        <w:r w:rsidR="00933F6A" w:rsidDel="009D03A0">
          <w:rPr>
            <w:noProof/>
          </w:rPr>
          <w:delText>82</w:delText>
        </w:r>
        <w:r w:rsidR="00933F6A" w:rsidDel="009D03A0">
          <w:delText>)</w:delText>
        </w:r>
        <w:r w:rsidR="00351002" w:rsidDel="009D03A0">
          <w:fldChar w:fldCharType="end"/>
        </w:r>
      </w:del>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ins w:id="666" w:author="Christian Klauer" w:date="2015-03-16T21:19:00Z">
        <w:r w:rsidR="009D03A0">
          <w:t>pixels</w:t>
        </w:r>
      </w:ins>
      <w:del w:id="667" w:author="Christian Klauer" w:date="2015-03-16T21:19:00Z">
        <w:r w:rsidR="00D60161" w:rsidDel="009D03A0">
          <w:delText xml:space="preserve">where </w:delText>
        </w:r>
        <m:oMath>
          <m:r>
            <w:rPr>
              <w:rFonts w:ascii="Cambria Math" w:hAnsi="Cambria Math"/>
            </w:rPr>
            <m:t>h</m:t>
          </m:r>
        </m:oMath>
        <w:r w:rsidR="0097153E" w:rsidDel="009D03A0">
          <w:delText xml:space="preserve"> is in pixel</w:delText>
        </w:r>
      </w:del>
      <w:r w:rsidR="00795D1A">
        <w:t xml:space="preserve">. </w:t>
      </w:r>
      <w:r w:rsidR="00093394">
        <w:t>In this approach</w:t>
      </w:r>
      <w:ins w:id="668" w:author="Christian Klauer" w:date="2015-03-16T21:19:00Z">
        <w:r w:rsidR="009D03A0">
          <w:t>,</w:t>
        </w:r>
      </w:ins>
      <w:r w:rsidR="00D55C09">
        <w:t xml:space="preserve"> the kernel size </w:t>
      </w:r>
      <w:r w:rsidR="00795D1A">
        <w:t>is changing</w:t>
      </w:r>
      <w:r w:rsidR="00D55C09">
        <w:t xml:space="preserve"> linear </w:t>
      </w:r>
      <w:del w:id="669" w:author="Christian Klauer" w:date="2015-03-16T21:19:00Z">
        <w:r w:rsidR="00D55C09" w:rsidDel="009D03A0">
          <w:delText xml:space="preserve">with </w:delText>
        </w:r>
      </w:del>
      <w:ins w:id="670" w:author="Christian Klauer" w:date="2015-03-16T21:19:00Z">
        <w:r w:rsidR="009D03A0">
          <w:t xml:space="preserve">in relation to </w:t>
        </w:r>
      </w:ins>
      <w:r w:rsidR="00093394">
        <w:t>the im</w:t>
      </w:r>
      <w:r w:rsidR="00D55C09">
        <w:t>age</w:t>
      </w:r>
      <w:r w:rsidR="00093394">
        <w:t xml:space="preserve"> </w:t>
      </w:r>
      <w:r w:rsidR="00D55C09">
        <w:t xml:space="preserve">scale </w:t>
      </w:r>
      <w:del w:id="671" w:author="Christian Klauer" w:date="2015-03-16T21:20:00Z">
        <w:r w:rsidR="00D55C09" w:rsidDel="009D03A0">
          <w:delText xml:space="preserve">so </w:delText>
        </w:r>
      </w:del>
      <w:ins w:id="672" w:author="Christian Klauer" w:date="2015-03-16T21:20:00Z">
        <w:r w:rsidR="009D03A0">
          <w:t xml:space="preserve">such </w:t>
        </w:r>
      </w:ins>
      <w:r w:rsidR="00D55C09">
        <w:t xml:space="preserve">that the </w:t>
      </w:r>
      <w:r w:rsidR="00093394">
        <w:t xml:space="preserve">kernel </w:t>
      </w:r>
      <w:r w:rsidR="00795D1A">
        <w:t xml:space="preserve">mask </w:t>
      </w:r>
      <w:r w:rsidR="00D55C09">
        <w:t xml:space="preserve">size is constant </w:t>
      </w:r>
      <w:r w:rsidR="004D0398">
        <w:t xml:space="preserve">in </w:t>
      </w:r>
      <w:commentRangeStart w:id="673"/>
      <w:r w:rsidR="004D0398">
        <w:t>real word coordinates</w:t>
      </w:r>
      <w:r w:rsidR="00D55C09">
        <w:t xml:space="preserve"> </w:t>
      </w:r>
      <w:commentRangeEnd w:id="673"/>
      <w:r w:rsidR="009D03A0">
        <w:rPr>
          <w:rStyle w:val="Kommentarzeichen"/>
        </w:rPr>
        <w:commentReference w:id="673"/>
      </w:r>
      <w:commentRangeStart w:id="674"/>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w:commentRangeEnd w:id="674"/>
        <m:r>
          <m:rPr>
            <m:sty m:val="p"/>
          </m:rPr>
          <w:rPr>
            <w:rStyle w:val="Kommentarzeichen"/>
          </w:rPr>
          <w:commentReference w:id="674"/>
        </m:r>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ellenraster"/>
        <w:tblW w:w="0" w:type="auto"/>
        <w:tblLook w:val="04A0" w:firstRow="1" w:lastRow="0" w:firstColumn="1" w:lastColumn="0" w:noHBand="0" w:noVBand="1"/>
      </w:tblPr>
      <w:tblGrid>
        <w:gridCol w:w="8748"/>
        <w:gridCol w:w="828"/>
      </w:tblGrid>
      <w:tr w:rsidR="00093394" w:rsidRPr="00FF360C" w14:paraId="2C0F5FDE" w14:textId="77777777" w:rsidTr="00492782">
        <w:tc>
          <w:tcPr>
            <w:tcW w:w="8748" w:type="dxa"/>
            <w:tcBorders>
              <w:top w:val="nil"/>
              <w:left w:val="nil"/>
              <w:bottom w:val="nil"/>
              <w:right w:val="nil"/>
            </w:tcBorders>
          </w:tcPr>
          <w:p w14:paraId="568D7576" w14:textId="77777777"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14:paraId="0BE0043D" w14:textId="77777777" w:rsidR="00093394" w:rsidRPr="00FF360C" w:rsidRDefault="00093394" w:rsidP="00492782">
            <w:bookmarkStart w:id="675" w:name="_Ref403393120"/>
            <w:r>
              <w:t>(</w:t>
            </w:r>
            <w:r w:rsidR="005C22C8">
              <w:fldChar w:fldCharType="begin"/>
            </w:r>
            <w:r w:rsidR="005C22C8">
              <w:instrText xml:space="preserve"> SEQ Equation \* ARABIC </w:instrText>
            </w:r>
            <w:r w:rsidR="005C22C8">
              <w:fldChar w:fldCharType="separate"/>
            </w:r>
            <w:r w:rsidR="00933F6A">
              <w:rPr>
                <w:noProof/>
              </w:rPr>
              <w:t>82</w:t>
            </w:r>
            <w:r w:rsidR="005C22C8">
              <w:rPr>
                <w:noProof/>
              </w:rPr>
              <w:fldChar w:fldCharType="end"/>
            </w:r>
            <w:r>
              <w:t>)</w:t>
            </w:r>
            <w:bookmarkEnd w:id="675"/>
          </w:p>
        </w:tc>
      </w:tr>
      <w:tr w:rsidR="00D55C09" w:rsidRPr="00FF360C" w14:paraId="1B66A489" w14:textId="77777777" w:rsidTr="00492782">
        <w:tc>
          <w:tcPr>
            <w:tcW w:w="8748" w:type="dxa"/>
            <w:tcBorders>
              <w:top w:val="nil"/>
              <w:left w:val="nil"/>
              <w:bottom w:val="nil"/>
              <w:right w:val="nil"/>
            </w:tcBorders>
          </w:tcPr>
          <w:p w14:paraId="64DD9AF7" w14:textId="77777777"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14:paraId="248EF556" w14:textId="77777777" w:rsidR="00D55C09" w:rsidRPr="00FF360C" w:rsidRDefault="00D55C09" w:rsidP="00492782">
            <w:bookmarkStart w:id="676" w:name="_Ref403393180"/>
            <w:r>
              <w:t>(</w:t>
            </w:r>
            <w:r w:rsidR="005C22C8">
              <w:fldChar w:fldCharType="begin"/>
            </w:r>
            <w:r w:rsidR="005C22C8">
              <w:instrText xml:space="preserve"> SEQ Equation \* ARABIC </w:instrText>
            </w:r>
            <w:r w:rsidR="005C22C8">
              <w:fldChar w:fldCharType="separate"/>
            </w:r>
            <w:r w:rsidR="00933F6A">
              <w:rPr>
                <w:noProof/>
              </w:rPr>
              <w:t>83</w:t>
            </w:r>
            <w:r w:rsidR="005C22C8">
              <w:rPr>
                <w:noProof/>
              </w:rPr>
              <w:fldChar w:fldCharType="end"/>
            </w:r>
            <w:r>
              <w:t>)</w:t>
            </w:r>
            <w:bookmarkEnd w:id="676"/>
          </w:p>
        </w:tc>
      </w:tr>
    </w:tbl>
    <w:p w14:paraId="4BC2C967" w14:textId="4B1CAB33" w:rsidR="008406AE" w:rsidRDefault="009D03A0" w:rsidP="00B5593D">
      <w:pPr>
        <w:rPr>
          <w:rFonts w:eastAsiaTheme="minorEastAsia"/>
        </w:rPr>
      </w:pPr>
      <w:ins w:id="677" w:author="Christian Klauer" w:date="2015-03-16T21:22:00Z">
        <w:r>
          <w:t>In a</w:t>
        </w:r>
      </w:ins>
      <w:del w:id="678" w:author="Christian Klauer" w:date="2015-03-16T21:22:00Z">
        <w:r w:rsidR="00C356C0" w:rsidDel="009D03A0">
          <w:delText>The</w:delText>
        </w:r>
      </w:del>
      <w:r w:rsidR="00C356C0">
        <w:t xml:space="preserve"> next step</w:t>
      </w:r>
      <w:ins w:id="679" w:author="Christian Klauer" w:date="2015-03-16T21:22:00Z">
        <w:r>
          <w:t>,</w:t>
        </w:r>
      </w:ins>
      <w:r w:rsidR="00C356C0">
        <w:t xml:space="preserve"> </w:t>
      </w:r>
      <w:del w:id="680" w:author="Christian Klauer" w:date="2015-03-16T21:22:00Z">
        <w:r w:rsidR="00C356C0" w:rsidDel="009D03A0">
          <w:delText>is the</w:delText>
        </w:r>
      </w:del>
      <w:ins w:id="681" w:author="Christian Klauer" w:date="2015-03-16T21:22:00Z">
        <w:r>
          <w:t>a</w:t>
        </w:r>
      </w:ins>
      <w:r w:rsidR="00C356C0">
        <w:t xml:space="preserve"> </w:t>
      </w:r>
      <w:r w:rsidR="00487A1F">
        <w:t xml:space="preserve">blob </w:t>
      </w:r>
      <w:r w:rsidR="00C356C0">
        <w:t xml:space="preserve">segmentation </w:t>
      </w:r>
      <w:del w:id="682" w:author="Christian Klauer" w:date="2015-03-16T21:22:00Z">
        <w:r w:rsidR="00C356C0" w:rsidDel="009D03A0">
          <w:delText xml:space="preserve">which is </w:delText>
        </w:r>
      </w:del>
      <w:r w:rsidR="00C356C0">
        <w:t xml:space="preserve">done by Otsu’s segmentation method </w:t>
      </w:r>
      <w:sdt>
        <w:sdtPr>
          <w:id w:val="1552344131"/>
          <w:citation/>
        </w:sdtPr>
        <w:sdtEnd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ins w:id="683" w:author="Christian Klauer" w:date="2015-03-16T21:22:00Z">
        <w:r>
          <w:t xml:space="preserve"> is performed</w:t>
        </w:r>
      </w:ins>
      <w:r w:rsidR="00C356C0">
        <w:t>.</w:t>
      </w:r>
      <w:r w:rsidR="00487A1F">
        <w:t xml:space="preserve"> </w:t>
      </w:r>
      <w:r w:rsidR="0097153E">
        <w:t>Otsu</w:t>
      </w:r>
      <w:ins w:id="684" w:author="Christian Klauer" w:date="2015-03-16T21:23:00Z">
        <w:r>
          <w:t>’s</w:t>
        </w:r>
      </w:ins>
      <w:r w:rsidR="0097153E">
        <w:t xml:space="preserve"> method is a segmentation process based on a global segmentation threshold</w:t>
      </w:r>
      <w:commentRangeStart w:id="685"/>
      <w:ins w:id="686" w:author="Christian Klauer" w:date="2015-03-16T21:23:00Z">
        <w:r>
          <w:t>s</w:t>
        </w:r>
        <w:commentRangeEnd w:id="685"/>
        <w:r>
          <w:rPr>
            <w:rStyle w:val="Kommentarzeichen"/>
          </w:rPr>
          <w:commentReference w:id="685"/>
        </w:r>
      </w:ins>
      <w:r w:rsidR="0097153E">
        <w:t xml:space="preserve"> </w:t>
      </w:r>
      <w:del w:id="688" w:author="Christian Klauer" w:date="2015-03-16T21:23:00Z">
        <w:r w:rsidR="0097153E" w:rsidDel="009D03A0">
          <w:delText xml:space="preserve">which is </w:delText>
        </w:r>
      </w:del>
      <w:r w:rsidR="0097153E">
        <w:t xml:space="preserve">computed by minimizing the intra-class variance (variance within classes). </w:t>
      </w:r>
      <w:del w:id="689" w:author="Christian Klauer" w:date="2015-03-16T21:23:00Z">
        <w:r w:rsidR="0097153E" w:rsidDel="009D03A0">
          <w:delText xml:space="preserve">After </w:delText>
        </w:r>
      </w:del>
      <w:ins w:id="690" w:author="Christian Klauer" w:date="2015-03-16T21:23:00Z">
        <w:r>
          <w:t xml:space="preserve">Succeeding </w:t>
        </w:r>
      </w:ins>
      <w:r w:rsidR="00D60161">
        <w:t xml:space="preserve">the </w:t>
      </w:r>
      <w:r w:rsidR="0097153E">
        <w:t>segmentation step</w:t>
      </w:r>
      <w:ins w:id="691" w:author="Christian Klauer" w:date="2015-03-16T21:23:00Z">
        <w:r>
          <w:t>,</w:t>
        </w:r>
      </w:ins>
      <w:r w:rsidR="0097153E">
        <w:t xml:space="preserve">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14:paraId="0AB53FA6" w14:textId="235BE05C"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w:t>
      </w:r>
      <w:proofErr w:type="gramStart"/>
      <w:r>
        <w:rPr>
          <w:rFonts w:eastAsiaTheme="minorEastAsia"/>
        </w:rPr>
        <w:t>area</w:t>
      </w:r>
      <w:r w:rsidR="00415294">
        <w:rPr>
          <w:rFonts w:eastAsiaTheme="minorEastAsia"/>
        </w:rPr>
        <w:t xml:space="preserve"> of the blobs </w:t>
      </w:r>
      <w:del w:id="692" w:author="Christian Klauer" w:date="2015-03-16T21:24:00Z">
        <w:r w:rsidDel="009D03A0">
          <w:rPr>
            <w:rFonts w:eastAsiaTheme="minorEastAsia"/>
          </w:rPr>
          <w:delText>is</w:delText>
        </w:r>
        <w:r w:rsidR="00415294" w:rsidDel="009D03A0">
          <w:rPr>
            <w:rFonts w:eastAsiaTheme="minorEastAsia"/>
          </w:rPr>
          <w:delText xml:space="preserve"> </w:delText>
        </w:r>
      </w:del>
      <w:ins w:id="693" w:author="Christian Klauer" w:date="2015-03-16T21:24:00Z">
        <w:r w:rsidR="009D03A0">
          <w:rPr>
            <w:rFonts w:eastAsiaTheme="minorEastAsia"/>
          </w:rPr>
          <w:t>are</w:t>
        </w:r>
        <w:proofErr w:type="gramEnd"/>
        <w:r w:rsidR="009D03A0">
          <w:rPr>
            <w:rFonts w:eastAsiaTheme="minorEastAsia"/>
          </w:rPr>
          <w:t xml:space="preserve"> </w:t>
        </w:r>
      </w:ins>
      <w:r w:rsidR="00415294">
        <w:rPr>
          <w:rFonts w:eastAsiaTheme="minorEastAsia"/>
        </w:rPr>
        <w:t xml:space="preserve">estimated and blobs with an area </w:t>
      </w:r>
      <w:commentRangeStart w:id="694"/>
      <w:r w:rsidR="00415294">
        <w:rPr>
          <w:rFonts w:eastAsiaTheme="minorEastAsia"/>
        </w:rPr>
        <w:t xml:space="preserve">smaller </w:t>
      </w:r>
      <w:commentRangeEnd w:id="694"/>
      <w:r w:rsidR="009D03A0">
        <w:rPr>
          <w:rStyle w:val="Kommentarzeichen"/>
        </w:rPr>
        <w:commentReference w:id="694"/>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 xml:space="preserve">The </w:t>
      </w:r>
      <w:del w:id="695" w:author="Christian Klauer" w:date="2015-03-16T21:25:00Z">
        <w:r w:rsidR="00D81381" w:rsidDel="009D03A0">
          <w:rPr>
            <w:rFonts w:eastAsiaTheme="minorEastAsia"/>
          </w:rPr>
          <w:delText xml:space="preserve">next </w:delText>
        </w:r>
      </w:del>
      <w:ins w:id="696" w:author="Christian Klauer" w:date="2015-03-16T21:25:00Z">
        <w:r w:rsidR="009D03A0">
          <w:rPr>
            <w:rFonts w:eastAsiaTheme="minorEastAsia"/>
          </w:rPr>
          <w:t xml:space="preserve">third </w:t>
        </w:r>
      </w:ins>
      <w:r w:rsidR="00D81381">
        <w:rPr>
          <w:rFonts w:eastAsiaTheme="minorEastAsia"/>
        </w:rPr>
        <w:t>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w:t>
      </w:r>
      <w:commentRangeStart w:id="697"/>
      <w:r w:rsidR="003F42A2">
        <w:rPr>
          <w:rFonts w:eastAsiaTheme="minorEastAsia"/>
        </w:rPr>
        <w:t xml:space="preserve">as samples </w:t>
      </w:r>
      <w:commentRangeEnd w:id="697"/>
      <w:r w:rsidR="009D03A0">
        <w:rPr>
          <w:rStyle w:val="Kommentarzeichen"/>
        </w:rPr>
        <w:commentReference w:id="697"/>
      </w:r>
      <w:r w:rsidR="003F42A2">
        <w:rPr>
          <w:rFonts w:eastAsiaTheme="minorEastAsia"/>
        </w:rPr>
        <w:t xml:space="preserve">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del w:id="698" w:author="Christian Klauer" w:date="2015-03-16T21:27:00Z">
        <w:r w:rsidR="006B0085" w:rsidDel="009D03A0">
          <w:rPr>
            <w:rFonts w:eastAsiaTheme="minorEastAsia"/>
          </w:rPr>
          <w:delText xml:space="preserve">which </w:delText>
        </w:r>
      </w:del>
      <w:ins w:id="699" w:author="Christian Klauer" w:date="2015-03-16T21:27:00Z">
        <w:r w:rsidR="009D03A0">
          <w:rPr>
            <w:rFonts w:eastAsiaTheme="minorEastAsia"/>
          </w:rPr>
          <w:t xml:space="preserve">and </w:t>
        </w:r>
      </w:ins>
      <w:r w:rsidR="006B0085">
        <w:rPr>
          <w:rFonts w:eastAsiaTheme="minorEastAsia"/>
        </w:rPr>
        <w:t xml:space="preserve">is </w:t>
      </w:r>
      <w:del w:id="700" w:author="Christian Klauer" w:date="2015-03-16T21:27:00Z">
        <w:r w:rsidR="006B0085" w:rsidDel="009D03A0">
          <w:rPr>
            <w:rFonts w:eastAsiaTheme="minorEastAsia"/>
          </w:rPr>
          <w:delText xml:space="preserve">done </w:delText>
        </w:r>
      </w:del>
      <w:ins w:id="701" w:author="Christian Klauer" w:date="2015-03-16T21:27:00Z">
        <w:r w:rsidR="009D03A0">
          <w:rPr>
            <w:rFonts w:eastAsiaTheme="minorEastAsia"/>
          </w:rPr>
          <w:t xml:space="preserve">realized </w:t>
        </w:r>
      </w:ins>
      <w:del w:id="702" w:author="Christian Klauer" w:date="2015-03-16T21:27:00Z">
        <w:r w:rsidR="006B0085" w:rsidDel="009D03A0">
          <w:rPr>
            <w:rFonts w:eastAsiaTheme="minorEastAsia"/>
          </w:rPr>
          <w:delText xml:space="preserve">with </w:delText>
        </w:r>
      </w:del>
      <w:ins w:id="703" w:author="Christian Klauer" w:date="2015-03-16T21:27:00Z">
        <w:r w:rsidR="009D03A0">
          <w:rPr>
            <w:rFonts w:eastAsiaTheme="minorEastAsia"/>
          </w:rPr>
          <w:t xml:space="preserve">using </w:t>
        </w:r>
      </w:ins>
      <w:r w:rsidR="006B0085">
        <w:rPr>
          <w:rFonts w:eastAsiaTheme="minorEastAsia"/>
        </w:rPr>
        <w:t xml:space="preserve">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xml:space="preserve">. The function </w:t>
      </w:r>
      <w:r w:rsidR="006B450A">
        <w:rPr>
          <w:rFonts w:eastAsiaTheme="minorEastAsia"/>
        </w:rPr>
        <w:lastRenderedPageBreak/>
        <w:t>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End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In this approach</w:t>
      </w:r>
      <w:ins w:id="704" w:author="Christian Klauer" w:date="2015-03-16T21:28:00Z">
        <w:r w:rsidR="00F96A30">
          <w:rPr>
            <w:rFonts w:eastAsiaTheme="minorEastAsia"/>
          </w:rPr>
          <w:t>,</w:t>
        </w:r>
      </w:ins>
      <w:r w:rsidR="004D3B53">
        <w:rPr>
          <w:rFonts w:eastAsiaTheme="minorEastAsia"/>
        </w:rPr>
        <w:t xml:space="preserve"> 1000 equally spaced </w:t>
      </w:r>
      <w:commentRangeStart w:id="705"/>
      <w:r w:rsidR="004D3B53">
        <w:rPr>
          <w:rFonts w:eastAsiaTheme="minorEastAsia"/>
        </w:rPr>
        <w:t xml:space="preserve">points </w:t>
      </w:r>
      <w:commentRangeEnd w:id="705"/>
      <w:r w:rsidR="00F96A30">
        <w:rPr>
          <w:rStyle w:val="Kommentarzeichen"/>
        </w:rPr>
        <w:commentReference w:id="705"/>
      </w:r>
      <w:r w:rsidR="003F42A2">
        <w:rPr>
          <w:rFonts w:eastAsiaTheme="minorEastAsia"/>
        </w:rPr>
        <w:t xml:space="preserve">from zero to one </w:t>
      </w:r>
      <w:r w:rsidR="004D3B53">
        <w:rPr>
          <w:rFonts w:eastAsiaTheme="minorEastAsia"/>
        </w:rPr>
        <w:t xml:space="preserve">are used whereas the samples are normalized by the height of the </w:t>
      </w:r>
      <w:proofErr w:type="gramStart"/>
      <w:r w:rsidR="004D3B53">
        <w:rPr>
          <w:rFonts w:eastAsiaTheme="minorEastAsia"/>
        </w:rPr>
        <w:t>image,</w:t>
      </w:r>
      <w:proofErr w:type="gramEnd"/>
      <w:r w:rsidR="004D3B53">
        <w:rPr>
          <w:rFonts w:eastAsiaTheme="minorEastAsia"/>
        </w:rPr>
        <w:t xml:space="preserv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14:paraId="665784DD" w14:textId="27BAB895" w:rsidR="008706A0" w:rsidRDefault="001507E0" w:rsidP="00B5593D">
      <w:pPr>
        <w:rPr>
          <w:rFonts w:eastAsiaTheme="minorEastAsia"/>
        </w:rPr>
      </w:pPr>
      <w:r>
        <w:rPr>
          <w:rFonts w:eastAsiaTheme="minorEastAsia"/>
        </w:rPr>
        <w:t>After demining potential character baselines</w:t>
      </w:r>
      <w:ins w:id="706" w:author="Christian Klauer" w:date="2015-03-16T21:31:00Z">
        <w:r w:rsidR="00F96A30">
          <w:rPr>
            <w:rFonts w:eastAsiaTheme="minorEastAsia"/>
          </w:rPr>
          <w:t>,</w:t>
        </w:r>
      </w:ins>
      <w:r>
        <w:rPr>
          <w:rFonts w:eastAsiaTheme="minorEastAsia"/>
        </w:rPr>
        <w:t xml:space="preserve"> the blobs are assigned to the baselines </w:t>
      </w:r>
      <w:del w:id="707" w:author="Christian Klauer" w:date="2015-03-16T21:31:00Z">
        <w:r w:rsidDel="00F96A30">
          <w:rPr>
            <w:rFonts w:eastAsiaTheme="minorEastAsia"/>
          </w:rPr>
          <w:delText>based on</w:delText>
        </w:r>
      </w:del>
      <w:ins w:id="708" w:author="Christian Klauer" w:date="2015-03-16T21:31:00Z">
        <w:r w:rsidR="00F96A30">
          <w:rPr>
            <w:rFonts w:eastAsiaTheme="minorEastAsia"/>
          </w:rPr>
          <w:t>according to</w:t>
        </w:r>
      </w:ins>
      <w:r>
        <w:rPr>
          <w:rFonts w:eastAsiaTheme="minorEastAsia"/>
        </w:rPr>
        <w:t xml:space="preserve">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w:t>
      </w:r>
      <w:del w:id="709" w:author="Christian Klauer" w:date="2015-03-16T21:32:00Z">
        <w:r w:rsidDel="00F96A30">
          <w:rPr>
            <w:rFonts w:eastAsiaTheme="minorEastAsia"/>
          </w:rPr>
          <w:delText xml:space="preserve">that </w:delText>
        </w:r>
      </w:del>
      <w:ins w:id="710" w:author="Christian Klauer" w:date="2015-03-16T21:32:00Z">
        <w:r w:rsidR="00F96A30">
          <w:rPr>
            <w:rFonts w:eastAsiaTheme="minorEastAsia"/>
          </w:rPr>
          <w:t xml:space="preserve">whose </w:t>
        </w:r>
      </w:ins>
      <w:r>
        <w:rPr>
          <w:rFonts w:eastAsiaTheme="minorEastAsia"/>
        </w:rPr>
        <w:t xml:space="preserve">distance </w:t>
      </w:r>
      <w:del w:id="711" w:author="Christian Klauer" w:date="2015-03-16T21:32:00Z">
        <w:r w:rsidDel="00F96A30">
          <w:rPr>
            <w:rFonts w:eastAsiaTheme="minorEastAsia"/>
          </w:rPr>
          <w:delText xml:space="preserve">from </w:delText>
        </w:r>
      </w:del>
      <w:ins w:id="712" w:author="Christian Klauer" w:date="2015-03-16T21:32:00Z">
        <w:r w:rsidR="00F96A30">
          <w:rPr>
            <w:rFonts w:eastAsiaTheme="minorEastAsia"/>
          </w:rPr>
          <w:t xml:space="preserve">to the </w:t>
        </w:r>
      </w:ins>
      <w:r>
        <w:rPr>
          <w:rFonts w:eastAsiaTheme="minorEastAsia"/>
        </w:rPr>
        <w:t xml:space="preserve">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w:t>
      </w:r>
      <w:ins w:id="713" w:author="Christian Klauer" w:date="2015-03-16T21:35:00Z">
        <w:r w:rsidR="00F96A30">
          <w:rPr>
            <w:rFonts w:eastAsiaTheme="minorEastAsia"/>
          </w:rPr>
          <w:t xml:space="preserve"> Herein it is assumed that </w:t>
        </w:r>
      </w:ins>
      <w:del w:id="714" w:author="Christian Klauer" w:date="2015-03-16T21:35:00Z">
        <w:r w:rsidR="002A4891" w:rsidDel="00F96A30">
          <w:rPr>
            <w:rFonts w:eastAsiaTheme="minorEastAsia"/>
          </w:rPr>
          <w:delText xml:space="preserve"> This assumption </w:delText>
        </w:r>
      </w:del>
      <w:del w:id="715" w:author="Christian Klauer" w:date="2015-03-16T21:33:00Z">
        <w:r w:rsidR="002A4891" w:rsidDel="00F96A30">
          <w:rPr>
            <w:rFonts w:eastAsiaTheme="minorEastAsia"/>
          </w:rPr>
          <w:delText xml:space="preserve">is based </w:delText>
        </w:r>
      </w:del>
      <w:del w:id="716" w:author="Christian Klauer" w:date="2015-03-16T21:35:00Z">
        <w:r w:rsidR="002A4891" w:rsidDel="00F96A30">
          <w:rPr>
            <w:rFonts w:eastAsiaTheme="minorEastAsia"/>
          </w:rPr>
          <w:delText xml:space="preserve">on the </w:delText>
        </w:r>
      </w:del>
      <w:del w:id="717" w:author="Christian Klauer" w:date="2015-03-16T21:33:00Z">
        <w:r w:rsidR="002A4891" w:rsidDel="00F96A30">
          <w:rPr>
            <w:rFonts w:eastAsiaTheme="minorEastAsia"/>
          </w:rPr>
          <w:delText xml:space="preserve">condition </w:delText>
        </w:r>
      </w:del>
      <w:del w:id="718" w:author="Christian Klauer" w:date="2015-03-16T21:35:00Z">
        <w:r w:rsidR="002A4891" w:rsidDel="00F96A30">
          <w:rPr>
            <w:rFonts w:eastAsiaTheme="minorEastAsia"/>
          </w:rPr>
          <w:delText xml:space="preserve">that </w:delText>
        </w:r>
      </w:del>
      <w:r w:rsidR="003F3503">
        <w:rPr>
          <w:rFonts w:eastAsiaTheme="minorEastAsia"/>
        </w:rPr>
        <w:t xml:space="preserve">component </w:t>
      </w:r>
      <w:r w:rsidR="002A4891">
        <w:rPr>
          <w:rFonts w:eastAsiaTheme="minorEastAsia"/>
        </w:rPr>
        <w:t xml:space="preserve">names usually consist of </w:t>
      </w:r>
      <w:ins w:id="719" w:author="Christian Klauer" w:date="2015-03-16T21:35:00Z">
        <w:r w:rsidR="00F96A30">
          <w:rPr>
            <w:rFonts w:eastAsiaTheme="minorEastAsia"/>
          </w:rPr>
          <w:t xml:space="preserve">three or </w:t>
        </w:r>
      </w:ins>
      <w:r w:rsidR="002A4891">
        <w:rPr>
          <w:rFonts w:eastAsiaTheme="minorEastAsia"/>
        </w:rPr>
        <w:t xml:space="preserve">more </w:t>
      </w:r>
      <w:del w:id="720" w:author="Christian Klauer" w:date="2015-03-16T21:35:00Z">
        <w:r w:rsidR="002A4891" w:rsidDel="00F96A30">
          <w:rPr>
            <w:rFonts w:eastAsiaTheme="minorEastAsia"/>
          </w:rPr>
          <w:delText xml:space="preserve">than two </w:delText>
        </w:r>
      </w:del>
      <w:r w:rsidR="002A4891">
        <w:rPr>
          <w:rFonts w:eastAsiaTheme="minorEastAsia"/>
        </w:rPr>
        <w:t xml:space="preserve">characters. </w:t>
      </w:r>
    </w:p>
    <w:p w14:paraId="46911004" w14:textId="10985A60" w:rsidR="008706A0" w:rsidRPr="008706A0" w:rsidRDefault="002A4891" w:rsidP="008B4EDB">
      <w:pPr>
        <w:rPr>
          <w:rFonts w:eastAsiaTheme="minorEastAsia"/>
          <w:color w:val="FF0000"/>
        </w:rPr>
      </w:pPr>
      <w:r>
        <w:rPr>
          <w:rFonts w:eastAsiaTheme="minorEastAsia"/>
        </w:rPr>
        <w:t xml:space="preserve">To remove blobs </w:t>
      </w:r>
      <w:del w:id="721" w:author="Christian Klauer" w:date="2015-03-16T21:37:00Z">
        <w:r w:rsidDel="00F96A30">
          <w:rPr>
            <w:rFonts w:eastAsiaTheme="minorEastAsia"/>
          </w:rPr>
          <w:delText xml:space="preserve">that </w:delText>
        </w:r>
      </w:del>
      <w:r>
        <w:rPr>
          <w:rFonts w:eastAsiaTheme="minorEastAsia"/>
        </w:rPr>
        <w:t>correspond</w:t>
      </w:r>
      <w:ins w:id="722" w:author="Christian Klauer" w:date="2015-03-16T21:37:00Z">
        <w:r w:rsidR="00F96A30">
          <w:rPr>
            <w:rFonts w:eastAsiaTheme="minorEastAsia"/>
          </w:rPr>
          <w:t>ing</w:t>
        </w:r>
      </w:ins>
      <w:r>
        <w:rPr>
          <w:rFonts w:eastAsiaTheme="minorEastAsia"/>
        </w:rPr>
        <w:t xml:space="preserve"> to a baseline</w:t>
      </w:r>
      <w:ins w:id="723" w:author="Christian Klauer" w:date="2015-03-16T21:36:00Z">
        <w:r w:rsidR="00F96A30">
          <w:rPr>
            <w:rFonts w:eastAsiaTheme="minorEastAsia"/>
          </w:rPr>
          <w:t xml:space="preserve">, however not containing </w:t>
        </w:r>
      </w:ins>
      <w:del w:id="724" w:author="Christian Klauer" w:date="2015-03-16T21:36:00Z">
        <w:r w:rsidDel="00F96A30">
          <w:rPr>
            <w:rFonts w:eastAsiaTheme="minorEastAsia"/>
          </w:rPr>
          <w:delText xml:space="preserve"> but are no </w:delText>
        </w:r>
      </w:del>
      <w:r>
        <w:rPr>
          <w:rFonts w:eastAsiaTheme="minorEastAsia"/>
        </w:rPr>
        <w:t>characters</w:t>
      </w:r>
      <w:ins w:id="725" w:author="Christian Klauer" w:date="2015-03-16T21:37:00Z">
        <w:r w:rsidR="00F96A30">
          <w:rPr>
            <w:rFonts w:eastAsiaTheme="minorEastAsia"/>
          </w:rPr>
          <w:t>,</w:t>
        </w:r>
      </w:ins>
      <w:r>
        <w:rPr>
          <w:rFonts w:eastAsiaTheme="minorEastAsia"/>
        </w:rPr>
        <w:t xml:space="preserve"> the RANSAC outlier detection approach is used to estimate baseline models and select all characters </w:t>
      </w:r>
      <w:del w:id="726" w:author="Christian Klauer" w:date="2015-03-16T21:37:00Z">
        <w:r w:rsidDel="00F96A30">
          <w:rPr>
            <w:rFonts w:eastAsiaTheme="minorEastAsia"/>
          </w:rPr>
          <w:delText>that fit</w:delText>
        </w:r>
      </w:del>
      <w:ins w:id="727" w:author="Christian Klauer" w:date="2015-03-16T21:37:00Z">
        <w:r w:rsidR="00F96A30">
          <w:rPr>
            <w:rFonts w:eastAsiaTheme="minorEastAsia"/>
          </w:rPr>
          <w:t>fitting</w:t>
        </w:r>
      </w:ins>
      <w:r>
        <w:rPr>
          <w:rFonts w:eastAsiaTheme="minorEastAsia"/>
        </w:rPr>
        <w:t xml:space="preserve"> the baseline model with a distance error from the baseline smaller</w:t>
      </w:r>
      <w:ins w:id="728" w:author="Christian Klauer" w:date="2015-03-16T21:37:00Z">
        <w:r w:rsidR="00F96A30">
          <w:rPr>
            <w:rFonts w:eastAsiaTheme="minorEastAsia"/>
          </w:rPr>
          <w:t xml:space="preserve"> than</w:t>
        </w:r>
      </w:ins>
      <w:r>
        <w:rPr>
          <w:rFonts w:eastAsiaTheme="minorEastAsia"/>
        </w:rPr>
        <w:t xml:space="preserve">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xml:space="preserve">. This is </w:t>
      </w:r>
      <w:del w:id="729" w:author="Christian Klauer" w:date="2015-03-16T21:38:00Z">
        <w:r w:rsidDel="00EC7600">
          <w:rPr>
            <w:rFonts w:eastAsiaTheme="minorEastAsia"/>
          </w:rPr>
          <w:delText>done with</w:delText>
        </w:r>
      </w:del>
      <w:ins w:id="730" w:author="Christian Klauer" w:date="2015-03-16T21:38:00Z">
        <w:r w:rsidR="00EC7600">
          <w:rPr>
            <w:rFonts w:eastAsiaTheme="minorEastAsia"/>
          </w:rPr>
          <w:t>applied to</w:t>
        </w:r>
      </w:ins>
      <w:r>
        <w:rPr>
          <w:rFonts w:eastAsiaTheme="minorEastAsia"/>
        </w:rPr>
        <w:t xml:space="preserve">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14:paraId="46203B5A" w14:textId="77777777" w:rsidR="00735ED3" w:rsidRDefault="00735ED3" w:rsidP="00B5593D">
      <w:pPr>
        <w:rPr>
          <w:rFonts w:eastAsiaTheme="minorEastAsia"/>
        </w:rPr>
      </w:pPr>
      <w:commentRangeStart w:id="731"/>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commentRangeEnd w:id="731"/>
      <w:r w:rsidR="00D45A90">
        <w:rPr>
          <w:rStyle w:val="Kommentarzeichen"/>
        </w:rPr>
        <w:commentReference w:id="731"/>
      </w:r>
    </w:p>
    <w:p w14:paraId="5D91B3A0" w14:textId="1A424894" w:rsidR="008102F3" w:rsidRDefault="00E54044" w:rsidP="00B5593D">
      <w:pPr>
        <w:rPr>
          <w:rFonts w:eastAsiaTheme="minorEastAsia"/>
        </w:rPr>
      </w:pPr>
      <w:r>
        <w:rPr>
          <w:rFonts w:eastAsiaTheme="minorEastAsia"/>
        </w:rPr>
        <w:t xml:space="preserve">In </w:t>
      </w:r>
      <w:ins w:id="732" w:author="Christian Klauer" w:date="2015-03-16T21:40:00Z">
        <w:r w:rsidR="00D45A90">
          <w:rPr>
            <w:rFonts w:eastAsiaTheme="minorEastAsia"/>
          </w:rPr>
          <w:t>a</w:t>
        </w:r>
      </w:ins>
      <w:del w:id="733" w:author="Christian Klauer" w:date="2015-03-16T21:40:00Z">
        <w:r w:rsidDel="00D45A90">
          <w:rPr>
            <w:rFonts w:eastAsiaTheme="minorEastAsia"/>
          </w:rPr>
          <w:delText>the</w:delText>
        </w:r>
      </w:del>
      <w:r>
        <w:rPr>
          <w:rFonts w:eastAsiaTheme="minorEastAsia"/>
        </w:rPr>
        <w:t xml:space="preserve"> next step</w:t>
      </w:r>
      <w:ins w:id="734" w:author="Christian Klauer" w:date="2015-03-16T21:39:00Z">
        <w:r w:rsidR="00D45A90">
          <w:rPr>
            <w:rFonts w:eastAsiaTheme="minorEastAsia"/>
          </w:rPr>
          <w:t>,</w:t>
        </w:r>
      </w:ins>
      <w:r>
        <w:rPr>
          <w:rFonts w:eastAsiaTheme="minorEastAsia"/>
        </w:rPr>
        <w:t xml:space="preserve"> the characters </w:t>
      </w:r>
      <w:del w:id="735" w:author="Christian Klauer" w:date="2015-03-16T21:40:00Z">
        <w:r w:rsidDel="00D45A90">
          <w:rPr>
            <w:rFonts w:eastAsiaTheme="minorEastAsia"/>
          </w:rPr>
          <w:delText xml:space="preserve">which are </w:delText>
        </w:r>
      </w:del>
      <w:r>
        <w:rPr>
          <w:rFonts w:eastAsiaTheme="minorEastAsia"/>
        </w:rPr>
        <w:t xml:space="preserve">assigned to baselines are </w:t>
      </w:r>
      <w:commentRangeStart w:id="736"/>
      <w:r>
        <w:rPr>
          <w:rFonts w:eastAsiaTheme="minorEastAsia"/>
        </w:rPr>
        <w:t xml:space="preserve">segmented </w:t>
      </w:r>
      <w:commentRangeEnd w:id="736"/>
      <w:r w:rsidR="00D45A90">
        <w:rPr>
          <w:rStyle w:val="Kommentarzeichen"/>
        </w:rPr>
        <w:commentReference w:id="736"/>
      </w:r>
      <w:r>
        <w:rPr>
          <w:rFonts w:eastAsiaTheme="minorEastAsia"/>
        </w:rPr>
        <w:t>i</w:t>
      </w:r>
      <w:ins w:id="737" w:author="Christian Klauer" w:date="2015-03-16T21:40:00Z">
        <w:r w:rsidR="00D45A90">
          <w:rPr>
            <w:rFonts w:eastAsiaTheme="minorEastAsia"/>
          </w:rPr>
          <w:t>nto</w:t>
        </w:r>
      </w:ins>
      <w:del w:id="738" w:author="Christian Klauer" w:date="2015-03-16T21:40:00Z">
        <w:r w:rsidDel="00D45A90">
          <w:rPr>
            <w:rFonts w:eastAsiaTheme="minorEastAsia"/>
          </w:rPr>
          <w:delText>n</w:delText>
        </w:r>
      </w:del>
      <w:r>
        <w:rPr>
          <w:rFonts w:eastAsiaTheme="minorEastAsia"/>
        </w:rPr>
        <w:t xml:space="preserve"> character lines (words). These words </w:t>
      </w:r>
      <w:r w:rsidR="00C02729">
        <w:rPr>
          <w:rFonts w:eastAsiaTheme="minorEastAsia"/>
        </w:rPr>
        <w:t xml:space="preserve">are </w:t>
      </w:r>
      <w:del w:id="739" w:author="Christian Klauer" w:date="2015-03-16T21:41:00Z">
        <w:r w:rsidR="00C02729" w:rsidDel="00D45A90">
          <w:rPr>
            <w:rFonts w:eastAsiaTheme="minorEastAsia"/>
          </w:rPr>
          <w:delText xml:space="preserve">transferred </w:delText>
        </w:r>
      </w:del>
      <w:ins w:id="740" w:author="Christian Klauer" w:date="2015-03-16T21:41:00Z">
        <w:r w:rsidR="00D45A90">
          <w:rPr>
            <w:rFonts w:eastAsiaTheme="minorEastAsia"/>
          </w:rPr>
          <w:t xml:space="preserve">passed </w:t>
        </w:r>
      </w:ins>
      <w:del w:id="741" w:author="Christian Klauer" w:date="2015-03-16T21:41:00Z">
        <w:r w:rsidR="00C02729" w:rsidDel="00D45A90">
          <w:rPr>
            <w:rFonts w:eastAsiaTheme="minorEastAsia"/>
          </w:rPr>
          <w:delText xml:space="preserve">as an image </w:delText>
        </w:r>
      </w:del>
      <w:r w:rsidR="00C02729">
        <w:rPr>
          <w:rFonts w:eastAsiaTheme="minorEastAsia"/>
        </w:rPr>
        <w:t xml:space="preserve">to the character recognition software </w:t>
      </w:r>
      <w:proofErr w:type="spellStart"/>
      <w:r w:rsidR="00A236B0">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ins w:id="742" w:author="Christian Klauer" w:date="2015-03-16T21:41:00Z">
        <w:r w:rsidR="00D45A90">
          <w:rPr>
            <w:rFonts w:eastAsiaTheme="minorEastAsia"/>
          </w:rPr>
          <w:t xml:space="preserve"> in form of an image</w:t>
        </w:r>
      </w:ins>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proofErr w:type="spellStart"/>
      <w:r w:rsidR="00A236B0">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w:t>
      </w:r>
      <w:del w:id="743" w:author="Christian Klauer" w:date="2015-03-16T21:42:00Z">
        <w:r w:rsidR="00C02729" w:rsidRPr="006767E5" w:rsidDel="00D45A90">
          <w:rPr>
            <w:rFonts w:eastAsiaTheme="minorEastAsia"/>
          </w:rPr>
          <w:delText xml:space="preserve">done </w:delText>
        </w:r>
      </w:del>
      <w:ins w:id="744" w:author="Christian Klauer" w:date="2015-03-16T21:42:00Z">
        <w:r w:rsidR="00D45A90">
          <w:rPr>
            <w:rFonts w:eastAsiaTheme="minorEastAsia"/>
          </w:rPr>
          <w:t>given</w:t>
        </w:r>
        <w:r w:rsidR="00D45A90" w:rsidRPr="006767E5">
          <w:rPr>
            <w:rFonts w:eastAsiaTheme="minorEastAsia"/>
          </w:rPr>
          <w:t xml:space="preserve"> </w:t>
        </w:r>
      </w:ins>
      <w:r w:rsidR="00C02729" w:rsidRPr="006767E5">
        <w:rPr>
          <w:rFonts w:eastAsiaTheme="minorEastAsia"/>
        </w:rPr>
        <w:t xml:space="preserve">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w:t>
      </w:r>
      <w:proofErr w:type="spellStart"/>
      <w:r w:rsidR="000F7FE4">
        <w:rPr>
          <w:rFonts w:eastAsiaTheme="minorEastAsia"/>
        </w:rPr>
        <w:t>grayscaled</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14:paraId="39A4E95A" w14:textId="77777777" w:rsidR="000F7FE4" w:rsidRDefault="00154E09" w:rsidP="000F7FE4">
      <w:pPr>
        <w:keepNext/>
      </w:pPr>
      <w:r>
        <w:rPr>
          <w:noProof/>
          <w:color w:val="FF0000"/>
          <w:lang w:val="de-DE" w:eastAsia="de-DE"/>
        </w:rPr>
        <w:lastRenderedPageBreak/>
        <w:drawing>
          <wp:inline distT="0" distB="0" distL="0" distR="0" wp14:anchorId="2161CF1B" wp14:editId="4053094A">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14:paraId="0698EE93" w14:textId="77777777" w:rsidR="00BA7972" w:rsidRPr="00415294" w:rsidRDefault="000F7FE4" w:rsidP="000F7FE4">
      <w:pPr>
        <w:pStyle w:val="Beschriftung"/>
        <w:rPr>
          <w:color w:val="FF0000"/>
        </w:rPr>
      </w:pPr>
      <w:bookmarkStart w:id="745" w:name="_Ref413440578"/>
      <w:bookmarkStart w:id="746" w:name="_Toc413454254"/>
      <w:r>
        <w:t xml:space="preserve">Figure </w:t>
      </w:r>
      <w:r w:rsidR="005C22C8">
        <w:fldChar w:fldCharType="begin"/>
      </w:r>
      <w:r w:rsidR="005C22C8">
        <w:instrText xml:space="preserve"> SEQ Figure \* ARABIC </w:instrText>
      </w:r>
      <w:r w:rsidR="005C22C8">
        <w:fldChar w:fldCharType="separate"/>
      </w:r>
      <w:r w:rsidR="00933F6A">
        <w:rPr>
          <w:noProof/>
        </w:rPr>
        <w:t>45</w:t>
      </w:r>
      <w:r w:rsidR="005C22C8">
        <w:rPr>
          <w:noProof/>
        </w:rPr>
        <w:fldChar w:fldCharType="end"/>
      </w:r>
      <w:bookmarkEnd w:id="745"/>
      <w:r>
        <w:t>: OCR of a QFP144 from top left to top right:</w:t>
      </w:r>
      <w:r>
        <w:rPr>
          <w:noProof/>
        </w:rPr>
        <w:t xml:space="preserve"> grayscaled image, LoG filtered image, binarized image, blobs filtered image. From bottem left to bottom right: four character lines (words)</w:t>
      </w:r>
      <w:bookmarkEnd w:id="746"/>
    </w:p>
    <w:p w14:paraId="34053ED1" w14:textId="77777777" w:rsidR="00C40C6F" w:rsidRDefault="00C40C6F" w:rsidP="00C40C6F">
      <w:pPr>
        <w:keepNext/>
        <w:jc w:val="center"/>
      </w:pPr>
      <w:commentRangeStart w:id="747"/>
      <w:r>
        <w:rPr>
          <w:noProof/>
          <w:lang w:val="de-DE" w:eastAsia="de-DE"/>
        </w:rPr>
        <w:lastRenderedPageBreak/>
        <w:drawing>
          <wp:inline distT="0" distB="0" distL="0" distR="0" wp14:anchorId="4C98247D" wp14:editId="03BCA9A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commentRangeEnd w:id="747"/>
      <w:r w:rsidR="00D45A90">
        <w:rPr>
          <w:rStyle w:val="Kommentarzeichen"/>
        </w:rPr>
        <w:commentReference w:id="747"/>
      </w:r>
    </w:p>
    <w:p w14:paraId="4847A15B" w14:textId="77777777" w:rsidR="00C40C6F" w:rsidRDefault="00C40C6F" w:rsidP="00C40C6F">
      <w:pPr>
        <w:pStyle w:val="Beschriftung"/>
        <w:jc w:val="center"/>
      </w:pPr>
      <w:bookmarkStart w:id="748" w:name="_Ref403387904"/>
      <w:bookmarkStart w:id="749" w:name="_Toc413454255"/>
      <w:r>
        <w:t xml:space="preserve">Figure </w:t>
      </w:r>
      <w:r w:rsidR="005C22C8">
        <w:fldChar w:fldCharType="begin"/>
      </w:r>
      <w:r w:rsidR="005C22C8">
        <w:instrText xml:space="preserve"> SEQ Figure \* ARABIC </w:instrText>
      </w:r>
      <w:r w:rsidR="005C22C8">
        <w:fldChar w:fldCharType="separate"/>
      </w:r>
      <w:r w:rsidR="00933F6A">
        <w:rPr>
          <w:noProof/>
        </w:rPr>
        <w:t>46</w:t>
      </w:r>
      <w:r w:rsidR="005C22C8">
        <w:rPr>
          <w:noProof/>
        </w:rPr>
        <w:fldChar w:fldCharType="end"/>
      </w:r>
      <w:bookmarkEnd w:id="748"/>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749"/>
    </w:p>
    <w:p w14:paraId="7F05FA32" w14:textId="77777777" w:rsidR="00C40C6F" w:rsidRDefault="00C40C6F" w:rsidP="00B5593D"/>
    <w:p w14:paraId="235C3DB6" w14:textId="77777777" w:rsidR="00711ED6" w:rsidRDefault="00711ED6"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750" w:name="_Ref409435878"/>
      <w:proofErr w:type="spellStart"/>
      <w:r w:rsidR="00A236B0">
        <w:t>Tesseract</w:t>
      </w:r>
      <w:proofErr w:type="spellEnd"/>
      <w:r>
        <w:t xml:space="preserve"> </w:t>
      </w:r>
      <w:bookmarkEnd w:id="750"/>
      <w:r w:rsidR="003F510E">
        <w:t>3.0.1</w:t>
      </w:r>
    </w:p>
    <w:p w14:paraId="24B8382D" w14:textId="72627D1E" w:rsidR="00711ED6" w:rsidRDefault="00A236B0" w:rsidP="00711ED6">
      <w:proofErr w:type="spellStart"/>
      <w:r>
        <w:t>Tesseract</w:t>
      </w:r>
      <w:proofErr w:type="spellEnd"/>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proofErr w:type="spellStart"/>
      <w:r>
        <w:t>Tesseract</w:t>
      </w:r>
      <w:proofErr w:type="spellEnd"/>
      <w:r w:rsidR="00711ED6">
        <w:t xml:space="preserve"> development was sponsored by Google and provides support for various languages. A </w:t>
      </w:r>
      <w:r w:rsidR="00711ED6">
        <w:lastRenderedPageBreak/>
        <w:t xml:space="preserve">comparison between </w:t>
      </w:r>
      <w:proofErr w:type="spellStart"/>
      <w:r>
        <w:t>Tesseract</w:t>
      </w:r>
      <w:proofErr w:type="spellEnd"/>
      <w:r w:rsidR="00711ED6">
        <w:t xml:space="preserve"> 3.0.1 and FineReader10 Corporation Edition from ABBYY shows that there is no significant difference in accuracy between both software engines. The differences in accuracy depend on quality and </w:t>
      </w:r>
      <w:ins w:id="751" w:author="Christian Klauer" w:date="2015-03-16T21:47:00Z">
        <w:r w:rsidR="00D45A90">
          <w:t xml:space="preserve">the used </w:t>
        </w:r>
      </w:ins>
      <w:r w:rsidR="00711ED6">
        <w:t xml:space="preserve">font of the characters whereas each engine has its advantages and disadvantages </w:t>
      </w:r>
      <w:sdt>
        <w:sdtPr>
          <w:id w:val="381909664"/>
          <w:citation/>
        </w:sdtPr>
        <w:sdtEnd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14:paraId="4A4FCDA5" w14:textId="33C47147" w:rsidR="00711ED6" w:rsidRDefault="00711ED6" w:rsidP="00711ED6">
      <w:r>
        <w:t xml:space="preserve">For character recognition </w:t>
      </w:r>
      <w:del w:id="752" w:author="Christian Klauer" w:date="2015-03-16T21:48:00Z">
        <w:r w:rsidDel="00B8067B">
          <w:delText xml:space="preserve">with </w:delText>
        </w:r>
      </w:del>
      <w:ins w:id="753" w:author="Christian Klauer" w:date="2015-03-16T21:48:00Z">
        <w:r w:rsidR="00B8067B">
          <w:t xml:space="preserve">using </w:t>
        </w:r>
      </w:ins>
      <w:proofErr w:type="spellStart"/>
      <w:r w:rsidR="00A236B0">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w:t>
      </w:r>
      <w:ins w:id="754" w:author="Christian Klauer" w:date="2015-03-16T21:48:00Z">
        <w:r w:rsidR="00B8067B">
          <w:t xml:space="preserve">and </w:t>
        </w:r>
      </w:ins>
      <w:proofErr w:type="spellStart"/>
      <w:r>
        <w:t>binarized</w:t>
      </w:r>
      <w:proofErr w:type="spellEnd"/>
      <w:r>
        <w:t xml:space="preserve"> character line images </w:t>
      </w:r>
      <w:del w:id="755" w:author="Christian Klauer" w:date="2015-03-16T21:48:00Z">
        <w:r w:rsidDel="00B8067B">
          <w:delText xml:space="preserve">where </w:delText>
        </w:r>
      </w:del>
      <w:ins w:id="756" w:author="Christian Klauer" w:date="2015-03-18T22:09:00Z">
        <w:r w:rsidR="00CD7323">
          <w:t>are</w:t>
        </w:r>
      </w:ins>
      <w:ins w:id="757" w:author="Christian Klauer" w:date="2015-03-16T21:48:00Z">
        <w:r w:rsidR="00B8067B">
          <w:t xml:space="preserve"> </w:t>
        </w:r>
      </w:ins>
      <w:r>
        <w:t xml:space="preserve">transferred to </w:t>
      </w:r>
      <w:r w:rsidR="002F1BA3">
        <w:t xml:space="preserve">the </w:t>
      </w:r>
      <w:proofErr w:type="spellStart"/>
      <w:r w:rsidR="00A236B0">
        <w:t>Tesseract</w:t>
      </w:r>
      <w:proofErr w:type="spellEnd"/>
      <w:r>
        <w:t xml:space="preserve"> engine by the command-line interface in </w:t>
      </w:r>
      <w:r w:rsidR="00A236B0">
        <w:t>MATLAB</w:t>
      </w:r>
      <w:r>
        <w:t xml:space="preserve"> and the recognized results </w:t>
      </w:r>
      <w:del w:id="758" w:author="Christian Klauer" w:date="2015-03-18T22:08:00Z">
        <w:r w:rsidDel="00CD7323">
          <w:delText xml:space="preserve">were </w:delText>
        </w:r>
      </w:del>
      <w:ins w:id="759" w:author="Christian Klauer" w:date="2015-03-18T22:08:00Z">
        <w:r w:rsidR="00CD7323">
          <w:t xml:space="preserve">are </w:t>
        </w:r>
      </w:ins>
      <w:r>
        <w:t>stored in a text file</w:t>
      </w:r>
      <w:proofErr w:type="gramStart"/>
      <w:r>
        <w:t>.</w:t>
      </w:r>
      <w:ins w:id="760" w:author="Christian Klauer" w:date="2015-03-18T22:13:00Z">
        <w:r w:rsidR="00DB604E">
          <w:t>.</w:t>
        </w:r>
      </w:ins>
      <w:proofErr w:type="gramEnd"/>
      <w:del w:id="761" w:author="Christian Klauer" w:date="2015-03-18T22:13:00Z">
        <w:r w:rsidDel="00DB604E">
          <w:delText xml:space="preserve"> </w:delText>
        </w:r>
      </w:del>
      <w:ins w:id="762" w:author="Christian Klauer" w:date="2015-03-18T22:09:00Z">
        <w:r w:rsidR="00CD7323">
          <w:t xml:space="preserve"> </w:t>
        </w:r>
      </w:ins>
      <w:proofErr w:type="spellStart"/>
      <w:r w:rsidR="00A236B0">
        <w:t>Tesseract</w:t>
      </w:r>
      <w:proofErr w:type="spellEnd"/>
      <w:r>
        <w:t xml:space="preserve"> </w:t>
      </w:r>
      <w:del w:id="763" w:author="Christian Klauer" w:date="2015-03-18T22:09:00Z">
        <w:r w:rsidR="00605DAA" w:rsidDel="00CD7323">
          <w:delText>was</w:delText>
        </w:r>
        <w:r w:rsidDel="00CD7323">
          <w:delText xml:space="preserve"> </w:delText>
        </w:r>
      </w:del>
      <w:ins w:id="764" w:author="Christian Klauer" w:date="2015-03-18T22:13:00Z">
        <w:r w:rsidR="00DB604E">
          <w:t xml:space="preserve"> is</w:t>
        </w:r>
      </w:ins>
      <w:ins w:id="765" w:author="Christian Klauer" w:date="2015-03-18T22:09:00Z">
        <w:r w:rsidR="00CD7323">
          <w:t xml:space="preserve"> </w:t>
        </w:r>
      </w:ins>
      <w:r>
        <w:t xml:space="preserve">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14:paraId="72910EBA" w14:textId="77777777" w:rsidR="00711ED6" w:rsidRDefault="00711ED6">
      <w:pPr>
        <w:pStyle w:val="Listenabsatz"/>
        <w:numPr>
          <w:ilvl w:val="0"/>
          <w:numId w:val="3"/>
        </w:numPr>
        <w:jc w:val="left"/>
        <w:pPrChange w:id="766" w:author="Christian Klauer" w:date="2015-03-16T21:49:00Z">
          <w:pPr>
            <w:pStyle w:val="Listenabsatz"/>
            <w:numPr>
              <w:numId w:val="3"/>
            </w:numPr>
            <w:ind w:hanging="360"/>
          </w:pPr>
        </w:pPrChange>
      </w:pPr>
      <w:r>
        <w:t>Character limitation subset was set to “0123456789ABCDEFGHIJKLMNOPQRSTUVWXYZ/”</w:t>
      </w:r>
    </w:p>
    <w:p w14:paraId="41EEE2F7" w14:textId="77777777" w:rsidR="00711ED6" w:rsidRDefault="00A236B0" w:rsidP="00883132">
      <w:pPr>
        <w:pStyle w:val="Listenabsatz"/>
        <w:numPr>
          <w:ilvl w:val="0"/>
          <w:numId w:val="3"/>
        </w:numPr>
      </w:pPr>
      <w:proofErr w:type="spellStart"/>
      <w:r>
        <w:t>Tesseract</w:t>
      </w:r>
      <w:proofErr w:type="spellEnd"/>
      <w:r w:rsidR="00711ED6">
        <w:t xml:space="preserve"> </w:t>
      </w:r>
      <w:proofErr w:type="spellStart"/>
      <w:r w:rsidR="00711ED6">
        <w:t>pagesegmode</w:t>
      </w:r>
      <w:proofErr w:type="spellEnd"/>
      <w:r w:rsidR="00711ED6">
        <w:t>: 7 = Treat the image as single text line</w:t>
      </w:r>
    </w:p>
    <w:p w14:paraId="0485FF11" w14:textId="77777777" w:rsidR="00711ED6" w:rsidRDefault="00711ED6" w:rsidP="00711ED6"/>
    <w:p w14:paraId="2396E0C8" w14:textId="77777777" w:rsidR="003F510E" w:rsidRDefault="003F510E"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Cognex</w:t>
      </w:r>
      <w:proofErr w:type="spellEnd"/>
      <w:r>
        <w:t xml:space="preserve"> </w:t>
      </w:r>
      <w:proofErr w:type="spellStart"/>
      <w:r>
        <w:t>OCRMax</w:t>
      </w:r>
      <w:proofErr w:type="spellEnd"/>
    </w:p>
    <w:p w14:paraId="6E3A1592" w14:textId="0B1133FD" w:rsidR="00711ED6" w:rsidRDefault="00A236B0" w:rsidP="00711ED6">
      <w:proofErr w:type="spellStart"/>
      <w:r>
        <w:t>Cognex</w:t>
      </w:r>
      <w:proofErr w:type="spellEnd"/>
      <w:r>
        <w:t xml:space="preserve">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w:proofErr w:type="gramStart"/>
        <m:r>
          <m:rPr>
            <m:sty m:val="p"/>
          </m:rPr>
          <w:rPr>
            <w:rFonts w:ascii="Cambria Math" w:hAnsi="Cambria Math" w:cstheme="minorHAnsi"/>
          </w:rPr>
          <m:t xml:space="preserve"> </m:t>
        </m:r>
      </m:oMath>
      <w:ins w:id="767" w:author="Christian Klauer" w:date="2015-03-18T22:10:00Z">
        <w:r w:rsidR="00CD7323">
          <w:rPr>
            <w:rFonts w:eastAsiaTheme="minorEastAsia"/>
          </w:rPr>
          <w:t>,</w:t>
        </w:r>
      </w:ins>
      <w:proofErr w:type="gramEnd"/>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End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w:t>
      </w:r>
      <w:ins w:id="768" w:author="Christian Klauer" w:date="2015-03-18T22:10:00Z">
        <w:r w:rsidR="00CD7323">
          <w:t>,</w:t>
        </w:r>
      </w:ins>
      <w:r w:rsidR="00711ED6">
        <w:t xml:space="preserv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w:proofErr w:type="gramStart"/>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End"/>
      <w:del w:id="769" w:author="Christian Klauer" w:date="2015-03-18T22:10:00Z">
        <w:r w:rsidR="00605DAA" w:rsidDel="00CD7323">
          <w:delText>was</w:delText>
        </w:r>
        <w:r w:rsidR="00711ED6" w:rsidDel="00CD7323">
          <w:delText xml:space="preserve"> </w:delText>
        </w:r>
      </w:del>
      <w:ins w:id="770" w:author="Christian Klauer" w:date="2015-03-18T22:10:00Z">
        <w:r w:rsidR="00CD7323">
          <w:t xml:space="preserve">is </w:t>
        </w:r>
      </w:ins>
      <w:r w:rsidR="00711ED6">
        <w:t xml:space="preserve">used to recognize characters </w:t>
      </w:r>
      <w:del w:id="771" w:author="Christian Klauer" w:date="2015-03-18T22:10:00Z">
        <w:r w:rsidR="00711ED6" w:rsidDel="00CD7323">
          <w:delText xml:space="preserve">from </w:delText>
        </w:r>
      </w:del>
      <w:ins w:id="772" w:author="Christian Klauer" w:date="2015-03-18T22:10:00Z">
        <w:r w:rsidR="00CD7323">
          <w:t xml:space="preserve">contained in </w:t>
        </w:r>
      </w:ins>
      <w:r w:rsidR="00711ED6">
        <w:t>segmented</w:t>
      </w:r>
      <w:ins w:id="773" w:author="Christian Klauer" w:date="2015-03-18T22:11:00Z">
        <w:r w:rsidR="00CD7323">
          <w:t xml:space="preserve"> </w:t>
        </w:r>
        <w:commentRangeStart w:id="774"/>
        <w:r w:rsidR="00CD7323">
          <w:t>and</w:t>
        </w:r>
      </w:ins>
      <w:r w:rsidR="00711ED6">
        <w:t xml:space="preserve"> </w:t>
      </w:r>
      <w:commentRangeEnd w:id="774"/>
      <w:r w:rsidR="00CD7323">
        <w:rPr>
          <w:rStyle w:val="Kommentarzeichen"/>
        </w:rPr>
        <w:commentReference w:id="774"/>
      </w:r>
      <w:proofErr w:type="spellStart"/>
      <w:r w:rsidR="00711ED6">
        <w:t>binarized</w:t>
      </w:r>
      <w:proofErr w:type="spellEnd"/>
      <w:r w:rsidR="00711ED6">
        <w:t xml:space="preserve"> character line images</w:t>
      </w:r>
      <w:r w:rsidR="00605DAA">
        <w:t xml:space="preserve"> similar to the </w:t>
      </w:r>
      <w:proofErr w:type="spellStart"/>
      <w:r>
        <w:t>Tesseract</w:t>
      </w:r>
      <w:proofErr w:type="spellEnd"/>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t>
      </w:r>
      <w:del w:id="775" w:author="Christian Klauer" w:date="2015-03-18T22:11:00Z">
        <w:r w:rsidR="00711ED6" w:rsidDel="00CD7323">
          <w:rPr>
            <w:rFonts w:eastAsiaTheme="minorEastAsia"/>
          </w:rPr>
          <w:delText xml:space="preserve">was </w:delText>
        </w:r>
      </w:del>
      <w:ins w:id="776" w:author="Christian Klauer" w:date="2015-03-18T22:11:00Z">
        <w:r w:rsidR="00CD7323">
          <w:rPr>
            <w:rFonts w:eastAsiaTheme="minorEastAsia"/>
          </w:rPr>
          <w:t xml:space="preserve">is </w:t>
        </w:r>
      </w:ins>
      <w:r w:rsidR="00711ED6">
        <w:rPr>
          <w:rFonts w:eastAsiaTheme="minorEastAsia"/>
        </w:rPr>
        <w:t xml:space="preserve">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 xml:space="preserve">The following settings </w:t>
      </w:r>
      <w:del w:id="777" w:author="Christian Klauer" w:date="2015-03-18T22:13:00Z">
        <w:r w:rsidR="00711ED6" w:rsidDel="00DB604E">
          <w:delText xml:space="preserve">were </w:delText>
        </w:r>
      </w:del>
      <w:ins w:id="778" w:author="Christian Klauer" w:date="2015-03-18T22:13:00Z">
        <w:r w:rsidR="00DB604E">
          <w:t xml:space="preserve">are </w:t>
        </w:r>
      </w:ins>
      <w:del w:id="779" w:author="Christian Klauer" w:date="2015-03-18T22:13:00Z">
        <w:r w:rsidR="00711ED6" w:rsidDel="00DB604E">
          <w:delText xml:space="preserve">made </w:delText>
        </w:r>
      </w:del>
      <w:ins w:id="780" w:author="Christian Klauer" w:date="2015-03-18T22:13:00Z">
        <w:r w:rsidR="00DB604E">
          <w:t xml:space="preserve">used </w:t>
        </w:r>
      </w:ins>
      <w:r w:rsidR="00711ED6">
        <w:t>to improve the accuracy rate.</w:t>
      </w:r>
    </w:p>
    <w:p w14:paraId="455A75BA" w14:textId="77777777" w:rsidR="00A236B0" w:rsidRDefault="00711ED6">
      <w:pPr>
        <w:pStyle w:val="Listenabsatz"/>
        <w:numPr>
          <w:ilvl w:val="0"/>
          <w:numId w:val="3"/>
        </w:numPr>
        <w:jc w:val="left"/>
        <w:pPrChange w:id="781" w:author="Christian Klauer" w:date="2015-03-18T22:14:00Z">
          <w:pPr>
            <w:pStyle w:val="Listenabsatz"/>
            <w:numPr>
              <w:numId w:val="3"/>
            </w:numPr>
            <w:ind w:hanging="360"/>
          </w:pPr>
        </w:pPrChange>
      </w:pPr>
      <w:r>
        <w:t>Character limitation subset was set to “0123456789ABCDEFGHIJKLMNOPQRSTUVWXYZ/”</w:t>
      </w:r>
    </w:p>
    <w:p w14:paraId="3A634BCB" w14:textId="6B6E1DDD"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w:t>
      </w:r>
      <w:del w:id="782" w:author="Christian Klauer" w:date="2015-03-18T22:14:00Z">
        <w:r w:rsidR="002F1BA3" w:rsidDel="00DB604E">
          <w:delText>s</w:delText>
        </w:r>
      </w:del>
      <w:r>
        <w:t xml:space="preserve"> on the number of characters </w:t>
      </w:r>
      <w:del w:id="783" w:author="Christian Klauer" w:date="2015-03-18T22:14:00Z">
        <w:r w:rsidDel="00DB604E">
          <w:delText xml:space="preserve">which </w:delText>
        </w:r>
      </w:del>
      <w:ins w:id="784" w:author="Christian Klauer" w:date="2015-03-18T22:14:00Z">
        <w:r w:rsidR="00DB604E">
          <w:t xml:space="preserve">that </w:t>
        </w:r>
      </w:ins>
      <w:del w:id="785" w:author="Christian Klauer" w:date="2015-03-18T22:14:00Z">
        <w:r w:rsidDel="00DB604E">
          <w:delText xml:space="preserve">were </w:delText>
        </w:r>
      </w:del>
      <w:proofErr w:type="gramStart"/>
      <w:ins w:id="786" w:author="Christian Klauer" w:date="2015-03-18T22:14:00Z">
        <w:r w:rsidR="00DB604E">
          <w:t xml:space="preserve">are  </w:t>
        </w:r>
      </w:ins>
      <w:r>
        <w:t>used</w:t>
      </w:r>
      <w:proofErr w:type="gramEnd"/>
      <w:r>
        <w:t xml:space="preserve"> to train the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w:t>
      </w:r>
      <w:proofErr w:type="spellStart"/>
      <w:r>
        <w:t>OCRMax</w:t>
      </w:r>
      <w:proofErr w:type="spellEnd"/>
      <w:r>
        <w:t xml:space="preserve"> engine. In this approach characters from 37 classes</w:t>
      </w:r>
      <w:del w:id="787" w:author="Christian Klauer" w:date="2015-03-18T22:14:00Z">
        <w:r w:rsidR="00605DAA" w:rsidDel="00DB604E">
          <w:delText>:</w:delText>
        </w:r>
      </w:del>
    </w:p>
    <w:tbl>
      <w:tblPr>
        <w:tblStyle w:val="Tabellenraster"/>
        <w:tblW w:w="0" w:type="auto"/>
        <w:tblLook w:val="04A0" w:firstRow="1" w:lastRow="0" w:firstColumn="1" w:lastColumn="0" w:noHBand="0" w:noVBand="1"/>
      </w:tblPr>
      <w:tblGrid>
        <w:gridCol w:w="8748"/>
        <w:gridCol w:w="828"/>
      </w:tblGrid>
      <w:tr w:rsidR="00605DAA" w:rsidRPr="00FF360C" w14:paraId="133A6B08" w14:textId="77777777" w:rsidTr="00377706">
        <w:tc>
          <w:tcPr>
            <w:tcW w:w="8748" w:type="dxa"/>
            <w:tcBorders>
              <w:top w:val="nil"/>
              <w:left w:val="nil"/>
              <w:bottom w:val="nil"/>
              <w:right w:val="nil"/>
            </w:tcBorders>
          </w:tcPr>
          <w:p w14:paraId="0E5F81D1" w14:textId="77777777"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14:paraId="0103E4F4" w14:textId="77777777"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14:paraId="0D7316B2" w14:textId="77777777" w:rsidR="00605DAA" w:rsidRPr="00FF360C" w:rsidRDefault="00605DAA" w:rsidP="00377706">
            <w:r>
              <w:t>(</w:t>
            </w:r>
            <w:r w:rsidR="005C22C8">
              <w:fldChar w:fldCharType="begin"/>
            </w:r>
            <w:r w:rsidR="005C22C8">
              <w:instrText xml:space="preserve"> SEQ Equation \* ARABIC </w:instrText>
            </w:r>
            <w:r w:rsidR="005C22C8">
              <w:fldChar w:fldCharType="separate"/>
            </w:r>
            <w:r w:rsidR="00933F6A">
              <w:rPr>
                <w:noProof/>
              </w:rPr>
              <w:t>84</w:t>
            </w:r>
            <w:r w:rsidR="005C22C8">
              <w:rPr>
                <w:noProof/>
              </w:rPr>
              <w:fldChar w:fldCharType="end"/>
            </w:r>
            <w:r>
              <w:t>)</w:t>
            </w:r>
          </w:p>
        </w:tc>
      </w:tr>
    </w:tbl>
    <w:p w14:paraId="4328D202" w14:textId="1141510C" w:rsidR="00BA4094" w:rsidRDefault="00DB604E" w:rsidP="00BA4094">
      <w:proofErr w:type="gramStart"/>
      <w:ins w:id="788" w:author="Christian Klauer" w:date="2015-03-18T22:14:00Z">
        <w:r>
          <w:t>are</w:t>
        </w:r>
        <w:proofErr w:type="gramEnd"/>
        <w:r>
          <w:t xml:space="preserve"> </w:t>
        </w:r>
      </w:ins>
      <w:del w:id="789" w:author="Christian Klauer" w:date="2015-03-18T22:14:00Z">
        <w:r w:rsidR="00BA4094" w:rsidDel="00DB604E">
          <w:delText xml:space="preserve">where </w:delText>
        </w:r>
      </w:del>
      <w:r w:rsidR="00BA4094">
        <w:t>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rsidR="00BA4094">
        <w:t>.</w:t>
      </w:r>
      <w:r w:rsidR="008F7F66">
        <w:t xml:space="preserve"> The </w:t>
      </w:r>
      <w:ins w:id="790" w:author="Christian Klauer" w:date="2015-03-18T22:15:00Z">
        <w:r>
          <w:t>d</w:t>
        </w:r>
      </w:ins>
      <w:del w:id="791" w:author="Christian Klauer" w:date="2015-03-18T22:15:00Z">
        <w:r w:rsidR="008F7F66" w:rsidDel="00DB604E">
          <w:delText>D</w:delText>
        </w:r>
      </w:del>
      <w:r w:rsidR="008F7F66">
        <w:t xml:space="preserve">ependency of the </w:t>
      </w:r>
      <w:proofErr w:type="spellStart"/>
      <w:r w:rsidR="00A236B0">
        <w:t>Tesseract</w:t>
      </w:r>
      <w:proofErr w:type="spellEnd"/>
      <w:r w:rsidR="008F7F66">
        <w:t xml:space="preserve"> character recognition accuracy </w:t>
      </w:r>
      <w:del w:id="792" w:author="Christian Klauer" w:date="2015-03-18T22:15:00Z">
        <w:r w:rsidR="00605DAA" w:rsidDel="00DB604E">
          <w:delText xml:space="preserve">of </w:delText>
        </w:r>
      </w:del>
      <w:del w:id="793" w:author="Christian Klauer" w:date="2015-03-18T22:16:00Z">
        <w:r w:rsidR="00605DAA" w:rsidDel="00DB604E">
          <w:delText xml:space="preserve">tested characters </w:delText>
        </w:r>
      </w:del>
      <w:del w:id="794" w:author="Christian Klauer" w:date="2015-03-18T22:15:00Z">
        <w:r w:rsidR="008F7F66" w:rsidDel="00DB604E">
          <w:delText xml:space="preserve">from </w:delText>
        </w:r>
      </w:del>
      <w:ins w:id="795" w:author="Christian Klauer" w:date="2015-03-18T22:15:00Z">
        <w:r>
          <w:t xml:space="preserve">on </w:t>
        </w:r>
      </w:ins>
      <w:r w:rsidR="00605DAA">
        <w:t xml:space="preserve">the </w:t>
      </w:r>
      <w:r w:rsidR="008F7F66">
        <w:t xml:space="preserve">number of characters </w:t>
      </w:r>
      <w:r w:rsidR="00605DAA">
        <w:t xml:space="preserve">used for training </w:t>
      </w:r>
      <w:r w:rsidR="008F7F66">
        <w:t xml:space="preserve">is shown </w:t>
      </w:r>
      <w:ins w:id="796" w:author="Christian Klauer" w:date="2015-03-18T22:16:00Z">
        <w:r>
          <w:t xml:space="preserve">for the tested characters </w:t>
        </w:r>
      </w:ins>
      <w:r w:rsidR="008F7F66">
        <w:t xml:space="preserve">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w:t>
      </w:r>
      <w:ins w:id="797" w:author="Christian Klauer" w:date="2015-03-18T22:17:00Z">
        <w:r>
          <w:t xml:space="preserve">As observed, the </w:t>
        </w:r>
      </w:ins>
      <w:del w:id="798" w:author="Christian Klauer" w:date="2015-03-18T22:17:00Z">
        <w:r w:rsidR="00605DAA" w:rsidDel="00DB604E">
          <w:delText xml:space="preserve">It can be seen that the </w:delText>
        </w:r>
      </w:del>
      <w:r w:rsidR="00605DAA">
        <w:t xml:space="preserve">accuracy rate </w:t>
      </w:r>
      <w:proofErr w:type="spellStart"/>
      <w:r w:rsidR="00605DAA">
        <w:t>converges</w:t>
      </w:r>
      <w:ins w:id="799" w:author="Christian Klauer" w:date="2015-03-18T22:17:00Z">
        <w:r>
          <w:t>as</w:t>
        </w:r>
        <w:proofErr w:type="spellEnd"/>
        <w:r>
          <w:t xml:space="preserve"> the number of trained characters increase</w:t>
        </w:r>
      </w:ins>
      <w:r w:rsidR="00605DAA">
        <w:t xml:space="preserve"> and </w:t>
      </w:r>
      <w:del w:id="800" w:author="Christian Klauer" w:date="2015-03-18T22:18:00Z">
        <w:r w:rsidR="00605DAA" w:rsidDel="00DB604E">
          <w:delText xml:space="preserve">therefore </w:delText>
        </w:r>
      </w:del>
      <w:ins w:id="801" w:author="Christian Klauer" w:date="2015-03-18T22:18:00Z">
        <w:r>
          <w:t xml:space="preserve">hence </w:t>
        </w:r>
      </w:ins>
      <w:r w:rsidR="00605DAA">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w:t>
      </w:r>
      <w:del w:id="802" w:author="Christian Klauer" w:date="2015-03-18T22:18:00Z">
        <w:r w:rsidR="00605DAA" w:rsidDel="00DB604E">
          <w:delText xml:space="preserve">by </w:delText>
        </w:r>
      </w:del>
      <w:proofErr w:type="gramStart"/>
      <w:ins w:id="803" w:author="Christian Klauer" w:date="2015-03-18T22:18:00Z">
        <w:r>
          <w:t>as  more</w:t>
        </w:r>
        <w:proofErr w:type="gramEnd"/>
        <w:r>
          <w:t xml:space="preserve"> comprehensive set</w:t>
        </w:r>
      </w:ins>
      <w:ins w:id="804" w:author="Christian Klauer" w:date="2015-03-18T22:20:00Z">
        <w:r>
          <w:t>s</w:t>
        </w:r>
      </w:ins>
      <w:ins w:id="805" w:author="Christian Klauer" w:date="2015-03-18T22:18:00Z">
        <w:r>
          <w:t xml:space="preserve"> of characters </w:t>
        </w:r>
      </w:ins>
      <w:ins w:id="806" w:author="Christian Klauer" w:date="2015-03-18T22:20:00Z">
        <w:r>
          <w:t>are</w:t>
        </w:r>
      </w:ins>
      <w:ins w:id="807" w:author="Christian Klauer" w:date="2015-03-18T22:18:00Z">
        <w:r>
          <w:t xml:space="preserve"> used to </w:t>
        </w:r>
      </w:ins>
      <w:r w:rsidR="00605DAA">
        <w:t>train</w:t>
      </w:r>
      <w:del w:id="808" w:author="Christian Klauer" w:date="2015-03-18T22:19:00Z">
        <w:r w:rsidR="00605DAA" w:rsidDel="00DB604E">
          <w:delText>ing</w:delText>
        </w:r>
      </w:del>
      <w:r w:rsidR="00605DAA">
        <w:t xml:space="preserv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del w:id="809" w:author="Christian Klauer" w:date="2015-03-18T22:19:00Z">
        <w:r w:rsidR="00605DAA" w:rsidDel="00DB604E">
          <w:delText xml:space="preserve"> with more characters</w:delText>
        </w:r>
      </w:del>
      <w:r w:rsidR="00605DAA">
        <w:t>.</w:t>
      </w:r>
    </w:p>
    <w:p w14:paraId="100D6C7C" w14:textId="77777777" w:rsidR="0051565C" w:rsidRDefault="0051565C" w:rsidP="0051565C">
      <w:pPr>
        <w:keepNext/>
        <w:spacing w:line="276" w:lineRule="auto"/>
        <w:jc w:val="center"/>
      </w:pPr>
      <w:r>
        <w:rPr>
          <w:noProof/>
          <w:lang w:val="de-DE" w:eastAsia="de-DE"/>
        </w:rPr>
        <w:drawing>
          <wp:inline distT="0" distB="0" distL="0" distR="0" wp14:anchorId="77C42D46" wp14:editId="3C09C194">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14:paraId="6E07936E" w14:textId="1E4B45CB" w:rsidR="0051565C" w:rsidRDefault="0051565C" w:rsidP="0051565C">
      <w:pPr>
        <w:pStyle w:val="Beschriftung"/>
        <w:jc w:val="center"/>
      </w:pPr>
      <w:bookmarkStart w:id="810" w:name="_Ref411084664"/>
      <w:bookmarkStart w:id="811" w:name="_Toc413454256"/>
      <w:r>
        <w:t xml:space="preserve">Figure </w:t>
      </w:r>
      <w:r w:rsidR="005C22C8">
        <w:fldChar w:fldCharType="begin"/>
      </w:r>
      <w:r w:rsidR="005C22C8">
        <w:instrText xml:space="preserve"> SEQ Figure \* ARABIC </w:instrText>
      </w:r>
      <w:r w:rsidR="005C22C8">
        <w:fldChar w:fldCharType="separate"/>
      </w:r>
      <w:r w:rsidR="00933F6A">
        <w:rPr>
          <w:noProof/>
        </w:rPr>
        <w:t>47</w:t>
      </w:r>
      <w:r w:rsidR="005C22C8">
        <w:rPr>
          <w:noProof/>
        </w:rPr>
        <w:fldChar w:fldCharType="end"/>
      </w:r>
      <w:bookmarkEnd w:id="810"/>
      <w:r>
        <w:t>: Dependenc</w:t>
      </w:r>
      <w:r w:rsidR="008F7F66">
        <w:t>y</w:t>
      </w:r>
      <w:r>
        <w:t xml:space="preserve"> of </w:t>
      </w:r>
      <w:proofErr w:type="spellStart"/>
      <w:r w:rsidR="00A236B0">
        <w:t>Tesseract</w:t>
      </w:r>
      <w:proofErr w:type="spellEnd"/>
      <w:r>
        <w:t xml:space="preserve"> character recognition accuracy</w:t>
      </w:r>
      <w:r>
        <w:rPr>
          <w:noProof/>
        </w:rPr>
        <w:t xml:space="preserve"> </w:t>
      </w:r>
      <w:del w:id="812" w:author="Christian Klauer" w:date="2015-03-18T22:20:00Z">
        <w:r w:rsidDel="00B82BFA">
          <w:rPr>
            <w:noProof/>
          </w:rPr>
          <w:delText xml:space="preserve">from </w:delText>
        </w:r>
      </w:del>
      <w:ins w:id="813" w:author="Christian Klauer" w:date="2015-03-18T22:20:00Z">
        <w:r w:rsidR="00B82BFA">
          <w:rPr>
            <w:noProof/>
          </w:rPr>
          <w:t xml:space="preserve">on the </w:t>
        </w:r>
      </w:ins>
      <w:r>
        <w:rPr>
          <w:noProof/>
        </w:rPr>
        <w:t>number of characters</w:t>
      </w:r>
      <w:bookmarkEnd w:id="811"/>
      <w:ins w:id="814" w:author="Christian Klauer" w:date="2015-03-18T22:20:00Z">
        <w:r w:rsidR="00B82BFA">
          <w:rPr>
            <w:noProof/>
          </w:rPr>
          <w:t xml:space="preserve"> used to train the OCR engine.</w:t>
        </w:r>
      </w:ins>
    </w:p>
    <w:p w14:paraId="33AFE09E" w14:textId="77777777" w:rsidR="0066282B" w:rsidRDefault="0066282B">
      <w:pPr>
        <w:spacing w:line="276" w:lineRule="auto"/>
        <w:jc w:val="left"/>
      </w:pPr>
    </w:p>
    <w:p w14:paraId="7D48D866" w14:textId="77777777" w:rsidR="006B4FFA" w:rsidRDefault="00D4443F" w:rsidP="00735ED3">
      <w:pPr>
        <w:pStyle w:val="berschrift3"/>
        <w:numPr>
          <w:ilvl w:val="2"/>
          <w:numId w:val="1"/>
        </w:numPr>
      </w:pPr>
      <w:bookmarkStart w:id="815" w:name="_Ref412123188"/>
      <w:bookmarkStart w:id="816" w:name="_Ref412123336"/>
      <w:bookmarkStart w:id="817" w:name="_Toc413454162"/>
      <w:r>
        <w:t>Optical character recognition evaluation scheme</w:t>
      </w:r>
      <w:bookmarkEnd w:id="815"/>
      <w:bookmarkEnd w:id="816"/>
      <w:bookmarkEnd w:id="817"/>
    </w:p>
    <w:p w14:paraId="6EA2BA70" w14:textId="77777777"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w:t>
      </w:r>
      <w:commentRangeStart w:id="818"/>
      <w:r>
        <w:rPr>
          <w:rFonts w:eastAsiaTheme="minorEastAsia"/>
        </w:rPr>
        <w:t>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w:t>
      </w:r>
      <w:commentRangeEnd w:id="818"/>
      <w:r w:rsidR="002567F8">
        <w:rPr>
          <w:rStyle w:val="Kommentarzeichen"/>
        </w:rPr>
        <w:commentReference w:id="818"/>
      </w:r>
      <w:r>
        <w:rPr>
          <w:rFonts w:eastAsiaTheme="minorEastAsia"/>
        </w:rPr>
        <w:t xml:space="preserve">. </w:t>
      </w:r>
    </w:p>
    <w:p w14:paraId="73D73E6A" w14:textId="77777777" w:rsidR="003E729E" w:rsidRDefault="003E729E" w:rsidP="003E729E">
      <w:pPr>
        <w:pStyle w:val="berschrift4"/>
        <w:rPr>
          <w:rFonts w:eastAsiaTheme="minorEastAsia"/>
        </w:rPr>
      </w:pPr>
      <w:r>
        <w:rPr>
          <w:rFonts w:eastAsiaTheme="minorEastAsia"/>
        </w:rPr>
        <w:t>Character level evaluation</w:t>
      </w:r>
    </w:p>
    <w:p w14:paraId="23825FB9" w14:textId="7157E4A4"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t>
      </w:r>
      <w:del w:id="819" w:author="Christian Klauer" w:date="2015-03-23T20:45:00Z">
        <w:r w:rsidR="002F1BA3" w:rsidDel="004620AA">
          <w:rPr>
            <w:rFonts w:eastAsiaTheme="minorEastAsia"/>
          </w:rPr>
          <w:delText xml:space="preserve">whereas </w:delText>
        </w:r>
      </w:del>
      <w:ins w:id="820" w:author="Christian Klauer" w:date="2015-03-23T20:45:00Z">
        <w:r w:rsidR="004620AA">
          <w:rPr>
            <w:rFonts w:eastAsiaTheme="minorEastAsia"/>
          </w:rPr>
          <w:t xml:space="preserve">in which </w:t>
        </w:r>
      </w:ins>
      <w:r w:rsidR="002F1BA3">
        <w:rPr>
          <w:rFonts w:eastAsiaTheme="minorEastAsia"/>
        </w:rPr>
        <w:t xml:space="preserve">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w:t>
      </w:r>
      <w:ins w:id="821" w:author="Christian Klauer" w:date="2015-03-23T20:45:00Z">
        <w:r w:rsidR="004620AA">
          <w:rPr>
            <w:rFonts w:eastAsiaTheme="minorEastAsia"/>
          </w:rPr>
          <w:t>ly</w:t>
        </w:r>
      </w:ins>
      <w:r>
        <w:rPr>
          <w:rFonts w:eastAsiaTheme="minorEastAsia"/>
        </w:rPr>
        <w:t xml:space="preserve"> assigned word. </w:t>
      </w:r>
      <w:del w:id="822" w:author="Christian Klauer" w:date="2015-03-23T20:46:00Z">
        <w:r w:rsidDel="004620AA">
          <w:rPr>
            <w:rFonts w:eastAsiaTheme="minorEastAsia"/>
          </w:rPr>
          <w:delText xml:space="preserve">The </w:delText>
        </w:r>
      </w:del>
      <w:proofErr w:type="gramStart"/>
      <w:ins w:id="823" w:author="Christian Klauer" w:date="2015-03-23T20:46:00Z">
        <w:r w:rsidR="004620AA">
          <w:rPr>
            <w:rFonts w:eastAsiaTheme="minorEastAsia"/>
          </w:rPr>
          <w:t>Both</w:t>
        </w:r>
      </w:ins>
      <w:del w:id="824" w:author="Christian Klauer" w:date="2015-03-23T20:46:00Z">
        <w:r w:rsidDel="004620AA">
          <w:rPr>
            <w:rFonts w:eastAsiaTheme="minorEastAsia"/>
          </w:rPr>
          <w:delText>two</w:delText>
        </w:r>
      </w:del>
      <w:r>
        <w:rPr>
          <w:rFonts w:eastAsiaTheme="minorEastAsia"/>
        </w:rPr>
        <w:t xml:space="preserve"> words are compared </w:t>
      </w:r>
      <w:del w:id="825" w:author="Christian Klauer" w:date="2015-03-23T20:49:00Z">
        <w:r w:rsidDel="004620AA">
          <w:rPr>
            <w:rFonts w:eastAsiaTheme="minorEastAsia"/>
          </w:rPr>
          <w:delText>based on the</w:delText>
        </w:r>
      </w:del>
      <w:ins w:id="826" w:author="Christian Klauer" w:date="2015-03-23T20:49:00Z">
        <w:r w:rsidR="004620AA">
          <w:rPr>
            <w:rFonts w:eastAsiaTheme="minorEastAsia"/>
          </w:rPr>
          <w:t>by calculating the</w:t>
        </w:r>
      </w:ins>
      <w:r>
        <w:rPr>
          <w:rFonts w:eastAsiaTheme="minorEastAsia"/>
        </w:rPr>
        <w:t xml:space="preserve"> </w:t>
      </w:r>
      <w:proofErr w:type="spellStart"/>
      <w:r>
        <w:rPr>
          <w:rFonts w:eastAsiaTheme="minorEastAsia"/>
        </w:rPr>
        <w:t>Levenshtein</w:t>
      </w:r>
      <w:proofErr w:type="spellEnd"/>
      <w:r>
        <w:rPr>
          <w:rFonts w:eastAsiaTheme="minorEastAsia"/>
        </w:rPr>
        <w:t xml:space="preserve"> distance</w:t>
      </w:r>
      <w:proofErr w:type="gramEnd"/>
      <w:r>
        <w:rPr>
          <w:rFonts w:eastAsiaTheme="minorEastAsia"/>
        </w:rPr>
        <w:t xml:space="preserve"> </w:t>
      </w:r>
      <w:del w:id="827" w:author="Christian Klauer" w:date="2015-03-23T20:46:00Z">
        <w:r w:rsidDel="004620AA">
          <w:rPr>
            <w:rFonts w:eastAsiaTheme="minorEastAsia"/>
          </w:rPr>
          <w:delText xml:space="preserve">which </w:delText>
        </w:r>
      </w:del>
      <w:ins w:id="828" w:author="Christian Klauer" w:date="2015-03-23T20:46:00Z">
        <w:r w:rsidR="00CF07DA">
          <w:rPr>
            <w:rFonts w:eastAsiaTheme="minorEastAsia"/>
          </w:rPr>
          <w:t>(</w:t>
        </w:r>
      </w:ins>
      <w:del w:id="829" w:author="Christian Klauer" w:date="2015-03-23T20:50:00Z">
        <w:r w:rsidDel="004620AA">
          <w:rPr>
            <w:rFonts w:eastAsiaTheme="minorEastAsia"/>
          </w:rPr>
          <w:delText xml:space="preserve">is </w:delText>
        </w:r>
      </w:del>
      <w:r>
        <w:rPr>
          <w:rFonts w:eastAsiaTheme="minorEastAsia"/>
        </w:rPr>
        <w:t>a string metric for measuring the difference between t</w:t>
      </w:r>
      <w:ins w:id="830" w:author="Christian Klauer" w:date="2015-03-23T20:46:00Z">
        <w:r w:rsidR="004620AA">
          <w:rPr>
            <w:rFonts w:eastAsiaTheme="minorEastAsia"/>
          </w:rPr>
          <w:t>w</w:t>
        </w:r>
      </w:ins>
      <w:r>
        <w:rPr>
          <w:rFonts w:eastAsiaTheme="minorEastAsia"/>
        </w:rPr>
        <w:t xml:space="preserve">o sequences </w:t>
      </w:r>
      <w:del w:id="831" w:author="Christian Klauer" w:date="2015-03-23T20:52:00Z">
        <w:r w:rsidDel="00CF07DA">
          <w:rPr>
            <w:rFonts w:eastAsiaTheme="minorEastAsia"/>
          </w:rPr>
          <w:delText xml:space="preserve">and </w:delText>
        </w:r>
      </w:del>
      <w:ins w:id="832" w:author="Christian Klauer" w:date="2015-03-23T20:52:00Z">
        <w:r w:rsidR="00CF07DA">
          <w:rPr>
            <w:rFonts w:eastAsiaTheme="minorEastAsia"/>
          </w:rPr>
          <w:t xml:space="preserve">as </w:t>
        </w:r>
      </w:ins>
      <w:del w:id="833" w:author="Christian Klauer" w:date="2015-03-23T20:51:00Z">
        <w:r w:rsidDel="004620AA">
          <w:rPr>
            <w:rFonts w:eastAsiaTheme="minorEastAsia"/>
          </w:rPr>
          <w:delText xml:space="preserve">is </w:delText>
        </w:r>
      </w:del>
      <w:ins w:id="834" w:author="Christian Klauer" w:date="2015-03-23T20:51:00Z">
        <w:r w:rsidR="00CF07DA">
          <w:rPr>
            <w:rFonts w:eastAsiaTheme="minorEastAsia"/>
          </w:rPr>
          <w:t xml:space="preserve"> previously </w:t>
        </w:r>
        <w:r w:rsidR="004620AA">
          <w:rPr>
            <w:rFonts w:eastAsiaTheme="minorEastAsia"/>
          </w:rPr>
          <w:t>introduced</w:t>
        </w:r>
      </w:ins>
      <w:ins w:id="835" w:author="Christian Klauer" w:date="2015-03-23T20:52:00Z">
        <w:r w:rsidR="00CF07DA">
          <w:rPr>
            <w:rFonts w:eastAsiaTheme="minorEastAsia"/>
          </w:rPr>
          <w:t xml:space="preserve"> </w:t>
        </w:r>
      </w:ins>
      <w:del w:id="836" w:author="Christian Klauer" w:date="2015-03-23T20:51:00Z">
        <w:r w:rsidR="0049494A" w:rsidDel="004620AA">
          <w:delText>specified</w:delText>
        </w:r>
      </w:del>
      <w:del w:id="837" w:author="Christian Klauer" w:date="2015-03-23T20:52:00Z">
        <w:r w:rsidR="0049494A" w:rsidDel="00CF07DA">
          <w:delText xml:space="preserve"> </w:delText>
        </w:r>
      </w:del>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ins w:id="838" w:author="Christian Klauer" w:date="2015-03-23T20:52:00Z">
        <w:r w:rsidR="00CF07DA">
          <w:rPr>
            <w:rFonts w:eastAsiaTheme="minorEastAsia"/>
          </w:rPr>
          <w:t>)</w:t>
        </w:r>
      </w:ins>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w:t>
      </w:r>
      <w:del w:id="839" w:author="Christian Klauer" w:date="2015-03-23T20:53:00Z">
        <w:r w:rsidDel="00CF07DA">
          <w:rPr>
            <w:rFonts w:eastAsiaTheme="minorEastAsia"/>
          </w:rPr>
          <w:delText xml:space="preserve"> OCR</w:delText>
        </w:r>
      </w:del>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t>
      </w:r>
      <w:del w:id="840" w:author="Christian Klauer" w:date="2015-03-23T20:53:00Z">
        <w:r w:rsidDel="00CF07DA">
          <w:rPr>
            <w:rFonts w:eastAsiaTheme="minorEastAsia"/>
          </w:rPr>
          <w:delText xml:space="preserve">with </w:delText>
        </w:r>
      </w:del>
      <w:ins w:id="841" w:author="Christian Klauer" w:date="2015-03-23T20:53:00Z">
        <w:r w:rsidR="00CF07DA">
          <w:rPr>
            <w:rFonts w:eastAsiaTheme="minorEastAsia"/>
          </w:rPr>
          <w:t xml:space="preserve">using the </w:t>
        </w:r>
      </w:ins>
      <w:proofErr w:type="spellStart"/>
      <w:r>
        <w:rPr>
          <w:rFonts w:eastAsiaTheme="minorEastAsia"/>
        </w:rPr>
        <w:t>Levenshtein</w:t>
      </w:r>
      <w:proofErr w:type="spellEnd"/>
      <w:r>
        <w:rPr>
          <w:rFonts w:eastAsiaTheme="minorEastAsia"/>
        </w:rPr>
        <w:t xml:space="preserve">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14:paraId="5B9EEF62" w14:textId="77777777" w:rsidR="003E729E" w:rsidRDefault="003E729E" w:rsidP="003E729E">
      <w:pPr>
        <w:keepNext/>
        <w:jc w:val="center"/>
      </w:pPr>
      <w:r>
        <w:rPr>
          <w:rFonts w:eastAsiaTheme="minorEastAsia"/>
          <w:noProof/>
          <w:lang w:val="de-DE" w:eastAsia="de-DE"/>
        </w:rPr>
        <w:lastRenderedPageBreak/>
        <w:drawing>
          <wp:inline distT="0" distB="0" distL="0" distR="0" wp14:anchorId="5D541B03" wp14:editId="7E9D3088">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14:paraId="7B525EC3" w14:textId="77777777" w:rsidR="003E729E" w:rsidRDefault="003E729E" w:rsidP="00711ED6">
      <w:pPr>
        <w:pStyle w:val="Beschriftung"/>
        <w:jc w:val="center"/>
        <w:rPr>
          <w:noProof/>
        </w:rPr>
      </w:pPr>
      <w:bookmarkStart w:id="842" w:name="_Ref409440636"/>
      <w:bookmarkStart w:id="843" w:name="_Toc413454257"/>
      <w:r>
        <w:t xml:space="preserve">Figure </w:t>
      </w:r>
      <w:r w:rsidR="005C22C8">
        <w:fldChar w:fldCharType="begin"/>
      </w:r>
      <w:r w:rsidR="005C22C8">
        <w:instrText xml:space="preserve"> SEQ Figure \* ARABIC </w:instrText>
      </w:r>
      <w:r w:rsidR="005C22C8">
        <w:fldChar w:fldCharType="separate"/>
      </w:r>
      <w:r w:rsidR="00933F6A">
        <w:rPr>
          <w:noProof/>
        </w:rPr>
        <w:t>48</w:t>
      </w:r>
      <w:r w:rsidR="005C22C8">
        <w:rPr>
          <w:noProof/>
        </w:rPr>
        <w:fldChar w:fldCharType="end"/>
      </w:r>
      <w:bookmarkEnd w:id="842"/>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843"/>
    </w:p>
    <w:p w14:paraId="220A48B7" w14:textId="7A2CF84A" w:rsidR="003E729E" w:rsidRDefault="003E729E" w:rsidP="003E729E">
      <w:pPr>
        <w:pStyle w:val="berschrift4"/>
        <w:rPr>
          <w:rFonts w:eastAsiaTheme="minorEastAsia"/>
        </w:rPr>
      </w:pPr>
      <w:r>
        <w:rPr>
          <w:rFonts w:eastAsiaTheme="minorEastAsia"/>
        </w:rPr>
        <w:t xml:space="preserve">Word level evaluation without </w:t>
      </w:r>
      <w:ins w:id="844" w:author="Christian Klauer" w:date="2015-03-23T20:56:00Z">
        <w:r w:rsidR="00703DE9">
          <w:rPr>
            <w:rFonts w:eastAsiaTheme="minorEastAsia"/>
          </w:rPr>
          <w:t xml:space="preserve">involving </w:t>
        </w:r>
        <w:proofErr w:type="gramStart"/>
        <w:r w:rsidR="00703DE9">
          <w:rPr>
            <w:rFonts w:eastAsiaTheme="minorEastAsia"/>
          </w:rPr>
          <w:t xml:space="preserve">the </w:t>
        </w:r>
      </w:ins>
      <w:ins w:id="845" w:author="Christian Klauer" w:date="2015-03-23T20:55:00Z">
        <w:r w:rsidR="00703DE9">
          <w:rPr>
            <w:rFonts w:eastAsiaTheme="minorEastAsia"/>
          </w:rPr>
          <w:t xml:space="preserve"> </w:t>
        </w:r>
      </w:ins>
      <w:proofErr w:type="spellStart"/>
      <w:r>
        <w:rPr>
          <w:rFonts w:eastAsiaTheme="minorEastAsia"/>
        </w:rPr>
        <w:t>Octopart</w:t>
      </w:r>
      <w:proofErr w:type="spellEnd"/>
      <w:proofErr w:type="gramEnd"/>
      <w:r>
        <w:rPr>
          <w:rFonts w:eastAsiaTheme="minorEastAsia"/>
        </w:rPr>
        <w:t xml:space="preserve"> database</w:t>
      </w:r>
    </w:p>
    <w:p w14:paraId="7F946147" w14:textId="256A07B3" w:rsidR="005E0CC6" w:rsidRDefault="003E729E" w:rsidP="003E729E">
      <w:pPr>
        <w:rPr>
          <w:rFonts w:eastAsiaTheme="minorEastAsia"/>
        </w:rPr>
      </w:pPr>
      <w:r>
        <w:t>The word level evaluation</w:t>
      </w:r>
      <w:ins w:id="846" w:author="Christian Klauer" w:date="2015-03-23T20:57:00Z">
        <w:r w:rsidR="00703DE9">
          <w:t xml:space="preserve"> rates depending</w:t>
        </w:r>
      </w:ins>
      <w:del w:id="847" w:author="Christian Klauer" w:date="2015-03-23T20:57:00Z">
        <w:r w:rsidDel="00703DE9">
          <w:delText xml:space="preserve"> </w:delText>
        </w:r>
      </w:del>
      <w:ins w:id="848" w:author="Christian Klauer" w:date="2015-03-23T20:56:00Z">
        <w:r w:rsidR="00703DE9">
          <w:t xml:space="preserve"> </w:t>
        </w:r>
      </w:ins>
      <w:del w:id="849" w:author="Christian Klauer" w:date="2015-03-23T20:56:00Z">
        <w:r w:rsidDel="00703DE9">
          <w:delText xml:space="preserve">is based </w:delText>
        </w:r>
      </w:del>
      <w:r>
        <w:t xml:space="preserve">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w:t>
      </w:r>
      <w:del w:id="850" w:author="Christian Klauer" w:date="2015-03-23T20:58:00Z">
        <w:r w:rsidDel="00703DE9">
          <w:delText xml:space="preserve">increases </w:delText>
        </w:r>
      </w:del>
      <w:ins w:id="851" w:author="Christian Klauer" w:date="2015-03-23T20:58:00Z">
        <w:r w:rsidR="00703DE9">
          <w:t xml:space="preserve">is increased </w:t>
        </w:r>
      </w:ins>
      <w:r>
        <w:t xml:space="preserve">by one. </w:t>
      </w:r>
      <w:commentRangeStart w:id="852"/>
      <w:r w:rsidR="0090669C">
        <w:t xml:space="preserve">The word was not verified by the electronic component database </w:t>
      </w:r>
      <w:proofErr w:type="spellStart"/>
      <w:r w:rsidR="0090669C">
        <w:t>Octopart</w:t>
      </w:r>
      <w:commentRangeEnd w:id="852"/>
      <w:proofErr w:type="spellEnd"/>
      <w:r w:rsidR="00703DE9">
        <w:rPr>
          <w:rStyle w:val="Kommentarzeichen"/>
        </w:rPr>
        <w:commentReference w:id="852"/>
      </w:r>
      <w:r w:rsidR="0090669C">
        <w:t xml:space="preserve">.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14:paraId="7A64E7F6" w14:textId="77777777" w:rsidR="005E0CC6" w:rsidRDefault="005E0CC6" w:rsidP="005E0CC6">
      <w:pPr>
        <w:keepNext/>
        <w:jc w:val="center"/>
      </w:pPr>
      <w:r>
        <w:rPr>
          <w:noProof/>
          <w:lang w:val="de-DE" w:eastAsia="de-DE"/>
        </w:rPr>
        <w:drawing>
          <wp:inline distT="0" distB="0" distL="0" distR="0" wp14:anchorId="6F5BC791" wp14:editId="2F03F0C0">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14:paraId="0C23BC49" w14:textId="77777777" w:rsidR="005E0CC6" w:rsidRDefault="005E0CC6" w:rsidP="005E0CC6">
      <w:pPr>
        <w:pStyle w:val="Beschriftung"/>
        <w:jc w:val="center"/>
      </w:pPr>
      <w:bookmarkStart w:id="853" w:name="_Ref409442875"/>
      <w:bookmarkStart w:id="854" w:name="_Toc413454258"/>
      <w:r>
        <w:t xml:space="preserve">Figure </w:t>
      </w:r>
      <w:r w:rsidR="005C22C8">
        <w:fldChar w:fldCharType="begin"/>
      </w:r>
      <w:r w:rsidR="005C22C8">
        <w:instrText xml:space="preserve"> SEQ Figure \* ARABIC </w:instrText>
      </w:r>
      <w:r w:rsidR="005C22C8">
        <w:fldChar w:fldCharType="separate"/>
      </w:r>
      <w:r w:rsidR="00933F6A">
        <w:rPr>
          <w:noProof/>
        </w:rPr>
        <w:t>49</w:t>
      </w:r>
      <w:r w:rsidR="005C22C8">
        <w:rPr>
          <w:noProof/>
        </w:rPr>
        <w:fldChar w:fldCharType="end"/>
      </w:r>
      <w:bookmarkEnd w:id="853"/>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w:t>
      </w:r>
      <w:proofErr w:type="spellStart"/>
      <w:r w:rsidR="004177BF">
        <w:t>Octopart</w:t>
      </w:r>
      <w:bookmarkEnd w:id="854"/>
      <w:proofErr w:type="spellEnd"/>
    </w:p>
    <w:p w14:paraId="51FAEFFF" w14:textId="0BFDADA6" w:rsidR="003E729E" w:rsidRDefault="003E729E" w:rsidP="003E729E">
      <w:pPr>
        <w:pStyle w:val="berschrift4"/>
        <w:rPr>
          <w:rFonts w:eastAsiaTheme="minorEastAsia"/>
        </w:rPr>
      </w:pPr>
      <w:r>
        <w:rPr>
          <w:rFonts w:eastAsiaTheme="minorEastAsia"/>
        </w:rPr>
        <w:t xml:space="preserve">Word level evaluation </w:t>
      </w:r>
      <w:ins w:id="855" w:author="Christian Klauer" w:date="2015-03-23T21:00:00Z">
        <w:r w:rsidR="00703DE9">
          <w:rPr>
            <w:rFonts w:eastAsiaTheme="minorEastAsia"/>
          </w:rPr>
          <w:t xml:space="preserve">involving </w:t>
        </w:r>
      </w:ins>
      <w:del w:id="856" w:author="Christian Klauer" w:date="2015-03-23T21:00:00Z">
        <w:r w:rsidDel="00703DE9">
          <w:rPr>
            <w:rFonts w:eastAsiaTheme="minorEastAsia"/>
          </w:rPr>
          <w:delText xml:space="preserve">with </w:delText>
        </w:r>
      </w:del>
      <w:proofErr w:type="spellStart"/>
      <w:r>
        <w:rPr>
          <w:rFonts w:eastAsiaTheme="minorEastAsia"/>
        </w:rPr>
        <w:t>Octopart</w:t>
      </w:r>
      <w:proofErr w:type="spellEnd"/>
      <w:r>
        <w:rPr>
          <w:rFonts w:eastAsiaTheme="minorEastAsia"/>
        </w:rPr>
        <w:t xml:space="preserve"> database</w:t>
      </w:r>
    </w:p>
    <w:p w14:paraId="22D5DB50" w14:textId="77955173" w:rsidR="003E729E" w:rsidRDefault="002F4B22" w:rsidP="003E729E">
      <w:pPr>
        <w:rPr>
          <w:rFonts w:eastAsiaTheme="minorEastAsia"/>
        </w:rPr>
      </w:pPr>
      <w:r>
        <w:rPr>
          <w:rFonts w:eastAsiaTheme="minorEastAsia"/>
        </w:rPr>
        <w:t xml:space="preserve">The </w:t>
      </w:r>
      <w:ins w:id="857" w:author="Christian Klauer" w:date="2015-03-23T21:00:00Z">
        <w:r w:rsidR="00703DE9">
          <w:rPr>
            <w:rFonts w:eastAsiaTheme="minorEastAsia"/>
          </w:rPr>
          <w:t xml:space="preserve">principle of </w:t>
        </w:r>
      </w:ins>
      <w:r>
        <w:rPr>
          <w:rFonts w:eastAsiaTheme="minorEastAsia"/>
        </w:rPr>
        <w:t xml:space="preserve">word level </w:t>
      </w:r>
      <w:r w:rsidR="00157FCC">
        <w:rPr>
          <w:rFonts w:eastAsiaTheme="minorEastAsia"/>
        </w:rPr>
        <w:t>verification</w:t>
      </w:r>
      <w:r>
        <w:rPr>
          <w:rFonts w:eastAsiaTheme="minorEastAsia"/>
        </w:rPr>
        <w:t xml:space="preserve"> </w:t>
      </w:r>
      <w:ins w:id="858" w:author="Christian Klauer" w:date="2015-03-23T21:00:00Z">
        <w:r w:rsidR="00703DE9">
          <w:rPr>
            <w:rFonts w:eastAsiaTheme="minorEastAsia"/>
          </w:rPr>
          <w:t>using</w:t>
        </w:r>
      </w:ins>
      <w:del w:id="859" w:author="Christian Klauer" w:date="2015-03-23T21:00:00Z">
        <w:r w:rsidDel="00703DE9">
          <w:rPr>
            <w:rFonts w:eastAsiaTheme="minorEastAsia"/>
          </w:rPr>
          <w:delText>with</w:delText>
        </w:r>
      </w:del>
      <w:r>
        <w:rPr>
          <w:rFonts w:eastAsiaTheme="minorEastAsia"/>
        </w:rPr>
        <w:t xml:space="preserve"> </w:t>
      </w:r>
      <w:ins w:id="860" w:author="Christian Klauer" w:date="2015-03-23T21:00:00Z">
        <w:r w:rsidR="00703DE9">
          <w:rPr>
            <w:rFonts w:eastAsiaTheme="minorEastAsia"/>
          </w:rPr>
          <w:t xml:space="preserve">the </w:t>
        </w:r>
      </w:ins>
      <w:proofErr w:type="spellStart"/>
      <w:r>
        <w:rPr>
          <w:rFonts w:eastAsiaTheme="minorEastAsia"/>
        </w:rPr>
        <w:t>Octopart</w:t>
      </w:r>
      <w:proofErr w:type="spellEnd"/>
      <w:r>
        <w:rPr>
          <w:rFonts w:eastAsiaTheme="minorEastAsia"/>
        </w:rPr>
        <w:t xml:space="preserve">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w:t>
      </w:r>
      <w:proofErr w:type="gramStart"/>
      <w:r w:rsidR="004177BF">
        <w:rPr>
          <w:rFonts w:eastAsiaTheme="minorEastAsia"/>
        </w:rPr>
        <w:t>The difference between</w:t>
      </w:r>
      <w:del w:id="861" w:author="Christian Klauer" w:date="2015-03-23T21:03:00Z">
        <w:r w:rsidR="004177BF" w:rsidDel="006F64EA">
          <w:rPr>
            <w:rFonts w:eastAsiaTheme="minorEastAsia"/>
          </w:rPr>
          <w:delText xml:space="preserve"> the</w:delText>
        </w:r>
      </w:del>
      <w:r w:rsidR="004177BF">
        <w:rPr>
          <w:rFonts w:eastAsiaTheme="minorEastAsia"/>
        </w:rPr>
        <w:t xml:space="preserv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w:t>
      </w:r>
      <w:proofErr w:type="spellStart"/>
      <w:r w:rsidR="00934F7C">
        <w:rPr>
          <w:rFonts w:eastAsiaTheme="minorEastAsia"/>
        </w:rPr>
        <w:t>Oc</w:t>
      </w:r>
      <w:r>
        <w:rPr>
          <w:rFonts w:eastAsiaTheme="minorEastAsia"/>
        </w:rPr>
        <w:t>topart</w:t>
      </w:r>
      <w:proofErr w:type="spellEnd"/>
      <w:r>
        <w:rPr>
          <w:rFonts w:eastAsiaTheme="minorEastAsia"/>
        </w:rPr>
        <w:t xml:space="preserve"> database </w:t>
      </w:r>
      <w:del w:id="862" w:author="Christian Klauer" w:date="2015-03-23T21:04:00Z">
        <w:r w:rsidDel="006F64EA">
          <w:rPr>
            <w:rFonts w:eastAsiaTheme="minorEastAsia"/>
          </w:rPr>
          <w:delText xml:space="preserve">is </w:delText>
        </w:r>
      </w:del>
      <w:ins w:id="863" w:author="Christian Klauer" w:date="2015-03-23T21:04:00Z">
        <w:r w:rsidR="006F64EA">
          <w:rPr>
            <w:rFonts w:eastAsiaTheme="minorEastAsia"/>
          </w:rPr>
          <w:t xml:space="preserve">means </w:t>
        </w:r>
      </w:ins>
      <w:r>
        <w:rPr>
          <w:rFonts w:eastAsiaTheme="minorEastAsia"/>
        </w:rPr>
        <w:t xml:space="preserve">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w:t>
      </w:r>
      <w:del w:id="864" w:author="Christian Klauer" w:date="2015-03-23T21:04:00Z">
        <w:r w:rsidR="004177BF" w:rsidDel="006F64EA">
          <w:rPr>
            <w:rFonts w:eastAsiaTheme="minorEastAsia"/>
          </w:rPr>
          <w:delText xml:space="preserve">the </w:delText>
        </w:r>
      </w:del>
      <w:ins w:id="865" w:author="Christian Klauer" w:date="2015-03-23T21:04:00Z">
        <w:r w:rsidR="006F64EA">
          <w:rPr>
            <w:rFonts w:eastAsiaTheme="minorEastAsia"/>
          </w:rPr>
          <w:t xml:space="preserve">each </w:t>
        </w:r>
      </w:ins>
      <w:r>
        <w:rPr>
          <w:rFonts w:eastAsiaTheme="minorEastAsia"/>
        </w:rPr>
        <w:t>word</w:t>
      </w:r>
      <w:del w:id="866" w:author="Christian Klauer" w:date="2015-03-23T21:04:00Z">
        <w:r w:rsidDel="006F64EA">
          <w:rPr>
            <w:rFonts w:eastAsiaTheme="minorEastAsia"/>
          </w:rPr>
          <w:delText>s</w:delText>
        </w:r>
      </w:del>
      <w:r w:rsidR="00712A3A">
        <w:rPr>
          <w:rFonts w:eastAsiaTheme="minorEastAsia"/>
        </w:rPr>
        <w:t>.</w:t>
      </w:r>
      <w:proofErr w:type="gramEnd"/>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 xml:space="preserve">-names </w:t>
      </w:r>
      <w:del w:id="867" w:author="Christian Klauer" w:date="2015-03-23T21:05:00Z">
        <w:r w:rsidR="004177BF" w:rsidDel="006F64EA">
          <w:rPr>
            <w:rFonts w:eastAsiaTheme="minorEastAsia"/>
          </w:rPr>
          <w:delText xml:space="preserve">are </w:delText>
        </w:r>
      </w:del>
      <w:ins w:id="868" w:author="Christian Klauer" w:date="2015-03-23T21:05:00Z">
        <w:r w:rsidR="006F64EA">
          <w:rPr>
            <w:rFonts w:eastAsiaTheme="minorEastAsia"/>
          </w:rPr>
          <w:t>were colored</w:t>
        </w:r>
      </w:ins>
      <w:del w:id="869" w:author="Christian Klauer" w:date="2015-03-23T21:05:00Z">
        <w:r w:rsidR="004177BF" w:rsidDel="006F64EA">
          <w:rPr>
            <w:rFonts w:eastAsiaTheme="minorEastAsia"/>
          </w:rPr>
          <w:delText>marked</w:delText>
        </w:r>
      </w:del>
      <w:r w:rsidR="004177BF">
        <w:rPr>
          <w:rFonts w:eastAsiaTheme="minorEastAsia"/>
        </w:rPr>
        <w:t xml:space="preserve"> </w:t>
      </w:r>
      <w:del w:id="870" w:author="Christian Klauer" w:date="2015-03-23T21:05:00Z">
        <w:r w:rsidR="004177BF" w:rsidDel="006F64EA">
          <w:rPr>
            <w:rFonts w:eastAsiaTheme="minorEastAsia"/>
          </w:rPr>
          <w:delText xml:space="preserve">in </w:delText>
        </w:r>
      </w:del>
      <w:r w:rsidR="004177BF">
        <w:rPr>
          <w:rFonts w:eastAsiaTheme="minorEastAsia"/>
        </w:rPr>
        <w:t>black and the non-</w:t>
      </w:r>
      <w:r w:rsidR="002322BC">
        <w:rPr>
          <w:rFonts w:eastAsiaTheme="minorEastAsia"/>
        </w:rPr>
        <w:t xml:space="preserve">component </w:t>
      </w:r>
      <w:r w:rsidR="004177BF">
        <w:rPr>
          <w:rFonts w:eastAsiaTheme="minorEastAsia"/>
        </w:rPr>
        <w:t xml:space="preserve">names </w:t>
      </w:r>
      <w:del w:id="871" w:author="Christian Klauer" w:date="2015-03-23T21:05:00Z">
        <w:r w:rsidR="004177BF" w:rsidDel="006F64EA">
          <w:rPr>
            <w:rFonts w:eastAsiaTheme="minorEastAsia"/>
          </w:rPr>
          <w:delText>are marked in</w:delText>
        </w:r>
      </w:del>
      <w:ins w:id="872" w:author="Christian Klauer" w:date="2015-03-23T21:05:00Z">
        <w:r w:rsidR="006F64EA">
          <w:rPr>
            <w:rFonts w:eastAsiaTheme="minorEastAsia"/>
          </w:rPr>
          <w:t>were colored</w:t>
        </w:r>
      </w:ins>
      <w:r w:rsidR="004177BF">
        <w:rPr>
          <w:rFonts w:eastAsiaTheme="minorEastAsia"/>
        </w:rPr>
        <w:t xml:space="preserve"> red.</w:t>
      </w:r>
    </w:p>
    <w:p w14:paraId="014B3F18" w14:textId="77777777" w:rsidR="004177BF" w:rsidRDefault="004177BF" w:rsidP="004177BF">
      <w:pPr>
        <w:keepNext/>
      </w:pPr>
      <w:r>
        <w:rPr>
          <w:rFonts w:eastAsiaTheme="minorEastAsia"/>
          <w:noProof/>
          <w:lang w:val="de-DE" w:eastAsia="de-DE"/>
        </w:rPr>
        <w:lastRenderedPageBreak/>
        <w:drawing>
          <wp:inline distT="0" distB="0" distL="0" distR="0" wp14:anchorId="4537BEF4" wp14:editId="06A5823E">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14:paraId="3EC02395" w14:textId="77777777" w:rsidR="004177BF" w:rsidRDefault="004177BF" w:rsidP="004177BF">
      <w:pPr>
        <w:pStyle w:val="Beschriftung"/>
        <w:jc w:val="center"/>
        <w:rPr>
          <w:rFonts w:eastAsiaTheme="minorEastAsia"/>
        </w:rPr>
      </w:pPr>
      <w:bookmarkStart w:id="873" w:name="_Ref409444474"/>
      <w:bookmarkStart w:id="874" w:name="_Toc413454259"/>
      <w:r>
        <w:t xml:space="preserve">Figure </w:t>
      </w:r>
      <w:r w:rsidR="005C22C8">
        <w:fldChar w:fldCharType="begin"/>
      </w:r>
      <w:r w:rsidR="005C22C8">
        <w:instrText xml:space="preserve"> SEQ Figure \* ARABIC </w:instrText>
      </w:r>
      <w:r w:rsidR="005C22C8">
        <w:fldChar w:fldCharType="separate"/>
      </w:r>
      <w:r w:rsidR="00933F6A">
        <w:rPr>
          <w:noProof/>
        </w:rPr>
        <w:t>50</w:t>
      </w:r>
      <w:r w:rsidR="005C22C8">
        <w:rPr>
          <w:noProof/>
        </w:rPr>
        <w:fldChar w:fldCharType="end"/>
      </w:r>
      <w:bookmarkEnd w:id="873"/>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 xml:space="preserve">valuation on word level with </w:t>
      </w:r>
      <w:proofErr w:type="spellStart"/>
      <w:r>
        <w:t>Octopart</w:t>
      </w:r>
      <w:bookmarkEnd w:id="874"/>
      <w:proofErr w:type="spellEnd"/>
    </w:p>
    <w:p w14:paraId="6C21D6E1" w14:textId="268799E1" w:rsidR="00157FCC" w:rsidRDefault="00DB400E" w:rsidP="00157FCC">
      <w:pPr>
        <w:rPr>
          <w:rFonts w:eastAsiaTheme="minorEastAsia"/>
        </w:rPr>
      </w:pPr>
      <w:ins w:id="875" w:author="Christian Klauer" w:date="2015-03-23T21:16:00Z">
        <w:r>
          <w:rPr>
            <w:rFonts w:eastAsiaTheme="minorEastAsia"/>
          </w:rPr>
          <w:t xml:space="preserve">To verify if the word is a component -name or a non-component –name, </w:t>
        </w:r>
        <w:commentRangeStart w:id="876"/>
        <w:r>
          <w:rPr>
            <w:rFonts w:eastAsiaTheme="minorEastAsia"/>
          </w:rPr>
          <w:t xml:space="preserve">the properties of </w:t>
        </w:r>
        <w:commentRangeEnd w:id="876"/>
        <w:r>
          <w:rPr>
            <w:rStyle w:val="Kommentarzeichen"/>
          </w:rPr>
          <w:commentReference w:id="876"/>
        </w:r>
      </w:ins>
      <w:del w:id="878" w:author="Christian Klauer" w:date="2015-03-23T21:16:00Z">
        <w:r w:rsidR="00712A3A" w:rsidDel="00DB400E">
          <w:rPr>
            <w:rFonts w:eastAsiaTheme="minorEastAsia"/>
          </w:rPr>
          <w:delText>A</w:delText>
        </w:r>
      </w:del>
      <w:ins w:id="879" w:author="Christian Klauer" w:date="2015-03-23T21:16:00Z">
        <w:r>
          <w:rPr>
            <w:rFonts w:eastAsiaTheme="minorEastAsia"/>
          </w:rPr>
          <w:t>a</w:t>
        </w:r>
      </w:ins>
      <w:r w:rsidR="00712A3A">
        <w:rPr>
          <w:rFonts w:eastAsiaTheme="minorEastAsia"/>
        </w:rPr>
        <w:t xml:space="preserve">ll </w:t>
      </w:r>
      <w:del w:id="880" w:author="Christian Klauer" w:date="2015-03-23T21:13:00Z">
        <w:r w:rsidR="00157FCC" w:rsidDel="00DB400E">
          <w:rPr>
            <w:rFonts w:eastAsiaTheme="minorEastAsia"/>
          </w:rPr>
          <w:delText xml:space="preserve">recognized </w:delText>
        </w:r>
      </w:del>
      <w:r w:rsidR="00712A3A">
        <w:rPr>
          <w:rFonts w:eastAsiaTheme="minorEastAsia"/>
        </w:rPr>
        <w:t>words</w:t>
      </w:r>
      <w:r w:rsidR="00157FCC">
        <w:rPr>
          <w:rFonts w:eastAsiaTheme="minorEastAsia"/>
        </w:rPr>
        <w:t xml:space="preserve"> </w:t>
      </w:r>
      <w:del w:id="881" w:author="Christian Klauer" w:date="2015-03-23T21:12:00Z">
        <w:r w:rsidR="00157FCC" w:rsidDel="00DB400E">
          <w:rPr>
            <w:rFonts w:eastAsiaTheme="minorEastAsia"/>
          </w:rPr>
          <w:delText xml:space="preserve">from </w:delText>
        </w:r>
      </w:del>
      <w:ins w:id="882" w:author="Christian Klauer" w:date="2015-03-23T21:13:00Z">
        <w:r>
          <w:rPr>
            <w:rFonts w:eastAsiaTheme="minorEastAsia"/>
          </w:rPr>
          <w:t>recognized</w:t>
        </w:r>
      </w:ins>
      <w:ins w:id="883" w:author="Christian Klauer" w:date="2015-03-23T21:12:00Z">
        <w:r>
          <w:rPr>
            <w:rFonts w:eastAsiaTheme="minorEastAsia"/>
          </w:rPr>
          <w:t xml:space="preserve"> by </w:t>
        </w:r>
      </w:ins>
      <w:r w:rsidR="00157FCC">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sidR="00712A3A">
        <w:rPr>
          <w:rFonts w:eastAsiaTheme="minorEastAsia"/>
        </w:rPr>
        <w:t xml:space="preserve"> are requested </w:t>
      </w:r>
      <w:del w:id="884" w:author="Christian Klauer" w:date="2015-03-23T21:12:00Z">
        <w:r w:rsidR="00712A3A" w:rsidDel="00DB400E">
          <w:rPr>
            <w:rFonts w:eastAsiaTheme="minorEastAsia"/>
          </w:rPr>
          <w:delText xml:space="preserve">at </w:delText>
        </w:r>
      </w:del>
      <w:ins w:id="885" w:author="Christian Klauer" w:date="2015-03-23T21:12:00Z">
        <w:r>
          <w:rPr>
            <w:rFonts w:eastAsiaTheme="minorEastAsia"/>
          </w:rPr>
          <w:t xml:space="preserve">from </w:t>
        </w:r>
      </w:ins>
      <w:r w:rsidR="00712A3A">
        <w:rPr>
          <w:rFonts w:eastAsiaTheme="minorEastAsia"/>
        </w:rPr>
        <w:t xml:space="preserve">the </w:t>
      </w:r>
      <w:proofErr w:type="spellStart"/>
      <w:r w:rsidR="00712A3A">
        <w:rPr>
          <w:rFonts w:eastAsiaTheme="minorEastAsia"/>
        </w:rPr>
        <w:t>Octopart</w:t>
      </w:r>
      <w:proofErr w:type="spellEnd"/>
      <w:r w:rsidR="00712A3A">
        <w:rPr>
          <w:rFonts w:eastAsiaTheme="minorEastAsia"/>
        </w:rPr>
        <w:t xml:space="preserve"> database</w:t>
      </w:r>
      <w:ins w:id="886" w:author="Christian Klauer" w:date="2015-03-23T21:17:00Z">
        <w:r>
          <w:rPr>
            <w:rFonts w:eastAsiaTheme="minorEastAsia"/>
          </w:rPr>
          <w:t xml:space="preserve"> as a reference</w:t>
        </w:r>
      </w:ins>
      <w:del w:id="887" w:author="Christian Klauer" w:date="2015-03-23T21:15:00Z">
        <w:r w:rsidR="002056EE" w:rsidDel="00DB400E">
          <w:rPr>
            <w:rFonts w:eastAsiaTheme="minorEastAsia"/>
          </w:rPr>
          <w:delText xml:space="preserve"> </w:delText>
        </w:r>
        <w:r w:rsidR="00157FCC" w:rsidDel="00DB400E">
          <w:rPr>
            <w:rFonts w:eastAsiaTheme="minorEastAsia"/>
          </w:rPr>
          <w:delText xml:space="preserve">to verify if the word is a </w:delText>
        </w:r>
        <w:r w:rsidR="002322BC" w:rsidDel="00DB400E">
          <w:rPr>
            <w:rFonts w:eastAsiaTheme="minorEastAsia"/>
          </w:rPr>
          <w:delText xml:space="preserve">component </w:delText>
        </w:r>
        <w:r w:rsidR="00157FCC" w:rsidDel="00DB400E">
          <w:rPr>
            <w:rFonts w:eastAsiaTheme="minorEastAsia"/>
          </w:rPr>
          <w:delText>-name or a non-</w:delText>
        </w:r>
        <w:r w:rsidR="002322BC" w:rsidDel="00DB400E">
          <w:rPr>
            <w:rFonts w:eastAsiaTheme="minorEastAsia"/>
          </w:rPr>
          <w:delText xml:space="preserve">component </w:delText>
        </w:r>
        <w:r w:rsidR="00157FCC" w:rsidDel="00DB400E">
          <w:rPr>
            <w:rFonts w:eastAsiaTheme="minorEastAsia"/>
          </w:rPr>
          <w:delText>-</w:delText>
        </w:r>
        <w:r w:rsidR="002056EE" w:rsidDel="00DB400E">
          <w:rPr>
            <w:rFonts w:eastAsiaTheme="minorEastAsia"/>
          </w:rPr>
          <w:delText>name</w:delText>
        </w:r>
      </w:del>
      <w:proofErr w:type="gramStart"/>
      <w:ins w:id="888" w:author="Christian Klauer" w:date="2015-03-23T21:15:00Z">
        <w:r>
          <w:rPr>
            <w:rFonts w:eastAsiaTheme="minorEastAsia"/>
          </w:rPr>
          <w:t>.</w:t>
        </w:r>
      </w:ins>
      <w:r w:rsidR="002056EE">
        <w:rPr>
          <w:rFonts w:eastAsiaTheme="minorEastAsia"/>
        </w:rPr>
        <w:t>.</w:t>
      </w:r>
      <w:proofErr w:type="gramEnd"/>
      <w:r w:rsidR="002056EE">
        <w:rPr>
          <w:rFonts w:eastAsiaTheme="minorEastAsia"/>
        </w:rPr>
        <w:t xml:space="preserve"> If the </w:t>
      </w:r>
      <w:del w:id="889" w:author="Christian Klauer" w:date="2015-03-23T21:17:00Z">
        <w:r w:rsidR="002056EE" w:rsidDel="00DB400E">
          <w:rPr>
            <w:rFonts w:eastAsiaTheme="minorEastAsia"/>
          </w:rPr>
          <w:delText>Oc</w:delText>
        </w:r>
        <w:r w:rsidR="00157FCC" w:rsidDel="00DB400E">
          <w:rPr>
            <w:rFonts w:eastAsiaTheme="minorEastAsia"/>
          </w:rPr>
          <w:delText>topart database response</w:delText>
        </w:r>
      </w:del>
      <w:ins w:id="890" w:author="Christian Klauer" w:date="2015-03-23T21:17:00Z">
        <w:r>
          <w:rPr>
            <w:rFonts w:eastAsiaTheme="minorEastAsia"/>
          </w:rPr>
          <w:t xml:space="preserve">reference </w:t>
        </w:r>
        <w:proofErr w:type="spellStart"/>
        <w:r>
          <w:rPr>
            <w:rFonts w:eastAsiaTheme="minorEastAsia"/>
          </w:rPr>
          <w:t>decribes</w:t>
        </w:r>
      </w:ins>
      <w:proofErr w:type="spellEnd"/>
      <w:r w:rsidR="00157FCC">
        <w:rPr>
          <w:rFonts w:eastAsiaTheme="minorEastAsia"/>
        </w:rPr>
        <w:t xml:space="preserv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w:t>
      </w:r>
      <w:proofErr w:type="spellStart"/>
      <w:r w:rsidR="002056EE">
        <w:rPr>
          <w:rFonts w:eastAsiaTheme="minorEastAsia"/>
        </w:rPr>
        <w:t>Levenshtein</w:t>
      </w:r>
      <w:proofErr w:type="spellEnd"/>
      <w:r w:rsidR="002056EE">
        <w:rPr>
          <w:rFonts w:eastAsiaTheme="minorEastAsia"/>
        </w:rPr>
        <w:t xml:space="preserve"> distance &lt; 2) the </w:t>
      </w:r>
      <w:commentRangeStart w:id="891"/>
      <w:r w:rsidR="002056EE">
        <w:rPr>
          <w:rFonts w:eastAsiaTheme="minorEastAsia"/>
        </w:rPr>
        <w:t>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w:t>
      </w:r>
      <w:del w:id="892" w:author="Christian Klauer" w:date="2015-03-23T21:18:00Z">
        <w:r w:rsidR="002056EE" w:rsidDel="00DB400E">
          <w:rPr>
            <w:rFonts w:eastAsiaTheme="minorEastAsia"/>
          </w:rPr>
          <w:delText xml:space="preserve">references </w:delText>
        </w:r>
      </w:del>
      <w:ins w:id="893" w:author="Christian Klauer" w:date="2015-03-23T21:18:00Z">
        <w:r>
          <w:rPr>
            <w:rFonts w:eastAsiaTheme="minorEastAsia"/>
          </w:rPr>
          <w:t xml:space="preserve">maps </w:t>
        </w:r>
        <w:commentRangeEnd w:id="891"/>
        <w:r>
          <w:rPr>
            <w:rStyle w:val="Kommentarzeichen"/>
          </w:rPr>
          <w:commentReference w:id="891"/>
        </w:r>
      </w:ins>
      <w:r w:rsidR="002056EE">
        <w:rPr>
          <w:rFonts w:eastAsiaTheme="minorEastAsia"/>
        </w:rPr>
        <w:t xml:space="preserve">the word to </w:t>
      </w:r>
      <w:ins w:id="895" w:author="Christian Klauer" w:date="2015-03-23T21:19:00Z">
        <w:r>
          <w:rPr>
            <w:rFonts w:eastAsiaTheme="minorEastAsia"/>
          </w:rPr>
          <w:t xml:space="preserve">the </w:t>
        </w:r>
        <w:proofErr w:type="spellStart"/>
        <w:r>
          <w:rPr>
            <w:rFonts w:eastAsiaTheme="minorEastAsia"/>
          </w:rPr>
          <w:t>curresponding</w:t>
        </w:r>
      </w:ins>
      <w:proofErr w:type="spellEnd"/>
      <w:del w:id="896" w:author="Christian Klauer" w:date="2015-03-23T21:19:00Z">
        <w:r w:rsidR="002056EE" w:rsidDel="00DB400E">
          <w:rPr>
            <w:rFonts w:eastAsiaTheme="minorEastAsia"/>
          </w:rPr>
          <w:delText>a</w:delText>
        </w:r>
      </w:del>
      <w:r w:rsidR="002056EE">
        <w:rPr>
          <w:rFonts w:eastAsiaTheme="minorEastAsia"/>
        </w:rPr>
        <w:t xml:space="preserve"> </w:t>
      </w:r>
      <w:r w:rsidR="002322BC">
        <w:rPr>
          <w:rFonts w:eastAsiaTheme="minorEastAsia"/>
        </w:rPr>
        <w:t xml:space="preserve">component </w:t>
      </w:r>
      <w:r w:rsidR="002056EE">
        <w:rPr>
          <w:rFonts w:eastAsiaTheme="minorEastAsia"/>
        </w:rPr>
        <w:t xml:space="preserve">in the </w:t>
      </w:r>
      <w:proofErr w:type="spellStart"/>
      <w:r w:rsidR="00157FCC">
        <w:rPr>
          <w:rFonts w:eastAsiaTheme="minorEastAsia"/>
        </w:rPr>
        <w:t>Octopart</w:t>
      </w:r>
      <w:proofErr w:type="spellEnd"/>
      <w:r w:rsidR="00157FCC">
        <w:rPr>
          <w:rFonts w:eastAsiaTheme="minorEastAsia"/>
        </w:rPr>
        <w:t xml:space="preserve"> </w:t>
      </w:r>
      <w:r w:rsidR="002056EE">
        <w:rPr>
          <w:rFonts w:eastAsiaTheme="minorEastAsia"/>
        </w:rPr>
        <w:t xml:space="preserve">database. </w:t>
      </w:r>
      <w:commentRangeStart w:id="897"/>
      <w:r w:rsidR="002056EE">
        <w:rPr>
          <w:rFonts w:eastAsiaTheme="minorEastAsia"/>
        </w:rPr>
        <w:t xml:space="preserve">If the assigned class </w:t>
      </w:r>
      <w:del w:id="898" w:author="Christian Klauer" w:date="2015-03-25T20:05:00Z">
        <w:r w:rsidR="002056EE" w:rsidDel="00703BD9">
          <w:rPr>
            <w:rFonts w:eastAsiaTheme="minorEastAsia"/>
          </w:rPr>
          <w:delText>to a</w:delText>
        </w:r>
        <w:r w:rsidR="00157FCC" w:rsidDel="00703BD9">
          <w:rPr>
            <w:rFonts w:eastAsiaTheme="minorEastAsia"/>
          </w:rPr>
          <w:delText xml:space="preserve"> word is</w:delText>
        </w:r>
      </w:del>
      <w:proofErr w:type="spellStart"/>
      <w:ins w:id="899" w:author="Christian Klauer" w:date="2015-03-25T20:05:00Z">
        <w:r w:rsidR="00703BD9">
          <w:rPr>
            <w:rFonts w:eastAsiaTheme="minorEastAsia"/>
          </w:rPr>
          <w:t>decribes</w:t>
        </w:r>
      </w:ins>
      <w:proofErr w:type="spellEnd"/>
      <w:r w:rsidR="00157FCC">
        <w:rPr>
          <w:rFonts w:eastAsiaTheme="minorEastAsia"/>
        </w:rPr>
        <w:t xml:space="preserve"> a </w:t>
      </w:r>
      <w:r w:rsidR="002322BC">
        <w:rPr>
          <w:rFonts w:eastAsiaTheme="minorEastAsia"/>
        </w:rPr>
        <w:t>component</w:t>
      </w:r>
      <w:r w:rsidR="00157FCC">
        <w:rPr>
          <w:rFonts w:eastAsiaTheme="minorEastAsia"/>
        </w:rPr>
        <w:t>-</w:t>
      </w:r>
      <w:r w:rsidR="002056EE">
        <w:rPr>
          <w:rFonts w:eastAsiaTheme="minorEastAsia"/>
        </w:rPr>
        <w:t xml:space="preserve">name and </w:t>
      </w:r>
      <w:del w:id="900" w:author="Christian Klauer" w:date="2015-03-25T20:18:00Z">
        <w:r w:rsidR="002056EE" w:rsidDel="00B0248E">
          <w:rPr>
            <w:rFonts w:eastAsiaTheme="minorEastAsia"/>
          </w:rPr>
          <w:delText>the</w:delText>
        </w:r>
      </w:del>
      <w:ins w:id="901" w:author="Christian Klauer" w:date="2015-03-25T20:09:00Z">
        <w:r w:rsidR="00703BD9">
          <w:rPr>
            <w:rFonts w:eastAsiaTheme="minorEastAsia"/>
          </w:rPr>
          <w:t>if the</w:t>
        </w:r>
      </w:ins>
      <w:r w:rsidR="002056EE">
        <w:rPr>
          <w:rFonts w:eastAsiaTheme="minorEastAsia"/>
        </w:rPr>
        <w:t xml:space="preserve"> </w:t>
      </w:r>
      <w:proofErr w:type="spellStart"/>
      <w:r w:rsidR="00157FCC">
        <w:rPr>
          <w:rFonts w:eastAsiaTheme="minorEastAsia"/>
        </w:rPr>
        <w:t>Octopart</w:t>
      </w:r>
      <w:proofErr w:type="spellEnd"/>
      <w:r w:rsidR="00157FCC">
        <w:rPr>
          <w:rFonts w:eastAsiaTheme="minorEastAsia"/>
        </w:rPr>
        <w:t xml:space="preserve"> </w:t>
      </w:r>
      <w:commentRangeStart w:id="902"/>
      <w:r w:rsidR="00157FCC">
        <w:rPr>
          <w:rFonts w:eastAsiaTheme="minorEastAsia"/>
        </w:rPr>
        <w:t>database</w:t>
      </w:r>
      <w:r w:rsidR="002056EE">
        <w:rPr>
          <w:rFonts w:eastAsiaTheme="minorEastAsia"/>
        </w:rPr>
        <w:t xml:space="preserve"> </w:t>
      </w:r>
      <w:r w:rsidR="00157FCC">
        <w:rPr>
          <w:rFonts w:eastAsiaTheme="minorEastAsia"/>
        </w:rPr>
        <w:t>response</w:t>
      </w:r>
      <w:ins w:id="903" w:author="Christian Klauer" w:date="2015-03-25T20:09:00Z">
        <w:r w:rsidR="00703BD9">
          <w:rPr>
            <w:rFonts w:eastAsiaTheme="minorEastAsia"/>
          </w:rPr>
          <w:t xml:space="preserve"> is</w:t>
        </w:r>
      </w:ins>
      <w:r w:rsidR="00157FCC">
        <w:rPr>
          <w:rFonts w:eastAsiaTheme="minorEastAsia"/>
        </w:rPr>
        <w:t xml:space="preserve"> a</w:t>
      </w:r>
      <w:r w:rsidR="002056EE">
        <w:rPr>
          <w:rFonts w:eastAsiaTheme="minorEastAsia"/>
        </w:rPr>
        <w:t xml:space="preserve"> </w:t>
      </w:r>
      <w:r w:rsidR="002322BC">
        <w:rPr>
          <w:rFonts w:eastAsiaTheme="minorEastAsia"/>
        </w:rPr>
        <w:t>component</w:t>
      </w:r>
      <w:r w:rsidR="002056EE">
        <w:rPr>
          <w:rFonts w:eastAsiaTheme="minorEastAsia"/>
        </w:rPr>
        <w:t>-name</w:t>
      </w:r>
      <w:commentRangeEnd w:id="902"/>
      <w:r w:rsidR="00703BD9">
        <w:rPr>
          <w:rStyle w:val="Kommentarzeichen"/>
        </w:rPr>
        <w:commentReference w:id="902"/>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w:t>
      </w:r>
      <w:ins w:id="904" w:author="Christian Klauer" w:date="2015-03-25T20:12:00Z">
        <w:r w:rsidR="00313A3A">
          <w:rPr>
            <w:rFonts w:eastAsiaTheme="minorEastAsia"/>
          </w:rPr>
          <w:t xml:space="preserve">is </w:t>
        </w:r>
      </w:ins>
      <w:r w:rsidR="002056EE">
        <w:rPr>
          <w:rFonts w:eastAsiaTheme="minorEastAsia"/>
        </w:rPr>
        <w:t>increas</w:t>
      </w:r>
      <w:ins w:id="905" w:author="Christian Klauer" w:date="2015-03-25T20:13:00Z">
        <w:r w:rsidR="00313A3A">
          <w:rPr>
            <w:rFonts w:eastAsiaTheme="minorEastAsia"/>
          </w:rPr>
          <w:t>ed</w:t>
        </w:r>
      </w:ins>
      <w:del w:id="906" w:author="Christian Klauer" w:date="2015-03-25T20:13:00Z">
        <w:r w:rsidR="002056EE" w:rsidDel="00313A3A">
          <w:rPr>
            <w:rFonts w:eastAsiaTheme="minorEastAsia"/>
          </w:rPr>
          <w:delText>es</w:delText>
        </w:r>
      </w:del>
      <w:r w:rsidR="002056EE">
        <w:rPr>
          <w:rFonts w:eastAsiaTheme="minorEastAsia"/>
        </w:rPr>
        <w:t xml:space="preserve"> by one. If a word </w:t>
      </w:r>
      <w:del w:id="907" w:author="Christian Klauer" w:date="2015-03-25T20:10:00Z">
        <w:r w:rsidR="002056EE" w:rsidDel="00A50F05">
          <w:rPr>
            <w:rFonts w:eastAsiaTheme="minorEastAsia"/>
          </w:rPr>
          <w:delText>was assigned</w:delText>
        </w:r>
      </w:del>
      <w:ins w:id="908" w:author="Christian Klauer" w:date="2015-03-25T20:10:00Z">
        <w:r w:rsidR="00A50F05">
          <w:rPr>
            <w:rFonts w:eastAsiaTheme="minorEastAsia"/>
          </w:rPr>
          <w:t>i</w:t>
        </w:r>
        <w:r w:rsidR="00313A3A">
          <w:rPr>
            <w:rFonts w:eastAsiaTheme="minorEastAsia"/>
          </w:rPr>
          <w:t xml:space="preserve">s classified to be a </w:t>
        </w:r>
      </w:ins>
      <w:del w:id="909" w:author="Christian Klauer" w:date="2015-03-25T20:11:00Z">
        <w:r w:rsidR="002056EE" w:rsidDel="00313A3A">
          <w:rPr>
            <w:rFonts w:eastAsiaTheme="minorEastAsia"/>
          </w:rPr>
          <w:delText xml:space="preserve"> as </w:delText>
        </w:r>
      </w:del>
      <w:r w:rsidR="002322BC">
        <w:rPr>
          <w:rFonts w:eastAsiaTheme="minorEastAsia"/>
        </w:rPr>
        <w:t>component</w:t>
      </w:r>
      <w:r w:rsidR="002056EE">
        <w:rPr>
          <w:rFonts w:eastAsiaTheme="minorEastAsia"/>
        </w:rPr>
        <w:t>-name</w:t>
      </w:r>
      <w:ins w:id="910" w:author="Christian Klauer" w:date="2015-03-25T20:18:00Z">
        <w:r w:rsidR="00B0248E">
          <w:rPr>
            <w:rFonts w:eastAsiaTheme="minorEastAsia"/>
          </w:rPr>
          <w:t xml:space="preserve"> and</w:t>
        </w:r>
      </w:ins>
      <w:ins w:id="911" w:author="Christian Klauer" w:date="2015-03-25T20:11:00Z">
        <w:r w:rsidR="00313A3A">
          <w:rPr>
            <w:rFonts w:eastAsiaTheme="minorEastAsia"/>
          </w:rPr>
          <w:t xml:space="preserve">, however, the </w:t>
        </w:r>
      </w:ins>
      <w:del w:id="912" w:author="Christian Klauer" w:date="2015-03-25T20:11:00Z">
        <w:r w:rsidR="002056EE" w:rsidDel="00313A3A">
          <w:rPr>
            <w:rFonts w:eastAsiaTheme="minorEastAsia"/>
          </w:rPr>
          <w:delText xml:space="preserve"> but </w:delText>
        </w:r>
      </w:del>
      <w:proofErr w:type="spellStart"/>
      <w:r w:rsidR="002056EE">
        <w:rPr>
          <w:rFonts w:eastAsiaTheme="minorEastAsia"/>
        </w:rPr>
        <w:t>Octopart</w:t>
      </w:r>
      <w:proofErr w:type="spellEnd"/>
      <w:ins w:id="913" w:author="Christian Klauer" w:date="2015-03-25T20:12:00Z">
        <w:r w:rsidR="00313A3A">
          <w:rPr>
            <w:rFonts w:eastAsiaTheme="minorEastAsia"/>
          </w:rPr>
          <w:t xml:space="preserve"> lookup</w:t>
        </w:r>
      </w:ins>
      <w:r w:rsidR="002056EE">
        <w:rPr>
          <w:rFonts w:eastAsiaTheme="minorEastAsia"/>
        </w:rPr>
        <w:t xml:space="preserve"> </w:t>
      </w:r>
      <w:del w:id="914" w:author="Christian Klauer" w:date="2015-03-25T20:12:00Z">
        <w:r w:rsidR="00157FCC" w:rsidDel="00313A3A">
          <w:rPr>
            <w:rFonts w:eastAsiaTheme="minorEastAsia"/>
          </w:rPr>
          <w:delText>cannot</w:delText>
        </w:r>
        <w:r w:rsidR="002056EE" w:rsidDel="00313A3A">
          <w:rPr>
            <w:rFonts w:eastAsiaTheme="minorEastAsia"/>
          </w:rPr>
          <w:delText xml:space="preserve"> </w:delText>
        </w:r>
      </w:del>
      <w:ins w:id="915" w:author="Christian Klauer" w:date="2015-03-25T20:12:00Z">
        <w:r w:rsidR="00313A3A">
          <w:rPr>
            <w:rFonts w:eastAsiaTheme="minorEastAsia"/>
          </w:rPr>
          <w:t xml:space="preserve">is unable to </w:t>
        </w:r>
      </w:ins>
      <w:r w:rsidR="002056EE">
        <w:rPr>
          <w:rFonts w:eastAsiaTheme="minorEastAsia"/>
        </w:rPr>
        <w:t>match the word to a</w:t>
      </w:r>
      <w:ins w:id="916" w:author="Christian Klauer" w:date="2015-03-25T20:12:00Z">
        <w:r w:rsidR="00313A3A">
          <w:rPr>
            <w:rFonts w:eastAsiaTheme="minorEastAsia"/>
          </w:rPr>
          <w:t xml:space="preserve">n </w:t>
        </w:r>
        <w:proofErr w:type="spellStart"/>
        <w:r w:rsidR="00313A3A">
          <w:rPr>
            <w:rFonts w:eastAsiaTheme="minorEastAsia"/>
          </w:rPr>
          <w:t>exisiting</w:t>
        </w:r>
      </w:ins>
      <w:proofErr w:type="spellEnd"/>
      <w:r w:rsidR="002056EE">
        <w:rPr>
          <w:rFonts w:eastAsiaTheme="minorEastAsia"/>
        </w:rPr>
        <w:t xml:space="preserve"> </w:t>
      </w:r>
      <w:r w:rsidR="002322BC">
        <w:rPr>
          <w:rFonts w:eastAsiaTheme="minorEastAsia"/>
        </w:rPr>
        <w:t xml:space="preserve">component </w:t>
      </w:r>
      <w:del w:id="917" w:author="Christian Klauer" w:date="2015-03-25T20:12:00Z">
        <w:r w:rsidR="002056EE" w:rsidDel="00313A3A">
          <w:rPr>
            <w:rFonts w:eastAsiaTheme="minorEastAsia"/>
          </w:rPr>
          <w:delText xml:space="preserve">in the database </w:delText>
        </w:r>
      </w:del>
      <w:r w:rsidR="002056EE">
        <w:rPr>
          <w:rFonts w:eastAsiaTheme="minorEastAsia"/>
        </w:rPr>
        <w:t xml:space="preserve">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xml:space="preserve">) </w:t>
      </w:r>
      <w:ins w:id="918" w:author="Christian Klauer" w:date="2015-03-25T20:12:00Z">
        <w:r w:rsidR="00313A3A">
          <w:rPr>
            <w:rFonts w:eastAsiaTheme="minorEastAsia"/>
          </w:rPr>
          <w:t xml:space="preserve">is </w:t>
        </w:r>
      </w:ins>
      <w:r w:rsidR="002056EE">
        <w:rPr>
          <w:rFonts w:eastAsiaTheme="minorEastAsia"/>
        </w:rPr>
        <w:t>increase</w:t>
      </w:r>
      <w:ins w:id="919" w:author="Christian Klauer" w:date="2015-03-25T20:12:00Z">
        <w:r w:rsidR="00313A3A">
          <w:rPr>
            <w:rFonts w:eastAsiaTheme="minorEastAsia"/>
          </w:rPr>
          <w:t>d</w:t>
        </w:r>
      </w:ins>
      <w:del w:id="920" w:author="Christian Klauer" w:date="2015-03-25T20:12:00Z">
        <w:r w:rsidR="002056EE" w:rsidDel="00313A3A">
          <w:rPr>
            <w:rFonts w:eastAsiaTheme="minorEastAsia"/>
          </w:rPr>
          <w:delText>s</w:delText>
        </w:r>
      </w:del>
      <w:r w:rsidR="002056EE">
        <w:rPr>
          <w:rFonts w:eastAsiaTheme="minorEastAsia"/>
        </w:rPr>
        <w:t xml:space="preserve"> by one.</w:t>
      </w:r>
      <w:r w:rsidR="00157FCC">
        <w:rPr>
          <w:rFonts w:eastAsiaTheme="minorEastAsia"/>
        </w:rPr>
        <w:t xml:space="preserve"> If a word </w:t>
      </w:r>
      <w:del w:id="921" w:author="Christian Klauer" w:date="2015-03-25T20:14:00Z">
        <w:r w:rsidR="00157FCC" w:rsidDel="00313A3A">
          <w:rPr>
            <w:rFonts w:eastAsiaTheme="minorEastAsia"/>
          </w:rPr>
          <w:delText>was assigned</w:delText>
        </w:r>
      </w:del>
      <w:ins w:id="922" w:author="Christian Klauer" w:date="2015-03-25T20:14:00Z">
        <w:r w:rsidR="00313A3A">
          <w:rPr>
            <w:rFonts w:eastAsiaTheme="minorEastAsia"/>
          </w:rPr>
          <w:t xml:space="preserve">is classified </w:t>
        </w:r>
        <w:proofErr w:type="gramStart"/>
        <w:r w:rsidR="00313A3A">
          <w:rPr>
            <w:rFonts w:eastAsiaTheme="minorEastAsia"/>
          </w:rPr>
          <w:t>to  be</w:t>
        </w:r>
        <w:proofErr w:type="gramEnd"/>
        <w:r w:rsidR="00313A3A">
          <w:rPr>
            <w:rFonts w:eastAsiaTheme="minorEastAsia"/>
          </w:rPr>
          <w:t xml:space="preserve"> a </w:t>
        </w:r>
      </w:ins>
      <w:del w:id="923" w:author="Christian Klauer" w:date="2015-03-25T20:14:00Z">
        <w:r w:rsidR="00157FCC" w:rsidDel="00313A3A">
          <w:rPr>
            <w:rFonts w:eastAsiaTheme="minorEastAsia"/>
          </w:rPr>
          <w:delText xml:space="preserve"> as </w:delText>
        </w:r>
      </w:del>
      <w:r w:rsidR="00157FCC">
        <w:rPr>
          <w:rFonts w:eastAsiaTheme="minorEastAsia"/>
        </w:rPr>
        <w:t>non-</w:t>
      </w:r>
      <w:r w:rsidR="002322BC">
        <w:rPr>
          <w:rFonts w:eastAsiaTheme="minorEastAsia"/>
        </w:rPr>
        <w:t>component</w:t>
      </w:r>
      <w:r w:rsidR="00157FCC">
        <w:rPr>
          <w:rFonts w:eastAsiaTheme="minorEastAsia"/>
        </w:rPr>
        <w:t xml:space="preserve">-name and </w:t>
      </w:r>
      <w:ins w:id="924" w:author="Christian Klauer" w:date="2015-03-25T20:14:00Z">
        <w:r w:rsidR="00313A3A">
          <w:rPr>
            <w:rFonts w:eastAsiaTheme="minorEastAsia"/>
          </w:rPr>
          <w:t xml:space="preserve">no existing entry is found in </w:t>
        </w:r>
      </w:ins>
      <w:r w:rsidR="00157FCC">
        <w:rPr>
          <w:rFonts w:eastAsiaTheme="minorEastAsia"/>
        </w:rPr>
        <w:t xml:space="preserve">the </w:t>
      </w:r>
      <w:proofErr w:type="spellStart"/>
      <w:r w:rsidR="00157FCC">
        <w:rPr>
          <w:rFonts w:eastAsiaTheme="minorEastAsia"/>
        </w:rPr>
        <w:t>Octopart</w:t>
      </w:r>
      <w:proofErr w:type="spellEnd"/>
      <w:r w:rsidR="00157FCC">
        <w:rPr>
          <w:rFonts w:eastAsiaTheme="minorEastAsia"/>
        </w:rPr>
        <w:t xml:space="preserve"> database</w:t>
      </w:r>
      <w:del w:id="925" w:author="Christian Klauer" w:date="2015-03-25T20:15:00Z">
        <w:r w:rsidR="00157FCC" w:rsidDel="00313A3A">
          <w:rPr>
            <w:rFonts w:eastAsiaTheme="minorEastAsia"/>
          </w:rPr>
          <w:delText xml:space="preserve"> </w:delText>
        </w:r>
      </w:del>
      <w:del w:id="926" w:author="Christian Klauer" w:date="2015-03-25T20:14:00Z">
        <w:r w:rsidR="00157FCC" w:rsidDel="00313A3A">
          <w:rPr>
            <w:rFonts w:eastAsiaTheme="minorEastAsia"/>
          </w:rPr>
          <w:delText xml:space="preserve">could not </w:delText>
        </w:r>
      </w:del>
      <w:del w:id="927" w:author="Christian Klauer" w:date="2015-03-25T20:15:00Z">
        <w:r w:rsidR="00157FCC" w:rsidDel="00313A3A">
          <w:rPr>
            <w:rFonts w:eastAsiaTheme="minorEastAsia"/>
          </w:rPr>
          <w:delText xml:space="preserve">reference the word to a </w:delText>
        </w:r>
        <w:r w:rsidR="002322BC" w:rsidDel="00313A3A">
          <w:rPr>
            <w:rFonts w:eastAsiaTheme="minorEastAsia"/>
          </w:rPr>
          <w:delText xml:space="preserve">component </w:delText>
        </w:r>
        <w:r w:rsidR="00157FCC" w:rsidDel="00313A3A">
          <w:rPr>
            <w:rFonts w:eastAsiaTheme="minorEastAsia"/>
          </w:rPr>
          <w:delText>in the database</w:delText>
        </w:r>
      </w:del>
      <w:r w:rsidR="00157FCC">
        <w:rPr>
          <w:rFonts w:eastAsiaTheme="minorEastAsia"/>
        </w:rPr>
        <w:t xml:space="preserv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xml:space="preserve">) </w:t>
      </w:r>
      <w:ins w:id="928" w:author="Christian Klauer" w:date="2015-03-25T20:15:00Z">
        <w:r w:rsidR="00313A3A">
          <w:rPr>
            <w:rFonts w:eastAsiaTheme="minorEastAsia"/>
          </w:rPr>
          <w:t xml:space="preserve">is </w:t>
        </w:r>
      </w:ins>
      <w:r w:rsidR="00157FCC">
        <w:rPr>
          <w:rFonts w:eastAsiaTheme="minorEastAsia"/>
        </w:rPr>
        <w:t>increase</w:t>
      </w:r>
      <w:ins w:id="929" w:author="Christian Klauer" w:date="2015-03-25T20:15:00Z">
        <w:r w:rsidR="00313A3A">
          <w:rPr>
            <w:rFonts w:eastAsiaTheme="minorEastAsia"/>
          </w:rPr>
          <w:t>d</w:t>
        </w:r>
      </w:ins>
      <w:del w:id="930" w:author="Christian Klauer" w:date="2015-03-25T20:15:00Z">
        <w:r w:rsidR="00157FCC" w:rsidDel="00313A3A">
          <w:rPr>
            <w:rFonts w:eastAsiaTheme="minorEastAsia"/>
          </w:rPr>
          <w:delText>s</w:delText>
        </w:r>
      </w:del>
      <w:r w:rsidR="00157FCC">
        <w:rPr>
          <w:rFonts w:eastAsiaTheme="minorEastAsia"/>
        </w:rPr>
        <w:t xml:space="preserve"> by one. </w:t>
      </w:r>
      <w:ins w:id="931" w:author="Christian Klauer" w:date="2015-03-25T20:15:00Z">
        <w:r w:rsidR="00E07A69">
          <w:rPr>
            <w:rFonts w:eastAsiaTheme="minorEastAsia"/>
          </w:rPr>
          <w:t>Further, i</w:t>
        </w:r>
      </w:ins>
      <w:del w:id="932" w:author="Christian Klauer" w:date="2015-03-25T20:15:00Z">
        <w:r w:rsidR="00157FCC" w:rsidDel="00E07A69">
          <w:rPr>
            <w:rFonts w:eastAsiaTheme="minorEastAsia"/>
          </w:rPr>
          <w:delText>I</w:delText>
        </w:r>
      </w:del>
      <w:r w:rsidR="00157FCC">
        <w:rPr>
          <w:rFonts w:eastAsiaTheme="minorEastAsia"/>
        </w:rPr>
        <w:t xml:space="preserve">f a word </w:t>
      </w:r>
      <w:del w:id="933" w:author="Christian Klauer" w:date="2015-03-25T20:16:00Z">
        <w:r w:rsidR="00157FCC" w:rsidDel="00E07A69">
          <w:rPr>
            <w:rFonts w:eastAsiaTheme="minorEastAsia"/>
          </w:rPr>
          <w:delText xml:space="preserve">was </w:delText>
        </w:r>
      </w:del>
      <w:ins w:id="934" w:author="Christian Klauer" w:date="2015-03-25T20:16:00Z">
        <w:r w:rsidR="00E07A69">
          <w:rPr>
            <w:rFonts w:eastAsiaTheme="minorEastAsia"/>
          </w:rPr>
          <w:t xml:space="preserve">is </w:t>
        </w:r>
      </w:ins>
      <w:del w:id="935" w:author="Christian Klauer" w:date="2015-03-25T20:16:00Z">
        <w:r w:rsidR="00157FCC" w:rsidDel="00E07A69">
          <w:rPr>
            <w:rFonts w:eastAsiaTheme="minorEastAsia"/>
          </w:rPr>
          <w:delText xml:space="preserve">assigned </w:delText>
        </w:r>
      </w:del>
      <w:ins w:id="936" w:author="Christian Klauer" w:date="2015-03-25T20:16:00Z">
        <w:r w:rsidR="00E07A69">
          <w:rPr>
            <w:rFonts w:eastAsiaTheme="minorEastAsia"/>
          </w:rPr>
          <w:t xml:space="preserve">classified to </w:t>
        </w:r>
        <w:proofErr w:type="gramStart"/>
        <w:r w:rsidR="00E07A69">
          <w:rPr>
            <w:rFonts w:eastAsiaTheme="minorEastAsia"/>
          </w:rPr>
          <w:t xml:space="preserve">be  </w:t>
        </w:r>
      </w:ins>
      <w:r w:rsidR="00157FCC">
        <w:rPr>
          <w:rFonts w:eastAsiaTheme="minorEastAsia"/>
        </w:rPr>
        <w:t>a</w:t>
      </w:r>
      <w:proofErr w:type="gramEnd"/>
      <w:del w:id="937" w:author="Christian Klauer" w:date="2015-03-25T20:16:00Z">
        <w:r w:rsidR="00157FCC" w:rsidDel="00E07A69">
          <w:rPr>
            <w:rFonts w:eastAsiaTheme="minorEastAsia"/>
          </w:rPr>
          <w:delText>s</w:delText>
        </w:r>
      </w:del>
      <w:r w:rsidR="00157FCC">
        <w:rPr>
          <w:rFonts w:eastAsiaTheme="minorEastAsia"/>
        </w:rPr>
        <w:t xml:space="preserve"> non-</w:t>
      </w:r>
      <w:r w:rsidR="002322BC">
        <w:rPr>
          <w:rFonts w:eastAsiaTheme="minorEastAsia"/>
        </w:rPr>
        <w:t>component</w:t>
      </w:r>
      <w:r w:rsidR="00157FCC">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 referenced the word to a </w:t>
      </w:r>
      <w:r w:rsidR="002322BC">
        <w:rPr>
          <w:rFonts w:eastAsiaTheme="minorEastAsia"/>
        </w:rPr>
        <w:t>component</w:t>
      </w:r>
      <w:ins w:id="938" w:author="Christian Klauer" w:date="2015-03-25T20:16:00Z">
        <w:r w:rsidR="00E07A69">
          <w:rPr>
            <w:rFonts w:eastAsiaTheme="minorEastAsia"/>
          </w:rPr>
          <w:t xml:space="preserve"> </w:t>
        </w:r>
      </w:ins>
      <w:r w:rsidR="00157FCC">
        <w:rPr>
          <w:rFonts w:eastAsiaTheme="minorEastAsia"/>
        </w:rPr>
        <w:t xml:space="preserve">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w:t>
      </w:r>
      <w:ins w:id="939" w:author="Christian Klauer" w:date="2015-03-25T20:16:00Z">
        <w:r w:rsidR="00E07A69">
          <w:rPr>
            <w:rFonts w:eastAsiaTheme="minorEastAsia"/>
          </w:rPr>
          <w:t xml:space="preserve">is </w:t>
        </w:r>
      </w:ins>
      <w:r w:rsidR="00157FCC">
        <w:rPr>
          <w:rFonts w:eastAsiaTheme="minorEastAsia"/>
        </w:rPr>
        <w:t>increase</w:t>
      </w:r>
      <w:ins w:id="940" w:author="Christian Klauer" w:date="2015-03-25T20:17:00Z">
        <w:r w:rsidR="00E07A69">
          <w:rPr>
            <w:rFonts w:eastAsiaTheme="minorEastAsia"/>
          </w:rPr>
          <w:t>d</w:t>
        </w:r>
      </w:ins>
      <w:del w:id="941" w:author="Christian Klauer" w:date="2015-03-25T20:17:00Z">
        <w:r w:rsidR="00157FCC" w:rsidDel="00E07A69">
          <w:rPr>
            <w:rFonts w:eastAsiaTheme="minorEastAsia"/>
          </w:rPr>
          <w:delText>s</w:delText>
        </w:r>
      </w:del>
      <w:r w:rsidR="00157FCC">
        <w:rPr>
          <w:rFonts w:eastAsiaTheme="minorEastAsia"/>
        </w:rPr>
        <w:t xml:space="preserve"> by one</w:t>
      </w:r>
      <w:commentRangeEnd w:id="897"/>
      <w:r w:rsidR="00B0248E">
        <w:rPr>
          <w:rStyle w:val="Kommentarzeichen"/>
        </w:rPr>
        <w:commentReference w:id="897"/>
      </w:r>
      <w:r w:rsidR="00157FCC">
        <w:rPr>
          <w:rFonts w:eastAsiaTheme="minorEastAsia"/>
        </w:rPr>
        <w:t xml:space="preserve">. </w:t>
      </w:r>
    </w:p>
    <w:p w14:paraId="693D738A" w14:textId="6CDAED5A" w:rsidR="000C7E72" w:rsidRDefault="000C7E72" w:rsidP="000C7E72">
      <w:pPr>
        <w:pStyle w:val="berschrift4"/>
        <w:rPr>
          <w:rFonts w:eastAsiaTheme="minorEastAsia"/>
        </w:rPr>
      </w:pPr>
      <w:r>
        <w:rPr>
          <w:rFonts w:eastAsiaTheme="minorEastAsia"/>
        </w:rPr>
        <w:t xml:space="preserve">Label level evaluation </w:t>
      </w:r>
      <w:del w:id="942" w:author="Christian Klauer" w:date="2015-03-23T20:59:00Z">
        <w:r w:rsidDel="00703DE9">
          <w:rPr>
            <w:rFonts w:eastAsiaTheme="minorEastAsia"/>
          </w:rPr>
          <w:delText xml:space="preserve">with </w:delText>
        </w:r>
      </w:del>
      <w:ins w:id="943" w:author="Christian Klauer" w:date="2015-03-23T20:59:00Z">
        <w:r w:rsidR="00703DE9">
          <w:rPr>
            <w:rFonts w:eastAsiaTheme="minorEastAsia"/>
          </w:rPr>
          <w:t>involving</w:t>
        </w:r>
      </w:ins>
      <w:ins w:id="944" w:author="Christian Klauer" w:date="2015-03-25T20:20:00Z">
        <w:r w:rsidR="000F6ED7">
          <w:rPr>
            <w:rFonts w:eastAsiaTheme="minorEastAsia"/>
          </w:rPr>
          <w:t xml:space="preserve"> the</w:t>
        </w:r>
      </w:ins>
      <w:ins w:id="945" w:author="Christian Klauer" w:date="2015-03-23T20:59:00Z">
        <w:r w:rsidR="00703DE9">
          <w:rPr>
            <w:rFonts w:eastAsiaTheme="minorEastAsia"/>
          </w:rPr>
          <w:t xml:space="preserve"> </w:t>
        </w:r>
      </w:ins>
      <w:proofErr w:type="spellStart"/>
      <w:r>
        <w:rPr>
          <w:rFonts w:eastAsiaTheme="minorEastAsia"/>
        </w:rPr>
        <w:t>Octopart</w:t>
      </w:r>
      <w:proofErr w:type="spellEnd"/>
      <w:r>
        <w:rPr>
          <w:rFonts w:eastAsiaTheme="minorEastAsia"/>
        </w:rPr>
        <w:t xml:space="preserve"> database</w:t>
      </w:r>
    </w:p>
    <w:p w14:paraId="7586746F" w14:textId="0467532A" w:rsidR="00711ED6" w:rsidRDefault="00C10471" w:rsidP="00711ED6">
      <w:pPr>
        <w:rPr>
          <w:rFonts w:eastAsiaTheme="minorEastAsia"/>
        </w:rPr>
      </w:pPr>
      <w:ins w:id="946" w:author="Christian Klauer" w:date="2015-03-25T20:23:00Z">
        <w:r>
          <w:rPr>
            <w:rFonts w:eastAsiaTheme="minorEastAsia"/>
          </w:rPr>
          <w:t>Component</w:t>
        </w:r>
        <w:r>
          <w:t>-names are sometimes composed of multiple word and hence, a</w:t>
        </w:r>
      </w:ins>
      <w:del w:id="947" w:author="Christian Klauer" w:date="2015-03-25T20:23:00Z">
        <w:r w:rsidR="00711ED6" w:rsidDel="00C10471">
          <w:delText>The</w:delText>
        </w:r>
      </w:del>
      <w:r w:rsidR="00711ED6">
        <w:t xml:space="preserve"> label level evaluation is </w:t>
      </w:r>
      <w:del w:id="948" w:author="Christian Klauer" w:date="2015-03-25T20:20:00Z">
        <w:r w:rsidR="00711ED6" w:rsidDel="000F6ED7">
          <w:delText xml:space="preserve">done </w:delText>
        </w:r>
      </w:del>
      <w:ins w:id="949" w:author="Christian Klauer" w:date="2015-03-25T20:23:00Z">
        <w:r>
          <w:t xml:space="preserve">must be </w:t>
        </w:r>
        <w:proofErr w:type="spellStart"/>
        <w:r>
          <w:t>perfomed</w:t>
        </w:r>
      </w:ins>
      <w:proofErr w:type="spellEnd"/>
      <w:del w:id="950" w:author="Christian Klauer" w:date="2015-03-25T20:23:00Z">
        <w:r w:rsidR="00711ED6" w:rsidDel="00C10471">
          <w:delText>because of the fact that</w:delText>
        </w:r>
      </w:del>
      <w:del w:id="951" w:author="Christian Klauer" w:date="2015-03-25T20:22:00Z">
        <w:r w:rsidR="00711ED6" w:rsidDel="00C10471">
          <w:delText xml:space="preserve"> </w:delText>
        </w:r>
        <w:r w:rsidR="00DE1160" w:rsidDel="00C10471">
          <w:rPr>
            <w:rFonts w:eastAsiaTheme="minorEastAsia"/>
          </w:rPr>
          <w:delText>component</w:delText>
        </w:r>
        <w:r w:rsidR="00711ED6" w:rsidDel="00C10471">
          <w:delText>-names are sometimes composed of multiple words</w:delText>
        </w:r>
      </w:del>
      <w:r w:rsidR="00711ED6">
        <w:t xml:space="preserve">. </w:t>
      </w:r>
      <w:del w:id="952" w:author="Christian Klauer" w:date="2015-03-25T20:24:00Z">
        <w:r w:rsidR="00711ED6" w:rsidDel="00C10471">
          <w:delText xml:space="preserve">On </w:delText>
        </w:r>
      </w:del>
      <w:ins w:id="953" w:author="Christian Klauer" w:date="2015-03-25T20:25:00Z">
        <w:r>
          <w:t>Therefor</w:t>
        </w:r>
      </w:ins>
      <w:del w:id="954" w:author="Christian Klauer" w:date="2015-03-25T20:24:00Z">
        <w:r w:rsidR="00711ED6" w:rsidDel="00C10471">
          <w:delText xml:space="preserve">the </w:delText>
        </w:r>
      </w:del>
      <w:del w:id="955" w:author="Christian Klauer" w:date="2015-03-25T20:25:00Z">
        <w:r w:rsidR="00711ED6" w:rsidDel="00C10471">
          <w:delText>label level evaluatio</w:delText>
        </w:r>
      </w:del>
      <w:ins w:id="956" w:author="Christian Klauer" w:date="2015-03-25T20:25:00Z">
        <w:r>
          <w:t xml:space="preserve">, </w:t>
        </w:r>
      </w:ins>
      <w:del w:id="957" w:author="Christian Klauer" w:date="2015-03-25T20:25:00Z">
        <w:r w:rsidR="00711ED6" w:rsidDel="00C10471">
          <w:delText>n</w:delText>
        </w:r>
      </w:del>
      <w:del w:id="958" w:author="Christian Klauer" w:date="2015-03-25T20:24:00Z">
        <w:r w:rsidR="00711ED6" w:rsidDel="00C10471">
          <w:delText xml:space="preserve"> the </w:delText>
        </w:r>
      </w:del>
      <w:r w:rsidR="00711ED6">
        <w:t xml:space="preserve">words are </w:t>
      </w:r>
      <w:del w:id="959" w:author="Christian Klauer" w:date="2015-03-25T20:25:00Z">
        <w:r w:rsidR="00711ED6" w:rsidDel="00C10471">
          <w:delText xml:space="preserve">composed </w:delText>
        </w:r>
      </w:del>
      <w:ins w:id="960" w:author="Christian Klauer" w:date="2015-03-25T20:25:00Z">
        <w:r>
          <w:t xml:space="preserve">combined </w:t>
        </w:r>
      </w:ins>
      <w:r w:rsidR="00711ED6">
        <w:t xml:space="preserve">to labels and requested </w:t>
      </w:r>
      <w:del w:id="961" w:author="Christian Klauer" w:date="2015-03-25T20:26:00Z">
        <w:r w:rsidR="00711ED6" w:rsidDel="00C10471">
          <w:delText xml:space="preserve">at </w:delText>
        </w:r>
      </w:del>
      <w:ins w:id="962" w:author="Christian Klauer" w:date="2015-03-25T20:26:00Z">
        <w:r>
          <w:t xml:space="preserve">from </w:t>
        </w:r>
      </w:ins>
      <w:r w:rsidR="00711ED6">
        <w:t xml:space="preserve">the </w:t>
      </w:r>
      <w:proofErr w:type="spellStart"/>
      <w:r w:rsidR="00711ED6">
        <w:t>Octopart</w:t>
      </w:r>
      <w:proofErr w:type="spellEnd"/>
      <w:r w:rsidR="00711ED6">
        <w:t xml:space="preserve"> database. </w:t>
      </w:r>
      <w:commentRangeStart w:id="963"/>
      <w:r w:rsidR="00711ED6">
        <w:rPr>
          <w:rFonts w:eastAsiaTheme="minorEastAsia"/>
        </w:rPr>
        <w:t xml:space="preserve">If the assigned class to a label is a </w:t>
      </w:r>
      <w:r w:rsidR="00DE1160">
        <w:rPr>
          <w:rFonts w:eastAsiaTheme="minorEastAsia"/>
        </w:rPr>
        <w:t>component</w:t>
      </w:r>
      <w:r w:rsidR="00711ED6">
        <w:rPr>
          <w:rFonts w:eastAsiaTheme="minorEastAsia"/>
        </w:rPr>
        <w:t xml:space="preserve">-name and the </w:t>
      </w:r>
      <w:proofErr w:type="spellStart"/>
      <w:r w:rsidR="00711ED6">
        <w:rPr>
          <w:rFonts w:eastAsiaTheme="minorEastAsia"/>
        </w:rPr>
        <w:t>Octopart</w:t>
      </w:r>
      <w:proofErr w:type="spellEnd"/>
      <w:r w:rsidR="00711ED6">
        <w:rPr>
          <w:rFonts w:eastAsiaTheme="minorEastAsia"/>
        </w:rPr>
        <w:t xml:space="preserve"> database response a </w:t>
      </w:r>
      <w:r w:rsidR="00DE1160">
        <w:rPr>
          <w:rFonts w:eastAsiaTheme="minorEastAsia"/>
        </w:rPr>
        <w:t>component</w:t>
      </w:r>
      <w:r w:rsidR="00711ED6">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label was assigned as </w:t>
      </w:r>
      <w:r w:rsidR="00DE1160">
        <w:rPr>
          <w:rFonts w:eastAsiaTheme="minorEastAsia"/>
        </w:rPr>
        <w:t>component</w:t>
      </w:r>
      <w:r w:rsidR="00711ED6">
        <w:rPr>
          <w:rFonts w:eastAsiaTheme="minorEastAsia"/>
        </w:rPr>
        <w:t xml:space="preserve">-name but </w:t>
      </w:r>
      <w:proofErr w:type="spellStart"/>
      <w:r w:rsidR="00711ED6">
        <w:rPr>
          <w:rFonts w:eastAsiaTheme="minorEastAsia"/>
        </w:rPr>
        <w:t>Octopart</w:t>
      </w:r>
      <w:proofErr w:type="spellEnd"/>
      <w:r w:rsidR="00711ED6">
        <w:rPr>
          <w:rFonts w:eastAsiaTheme="minorEastAsia"/>
        </w:rPr>
        <w:t xml:space="preserve"> cannot match the word to a </w:t>
      </w:r>
      <w:r w:rsidR="00DE1160">
        <w:rPr>
          <w:rFonts w:eastAsiaTheme="minorEastAsia"/>
        </w:rPr>
        <w:t xml:space="preserve">component </w:t>
      </w:r>
      <w:r w:rsidR="00711ED6">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w:t>
      </w:r>
      <w:r w:rsidR="00DE1160">
        <w:t xml:space="preserve">label </w:t>
      </w:r>
      <w:r w:rsidR="00711ED6">
        <w:rPr>
          <w:rFonts w:eastAsiaTheme="minorEastAsia"/>
        </w:rPr>
        <w:t xml:space="preserve">was </w:t>
      </w:r>
      <w:proofErr w:type="gramStart"/>
      <w:r w:rsidR="00711ED6">
        <w:rPr>
          <w:rFonts w:eastAsiaTheme="minorEastAsia"/>
        </w:rPr>
        <w:t>assigned</w:t>
      </w:r>
      <w:proofErr w:type="gramEnd"/>
      <w:r w:rsidR="00711ED6">
        <w:rPr>
          <w:rFonts w:eastAsiaTheme="minorEastAsia"/>
        </w:rPr>
        <w:t xml:space="preserve"> as non-</w:t>
      </w:r>
      <w:r w:rsidR="00DE1160">
        <w:rPr>
          <w:rFonts w:eastAsiaTheme="minorEastAsia"/>
        </w:rPr>
        <w:t>component</w:t>
      </w:r>
      <w:r w:rsidR="00711ED6">
        <w:rPr>
          <w:rFonts w:eastAsiaTheme="minorEastAsia"/>
        </w:rPr>
        <w:t xml:space="preserve">-name and the </w:t>
      </w:r>
      <w:proofErr w:type="spellStart"/>
      <w:r w:rsidR="00711ED6">
        <w:rPr>
          <w:rFonts w:eastAsiaTheme="minorEastAsia"/>
        </w:rPr>
        <w:t>Octopart</w:t>
      </w:r>
      <w:proofErr w:type="spellEnd"/>
      <w:r w:rsidR="00711ED6">
        <w:rPr>
          <w:rFonts w:eastAsiaTheme="minorEastAsia"/>
        </w:rPr>
        <w:t xml:space="preserve"> database could not reference the word to a </w:t>
      </w:r>
      <w:r w:rsidR="00DE1160">
        <w:rPr>
          <w:rFonts w:eastAsiaTheme="minorEastAsia"/>
        </w:rPr>
        <w:t xml:space="preserve">component </w:t>
      </w:r>
      <w:r w:rsidR="00711ED6">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711ED6">
        <w:rPr>
          <w:rFonts w:eastAsiaTheme="minorEastAsia"/>
        </w:rPr>
        <w:t xml:space="preserve">) increases by one. If a </w:t>
      </w:r>
      <w:r w:rsidR="00DE1160">
        <w:t xml:space="preserve">label </w:t>
      </w:r>
      <w:r w:rsidR="00711ED6">
        <w:rPr>
          <w:rFonts w:eastAsiaTheme="minorEastAsia"/>
        </w:rPr>
        <w:t>was assigned as non-</w:t>
      </w:r>
      <w:r w:rsidR="00DE1160">
        <w:rPr>
          <w:rFonts w:eastAsiaTheme="minorEastAsia"/>
        </w:rPr>
        <w:lastRenderedPageBreak/>
        <w:t>component</w:t>
      </w:r>
      <w:r w:rsidR="00711ED6">
        <w:rPr>
          <w:rFonts w:eastAsiaTheme="minorEastAsia"/>
        </w:rPr>
        <w:t xml:space="preserve">-name and the </w:t>
      </w:r>
      <w:proofErr w:type="spellStart"/>
      <w:r w:rsidR="00711ED6">
        <w:rPr>
          <w:rFonts w:eastAsiaTheme="minorEastAsia"/>
        </w:rPr>
        <w:t>Octopart</w:t>
      </w:r>
      <w:proofErr w:type="spellEnd"/>
      <w:r w:rsidR="00711ED6">
        <w:rPr>
          <w:rFonts w:eastAsiaTheme="minorEastAsia"/>
        </w:rPr>
        <w:t xml:space="preserve"> database referenced the </w:t>
      </w:r>
      <w:r w:rsidR="00DE1160">
        <w:t xml:space="preserve">label </w:t>
      </w:r>
      <w:r w:rsidR="00711ED6">
        <w:rPr>
          <w:rFonts w:eastAsiaTheme="minorEastAsia"/>
        </w:rPr>
        <w:t xml:space="preserve">to a </w:t>
      </w:r>
      <w:r w:rsidR="00DE1160">
        <w:rPr>
          <w:rFonts w:eastAsiaTheme="minorEastAsia"/>
        </w:rPr>
        <w:t>component</w:t>
      </w:r>
      <w:r w:rsidR="00711ED6">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711ED6">
        <w:rPr>
          <w:rFonts w:eastAsiaTheme="minorEastAsia"/>
        </w:rPr>
        <w:t>) increases by one</w:t>
      </w:r>
      <w:commentRangeEnd w:id="963"/>
      <w:r>
        <w:rPr>
          <w:rStyle w:val="Kommentarzeichen"/>
        </w:rPr>
        <w:commentReference w:id="963"/>
      </w:r>
      <w:r w:rsidR="00711ED6">
        <w:rPr>
          <w:rFonts w:eastAsiaTheme="minorEastAsia"/>
        </w:rPr>
        <w:t xml:space="preserve">. An example of </w:t>
      </w:r>
      <w:ins w:id="964" w:author="Christian Klauer" w:date="2015-03-25T20:38:00Z">
        <w:r w:rsidR="00DD7AF1">
          <w:rPr>
            <w:rFonts w:eastAsiaTheme="minorEastAsia"/>
          </w:rPr>
          <w:t xml:space="preserve">the </w:t>
        </w:r>
      </w:ins>
      <w:r w:rsidR="00711ED6">
        <w:rPr>
          <w:rFonts w:eastAsiaTheme="minorEastAsia"/>
        </w:rPr>
        <w:t>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711ED6">
        <w:rPr>
          <w:rFonts w:eastAsiaTheme="minorEastAsia"/>
        </w:rPr>
        <w:t xml:space="preserve"> evaluation </w:t>
      </w:r>
      <w:del w:id="965" w:author="Christian Klauer" w:date="2015-03-25T20:38:00Z">
        <w:r w:rsidR="00711ED6" w:rsidDel="00DD7AF1">
          <w:rPr>
            <w:rFonts w:eastAsiaTheme="minorEastAsia"/>
          </w:rPr>
          <w:delText xml:space="preserve">on </w:delText>
        </w:r>
      </w:del>
      <w:ins w:id="966" w:author="Christian Klauer" w:date="2015-03-25T20:38:00Z">
        <w:r w:rsidR="00DD7AF1">
          <w:rPr>
            <w:rFonts w:eastAsiaTheme="minorEastAsia"/>
          </w:rPr>
          <w:t xml:space="preserve">for </w:t>
        </w:r>
      </w:ins>
      <w:r w:rsidR="00711ED6">
        <w:rPr>
          <w:rFonts w:eastAsiaTheme="minorEastAsia"/>
        </w:rPr>
        <w:t xml:space="preserve">label level is shown in </w:t>
      </w:r>
      <w:r w:rsidR="00711ED6">
        <w:rPr>
          <w:rFonts w:eastAsiaTheme="minorEastAsia"/>
        </w:rPr>
        <w:fldChar w:fldCharType="begin"/>
      </w:r>
      <w:r w:rsidR="00711ED6">
        <w:rPr>
          <w:rFonts w:eastAsiaTheme="minorEastAsia"/>
        </w:rPr>
        <w:instrText xml:space="preserve"> REF _Ref409447220 \h </w:instrText>
      </w:r>
      <w:r w:rsidR="00711ED6">
        <w:rPr>
          <w:rFonts w:eastAsiaTheme="minorEastAsia"/>
        </w:rPr>
      </w:r>
      <w:r w:rsidR="00711ED6">
        <w:rPr>
          <w:rFonts w:eastAsiaTheme="minorEastAsia"/>
        </w:rPr>
        <w:fldChar w:fldCharType="separate"/>
      </w:r>
      <w:r w:rsidR="00933F6A">
        <w:t xml:space="preserve">Figure </w:t>
      </w:r>
      <w:r w:rsidR="00933F6A">
        <w:rPr>
          <w:noProof/>
        </w:rPr>
        <w:t>51</w:t>
      </w:r>
      <w:r w:rsidR="00711ED6">
        <w:rPr>
          <w:rFonts w:eastAsiaTheme="minorEastAsia"/>
        </w:rPr>
        <w:fldChar w:fldCharType="end"/>
      </w:r>
      <w:r w:rsidR="00711ED6">
        <w:rPr>
          <w:rFonts w:eastAsiaTheme="minorEastAsia"/>
        </w:rPr>
        <w:t>.</w:t>
      </w:r>
    </w:p>
    <w:p w14:paraId="422DB777" w14:textId="77777777" w:rsidR="00711ED6" w:rsidRDefault="00141BE2" w:rsidP="00711ED6">
      <w:pPr>
        <w:keepNext/>
        <w:jc w:val="center"/>
      </w:pPr>
      <w:r>
        <w:rPr>
          <w:rFonts w:eastAsiaTheme="minorEastAsia"/>
          <w:noProof/>
          <w:lang w:val="de-DE" w:eastAsia="de-DE"/>
        </w:rPr>
        <w:drawing>
          <wp:inline distT="0" distB="0" distL="0" distR="0" wp14:anchorId="168231B5" wp14:editId="1BB9B48A">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14:paraId="6EE434DB" w14:textId="77777777" w:rsidR="00141BE2" w:rsidRDefault="00711ED6" w:rsidP="00711ED6">
      <w:pPr>
        <w:pStyle w:val="Beschriftung"/>
        <w:jc w:val="center"/>
        <w:rPr>
          <w:rFonts w:eastAsiaTheme="minorEastAsia"/>
        </w:rPr>
      </w:pPr>
      <w:bookmarkStart w:id="967" w:name="_Ref409447220"/>
      <w:bookmarkStart w:id="968" w:name="_Toc413454260"/>
      <w:r>
        <w:t xml:space="preserve">Figure </w:t>
      </w:r>
      <w:r w:rsidR="005C22C8">
        <w:fldChar w:fldCharType="begin"/>
      </w:r>
      <w:r w:rsidR="005C22C8">
        <w:instrText xml:space="preserve"> SEQ Figure \* ARABIC </w:instrText>
      </w:r>
      <w:r w:rsidR="005C22C8">
        <w:fldChar w:fldCharType="separate"/>
      </w:r>
      <w:r w:rsidR="00933F6A">
        <w:rPr>
          <w:noProof/>
        </w:rPr>
        <w:t>51</w:t>
      </w:r>
      <w:r w:rsidR="005C22C8">
        <w:rPr>
          <w:noProof/>
        </w:rPr>
        <w:fldChar w:fldCharType="end"/>
      </w:r>
      <w:bookmarkEnd w:id="967"/>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w:t>
      </w:r>
      <w:proofErr w:type="spellStart"/>
      <w:r w:rsidRPr="00FC469A">
        <w:t>Octopart</w:t>
      </w:r>
      <w:bookmarkEnd w:id="968"/>
      <w:proofErr w:type="spellEnd"/>
    </w:p>
    <w:p w14:paraId="43CCB397" w14:textId="77777777" w:rsidR="00AE5886" w:rsidRDefault="00AE5886">
      <w:pPr>
        <w:spacing w:line="276" w:lineRule="auto"/>
        <w:jc w:val="left"/>
        <w:rPr>
          <w:rFonts w:asciiTheme="majorHAnsi" w:eastAsiaTheme="minorEastAsia" w:hAnsiTheme="majorHAnsi" w:cstheme="majorBidi"/>
          <w:b/>
          <w:bCs/>
          <w:i/>
          <w:iCs/>
          <w:color w:val="4F81BD" w:themeColor="accent1"/>
        </w:rPr>
      </w:pPr>
    </w:p>
    <w:p w14:paraId="1F126F6A" w14:textId="60424252" w:rsidR="00761B20" w:rsidRDefault="003F3503" w:rsidP="00761B20">
      <w:pPr>
        <w:pStyle w:val="berschrift4"/>
        <w:rPr>
          <w:rFonts w:eastAsiaTheme="minorEastAsia"/>
        </w:rPr>
      </w:pPr>
      <w:r>
        <w:rPr>
          <w:rFonts w:eastAsiaTheme="minorEastAsia"/>
        </w:rPr>
        <w:t xml:space="preserve">Component </w:t>
      </w:r>
      <w:r w:rsidR="00761B20">
        <w:rPr>
          <w:rFonts w:eastAsiaTheme="minorEastAsia"/>
        </w:rPr>
        <w:t xml:space="preserve">level evaluation </w:t>
      </w:r>
      <w:del w:id="969" w:author="Christian Klauer" w:date="2015-03-25T20:38:00Z">
        <w:r w:rsidR="00761B20" w:rsidDel="00DD7AF1">
          <w:rPr>
            <w:rFonts w:eastAsiaTheme="minorEastAsia"/>
          </w:rPr>
          <w:delText xml:space="preserve">with </w:delText>
        </w:r>
      </w:del>
      <w:ins w:id="970" w:author="Christian Klauer" w:date="2015-03-25T20:38:00Z">
        <w:r w:rsidR="00DD7AF1">
          <w:rPr>
            <w:rFonts w:eastAsiaTheme="minorEastAsia"/>
          </w:rPr>
          <w:t xml:space="preserve">using the </w:t>
        </w:r>
      </w:ins>
      <w:proofErr w:type="spellStart"/>
      <w:r w:rsidR="00761B20">
        <w:rPr>
          <w:rFonts w:eastAsiaTheme="minorEastAsia"/>
        </w:rPr>
        <w:t>Octopart</w:t>
      </w:r>
      <w:proofErr w:type="spellEnd"/>
      <w:r w:rsidR="00761B20">
        <w:rPr>
          <w:rFonts w:eastAsiaTheme="minorEastAsia"/>
        </w:rPr>
        <w:t xml:space="preserve"> database</w:t>
      </w:r>
    </w:p>
    <w:p w14:paraId="2148FAE5" w14:textId="6C30EF58" w:rsidR="00761B20" w:rsidRDefault="00761B20" w:rsidP="00761B20">
      <w:r>
        <w:t xml:space="preserve">The accuracy rate </w:t>
      </w:r>
      <w:del w:id="971" w:author="Christian Klauer" w:date="2015-03-25T20:39:00Z">
        <w:r w:rsidDel="00DD7AF1">
          <w:delText xml:space="preserve">on </w:delText>
        </w:r>
      </w:del>
      <w:ins w:id="972" w:author="Christian Klauer" w:date="2015-03-25T20:39:00Z">
        <w:r w:rsidR="00DD7AF1">
          <w:t xml:space="preserve">in </w:t>
        </w:r>
      </w:ins>
      <w:r>
        <w:t xml:space="preserve">part-level </w:t>
      </w:r>
      <w:ins w:id="973" w:author="Christian Klauer" w:date="2015-03-25T20:40:00Z">
        <w:r w:rsidR="00DD7AF1">
          <w:t xml:space="preserve">evaluation </w:t>
        </w:r>
      </w:ins>
      <w:del w:id="974" w:author="Christian Klauer" w:date="2015-03-26T19:50:00Z">
        <w:r w:rsidDel="005C22C8">
          <w:delText>show</w:delText>
        </w:r>
        <w:r w:rsidR="0078385B" w:rsidDel="005C22C8">
          <w:delText>s</w:delText>
        </w:r>
        <w:r w:rsidDel="005C22C8">
          <w:delText xml:space="preserve"> </w:delText>
        </w:r>
        <w:r w:rsidR="00DE1160" w:rsidDel="005C22C8">
          <w:delText xml:space="preserve">how </w:delText>
        </w:r>
        <w:r w:rsidDel="005C22C8">
          <w:delText>many</w:delText>
        </w:r>
      </w:del>
      <w:ins w:id="975" w:author="Christian Klauer" w:date="2015-03-26T19:50:00Z">
        <w:r w:rsidR="005C22C8">
          <w:t>the amount of</w:t>
        </w:r>
      </w:ins>
      <w:r>
        <w:t xml:space="preserve"> parts </w:t>
      </w:r>
      <w:del w:id="976" w:author="Christian Klauer" w:date="2015-03-26T19:50:00Z">
        <w:r w:rsidDel="005C22C8">
          <w:delText xml:space="preserve">were </w:delText>
        </w:r>
      </w:del>
      <w:ins w:id="977" w:author="Christian Klauer" w:date="2015-03-26T19:50:00Z">
        <w:r w:rsidR="005C22C8">
          <w:t xml:space="preserve">correctly </w:t>
        </w:r>
      </w:ins>
      <w:r>
        <w:t xml:space="preserve">assigned </w:t>
      </w:r>
      <w:del w:id="978" w:author="Christian Klauer" w:date="2015-03-26T19:50:00Z">
        <w:r w:rsidDel="005C22C8">
          <w:delText xml:space="preserve">correctly </w:delText>
        </w:r>
      </w:del>
      <w:r>
        <w:t xml:space="preserve">to a </w:t>
      </w:r>
      <w:r w:rsidR="00DE1160">
        <w:t>component</w:t>
      </w:r>
      <w:r>
        <w:t xml:space="preserve"> </w:t>
      </w:r>
      <w:del w:id="979" w:author="Christian Klauer" w:date="2015-03-26T19:50:00Z">
        <w:r w:rsidDel="005C22C8">
          <w:delText>in the</w:delText>
        </w:r>
      </w:del>
      <w:ins w:id="980" w:author="Christian Klauer" w:date="2015-03-26T19:50:00Z">
        <w:r w:rsidR="005C22C8">
          <w:t>contained</w:t>
        </w:r>
      </w:ins>
      <w:r>
        <w:t xml:space="preserve"> </w:t>
      </w:r>
      <w:ins w:id="981" w:author="Christian Klauer" w:date="2015-03-26T19:50:00Z">
        <w:r w:rsidR="005C22C8">
          <w:t xml:space="preserve">in the </w:t>
        </w:r>
      </w:ins>
      <w:proofErr w:type="spellStart"/>
      <w:r>
        <w:t>Octopart</w:t>
      </w:r>
      <w:proofErr w:type="spellEnd"/>
      <w:r>
        <w:t xml:space="preserve"> database</w:t>
      </w:r>
      <w:ins w:id="982" w:author="Christian Klauer" w:date="2015-03-26T19:50:00Z">
        <w:r w:rsidR="005C22C8">
          <w:t>,</w:t>
        </w:r>
      </w:ins>
      <w:r>
        <w:t xml:space="preserve"> whereas the potential </w:t>
      </w:r>
      <w:r w:rsidR="00DE1160">
        <w:t>component</w:t>
      </w:r>
      <w:r>
        <w:t xml:space="preserve">-names </w:t>
      </w:r>
      <w:del w:id="983" w:author="Christian Klauer" w:date="2015-03-26T19:50:00Z">
        <w:r w:rsidDel="005C22C8">
          <w:delText xml:space="preserve">were </w:delText>
        </w:r>
      </w:del>
      <w:ins w:id="984" w:author="Christian Klauer" w:date="2015-03-26T19:50:00Z">
        <w:r w:rsidR="005C22C8">
          <w:t>are</w:t>
        </w:r>
        <w:r w:rsidR="005C22C8">
          <w:t xml:space="preserve"> </w:t>
        </w:r>
      </w:ins>
      <w:r>
        <w:t>evaluated</w:t>
      </w:r>
      <w:del w:id="985" w:author="Christian Klauer" w:date="2015-03-26T19:52:00Z">
        <w:r w:rsidDel="005C22C8">
          <w:delText xml:space="preserve"> </w:delText>
        </w:r>
      </w:del>
      <w:del w:id="986" w:author="Christian Klauer" w:date="2015-03-26T19:49:00Z">
        <w:r w:rsidDel="005C22C8">
          <w:delText>first at</w:delText>
        </w:r>
      </w:del>
      <w:r>
        <w:t xml:space="preserve"> </w:t>
      </w:r>
      <w:ins w:id="987" w:author="Christian Klauer" w:date="2015-03-26T19:52:00Z">
        <w:r w:rsidR="005C22C8">
          <w:t xml:space="preserve">using </w:t>
        </w:r>
      </w:ins>
      <w:r>
        <w:t>label level</w:t>
      </w:r>
      <w:ins w:id="988" w:author="Christian Klauer" w:date="2015-03-26T19:52:00Z">
        <w:r w:rsidR="005C22C8">
          <w:t xml:space="preserve"> classification</w:t>
        </w:r>
      </w:ins>
      <w:ins w:id="989" w:author="Christian Klauer" w:date="2015-03-26T19:49:00Z">
        <w:r w:rsidR="005C22C8">
          <w:t xml:space="preserve"> </w:t>
        </w:r>
        <w:commentRangeStart w:id="990"/>
        <w:r w:rsidR="005C22C8">
          <w:t>at first</w:t>
        </w:r>
      </w:ins>
      <w:commentRangeEnd w:id="990"/>
      <w:ins w:id="991" w:author="Christian Klauer" w:date="2015-03-26T19:51:00Z">
        <w:r w:rsidR="005C22C8">
          <w:rPr>
            <w:rStyle w:val="Kommentarzeichen"/>
          </w:rPr>
          <w:commentReference w:id="990"/>
        </w:r>
      </w:ins>
      <w:r>
        <w:t>. If at least one label (</w:t>
      </w:r>
      <w:ins w:id="993" w:author="Christian Klauer" w:date="2015-03-26T19:52:00Z">
        <w:r w:rsidR="005C22C8">
          <w:t xml:space="preserve">a </w:t>
        </w:r>
      </w:ins>
      <w:r>
        <w:t xml:space="preserve">potential </w:t>
      </w:r>
      <w:r w:rsidR="00DE1160">
        <w:t>component</w:t>
      </w:r>
      <w:r>
        <w:t xml:space="preserve">-name) </w:t>
      </w:r>
      <w:del w:id="994" w:author="Christian Klauer" w:date="2015-03-26T19:52:00Z">
        <w:r w:rsidDel="005C22C8">
          <w:delText xml:space="preserve">was </w:delText>
        </w:r>
      </w:del>
      <w:ins w:id="995" w:author="Christian Klauer" w:date="2015-03-26T19:52:00Z">
        <w:r w:rsidR="005C22C8">
          <w:t>is</w:t>
        </w:r>
        <w:r w:rsidR="005C22C8">
          <w:t xml:space="preserve"> </w:t>
        </w:r>
      </w:ins>
      <w:r>
        <w:t xml:space="preserve">correctly assigned to a </w:t>
      </w:r>
      <w:r w:rsidR="00DE1160">
        <w:t>component</w:t>
      </w:r>
      <w:r>
        <w:t xml:space="preserve"> in the </w:t>
      </w:r>
      <w:proofErr w:type="spellStart"/>
      <w:r>
        <w:t>Octopart</w:t>
      </w:r>
      <w:proofErr w:type="spellEnd"/>
      <w:r>
        <w:t xml:space="preserve"> database</w:t>
      </w:r>
      <w:ins w:id="996" w:author="Christian Klauer" w:date="2015-03-26T19:52:00Z">
        <w:r w:rsidR="005C22C8">
          <w:t>,</w:t>
        </w:r>
      </w:ins>
      <w:r>
        <w:t xml:space="preserve"> the</w:t>
      </w:r>
      <w:r w:rsidR="00AE5886">
        <w:t xml:space="preserve"> True </w:t>
      </w:r>
      <w:ins w:id="997" w:author="Christian Klauer" w:date="2015-03-26T19:52:00Z">
        <w:r w:rsidR="005C22C8">
          <w:t>P</w:t>
        </w:r>
      </w:ins>
      <w:del w:id="998" w:author="Christian Klauer" w:date="2015-03-26T19:52:00Z">
        <w:r w:rsidR="00AE5886" w:rsidDel="005C22C8">
          <w:delText>p</w:delText>
        </w:r>
      </w:del>
      <w:r w:rsidR="00AE5886">
        <w:t xml:space="preserve">art </w:t>
      </w:r>
      <w:proofErr w:type="gramStart"/>
      <w:ins w:id="999" w:author="Christian Klauer" w:date="2015-03-26T19:52:00Z">
        <w:r w:rsidR="005C22C8">
          <w:t>A</w:t>
        </w:r>
      </w:ins>
      <w:proofErr w:type="gramEnd"/>
      <w:del w:id="1000" w:author="Christian Klauer" w:date="2015-03-26T19:52:00Z">
        <w:r w:rsidR="00AE5886" w:rsidDel="005C22C8">
          <w:delText>a</w:delText>
        </w:r>
      </w:del>
      <w:r w:rsidR="00AE5886">
        <w:t>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xml:space="preserve">) </w:t>
      </w:r>
      <w:commentRangeStart w:id="1001"/>
      <w:r w:rsidR="00AE5886">
        <w:t>increase by one</w:t>
      </w:r>
      <w:commentRangeEnd w:id="1001"/>
      <w:r w:rsidR="005C22C8">
        <w:rPr>
          <w:rStyle w:val="Kommentarzeichen"/>
        </w:rPr>
        <w:commentReference w:id="1001"/>
      </w:r>
      <w:r w:rsidR="00AE5886">
        <w:t xml:space="preserve">. If no label was correctly assigned to a part in the </w:t>
      </w:r>
      <w:proofErr w:type="spellStart"/>
      <w:r w:rsidR="00AE5886">
        <w:t>Octopart</w:t>
      </w:r>
      <w:proofErr w:type="spellEnd"/>
      <w:r w:rsidR="00AE5886">
        <w:t xml:space="preserve"> database, the </w:t>
      </w:r>
      <w:ins w:id="1002" w:author="Christian Klauer" w:date="2015-03-26T19:53:00Z">
        <w:r w:rsidR="005C22C8">
          <w:t>F</w:t>
        </w:r>
      </w:ins>
      <w:del w:id="1003" w:author="Christian Klauer" w:date="2015-03-26T19:53:00Z">
        <w:r w:rsidR="00AE5886" w:rsidDel="005C22C8">
          <w:delText>f</w:delText>
        </w:r>
      </w:del>
      <w:r w:rsidR="00AE5886">
        <w:t xml:space="preserve">alse </w:t>
      </w:r>
      <w:ins w:id="1004" w:author="Christian Klauer" w:date="2015-03-26T19:53:00Z">
        <w:r w:rsidR="005C22C8">
          <w:t>P</w:t>
        </w:r>
      </w:ins>
      <w:del w:id="1005" w:author="Christian Klauer" w:date="2015-03-26T19:53:00Z">
        <w:r w:rsidR="00AE5886" w:rsidDel="005C22C8">
          <w:delText>p</w:delText>
        </w:r>
      </w:del>
      <w:r w:rsidR="00AE5886">
        <w:t xml:space="preserve">art </w:t>
      </w:r>
      <w:proofErr w:type="gramStart"/>
      <w:ins w:id="1006" w:author="Christian Klauer" w:date="2015-03-26T19:53:00Z">
        <w:r w:rsidR="005C22C8">
          <w:t>A</w:t>
        </w:r>
      </w:ins>
      <w:proofErr w:type="gramEnd"/>
      <w:del w:id="1007" w:author="Christian Klauer" w:date="2015-03-26T19:53:00Z">
        <w:r w:rsidR="00AE5886" w:rsidDel="005C22C8">
          <w:delText>a</w:delText>
        </w:r>
      </w:del>
      <w:r w:rsidR="00AE5886">
        <w:t>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w:t>
      </w:r>
      <w:del w:id="1008" w:author="Christian Klauer" w:date="2015-03-26T19:54:00Z">
        <w:r w:rsidR="00AE5886" w:rsidDel="005C22C8">
          <w:delText xml:space="preserve">of </w:delText>
        </w:r>
      </w:del>
      <w:ins w:id="1009" w:author="Christian Klauer" w:date="2015-03-26T19:54:00Z">
        <w:r w:rsidR="005C22C8">
          <w:t>for</w:t>
        </w:r>
        <w:bookmarkStart w:id="1010" w:name="_GoBack"/>
        <w:bookmarkEnd w:id="1010"/>
        <w:r w:rsidR="005C22C8">
          <w:t xml:space="preserve"> </w:t>
        </w:r>
      </w:ins>
      <w:r w:rsidR="00AE5886">
        <w:t xml:space="preserve">two </w:t>
      </w:r>
      <w:ins w:id="1011" w:author="Christian Klauer" w:date="2015-03-26T19:53:00Z">
        <w:r w:rsidR="005C22C8">
          <w:t>c</w:t>
        </w:r>
      </w:ins>
      <w:r w:rsidR="00DE1160">
        <w:t>omponents</w:t>
      </w:r>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14:paraId="07CDDE50" w14:textId="77777777" w:rsidR="0078385B" w:rsidRDefault="0078385B" w:rsidP="0078385B">
      <w:pPr>
        <w:keepNext/>
        <w:jc w:val="center"/>
      </w:pPr>
      <w:r>
        <w:rPr>
          <w:rFonts w:eastAsiaTheme="minorEastAsia"/>
          <w:noProof/>
          <w:lang w:val="de-DE" w:eastAsia="de-DE"/>
        </w:rPr>
        <w:lastRenderedPageBreak/>
        <w:drawing>
          <wp:inline distT="0" distB="0" distL="0" distR="0" wp14:anchorId="3E4FC60F" wp14:editId="156E0292">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14:paraId="7FD66299" w14:textId="77777777" w:rsidR="00AE5886" w:rsidRDefault="0078385B" w:rsidP="0078385B">
      <w:pPr>
        <w:pStyle w:val="Beschriftung"/>
        <w:jc w:val="center"/>
        <w:rPr>
          <w:rFonts w:eastAsiaTheme="minorEastAsia"/>
        </w:rPr>
      </w:pPr>
      <w:bookmarkStart w:id="1012" w:name="_Ref409449336"/>
      <w:bookmarkStart w:id="1013" w:name="_Toc413454261"/>
      <w:r>
        <w:t xml:space="preserve">Figure </w:t>
      </w:r>
      <w:r w:rsidR="005C22C8">
        <w:fldChar w:fldCharType="begin"/>
      </w:r>
      <w:r w:rsidR="005C22C8">
        <w:instrText xml:space="preserve"> SEQ Figure \* ARABIC </w:instrText>
      </w:r>
      <w:r w:rsidR="005C22C8">
        <w:fldChar w:fldCharType="separate"/>
      </w:r>
      <w:r w:rsidR="00933F6A">
        <w:rPr>
          <w:noProof/>
        </w:rPr>
        <w:t>52</w:t>
      </w:r>
      <w:r w:rsidR="005C22C8">
        <w:rPr>
          <w:noProof/>
        </w:rPr>
        <w:fldChar w:fldCharType="end"/>
      </w:r>
      <w:bookmarkEnd w:id="1012"/>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w:t>
      </w:r>
      <w:proofErr w:type="spellStart"/>
      <w:r w:rsidRPr="005F7ADA">
        <w:t>Octopart</w:t>
      </w:r>
      <w:bookmarkEnd w:id="1013"/>
      <w:proofErr w:type="spellEnd"/>
    </w:p>
    <w:p w14:paraId="5E9188FB" w14:textId="77777777"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w:t>
      </w:r>
      <w:proofErr w:type="gramStart"/>
      <w:r>
        <w:rPr>
          <w:rFonts w:eastAsiaTheme="minorEastAsia"/>
        </w:rPr>
        <w:t>level,</w:t>
      </w:r>
      <w:proofErr w:type="gramEnd"/>
      <w:r>
        <w:rPr>
          <w:rFonts w:eastAsiaTheme="minorEastAsia"/>
        </w:rPr>
        <w:t xml:space="preserve">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14:paraId="1040F9B3"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27B80CD0" w14:textId="77777777" w:rsidR="001165FB" w:rsidRDefault="001165FB" w:rsidP="00735ED3">
      <w:pPr>
        <w:pStyle w:val="berschrift1"/>
        <w:numPr>
          <w:ilvl w:val="0"/>
          <w:numId w:val="1"/>
        </w:numPr>
      </w:pPr>
      <w:bookmarkStart w:id="1014" w:name="_Toc413454163"/>
      <w:r>
        <w:lastRenderedPageBreak/>
        <w:t xml:space="preserve">Life-cycle inventory </w:t>
      </w:r>
      <w:r w:rsidR="006B04AD">
        <w:t xml:space="preserve">model </w:t>
      </w:r>
      <w:r>
        <w:t>analyses of printed circuit boards</w:t>
      </w:r>
      <w:bookmarkEnd w:id="1014"/>
    </w:p>
    <w:p w14:paraId="5AD057A9" w14:textId="77777777"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w:t>
      </w:r>
      <w:proofErr w:type="spellStart"/>
      <w:r w:rsidR="00DC7919">
        <w:t>GaBi</w:t>
      </w:r>
      <w:proofErr w:type="spellEnd"/>
      <w:r w:rsidR="00DC7919">
        <w:t xml:space="preserve"> or </w:t>
      </w:r>
      <w:proofErr w:type="spellStart"/>
      <w:r w:rsidR="00DC7919">
        <w:t>OpenLCA</w:t>
      </w:r>
      <w:proofErr w:type="spellEnd"/>
      <w:r w:rsidR="00DC7919">
        <w:t xml:space="preserve">. </w:t>
      </w:r>
      <w:bookmarkStart w:id="1015" w:name="_Ref411114772"/>
    </w:p>
    <w:p w14:paraId="05BFCEE8" w14:textId="77777777" w:rsidR="00145727" w:rsidRPr="00145727" w:rsidRDefault="001165FB" w:rsidP="00145727">
      <w:pPr>
        <w:pStyle w:val="berschrift2"/>
        <w:numPr>
          <w:ilvl w:val="1"/>
          <w:numId w:val="1"/>
        </w:numPr>
      </w:pPr>
      <w:bookmarkStart w:id="1016" w:name="_Ref413413049"/>
      <w:bookmarkStart w:id="1017" w:name="_Toc413454164"/>
      <w:r>
        <w:t xml:space="preserve">Printed circuit board region classification based on electronic </w:t>
      </w:r>
      <w:r w:rsidR="003F3503">
        <w:rPr>
          <w:rFonts w:eastAsiaTheme="minorEastAsia"/>
        </w:rPr>
        <w:t xml:space="preserve">component </w:t>
      </w:r>
      <w:r>
        <w:t>recognition results</w:t>
      </w:r>
      <w:bookmarkEnd w:id="1015"/>
      <w:bookmarkEnd w:id="1016"/>
      <w:bookmarkEnd w:id="1017"/>
    </w:p>
    <w:p w14:paraId="2A714BF6" w14:textId="77777777"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14:paraId="577BE040" w14:textId="77777777" w:rsidR="00A92CDD" w:rsidRPr="00A92CDD" w:rsidRDefault="00A92CDD" w:rsidP="00883132">
      <w:pPr>
        <w:pStyle w:val="Listenabsatz"/>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14:paraId="4656E6D1" w14:textId="77777777" w:rsidR="00A92CDD" w:rsidRPr="00A92CDD" w:rsidRDefault="0001534F" w:rsidP="00883132">
      <w:pPr>
        <w:pStyle w:val="Listenabsatz"/>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14:paraId="0EE1CB87" w14:textId="77777777" w:rsidR="00A92CDD" w:rsidRPr="00A92CDD" w:rsidRDefault="0001534F" w:rsidP="00883132">
      <w:pPr>
        <w:pStyle w:val="Listenabsatz"/>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etc</w:t>
      </w:r>
      <w:proofErr w:type="gramStart"/>
      <w:r>
        <w:t xml:space="preserve">. </w:t>
      </w:r>
      <w:r w:rsidR="00A92CDD">
        <w:t>)</w:t>
      </w:r>
      <w:proofErr w:type="gramEnd"/>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14:paraId="0749A73B" w14:textId="77777777" w:rsidR="00A92CDD" w:rsidRPr="00A92CDD" w:rsidRDefault="0001534F" w:rsidP="00883132">
      <w:pPr>
        <w:pStyle w:val="Listenabsatz"/>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14:paraId="2FA123DA" w14:textId="77777777" w:rsidR="006B04AD" w:rsidRDefault="006B04AD" w:rsidP="006B04AD">
      <w:r>
        <w:t xml:space="preserve">The four PCB regions for a sub image of the </w:t>
      </w:r>
      <w:proofErr w:type="spellStart"/>
      <w:r>
        <w:t>Arduino</w:t>
      </w:r>
      <w:proofErr w:type="spellEnd"/>
      <w:r>
        <w:t xml:space="preserve">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proofErr w:type="gramStart"/>
      <w:r w:rsidR="00A92CDD">
        <w:t>components</w:t>
      </w:r>
      <w:r>
        <w:t xml:space="preserve"> which</w:t>
      </w:r>
      <w:proofErr w:type="gramEnd"/>
      <w:r>
        <w:t xml:space="preserve">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proofErr w:type="gramStart"/>
      <w:r w:rsidR="00A92CDD">
        <w:t xml:space="preserve">components which </w:t>
      </w:r>
      <w:r w:rsidR="000465AF">
        <w:t>were</w:t>
      </w:r>
      <w:r w:rsidR="00A92CDD">
        <w:t xml:space="preserve"> classified as</w:t>
      </w:r>
      <w:proofErr w:type="gramEnd"/>
      <w:r w:rsidR="00A92CDD">
        <w:t xml:space="preserve">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proofErr w:type="gramStart"/>
      <w:r w:rsidR="00014235">
        <w:t>components which</w:t>
      </w:r>
      <w:proofErr w:type="gramEnd"/>
      <w:r w:rsidR="00014235">
        <w:t xml:space="preserve">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14:paraId="53E93C7C" w14:textId="77777777" w:rsidR="006B04AD" w:rsidRDefault="006B04AD" w:rsidP="006B04AD">
      <w:pPr>
        <w:keepNext/>
        <w:jc w:val="center"/>
      </w:pPr>
      <w:r>
        <w:rPr>
          <w:noProof/>
          <w:lang w:val="de-DE" w:eastAsia="de-DE"/>
        </w:rPr>
        <w:drawing>
          <wp:inline distT="0" distB="0" distL="0" distR="0" wp14:anchorId="38655BB4" wp14:editId="237BD8DE">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14:paraId="35C2362B" w14:textId="77777777" w:rsidR="006B04AD" w:rsidRDefault="006B04AD" w:rsidP="006B04AD">
      <w:pPr>
        <w:pStyle w:val="Beschriftung"/>
        <w:jc w:val="center"/>
      </w:pPr>
      <w:bookmarkStart w:id="1018" w:name="_Ref413412975"/>
      <w:bookmarkStart w:id="1019" w:name="_Toc413454262"/>
      <w:r>
        <w:t xml:space="preserve">Figure </w:t>
      </w:r>
      <w:r w:rsidR="005C22C8">
        <w:fldChar w:fldCharType="begin"/>
      </w:r>
      <w:r w:rsidR="005C22C8">
        <w:instrText xml:space="preserve"> SEQ Figure \* ARABIC </w:instrText>
      </w:r>
      <w:r w:rsidR="005C22C8">
        <w:fldChar w:fldCharType="separate"/>
      </w:r>
      <w:r w:rsidR="00933F6A">
        <w:rPr>
          <w:noProof/>
        </w:rPr>
        <w:t>53</w:t>
      </w:r>
      <w:r w:rsidR="005C22C8">
        <w:rPr>
          <w:noProof/>
        </w:rPr>
        <w:fldChar w:fldCharType="end"/>
      </w:r>
      <w:bookmarkEnd w:id="1018"/>
      <w:r>
        <w:t xml:space="preserve">: </w:t>
      </w:r>
      <w:r w:rsidRPr="00A74C9C">
        <w:t xml:space="preserve">PCB </w:t>
      </w:r>
      <w:r w:rsidR="00014235">
        <w:t xml:space="preserve">model </w:t>
      </w:r>
      <w:r w:rsidRPr="00A74C9C">
        <w:t>regions</w:t>
      </w:r>
      <w:bookmarkEnd w:id="1019"/>
    </w:p>
    <w:p w14:paraId="76A4D048" w14:textId="77777777" w:rsidR="00FE5781" w:rsidRPr="00FE5781" w:rsidRDefault="00FE5781" w:rsidP="00FE5781">
      <w:pPr>
        <w:rPr>
          <w:color w:val="FF0000"/>
        </w:rPr>
      </w:pPr>
    </w:p>
    <w:p w14:paraId="2BD750FE" w14:textId="77777777" w:rsidR="001165FB" w:rsidRDefault="00014F41" w:rsidP="00735ED3">
      <w:pPr>
        <w:pStyle w:val="berschrift2"/>
        <w:numPr>
          <w:ilvl w:val="1"/>
          <w:numId w:val="1"/>
        </w:numPr>
      </w:pPr>
      <w:bookmarkStart w:id="1020"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1020"/>
    </w:p>
    <w:p w14:paraId="7E4AFD68" w14:textId="77777777"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14:paraId="1DE87685" w14:textId="77777777"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proofErr w:type="gramStart"/>
      <w:r>
        <w:t xml:space="preserve">software </w:t>
      </w:r>
      <w:r w:rsidR="006E3049">
        <w:t>which</w:t>
      </w:r>
      <w:proofErr w:type="gramEnd"/>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 xml:space="preserve">like </w:t>
      </w:r>
      <w:proofErr w:type="spellStart"/>
      <w:r>
        <w:t>GaBi</w:t>
      </w:r>
      <w:proofErr w:type="spellEnd"/>
      <w:r>
        <w:t xml:space="preserve"> or </w:t>
      </w:r>
      <w:proofErr w:type="spellStart"/>
      <w:r>
        <w:t>OpenLCA</w:t>
      </w:r>
      <w:proofErr w:type="spellEnd"/>
      <w:r>
        <w:t>.</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 xml:space="preserve">d model for </w:t>
      </w:r>
      <w:proofErr w:type="spellStart"/>
      <w:r w:rsidR="00F10F55">
        <w:t>b</w:t>
      </w:r>
      <w:r w:rsidR="00500E9E">
        <w:t>rinted</w:t>
      </w:r>
      <w:proofErr w:type="spellEnd"/>
      <w:r w:rsidR="00500E9E">
        <w:t xml:space="preserve">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-PCB </w:t>
      </w:r>
      <w:proofErr w:type="gramStart"/>
      <w:r w:rsidR="00550BF8">
        <w:t>models which</w:t>
      </w:r>
      <w:proofErr w:type="gramEnd"/>
      <w:r w:rsidR="00550BF8">
        <w:t xml:space="preserve">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14:paraId="7A1789FB" w14:textId="77777777"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xml:space="preserve">. The PCB consists of the four different PCB </w:t>
      </w:r>
      <w:proofErr w:type="gramStart"/>
      <w:r>
        <w:t>regions which</w:t>
      </w:r>
      <w:proofErr w:type="gramEnd"/>
      <w:r>
        <w:t xml:space="preserve"> are modeled as follows:</w:t>
      </w:r>
    </w:p>
    <w:p w14:paraId="74154ED4" w14:textId="77777777" w:rsidR="00500E9E" w:rsidRPr="00A92CDD" w:rsidRDefault="00500E9E" w:rsidP="00883132">
      <w:pPr>
        <w:pStyle w:val="Listenabsatz"/>
        <w:numPr>
          <w:ilvl w:val="0"/>
          <w:numId w:val="10"/>
        </w:numPr>
      </w:pPr>
      <w:proofErr w:type="spellStart"/>
      <w:r>
        <w:t>Leiterplatte</w:t>
      </w:r>
      <w:proofErr w:type="spellEnd"/>
      <w:r>
        <w:t xml:space="preserve"> (FR4</w:t>
      </w:r>
      <w:proofErr w:type="gramStart"/>
      <w:r>
        <w:t>;2l</w:t>
      </w:r>
      <w:proofErr w:type="gramEnd"/>
      <w:r>
        <w:t>;2s)</w:t>
      </w:r>
    </w:p>
    <w:p w14:paraId="707E038A" w14:textId="77777777" w:rsidR="00550BF8" w:rsidRDefault="00F10F55" w:rsidP="00883132">
      <w:pPr>
        <w:pStyle w:val="Listenabsatz"/>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14:paraId="2D5AADF5" w14:textId="77777777" w:rsidR="00500E9E"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proofErr w:type="spellStart"/>
      <w:r w:rsidR="00F10F55">
        <w:t>GaBi</w:t>
      </w:r>
      <w:proofErr w:type="spellEnd"/>
      <w:r w:rsidR="00F10F55">
        <w:t xml:space="preserve"> </w:t>
      </w:r>
      <w:r>
        <w:t>database</w:t>
      </w:r>
      <w:r w:rsidR="00F10F55">
        <w:t xml:space="preserve"> (Electronic component)</w:t>
      </w:r>
    </w:p>
    <w:p w14:paraId="0AD06E58" w14:textId="77777777" w:rsidR="00550BF8"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proofErr w:type="spellStart"/>
      <w:r w:rsidR="00F10F55">
        <w:t>GaBi</w:t>
      </w:r>
      <w:proofErr w:type="spellEnd"/>
      <w:r w:rsidR="00F10F55">
        <w:t xml:space="preserve"> </w:t>
      </w:r>
      <w:r>
        <w:t>database</w:t>
      </w:r>
    </w:p>
    <w:p w14:paraId="7925CD61" w14:textId="77777777" w:rsidR="00C76FAF" w:rsidRDefault="00C76FAF" w:rsidP="00C77731">
      <w:r>
        <w:lastRenderedPageBreak/>
        <w:t xml:space="preserve">Solder paste </w:t>
      </w:r>
      <w:r w:rsidR="00F10F55">
        <w:t>(</w:t>
      </w:r>
      <w:proofErr w:type="spellStart"/>
      <w:r w:rsidR="00F10F55">
        <w:t>Lotpaste</w:t>
      </w:r>
      <w:proofErr w:type="spellEnd"/>
      <w:r w:rsidR="00F10F55">
        <w:t xml:space="preserve"> SnAg3.6) </w:t>
      </w:r>
      <w:r w:rsidR="00C77731">
        <w:t>is additionally added to the PCB model.</w:t>
      </w:r>
    </w:p>
    <w:p w14:paraId="3A44F0E8" w14:textId="77777777" w:rsidR="00E86C33" w:rsidRPr="008C6E04" w:rsidRDefault="00E86C33" w:rsidP="00E86C33"/>
    <w:p w14:paraId="01DAD910" w14:textId="77777777" w:rsidR="00500E9E" w:rsidRDefault="00500E9E" w:rsidP="00500E9E">
      <w:pPr>
        <w:keepNext/>
        <w:jc w:val="center"/>
      </w:pPr>
      <w:r>
        <w:rPr>
          <w:noProof/>
          <w:lang w:val="de-DE" w:eastAsia="de-DE"/>
        </w:rPr>
        <w:drawing>
          <wp:inline distT="0" distB="0" distL="0" distR="0" wp14:anchorId="613B7345" wp14:editId="40C207DE">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14:paraId="43C5FA0D" w14:textId="77777777" w:rsidR="00500E9E" w:rsidRDefault="00500E9E" w:rsidP="00500E9E">
      <w:pPr>
        <w:pStyle w:val="Beschriftung"/>
        <w:jc w:val="center"/>
      </w:pPr>
      <w:bookmarkStart w:id="1021" w:name="_Ref404679784"/>
      <w:bookmarkStart w:id="1022" w:name="_Toc413454263"/>
      <w:r>
        <w:t xml:space="preserve">Figure </w:t>
      </w:r>
      <w:r w:rsidR="005C22C8">
        <w:fldChar w:fldCharType="begin"/>
      </w:r>
      <w:r w:rsidR="005C22C8">
        <w:instrText xml:space="preserve"> SEQ</w:instrText>
      </w:r>
      <w:r w:rsidR="005C22C8">
        <w:instrText xml:space="preserve"> Figure \* ARABIC </w:instrText>
      </w:r>
      <w:r w:rsidR="005C22C8">
        <w:fldChar w:fldCharType="separate"/>
      </w:r>
      <w:r w:rsidR="00933F6A">
        <w:rPr>
          <w:noProof/>
        </w:rPr>
        <w:t>54</w:t>
      </w:r>
      <w:r w:rsidR="005C22C8">
        <w:rPr>
          <w:noProof/>
        </w:rPr>
        <w:fldChar w:fldCharType="end"/>
      </w:r>
      <w:bookmarkEnd w:id="1021"/>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1022"/>
    </w:p>
    <w:p w14:paraId="1D16AA41" w14:textId="77777777"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w:t>
      </w:r>
      <w:proofErr w:type="gramStart"/>
      <w:r>
        <w:t xml:space="preserve">model </w:t>
      </w:r>
      <w:r w:rsidR="009B477B">
        <w:t>,</w:t>
      </w:r>
      <w:r>
        <w:t>the</w:t>
      </w:r>
      <w:proofErr w:type="gramEnd"/>
      <w:r>
        <w:t xml:space="preserv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w:t>
      </w:r>
      <w:proofErr w:type="spellStart"/>
      <w:r>
        <w:t>substractive</w:t>
      </w:r>
      <w:proofErr w:type="spellEnd"/>
      <w:r>
        <w:t xml:space="preserve"> method)</w:t>
      </w:r>
      <w:r w:rsidR="009B477B">
        <w:t>”</w:t>
      </w:r>
      <w:r w:rsidRPr="00550BF8">
        <w:t xml:space="preserve"> </w:t>
      </w:r>
      <w:r w:rsidR="001E120A">
        <w:t>, the</w:t>
      </w:r>
      <w:r>
        <w:t xml:space="preserve"> PCB support material mod</w:t>
      </w:r>
      <w:r w:rsidR="009B477B">
        <w:t>el “</w:t>
      </w:r>
      <w:proofErr w:type="spellStart"/>
      <w:r w:rsidR="009B477B">
        <w:t>Leiterplatte</w:t>
      </w:r>
      <w:proofErr w:type="spellEnd"/>
      <w:r w:rsidR="009B477B">
        <w:t xml:space="preserve"> (FR4;2l;2s)” </w:t>
      </w:r>
      <w:r w:rsidR="001E120A">
        <w:t>and the “</w:t>
      </w:r>
      <w:proofErr w:type="spellStart"/>
      <w:r w:rsidR="001E120A">
        <w:t>Lotpaste</w:t>
      </w:r>
      <w:proofErr w:type="spellEnd"/>
      <w:r w:rsidR="001E120A">
        <w:t xml:space="preserv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14:paraId="098E4ED1" w14:textId="77777777"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w:t>
      </w:r>
      <w:proofErr w:type="gramStart"/>
      <w:r>
        <w:t xml:space="preserve">component </w:t>
      </w:r>
      <w:r w:rsidR="001E120A">
        <w:t>which is</w:t>
      </w:r>
      <w:proofErr w:type="gramEnd"/>
      <w:r>
        <w:t xml:space="preserve"> added to the flow properties, if the price could be estimated with the component marking recognition and the </w:t>
      </w:r>
      <w:proofErr w:type="spellStart"/>
      <w:r>
        <w:t>Octopart</w:t>
      </w:r>
      <w:proofErr w:type="spellEnd"/>
      <w:r>
        <w:t xml:space="preserve"> database. The estimation of the </w:t>
      </w:r>
      <w:r w:rsidR="001E120A">
        <w:t xml:space="preserve">purchase </w:t>
      </w:r>
      <w:r>
        <w:t xml:space="preserve">price can help recyclers to determine </w:t>
      </w:r>
      <w:proofErr w:type="gramStart"/>
      <w:r>
        <w:t>components which</w:t>
      </w:r>
      <w:proofErr w:type="gramEnd"/>
      <w:r>
        <w:t xml:space="preserve"> </w:t>
      </w:r>
      <w:r w:rsidR="001E120A">
        <w:t>could be</w:t>
      </w:r>
      <w:r>
        <w:t xml:space="preserve"> valuable for </w:t>
      </w:r>
      <w:r w:rsidR="001E120A">
        <w:t xml:space="preserve">component </w:t>
      </w:r>
      <w:r>
        <w:t>reuse.</w:t>
      </w:r>
    </w:p>
    <w:p w14:paraId="33725B2E" w14:textId="77777777"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proofErr w:type="gramStart"/>
      <w:r>
        <w:t>software which</w:t>
      </w:r>
      <w:proofErr w:type="gramEnd"/>
      <w:r>
        <w:t xml:space="preserve">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14:paraId="4520B07A" w14:textId="77777777"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w:t>
      </w:r>
      <w:proofErr w:type="gramStart"/>
      <w:r w:rsidR="00076679">
        <w:t>materials which</w:t>
      </w:r>
      <w:proofErr w:type="gramEnd"/>
      <w:r w:rsidR="00076679">
        <w:t xml:space="preserve"> are included in the electronic component (gold, palladium, </w:t>
      </w:r>
      <w:r w:rsidR="00C76FAF">
        <w:t>ceramic</w:t>
      </w:r>
      <w:r w:rsidR="00176D08">
        <w:t>, plastic</w:t>
      </w:r>
      <w:r w:rsidR="001E120A">
        <w:t xml:space="preserve">, etc.). </w:t>
      </w:r>
      <w:r>
        <w:t xml:space="preserve">Moreover the amount of hazard materials </w:t>
      </w:r>
      <w:r>
        <w:lastRenderedPageBreak/>
        <w:t xml:space="preserve">in 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14:paraId="121F1E13" w14:textId="77777777" w:rsidR="00550BF8" w:rsidRDefault="00550BF8" w:rsidP="00550BF8">
      <w:pPr>
        <w:keepNext/>
        <w:jc w:val="center"/>
      </w:pPr>
      <w:r>
        <w:rPr>
          <w:noProof/>
          <w:lang w:val="de-DE" w:eastAsia="de-DE"/>
        </w:rPr>
        <w:drawing>
          <wp:inline distT="0" distB="0" distL="0" distR="0" wp14:anchorId="6EB49567" wp14:editId="20D494BE">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14:paraId="4ED18C01" w14:textId="77777777" w:rsidR="00550BF8" w:rsidRDefault="00550BF8" w:rsidP="00550BF8">
      <w:pPr>
        <w:pStyle w:val="Beschriftung"/>
        <w:jc w:val="center"/>
      </w:pPr>
      <w:bookmarkStart w:id="1023" w:name="_Ref404684349"/>
      <w:bookmarkStart w:id="1024" w:name="_Toc413454264"/>
      <w:r>
        <w:t xml:space="preserve">Figure </w:t>
      </w:r>
      <w:r w:rsidR="005C22C8">
        <w:fldChar w:fldCharType="begin"/>
      </w:r>
      <w:r w:rsidR="005C22C8">
        <w:instrText xml:space="preserve"> SEQ Figure \* ARABIC </w:instrText>
      </w:r>
      <w:r w:rsidR="005C22C8">
        <w:fldChar w:fldCharType="separate"/>
      </w:r>
      <w:r w:rsidR="00933F6A">
        <w:rPr>
          <w:noProof/>
        </w:rPr>
        <w:t>55</w:t>
      </w:r>
      <w:r w:rsidR="005C22C8">
        <w:rPr>
          <w:noProof/>
        </w:rPr>
        <w:fldChar w:fldCharType="end"/>
      </w:r>
      <w:bookmarkEnd w:id="1023"/>
      <w:r>
        <w:t>: PCB flow diagram for composition model</w:t>
      </w:r>
      <w:bookmarkEnd w:id="1024"/>
    </w:p>
    <w:p w14:paraId="57F4D8AE" w14:textId="77777777" w:rsidR="007B20FA" w:rsidRDefault="00867B18" w:rsidP="00B66FBA">
      <w:r>
        <w:t xml:space="preserve">The PCB-composition model data are mainly extracted from the flow properties of the electronic components. Each component flow owns flow </w:t>
      </w:r>
      <w:proofErr w:type="gramStart"/>
      <w:r>
        <w:t>properties which</w:t>
      </w:r>
      <w:proofErr w:type="gramEnd"/>
      <w:r>
        <w:t xml:space="preserve">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proofErr w:type="gramStart"/>
      <w:r>
        <w:t>inputs which</w:t>
      </w:r>
      <w:proofErr w:type="gramEnd"/>
      <w:r>
        <w:t xml:space="preserve">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14:paraId="67296EA4" w14:textId="77777777" w:rsidR="00851864" w:rsidRDefault="001165FB" w:rsidP="00735ED3">
      <w:pPr>
        <w:pStyle w:val="berschrift2"/>
        <w:numPr>
          <w:ilvl w:val="1"/>
          <w:numId w:val="1"/>
        </w:numPr>
      </w:pPr>
      <w:bookmarkStart w:id="1025" w:name="_Toc413454166"/>
      <w:r>
        <w:t>Data collection plan and data collection</w:t>
      </w:r>
      <w:bookmarkEnd w:id="1025"/>
    </w:p>
    <w:p w14:paraId="3B8664D7" w14:textId="77777777" w:rsidR="00550BF8" w:rsidRDefault="00550BF8" w:rsidP="00550BF8">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w:t>
      </w:r>
      <w:proofErr w:type="spellStart"/>
      <w:r w:rsidR="00076679">
        <w:t>GaBi</w:t>
      </w:r>
      <w:proofErr w:type="spellEnd"/>
      <w:r w:rsidR="00076679">
        <w:t xml:space="preserve">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w:t>
      </w:r>
      <w:proofErr w:type="spellStart"/>
      <w:r>
        <w:t>GaBi</w:t>
      </w:r>
      <w:proofErr w:type="spellEnd"/>
      <w:r>
        <w:t xml:space="preserve">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14:paraId="2DD76F16" w14:textId="77777777" w:rsidR="00076679" w:rsidRDefault="00550BF8" w:rsidP="00076679">
      <w:r>
        <w:lastRenderedPageBreak/>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w:t>
      </w:r>
      <w:proofErr w:type="gramStart"/>
      <w:r>
        <w:t>as</w:t>
      </w:r>
      <m:oMath>
        <m:r>
          <w:rPr>
            <w:rFonts w:ascii="Cambria Math" w:eastAsiaTheme="minorEastAsia" w:hAnsi="Cambria Math"/>
          </w:rPr>
          <m:t xml:space="preserve">  </m:t>
        </m:r>
        <w:proofErr w:type="gramEnd"/>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7" w:history="1">
        <w:r w:rsidR="00076679" w:rsidRPr="00BB6B96">
          <w:rPr>
            <w:rStyle w:val="Link"/>
          </w:rPr>
          <w:t>http://www.leiton.de</w:t>
        </w:r>
      </w:hyperlink>
      <w:r w:rsidR="00076679">
        <w:t xml:space="preserve"> </w:t>
      </w:r>
      <w:sdt>
        <w:sdtPr>
          <w:id w:val="585971910"/>
          <w:citation/>
        </w:sdtPr>
        <w:sdtEnd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ellenraster"/>
        <w:tblW w:w="0" w:type="auto"/>
        <w:tblLook w:val="04A0" w:firstRow="1" w:lastRow="0" w:firstColumn="1" w:lastColumn="0" w:noHBand="0" w:noVBand="1"/>
      </w:tblPr>
      <w:tblGrid>
        <w:gridCol w:w="8748"/>
        <w:gridCol w:w="828"/>
      </w:tblGrid>
      <w:tr w:rsidR="00076679" w:rsidRPr="00FF360C" w14:paraId="73DB8210" w14:textId="77777777" w:rsidTr="00C05E4C">
        <w:tc>
          <w:tcPr>
            <w:tcW w:w="8748" w:type="dxa"/>
            <w:tcBorders>
              <w:top w:val="nil"/>
              <w:left w:val="nil"/>
              <w:bottom w:val="nil"/>
              <w:right w:val="nil"/>
            </w:tcBorders>
          </w:tcPr>
          <w:p w14:paraId="3CCD76CF" w14:textId="77777777" w:rsidR="00076679" w:rsidRPr="00453A9E" w:rsidRDefault="005C22C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14:paraId="3153B88B" w14:textId="77777777" w:rsidR="00076679" w:rsidRPr="00FF360C" w:rsidRDefault="00076679" w:rsidP="00C05E4C">
            <w:r>
              <w:t>(</w:t>
            </w:r>
            <w:r w:rsidR="005C22C8">
              <w:fldChar w:fldCharType="begin"/>
            </w:r>
            <w:r w:rsidR="005C22C8">
              <w:instrText xml:space="preserve"> SEQ Equation \* ARABIC </w:instrText>
            </w:r>
            <w:r w:rsidR="005C22C8">
              <w:fldChar w:fldCharType="separate"/>
            </w:r>
            <w:r w:rsidR="00933F6A">
              <w:rPr>
                <w:noProof/>
              </w:rPr>
              <w:t>85</w:t>
            </w:r>
            <w:r w:rsidR="005C22C8">
              <w:rPr>
                <w:noProof/>
              </w:rPr>
              <w:fldChar w:fldCharType="end"/>
            </w:r>
            <w:r>
              <w:t>)</w:t>
            </w:r>
          </w:p>
        </w:tc>
      </w:tr>
      <w:tr w:rsidR="00076679" w:rsidRPr="00FF360C" w14:paraId="1F510F98" w14:textId="77777777" w:rsidTr="00C05E4C">
        <w:tc>
          <w:tcPr>
            <w:tcW w:w="8748" w:type="dxa"/>
            <w:tcBorders>
              <w:top w:val="nil"/>
              <w:left w:val="nil"/>
              <w:bottom w:val="nil"/>
              <w:right w:val="nil"/>
            </w:tcBorders>
          </w:tcPr>
          <w:p w14:paraId="47198A49" w14:textId="77777777" w:rsidR="00076679" w:rsidRPr="00453A9E" w:rsidRDefault="00076679" w:rsidP="00C05E4C">
            <w:pPr>
              <w:rPr>
                <w:i/>
              </w:rPr>
            </w:pPr>
          </w:p>
        </w:tc>
        <w:tc>
          <w:tcPr>
            <w:tcW w:w="828" w:type="dxa"/>
            <w:tcBorders>
              <w:top w:val="nil"/>
              <w:left w:val="nil"/>
              <w:bottom w:val="nil"/>
              <w:right w:val="nil"/>
            </w:tcBorders>
          </w:tcPr>
          <w:p w14:paraId="39DAF0B5" w14:textId="77777777" w:rsidR="00076679" w:rsidRPr="00FF360C" w:rsidRDefault="00076679" w:rsidP="00C05E4C"/>
        </w:tc>
      </w:tr>
    </w:tbl>
    <w:p w14:paraId="03D00AC5" w14:textId="77777777" w:rsidR="00E84195" w:rsidRPr="00E84195" w:rsidRDefault="005C22C8"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14:paraId="5F39E528" w14:textId="77777777" w:rsidR="00076679" w:rsidRPr="00A5331A" w:rsidRDefault="005C22C8"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oMath>
      </m:oMathPara>
    </w:p>
    <w:p w14:paraId="4B191535" w14:textId="77777777"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w:t>
      </w:r>
      <w:proofErr w:type="gramStart"/>
      <w:r>
        <w:t>amount is calculated by the region area recognized in the image and the basis weight</w:t>
      </w:r>
      <w:proofErr w:type="gramEnd"/>
      <w:r>
        <w: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t>
            </m:r>
            <w:proofErr w:type="gramStart"/>
            <m:r>
              <w:rPr>
                <w:rFonts w:ascii="Cambria Math" w:hAnsi="Cambria Math"/>
              </w:rPr>
              <m:t>,mounted</m:t>
            </m:r>
            <w:proofErr w:type="gramEnd"/>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C76FAF" w:rsidRPr="00FF360C" w14:paraId="1363227F" w14:textId="77777777" w:rsidTr="00C05E4C">
        <w:tc>
          <w:tcPr>
            <w:tcW w:w="8748" w:type="dxa"/>
            <w:tcBorders>
              <w:top w:val="nil"/>
              <w:left w:val="nil"/>
              <w:bottom w:val="nil"/>
              <w:right w:val="nil"/>
            </w:tcBorders>
          </w:tcPr>
          <w:p w14:paraId="1C4F7EC1" w14:textId="77777777" w:rsidR="00C76FAF" w:rsidRPr="00453A9E" w:rsidRDefault="005C22C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14:paraId="30BE6631" w14:textId="77777777" w:rsidR="00C76FAF" w:rsidRPr="00FF360C" w:rsidRDefault="00C76FAF" w:rsidP="00C05E4C">
            <w:r>
              <w:t>(</w:t>
            </w:r>
            <w:r w:rsidR="005C22C8">
              <w:fldChar w:fldCharType="begin"/>
            </w:r>
            <w:r w:rsidR="005C22C8">
              <w:instrText xml:space="preserve"> SEQ Equation \* ARABIC </w:instrText>
            </w:r>
            <w:r w:rsidR="005C22C8">
              <w:fldChar w:fldCharType="separate"/>
            </w:r>
            <w:r w:rsidR="00933F6A">
              <w:rPr>
                <w:noProof/>
              </w:rPr>
              <w:t>86</w:t>
            </w:r>
            <w:r w:rsidR="005C22C8">
              <w:rPr>
                <w:noProof/>
              </w:rPr>
              <w:fldChar w:fldCharType="end"/>
            </w:r>
            <w:r>
              <w:t>)</w:t>
            </w:r>
          </w:p>
        </w:tc>
      </w:tr>
      <w:tr w:rsidR="00C76FAF" w:rsidRPr="00FF360C" w14:paraId="620BBAED" w14:textId="77777777" w:rsidTr="00C05E4C">
        <w:tc>
          <w:tcPr>
            <w:tcW w:w="8748" w:type="dxa"/>
            <w:tcBorders>
              <w:top w:val="nil"/>
              <w:left w:val="nil"/>
              <w:bottom w:val="nil"/>
              <w:right w:val="nil"/>
            </w:tcBorders>
          </w:tcPr>
          <w:p w14:paraId="5D2F1A8E" w14:textId="77777777" w:rsidR="00C76FAF" w:rsidRDefault="00C76FAF" w:rsidP="00C05E4C">
            <w:pPr>
              <w:rPr>
                <w:rFonts w:ascii="Calibri" w:eastAsia="Calibri" w:hAnsi="Calibri" w:cs="Times New Roman"/>
              </w:rPr>
            </w:pPr>
          </w:p>
        </w:tc>
        <w:tc>
          <w:tcPr>
            <w:tcW w:w="828" w:type="dxa"/>
            <w:tcBorders>
              <w:top w:val="nil"/>
              <w:left w:val="nil"/>
              <w:bottom w:val="nil"/>
              <w:right w:val="nil"/>
            </w:tcBorders>
          </w:tcPr>
          <w:p w14:paraId="731AB12B" w14:textId="77777777" w:rsidR="00C76FAF" w:rsidRDefault="00C76FAF" w:rsidP="00C05E4C"/>
        </w:tc>
      </w:tr>
    </w:tbl>
    <w:p w14:paraId="770EFD1F" w14:textId="77777777" w:rsidR="00E84195" w:rsidRPr="00A5331A" w:rsidRDefault="005C22C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511851A" w14:textId="77777777" w:rsidR="00E84195" w:rsidRPr="00A5331A" w:rsidRDefault="005C22C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14:paraId="5C2BED37" w14:textId="77777777"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proofErr w:type="gramStart"/>
      <w:r>
        <w:t>models</w:t>
      </w:r>
      <w:r w:rsidR="00C76FAF">
        <w:t xml:space="preserve"> which</w:t>
      </w:r>
      <w:proofErr w:type="gramEnd"/>
      <w:r w:rsidR="00C76FAF">
        <w:t xml:space="preserve">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14:paraId="606AF621" w14:textId="77777777" w:rsidTr="00FF12FA">
        <w:tc>
          <w:tcPr>
            <w:tcW w:w="8748" w:type="dxa"/>
            <w:tcBorders>
              <w:top w:val="nil"/>
              <w:left w:val="nil"/>
              <w:bottom w:val="nil"/>
              <w:right w:val="nil"/>
            </w:tcBorders>
          </w:tcPr>
          <w:p w14:paraId="1C384EB8" w14:textId="77777777" w:rsidR="001165FB" w:rsidRPr="00453A9E" w:rsidRDefault="005C22C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14:paraId="3730A65C" w14:textId="77777777" w:rsidR="001165FB" w:rsidRPr="00FF360C" w:rsidRDefault="001165FB" w:rsidP="00FF12FA">
            <w:bookmarkStart w:id="1026" w:name="_Ref404688498"/>
            <w:r>
              <w:t>(</w:t>
            </w:r>
            <w:r w:rsidR="005C22C8">
              <w:fldChar w:fldCharType="begin"/>
            </w:r>
            <w:r w:rsidR="005C22C8">
              <w:instrText xml:space="preserve"> SEQ Equation \* ARABIC </w:instrText>
            </w:r>
            <w:r w:rsidR="005C22C8">
              <w:fldChar w:fldCharType="separate"/>
            </w:r>
            <w:r w:rsidR="00933F6A">
              <w:rPr>
                <w:noProof/>
              </w:rPr>
              <w:t>87</w:t>
            </w:r>
            <w:r w:rsidR="005C22C8">
              <w:rPr>
                <w:noProof/>
              </w:rPr>
              <w:fldChar w:fldCharType="end"/>
            </w:r>
            <w:r>
              <w:t>)</w:t>
            </w:r>
            <w:bookmarkEnd w:id="1026"/>
          </w:p>
        </w:tc>
      </w:tr>
      <w:tr w:rsidR="00E84195" w:rsidRPr="00FF360C" w14:paraId="6CA0A6B3" w14:textId="77777777" w:rsidTr="00FF12FA">
        <w:tc>
          <w:tcPr>
            <w:tcW w:w="8748" w:type="dxa"/>
            <w:tcBorders>
              <w:top w:val="nil"/>
              <w:left w:val="nil"/>
              <w:bottom w:val="nil"/>
              <w:right w:val="nil"/>
            </w:tcBorders>
          </w:tcPr>
          <w:p w14:paraId="0271409C" w14:textId="77777777" w:rsidR="00E84195" w:rsidRDefault="00E84195" w:rsidP="00FF12FA">
            <w:pPr>
              <w:rPr>
                <w:rFonts w:ascii="Calibri" w:eastAsia="Calibri" w:hAnsi="Calibri" w:cs="Times New Roman"/>
              </w:rPr>
            </w:pPr>
          </w:p>
          <w:p w14:paraId="4DC8545F" w14:textId="77777777" w:rsidR="00E84195" w:rsidRPr="00A5331A" w:rsidRDefault="005C22C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14:paraId="1959A718" w14:textId="77777777" w:rsidR="00E84195" w:rsidRPr="00A5331A" w:rsidRDefault="005C22C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14:paraId="1F6C0163" w14:textId="77777777" w:rsidR="00E84195" w:rsidRPr="00E84195" w:rsidRDefault="005C22C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14:paraId="0D7DF940" w14:textId="77777777" w:rsidR="00E84195" w:rsidRPr="00A5331A" w:rsidRDefault="005C22C8"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14:paraId="34CFCE43" w14:textId="77777777" w:rsidR="00E84195" w:rsidRDefault="00E84195" w:rsidP="00FF12FA">
            <w:pPr>
              <w:rPr>
                <w:rFonts w:ascii="Calibri" w:eastAsia="Calibri" w:hAnsi="Calibri" w:cs="Times New Roman"/>
              </w:rPr>
            </w:pPr>
          </w:p>
        </w:tc>
        <w:tc>
          <w:tcPr>
            <w:tcW w:w="828" w:type="dxa"/>
            <w:tcBorders>
              <w:top w:val="nil"/>
              <w:left w:val="nil"/>
              <w:bottom w:val="nil"/>
              <w:right w:val="nil"/>
            </w:tcBorders>
          </w:tcPr>
          <w:p w14:paraId="2328BB28" w14:textId="77777777" w:rsidR="00E84195" w:rsidRDefault="00E84195" w:rsidP="00FF12FA"/>
        </w:tc>
      </w:tr>
    </w:tbl>
    <w:p w14:paraId="6A281191" w14:textId="77777777"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ellenraster"/>
        <w:tblW w:w="0" w:type="auto"/>
        <w:tblLook w:val="04A0" w:firstRow="1" w:lastRow="0" w:firstColumn="1" w:lastColumn="0" w:noHBand="0" w:noVBand="1"/>
      </w:tblPr>
      <w:tblGrid>
        <w:gridCol w:w="8748"/>
        <w:gridCol w:w="828"/>
      </w:tblGrid>
      <w:tr w:rsidR="00C24BFA" w:rsidRPr="00FF360C" w14:paraId="15CC5329" w14:textId="77777777" w:rsidTr="00C05E4C">
        <w:tc>
          <w:tcPr>
            <w:tcW w:w="8748" w:type="dxa"/>
            <w:tcBorders>
              <w:top w:val="nil"/>
              <w:left w:val="nil"/>
              <w:bottom w:val="nil"/>
              <w:right w:val="nil"/>
            </w:tcBorders>
          </w:tcPr>
          <w:p w14:paraId="1E36E149" w14:textId="77777777" w:rsidR="00C24BFA" w:rsidRPr="00453A9E" w:rsidRDefault="005C22C8"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14:paraId="3A6D7FCB" w14:textId="77777777" w:rsidR="00C24BFA" w:rsidRPr="00FF360C" w:rsidRDefault="00C24BFA" w:rsidP="00C05E4C">
            <w:r>
              <w:t>(</w:t>
            </w:r>
            <w:r w:rsidR="005C22C8">
              <w:fldChar w:fldCharType="begin"/>
            </w:r>
            <w:r w:rsidR="005C22C8">
              <w:instrText xml:space="preserve"> SEQ Equation \* ARABIC </w:instrText>
            </w:r>
            <w:r w:rsidR="005C22C8">
              <w:fldChar w:fldCharType="separate"/>
            </w:r>
            <w:r w:rsidR="00933F6A">
              <w:rPr>
                <w:noProof/>
              </w:rPr>
              <w:t>88</w:t>
            </w:r>
            <w:r w:rsidR="005C22C8">
              <w:rPr>
                <w:noProof/>
              </w:rPr>
              <w:fldChar w:fldCharType="end"/>
            </w:r>
            <w:r>
              <w:t>)</w:t>
            </w:r>
          </w:p>
        </w:tc>
      </w:tr>
      <w:tr w:rsidR="004973DC" w:rsidRPr="00FF360C" w14:paraId="721C30A1" w14:textId="77777777" w:rsidTr="00C05E4C">
        <w:tc>
          <w:tcPr>
            <w:tcW w:w="8748" w:type="dxa"/>
            <w:tcBorders>
              <w:top w:val="nil"/>
              <w:left w:val="nil"/>
              <w:bottom w:val="nil"/>
              <w:right w:val="nil"/>
            </w:tcBorders>
          </w:tcPr>
          <w:p w14:paraId="5A9EF926" w14:textId="77777777" w:rsidR="004973DC" w:rsidRPr="004973DC" w:rsidRDefault="005C22C8"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FC91BEB" w14:textId="77777777" w:rsidR="004973DC" w:rsidRPr="00A5331A" w:rsidRDefault="005C22C8"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14:paraId="0140DC8B" w14:textId="77777777" w:rsidR="004973DC" w:rsidRDefault="004973DC" w:rsidP="00C05E4C">
            <w:pPr>
              <w:rPr>
                <w:rFonts w:ascii="Calibri" w:eastAsia="Calibri" w:hAnsi="Calibri" w:cs="Times New Roman"/>
              </w:rPr>
            </w:pPr>
          </w:p>
        </w:tc>
        <w:tc>
          <w:tcPr>
            <w:tcW w:w="828" w:type="dxa"/>
            <w:tcBorders>
              <w:top w:val="nil"/>
              <w:left w:val="nil"/>
              <w:bottom w:val="nil"/>
              <w:right w:val="nil"/>
            </w:tcBorders>
          </w:tcPr>
          <w:p w14:paraId="30596FA1" w14:textId="77777777" w:rsidR="004973DC" w:rsidRDefault="004973DC" w:rsidP="00C05E4C"/>
        </w:tc>
      </w:tr>
    </w:tbl>
    <w:p w14:paraId="3E827E39" w14:textId="77777777"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14:paraId="2F3117F7"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9712E9C" w14:textId="77777777" w:rsidR="006B4FFA" w:rsidRDefault="00EA3AC9" w:rsidP="00735ED3">
      <w:pPr>
        <w:pStyle w:val="berschrift1"/>
        <w:numPr>
          <w:ilvl w:val="0"/>
          <w:numId w:val="1"/>
        </w:numPr>
      </w:pPr>
      <w:bookmarkStart w:id="1027" w:name="_Toc413454167"/>
      <w:r>
        <w:lastRenderedPageBreak/>
        <w:t>Implementation and experiments</w:t>
      </w:r>
      <w:bookmarkEnd w:id="1027"/>
    </w:p>
    <w:p w14:paraId="5615BBE9" w14:textId="77777777"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14:paraId="1AD6BE0D" w14:textId="77777777" w:rsidR="00DF56A2" w:rsidRDefault="00DF56A2" w:rsidP="003440CD">
      <w:r>
        <w:t xml:space="preserve">The character classification step in the optical character recognition system was done by the </w:t>
      </w:r>
      <w:proofErr w:type="spellStart"/>
      <w:r>
        <w:t>Cognex</w:t>
      </w:r>
      <w:proofErr w:type="spellEnd"/>
      <w:r>
        <w:t xml:space="preserve"> </w:t>
      </w:r>
      <w:proofErr w:type="spellStart"/>
      <w:r>
        <w:t>VisionPro</w:t>
      </w:r>
      <w:proofErr w:type="spellEnd"/>
      <w:r>
        <w:t xml:space="preserve"> </w:t>
      </w:r>
      <w:proofErr w:type="spellStart"/>
      <w:r>
        <w:t>OCRMax</w:t>
      </w:r>
      <w:proofErr w:type="spellEnd"/>
      <w:r>
        <w:t xml:space="preserve"> engine </w:t>
      </w:r>
      <w:r w:rsidR="00C81EE3">
        <w:t>and</w:t>
      </w:r>
      <w:r>
        <w:t xml:space="preserve"> </w:t>
      </w:r>
      <w:proofErr w:type="spellStart"/>
      <w:r w:rsidR="00A236B0">
        <w:t>Tesseract</w:t>
      </w:r>
      <w:proofErr w:type="spellEnd"/>
      <w:r>
        <w:t xml:space="preserve"> 3.02 engine.</w:t>
      </w:r>
    </w:p>
    <w:p w14:paraId="3B45BB7C" w14:textId="77777777" w:rsidR="00DF56A2" w:rsidRDefault="00DF56A2" w:rsidP="003440CD">
      <w:r>
        <w:t xml:space="preserve">The communication between </w:t>
      </w:r>
      <w:r w:rsidR="00A236B0">
        <w:t>MATLAB</w:t>
      </w:r>
      <w:r>
        <w:t xml:space="preserve"> and the electronic component database </w:t>
      </w:r>
      <w:proofErr w:type="spellStart"/>
      <w:r>
        <w:t>Octopart</w:t>
      </w:r>
      <w:proofErr w:type="spellEnd"/>
      <w:r>
        <w:t xml:space="preserve"> for </w:t>
      </w:r>
      <w:r w:rsidR="003F3503">
        <w:rPr>
          <w:rFonts w:eastAsiaTheme="minorEastAsia"/>
        </w:rPr>
        <w:t xml:space="preserve">component </w:t>
      </w:r>
      <w:r>
        <w:t>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14:paraId="7D3657D0" w14:textId="77777777"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proofErr w:type="spellStart"/>
      <w:r w:rsidR="006C2BE4">
        <w:t>GaBi</w:t>
      </w:r>
      <w:proofErr w:type="spellEnd"/>
      <w:r w:rsidR="006C2BE4">
        <w:t xml:space="preserve"> 6 Extension database XI: Electronics from PE INTERNATIONAL.</w:t>
      </w:r>
    </w:p>
    <w:p w14:paraId="28D3C99D" w14:textId="77777777" w:rsidR="00804054" w:rsidRPr="00804054" w:rsidRDefault="0095152F" w:rsidP="00735ED3">
      <w:pPr>
        <w:pStyle w:val="berschrift2"/>
        <w:numPr>
          <w:ilvl w:val="1"/>
          <w:numId w:val="1"/>
        </w:numPr>
      </w:pPr>
      <w:r>
        <w:t xml:space="preserve"> </w:t>
      </w:r>
      <w:bookmarkStart w:id="1028" w:name="_Toc413454168"/>
      <w:r w:rsidR="006B4FFA">
        <w:t>Dataset creation</w:t>
      </w:r>
      <w:bookmarkEnd w:id="1028"/>
    </w:p>
    <w:p w14:paraId="5FEA5A09" w14:textId="77777777" w:rsidR="006B4FFA" w:rsidRDefault="0007281C" w:rsidP="00B5593D">
      <w:r>
        <w:t xml:space="preserve">The </w:t>
      </w:r>
      <w:r w:rsidR="00EF2DA5">
        <w:t xml:space="preserve">recognition </w:t>
      </w:r>
      <w:r>
        <w:t>dataset consist of 1</w:t>
      </w:r>
      <w:r w:rsidR="00F162C9">
        <w:t>5</w:t>
      </w:r>
      <w:r>
        <w:t xml:space="preserve"> electronic </w:t>
      </w:r>
      <w:proofErr w:type="gramStart"/>
      <w:r>
        <w:t xml:space="preserve">components which </w:t>
      </w:r>
      <w:r w:rsidR="00C81EE3">
        <w:t>are</w:t>
      </w:r>
      <w:r>
        <w:t xml:space="preserve"> analyzed</w:t>
      </w:r>
      <w:r w:rsidR="00F162C9">
        <w:t xml:space="preserve"> and</w:t>
      </w:r>
      <w:r w:rsidR="00433BBE" w:rsidRPr="008F67D6">
        <w:t xml:space="preserve"> listed</w:t>
      </w:r>
      <w:proofErr w:type="gramEnd"/>
      <w:r w:rsidR="00433BBE" w:rsidRPr="008F67D6">
        <w:t xml:space="preserve">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 xml:space="preserve">components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14:paraId="3C8CE87B" w14:textId="77777777"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14:paraId="04BF8F07" w14:textId="77777777" w:rsidR="009901AB" w:rsidRDefault="009901AB" w:rsidP="00B5593D"/>
    <w:p w14:paraId="43DEB8F0" w14:textId="77777777" w:rsidR="00E43C73" w:rsidRDefault="00E43C73" w:rsidP="00E43C73">
      <w:pPr>
        <w:pStyle w:val="Beschriftung"/>
        <w:keepNext/>
      </w:pPr>
      <w:bookmarkStart w:id="1029" w:name="_Ref404014187"/>
      <w:bookmarkStart w:id="1030" w:name="_Toc413454295"/>
      <w:r>
        <w:lastRenderedPageBreak/>
        <w:t xml:space="preserve">Table </w:t>
      </w:r>
      <w:r w:rsidR="005C22C8">
        <w:fldChar w:fldCharType="begin"/>
      </w:r>
      <w:r w:rsidR="005C22C8">
        <w:instrText xml:space="preserve"> SEQ Table \* ARABIC </w:instrText>
      </w:r>
      <w:r w:rsidR="005C22C8">
        <w:fldChar w:fldCharType="separate"/>
      </w:r>
      <w:r w:rsidR="00933F6A">
        <w:rPr>
          <w:noProof/>
        </w:rPr>
        <w:t>6</w:t>
      </w:r>
      <w:r w:rsidR="005C22C8">
        <w:rPr>
          <w:noProof/>
        </w:rPr>
        <w:fldChar w:fldCharType="end"/>
      </w:r>
      <w:bookmarkEnd w:id="1029"/>
      <w:r>
        <w:t>: Component properties</w:t>
      </w:r>
      <w:bookmarkEnd w:id="1030"/>
    </w:p>
    <w:tbl>
      <w:tblPr>
        <w:tblStyle w:val="MittleresRaster1-Akzent1"/>
        <w:tblW w:w="0" w:type="auto"/>
        <w:tblLook w:val="04A0" w:firstRow="1" w:lastRow="0" w:firstColumn="1" w:lastColumn="0" w:noHBand="0" w:noVBand="1"/>
      </w:tblPr>
      <w:tblGrid>
        <w:gridCol w:w="4248"/>
        <w:gridCol w:w="5328"/>
      </w:tblGrid>
      <w:tr w:rsidR="008861B8" w14:paraId="730E62B7" w14:textId="77777777"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269AE45" w14:textId="77777777"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14:paraId="3B4F7A2A" w14:textId="77777777"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14:paraId="370C9FAE"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EDEEEF" w14:textId="77777777"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14:paraId="07F40265"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3C337E6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A569885" w14:textId="77777777" w:rsidR="008861B8" w:rsidRDefault="008861B8" w:rsidP="00067190">
            <w:pPr>
              <w:spacing w:line="276" w:lineRule="auto"/>
            </w:pPr>
            <w:r>
              <w:t>Component length</w:t>
            </w:r>
          </w:p>
        </w:tc>
        <w:tc>
          <w:tcPr>
            <w:tcW w:w="5328" w:type="dxa"/>
          </w:tcPr>
          <w:p w14:paraId="67261D00"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14:paraId="714E6C6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E857430" w14:textId="77777777" w:rsidR="008861B8" w:rsidRDefault="008861B8" w:rsidP="00067190">
            <w:pPr>
              <w:spacing w:line="276" w:lineRule="auto"/>
            </w:pPr>
            <w:r>
              <w:t>Component width</w:t>
            </w:r>
          </w:p>
        </w:tc>
        <w:tc>
          <w:tcPr>
            <w:tcW w:w="5328" w:type="dxa"/>
          </w:tcPr>
          <w:p w14:paraId="00C71A73"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14:paraId="6A6B240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8A21904" w14:textId="77777777" w:rsidR="008861B8" w:rsidRDefault="008861B8" w:rsidP="00067190">
            <w:pPr>
              <w:spacing w:line="276" w:lineRule="auto"/>
            </w:pPr>
            <w:r>
              <w:t>Component border size</w:t>
            </w:r>
          </w:p>
        </w:tc>
        <w:tc>
          <w:tcPr>
            <w:tcW w:w="5328" w:type="dxa"/>
          </w:tcPr>
          <w:p w14:paraId="2DA6933C"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14:paraId="64BA94CD"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B5252CD" w14:textId="77777777" w:rsidR="00310B18" w:rsidRDefault="002F23B9" w:rsidP="00F43B3D">
            <w:pPr>
              <w:spacing w:line="276" w:lineRule="auto"/>
            </w:pPr>
            <w:r>
              <w:t>Package DOF</w:t>
            </w:r>
          </w:p>
        </w:tc>
        <w:tc>
          <w:tcPr>
            <w:tcW w:w="5328" w:type="dxa"/>
          </w:tcPr>
          <w:p w14:paraId="103F3AAC" w14:textId="77777777"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14:paraId="74191F54"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4EB5EC7" w14:textId="77777777" w:rsidR="008861B8" w:rsidRDefault="008861B8" w:rsidP="00067190">
            <w:pPr>
              <w:spacing w:line="276" w:lineRule="auto"/>
            </w:pPr>
          </w:p>
        </w:tc>
        <w:tc>
          <w:tcPr>
            <w:tcW w:w="5328" w:type="dxa"/>
          </w:tcPr>
          <w:p w14:paraId="349FDE1F"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0E24055F"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2D3D214" w14:textId="77777777"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14:paraId="132F06C9"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2EC2CFB2"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6EEC868" w14:textId="77777777" w:rsidR="008861B8" w:rsidRDefault="008861B8" w:rsidP="00067190">
            <w:pPr>
              <w:spacing w:line="276" w:lineRule="auto"/>
            </w:pPr>
            <w:r>
              <w:t>ROI for optical character recognition</w:t>
            </w:r>
          </w:p>
        </w:tc>
        <w:tc>
          <w:tcPr>
            <w:tcW w:w="5328" w:type="dxa"/>
          </w:tcPr>
          <w:p w14:paraId="618B0EC7" w14:textId="77777777"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14:paraId="56A04AF7"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2A6AC9F" w14:textId="77777777" w:rsidR="008861B8" w:rsidRDefault="008861B8" w:rsidP="00067190">
            <w:pPr>
              <w:spacing w:line="276" w:lineRule="auto"/>
            </w:pPr>
            <w:r>
              <w:t>Subset of characters for optical character recognition</w:t>
            </w:r>
          </w:p>
        </w:tc>
        <w:tc>
          <w:tcPr>
            <w:tcW w:w="5328" w:type="dxa"/>
          </w:tcPr>
          <w:p w14:paraId="4F38F1C7"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14:paraId="325A75F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E68D73F" w14:textId="77777777"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14:paraId="77166CD7" w14:textId="77777777"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14:paraId="44C1877F"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36C099A" w14:textId="77777777" w:rsidR="008861B8" w:rsidRDefault="008861B8" w:rsidP="00067190">
            <w:pPr>
              <w:spacing w:line="276" w:lineRule="auto"/>
            </w:pPr>
          </w:p>
        </w:tc>
        <w:tc>
          <w:tcPr>
            <w:tcW w:w="5328" w:type="dxa"/>
          </w:tcPr>
          <w:p w14:paraId="72B92B5D"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40A8C428"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F77DE97" w14:textId="77777777"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14:paraId="44A31D53"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40A3C26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57A058E" w14:textId="77777777" w:rsidR="008861B8" w:rsidRDefault="00067190" w:rsidP="00067190">
            <w:pPr>
              <w:spacing w:line="276" w:lineRule="auto"/>
            </w:pPr>
            <w:r>
              <w:t>Image scale for frequency feature generation</w:t>
            </w:r>
          </w:p>
        </w:tc>
        <w:tc>
          <w:tcPr>
            <w:tcW w:w="5328" w:type="dxa"/>
          </w:tcPr>
          <w:p w14:paraId="5533D5F4"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BA7647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5662F00" w14:textId="77777777" w:rsidR="00067190" w:rsidRDefault="00067190" w:rsidP="00067190">
            <w:pPr>
              <w:spacing w:line="276" w:lineRule="auto"/>
            </w:pPr>
            <w:r>
              <w:t xml:space="preserve">Number of </w:t>
            </w:r>
            <w:r w:rsidR="009E58E8">
              <w:t xml:space="preserve">maximum </w:t>
            </w:r>
            <w:r>
              <w:t>Fourier coefficient features</w:t>
            </w:r>
          </w:p>
        </w:tc>
        <w:tc>
          <w:tcPr>
            <w:tcW w:w="5328" w:type="dxa"/>
          </w:tcPr>
          <w:p w14:paraId="1C2612AE" w14:textId="77777777"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14:paraId="1F43C450"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FC61F77" w14:textId="77777777" w:rsidR="00067190" w:rsidRDefault="00067190" w:rsidP="00067190">
            <w:pPr>
              <w:spacing w:line="276" w:lineRule="auto"/>
            </w:pPr>
            <w:r>
              <w:t>Border cut information</w:t>
            </w:r>
          </w:p>
        </w:tc>
        <w:tc>
          <w:tcPr>
            <w:tcW w:w="5328" w:type="dxa"/>
          </w:tcPr>
          <w:p w14:paraId="4EB20A58"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14:paraId="56D0C0F2"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5CEEB96" w14:textId="77777777" w:rsidR="00067190" w:rsidRDefault="00067190" w:rsidP="00067190">
            <w:pPr>
              <w:spacing w:line="276" w:lineRule="auto"/>
            </w:pPr>
          </w:p>
        </w:tc>
        <w:tc>
          <w:tcPr>
            <w:tcW w:w="5328" w:type="dxa"/>
          </w:tcPr>
          <w:p w14:paraId="6E3087A5"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1159DBDD"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86F56F" w14:textId="77777777" w:rsidR="00067190" w:rsidRDefault="00067190" w:rsidP="00067190">
            <w:pPr>
              <w:spacing w:line="276" w:lineRule="auto"/>
            </w:pPr>
            <w:r>
              <w:rPr>
                <w:b w:val="0"/>
                <w:sz w:val="28"/>
                <w:szCs w:val="28"/>
              </w:rPr>
              <w:t>Color histogram features</w:t>
            </w:r>
          </w:p>
        </w:tc>
        <w:tc>
          <w:tcPr>
            <w:tcW w:w="5328" w:type="dxa"/>
          </w:tcPr>
          <w:p w14:paraId="51825DEB"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14:paraId="0A79931F"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F545872" w14:textId="77777777" w:rsidR="00B73674" w:rsidRDefault="00B73674" w:rsidP="0053367C">
            <w:pPr>
              <w:spacing w:line="276" w:lineRule="auto"/>
            </w:pPr>
            <w:r>
              <w:t>Image scale for histogram feature generation</w:t>
            </w:r>
          </w:p>
        </w:tc>
        <w:tc>
          <w:tcPr>
            <w:tcW w:w="5328" w:type="dxa"/>
          </w:tcPr>
          <w:p w14:paraId="21D1D8DE" w14:textId="77777777"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58BBBAE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50DB0E6" w14:textId="77777777" w:rsidR="00067190" w:rsidRDefault="00B73674" w:rsidP="00067190">
            <w:pPr>
              <w:spacing w:line="276" w:lineRule="auto"/>
            </w:pPr>
            <w:r>
              <w:t>Number of histogram bins</w:t>
            </w:r>
          </w:p>
        </w:tc>
        <w:tc>
          <w:tcPr>
            <w:tcW w:w="5328" w:type="dxa"/>
          </w:tcPr>
          <w:p w14:paraId="294860F1"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14:paraId="24438381"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4FE9A25" w14:textId="77777777" w:rsidR="00067190" w:rsidRDefault="00067190" w:rsidP="00E83DAA">
            <w:pPr>
              <w:spacing w:line="276" w:lineRule="auto"/>
            </w:pPr>
          </w:p>
        </w:tc>
        <w:tc>
          <w:tcPr>
            <w:tcW w:w="5328" w:type="dxa"/>
          </w:tcPr>
          <w:p w14:paraId="266C4FF0"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59531651"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D18B31F" w14:textId="77777777" w:rsidR="00067190" w:rsidRDefault="00067190" w:rsidP="00067190">
            <w:pPr>
              <w:spacing w:line="276" w:lineRule="auto"/>
            </w:pPr>
            <w:r>
              <w:rPr>
                <w:b w:val="0"/>
                <w:sz w:val="28"/>
                <w:szCs w:val="28"/>
              </w:rPr>
              <w:t>Segment features</w:t>
            </w:r>
          </w:p>
        </w:tc>
        <w:tc>
          <w:tcPr>
            <w:tcW w:w="5328" w:type="dxa"/>
          </w:tcPr>
          <w:p w14:paraId="479C7C23"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5FC25BD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38C05D4" w14:textId="77777777" w:rsidR="00067190" w:rsidRDefault="00067190" w:rsidP="00E83DAA">
            <w:pPr>
              <w:spacing w:line="276" w:lineRule="auto"/>
            </w:pPr>
            <w:r>
              <w:t>Image scale for histogram feature generation</w:t>
            </w:r>
          </w:p>
        </w:tc>
        <w:tc>
          <w:tcPr>
            <w:tcW w:w="5328" w:type="dxa"/>
          </w:tcPr>
          <w:p w14:paraId="0DC87F25" w14:textId="77777777"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3F045CC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E4A7085" w14:textId="77777777" w:rsidR="00067190" w:rsidRDefault="00067190" w:rsidP="00E83DAA">
            <w:pPr>
              <w:spacing w:line="276" w:lineRule="auto"/>
            </w:pPr>
            <w:r>
              <w:lastRenderedPageBreak/>
              <w:t>Number of initial seed points for region growing approach</w:t>
            </w:r>
          </w:p>
        </w:tc>
        <w:tc>
          <w:tcPr>
            <w:tcW w:w="5328" w:type="dxa"/>
          </w:tcPr>
          <w:p w14:paraId="48CB6C3E"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14:paraId="26E3BBB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2567A7AB" w14:textId="77777777" w:rsidR="00067190" w:rsidRDefault="00067190" w:rsidP="00E83DAA">
            <w:pPr>
              <w:spacing w:line="276" w:lineRule="auto"/>
            </w:pPr>
          </w:p>
        </w:tc>
        <w:tc>
          <w:tcPr>
            <w:tcW w:w="5328" w:type="dxa"/>
          </w:tcPr>
          <w:p w14:paraId="14980425"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79F8F9E9"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A403EA" w14:textId="77777777"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14:paraId="7436EB97"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604A8D0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F985BCD" w14:textId="77777777" w:rsidR="00067190" w:rsidRDefault="00067190" w:rsidP="00E83DAA">
            <w:pPr>
              <w:spacing w:line="276" w:lineRule="auto"/>
            </w:pPr>
            <w:r>
              <w:t>Image scale for histogram feature generation</w:t>
            </w:r>
          </w:p>
        </w:tc>
        <w:tc>
          <w:tcPr>
            <w:tcW w:w="5328" w:type="dxa"/>
          </w:tcPr>
          <w:p w14:paraId="7306A08F" w14:textId="77777777"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435CC752"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71121C8" w14:textId="77777777" w:rsidR="00067190" w:rsidRDefault="00B73674" w:rsidP="00B73674">
            <w:pPr>
              <w:spacing w:line="276" w:lineRule="auto"/>
            </w:pPr>
            <w:r>
              <w:t>Number of principal components (PCs)</w:t>
            </w:r>
          </w:p>
        </w:tc>
        <w:tc>
          <w:tcPr>
            <w:tcW w:w="5328" w:type="dxa"/>
          </w:tcPr>
          <w:p w14:paraId="5749C022" w14:textId="77777777"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14:paraId="5EA657BC"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9576F00" w14:textId="77777777" w:rsidR="00067190" w:rsidRDefault="00067190" w:rsidP="00067190">
            <w:pPr>
              <w:spacing w:line="276" w:lineRule="auto"/>
            </w:pPr>
          </w:p>
        </w:tc>
        <w:tc>
          <w:tcPr>
            <w:tcW w:w="5328" w:type="dxa"/>
          </w:tcPr>
          <w:p w14:paraId="0A4A4784"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44F8EA9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E80BDC3" w14:textId="77777777"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14:paraId="1BFC9BFD"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5228ACAB"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C4C66BE"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14:paraId="3A0E503B" w14:textId="77777777"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 xml:space="preserve">Extracted from </w:t>
            </w:r>
            <w:proofErr w:type="spellStart"/>
            <w:r>
              <w:t>GaBi</w:t>
            </w:r>
            <w:proofErr w:type="spellEnd"/>
            <w:r>
              <w:t xml:space="preserve"> database</w:t>
            </w:r>
          </w:p>
        </w:tc>
      </w:tr>
      <w:tr w:rsidR="00067190" w14:paraId="51AF8A5B"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74EFAA"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14:paraId="0A1B3AE8" w14:textId="77777777"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Extracted from </w:t>
            </w:r>
            <w:proofErr w:type="spellStart"/>
            <w:r>
              <w:t>GaBi</w:t>
            </w:r>
            <w:proofErr w:type="spellEnd"/>
            <w:r>
              <w:t xml:space="preserve"> database</w:t>
            </w:r>
          </w:p>
        </w:tc>
      </w:tr>
    </w:tbl>
    <w:p w14:paraId="565BA81D" w14:textId="77777777"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14:paraId="154D3F53" w14:textId="77777777" w:rsidR="00D725FE" w:rsidRDefault="000951B8" w:rsidP="00D725FE">
      <w:pPr>
        <w:keepNext/>
        <w:jc w:val="center"/>
      </w:pPr>
      <w:r>
        <w:rPr>
          <w:noProof/>
          <w:lang w:val="de-DE" w:eastAsia="de-DE"/>
        </w:rPr>
        <w:drawing>
          <wp:inline distT="0" distB="0" distL="0" distR="0" wp14:anchorId="165B0E79" wp14:editId="3E46FC71">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14:paraId="4F82FE03" w14:textId="77777777" w:rsidR="000951B8" w:rsidRDefault="00D725FE" w:rsidP="00D725FE">
      <w:pPr>
        <w:pStyle w:val="Beschriftung"/>
        <w:jc w:val="center"/>
      </w:pPr>
      <w:bookmarkStart w:id="1031" w:name="_Ref404014613"/>
      <w:bookmarkStart w:id="1032" w:name="_Toc413454265"/>
      <w:r>
        <w:t xml:space="preserve">Figure </w:t>
      </w:r>
      <w:r w:rsidR="005C22C8">
        <w:fldChar w:fldCharType="begin"/>
      </w:r>
      <w:r w:rsidR="005C22C8">
        <w:instrText xml:space="preserve"> SEQ Figure \* ARABIC </w:instrText>
      </w:r>
      <w:r w:rsidR="005C22C8">
        <w:fldChar w:fldCharType="separate"/>
      </w:r>
      <w:r w:rsidR="00933F6A">
        <w:rPr>
          <w:noProof/>
        </w:rPr>
        <w:t>56</w:t>
      </w:r>
      <w:r w:rsidR="005C22C8">
        <w:rPr>
          <w:noProof/>
        </w:rPr>
        <w:fldChar w:fldCharType="end"/>
      </w:r>
      <w:bookmarkEnd w:id="1031"/>
      <w:r>
        <w:t>: Component border definition</w:t>
      </w:r>
      <w:bookmarkEnd w:id="1032"/>
    </w:p>
    <w:p w14:paraId="6F578F08" w14:textId="77777777" w:rsidR="00433BBE" w:rsidRDefault="006B7EBC" w:rsidP="00B5593D">
      <w:r>
        <w:t xml:space="preserve">A section of the </w:t>
      </w:r>
      <w:r w:rsidR="001C16BC">
        <w:t xml:space="preserve">component </w:t>
      </w:r>
      <w:r>
        <w:t xml:space="preserve">database </w:t>
      </w:r>
      <w:r w:rsidR="00BD6497">
        <w:t xml:space="preserve">images </w:t>
      </w:r>
      <w:proofErr w:type="gramStart"/>
      <w:r>
        <w:t>is</w:t>
      </w:r>
      <w:proofErr w:type="gramEnd"/>
      <w:r>
        <w:t xml:space="preserve">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14:paraId="0D170CDC" w14:textId="77777777" w:rsidR="006B7EBC" w:rsidRDefault="006B7EBC" w:rsidP="00804054">
      <w:pPr>
        <w:jc w:val="center"/>
      </w:pPr>
      <w:r>
        <w:rPr>
          <w:noProof/>
          <w:lang w:val="de-DE" w:eastAsia="de-DE"/>
        </w:rPr>
        <w:drawing>
          <wp:inline distT="0" distB="0" distL="0" distR="0" wp14:anchorId="444F55A4" wp14:editId="32953F35">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14:paraId="48551D94" w14:textId="77777777" w:rsidR="006B7EBC" w:rsidRDefault="006B7EBC" w:rsidP="00804054">
      <w:pPr>
        <w:pStyle w:val="Beschriftung"/>
        <w:jc w:val="center"/>
      </w:pPr>
      <w:bookmarkStart w:id="1033" w:name="_Ref401974072"/>
      <w:bookmarkStart w:id="1034" w:name="_Ref401974060"/>
      <w:bookmarkStart w:id="1035" w:name="_Toc413454266"/>
      <w:r>
        <w:t xml:space="preserve">Figure </w:t>
      </w:r>
      <w:r w:rsidR="005C22C8">
        <w:fldChar w:fldCharType="begin"/>
      </w:r>
      <w:r w:rsidR="005C22C8">
        <w:instrText xml:space="preserve"> SEQ Figure \* ARABIC </w:instrText>
      </w:r>
      <w:r w:rsidR="005C22C8">
        <w:fldChar w:fldCharType="separate"/>
      </w:r>
      <w:r w:rsidR="00933F6A">
        <w:rPr>
          <w:noProof/>
        </w:rPr>
        <w:t>57</w:t>
      </w:r>
      <w:r w:rsidR="005C22C8">
        <w:rPr>
          <w:noProof/>
        </w:rPr>
        <w:fldChar w:fldCharType="end"/>
      </w:r>
      <w:bookmarkEnd w:id="1033"/>
      <w:r>
        <w:t>: Database section</w:t>
      </w:r>
      <w:bookmarkEnd w:id="1034"/>
      <w:bookmarkEnd w:id="1035"/>
    </w:p>
    <w:p w14:paraId="045C7F73" w14:textId="77777777"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w:t>
      </w:r>
      <w:proofErr w:type="gramStart"/>
      <w:r>
        <w:t xml:space="preserve">component which contains the full aggregated </w:t>
      </w:r>
      <w:r w:rsidR="009901AB">
        <w:t>data</w:t>
      </w:r>
      <w:r>
        <w:t xml:space="preserve"> and the composition model</w:t>
      </w:r>
      <w:proofErr w:type="gramEnd"/>
      <w:r>
        <w:t xml:space="preserve"> come</w:t>
      </w:r>
      <w:r w:rsidR="009901AB">
        <w:t>s</w:t>
      </w:r>
      <w:r>
        <w:t xml:space="preserve"> from the </w:t>
      </w:r>
      <w:proofErr w:type="spellStart"/>
      <w:r>
        <w:t>GaBi</w:t>
      </w:r>
      <w:proofErr w:type="spellEnd"/>
      <w:r>
        <w:t xml:space="preserve"> Extension database XI: Electronics from PE INTERNATIONAL. The verification of the component names is base</w:t>
      </w:r>
      <w:r w:rsidR="00BC7532">
        <w:t xml:space="preserve">d on the </w:t>
      </w:r>
      <w:proofErr w:type="spellStart"/>
      <w:r w:rsidR="00BC7532">
        <w:t>Octopart</w:t>
      </w:r>
      <w:proofErr w:type="spellEnd"/>
      <w:r w:rsidR="00BC7532">
        <w:t xml:space="preserve">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14:paraId="6B921998" w14:textId="77777777" w:rsidR="00B56C8A" w:rsidRDefault="006B4FFA" w:rsidP="00735ED3">
      <w:pPr>
        <w:pStyle w:val="berschrift3"/>
        <w:numPr>
          <w:ilvl w:val="2"/>
          <w:numId w:val="1"/>
        </w:numPr>
      </w:pPr>
      <w:bookmarkStart w:id="1036" w:name="_Ref412980631"/>
      <w:bookmarkStart w:id="1037" w:name="_Toc413454169"/>
      <w:r>
        <w:t>Image acquisition</w:t>
      </w:r>
      <w:bookmarkEnd w:id="1036"/>
      <w:bookmarkEnd w:id="1037"/>
    </w:p>
    <w:p w14:paraId="5EECCC9C" w14:textId="77777777"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End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14:paraId="3D726832" w14:textId="77777777" w:rsidR="00121A72" w:rsidRDefault="00121A72" w:rsidP="00804054">
      <w:pPr>
        <w:jc w:val="center"/>
      </w:pPr>
      <w:r>
        <w:rPr>
          <w:noProof/>
          <w:lang w:val="de-DE" w:eastAsia="de-DE"/>
        </w:rPr>
        <w:drawing>
          <wp:inline distT="0" distB="0" distL="0" distR="0" wp14:anchorId="22A6AACC" wp14:editId="6EF32614">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14:paraId="691412BD" w14:textId="77777777" w:rsidR="00121A72" w:rsidRDefault="00121A72" w:rsidP="00804054">
      <w:pPr>
        <w:pStyle w:val="Beschriftung"/>
        <w:jc w:val="center"/>
      </w:pPr>
      <w:bookmarkStart w:id="1038" w:name="_Ref401975026"/>
      <w:bookmarkStart w:id="1039" w:name="_Toc413454267"/>
      <w:r>
        <w:t xml:space="preserve">Figure </w:t>
      </w:r>
      <w:r w:rsidR="005C22C8">
        <w:fldChar w:fldCharType="begin"/>
      </w:r>
      <w:r w:rsidR="005C22C8">
        <w:instrText xml:space="preserve"> SEQ Figure \* ARABIC </w:instrText>
      </w:r>
      <w:r w:rsidR="005C22C8">
        <w:fldChar w:fldCharType="separate"/>
      </w:r>
      <w:r w:rsidR="00933F6A">
        <w:rPr>
          <w:noProof/>
        </w:rPr>
        <w:t>58</w:t>
      </w:r>
      <w:r w:rsidR="005C22C8">
        <w:rPr>
          <w:noProof/>
        </w:rPr>
        <w:fldChar w:fldCharType="end"/>
      </w:r>
      <w:bookmarkEnd w:id="1038"/>
      <w:r>
        <w:t xml:space="preserve">: Image </w:t>
      </w:r>
      <w:r w:rsidR="001C16BC">
        <w:t>acquisition</w:t>
      </w:r>
      <w:r>
        <w:t xml:space="preserve"> system</w:t>
      </w:r>
      <w:bookmarkEnd w:id="1039"/>
    </w:p>
    <w:p w14:paraId="421FCEED" w14:textId="77777777"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14:paraId="59523403" w14:textId="77777777" w:rsidR="001C169B" w:rsidRDefault="001C169B" w:rsidP="00233110"/>
    <w:p w14:paraId="41A22FBB" w14:textId="77777777" w:rsidR="00233110" w:rsidRDefault="00233110" w:rsidP="00735ED3">
      <w:pPr>
        <w:pStyle w:val="berschrift3"/>
        <w:numPr>
          <w:ilvl w:val="2"/>
          <w:numId w:val="1"/>
        </w:numPr>
      </w:pPr>
      <w:bookmarkStart w:id="1040" w:name="_Toc413454170"/>
      <w:r>
        <w:lastRenderedPageBreak/>
        <w:t>Dataset composition</w:t>
      </w:r>
      <w:bookmarkEnd w:id="1040"/>
    </w:p>
    <w:p w14:paraId="060DEE35" w14:textId="77777777"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14:paraId="5F780F7D" w14:textId="77777777" w:rsidR="006E62EE" w:rsidRDefault="006E62EE" w:rsidP="006E62EE">
      <w:pPr>
        <w:pStyle w:val="Beschriftung"/>
        <w:keepNext/>
      </w:pPr>
      <w:bookmarkStart w:id="1041" w:name="_Ref404016318"/>
      <w:bookmarkStart w:id="1042" w:name="_Toc413454296"/>
      <w:r>
        <w:t xml:space="preserve">Table </w:t>
      </w:r>
      <w:r w:rsidR="005C22C8">
        <w:fldChar w:fldCharType="begin"/>
      </w:r>
      <w:r w:rsidR="005C22C8">
        <w:instrText xml:space="preserve"> SEQ Table \* ARABIC </w:instrText>
      </w:r>
      <w:r w:rsidR="005C22C8">
        <w:fldChar w:fldCharType="separate"/>
      </w:r>
      <w:r w:rsidR="00933F6A">
        <w:rPr>
          <w:noProof/>
        </w:rPr>
        <w:t>7</w:t>
      </w:r>
      <w:r w:rsidR="005C22C8">
        <w:rPr>
          <w:noProof/>
        </w:rPr>
        <w:fldChar w:fldCharType="end"/>
      </w:r>
      <w:bookmarkEnd w:id="1041"/>
      <w:r>
        <w:t>: D</w:t>
      </w:r>
      <w:r w:rsidRPr="00850EEA">
        <w:t>ataset composition</w:t>
      </w:r>
      <w:bookmarkEnd w:id="1042"/>
    </w:p>
    <w:tbl>
      <w:tblPr>
        <w:tblStyle w:val="MittleresRaster3-Akzent1"/>
        <w:tblW w:w="5000" w:type="pct"/>
        <w:tblLook w:val="04A0" w:firstRow="1" w:lastRow="0" w:firstColumn="1" w:lastColumn="0" w:noHBand="0" w:noVBand="1"/>
      </w:tblPr>
      <w:tblGrid>
        <w:gridCol w:w="2088"/>
        <w:gridCol w:w="1800"/>
        <w:gridCol w:w="1800"/>
        <w:gridCol w:w="2097"/>
        <w:gridCol w:w="1791"/>
      </w:tblGrid>
      <w:tr w:rsidR="00D74ED0" w14:paraId="39D0D11F" w14:textId="77777777"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BF71D02" w14:textId="77777777" w:rsidR="00D74ED0" w:rsidRPr="000225B9" w:rsidRDefault="00D74ED0" w:rsidP="000225B9">
            <w:pPr>
              <w:spacing w:line="240" w:lineRule="auto"/>
              <w:jc w:val="center"/>
            </w:pPr>
          </w:p>
        </w:tc>
        <w:tc>
          <w:tcPr>
            <w:tcW w:w="940" w:type="pct"/>
          </w:tcPr>
          <w:p w14:paraId="72208D19"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14:paraId="65D1DAD6"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14:paraId="3EC52D2B"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14:paraId="2D6293E7"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14:paraId="5842ACF3"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AF361B0" w14:textId="77777777" w:rsidR="00D74ED0" w:rsidRPr="005A3CE2" w:rsidRDefault="00D74ED0" w:rsidP="005A3CE2">
            <w:pPr>
              <w:spacing w:line="276" w:lineRule="auto"/>
              <w:jc w:val="center"/>
              <w:rPr>
                <w:b w:val="0"/>
              </w:rPr>
            </w:pPr>
            <w:r w:rsidRPr="005A3CE2">
              <w:rPr>
                <w:b w:val="0"/>
              </w:rPr>
              <w:t>Tantalum capacitor</w:t>
            </w:r>
          </w:p>
        </w:tc>
        <w:tc>
          <w:tcPr>
            <w:tcW w:w="940" w:type="pct"/>
          </w:tcPr>
          <w:p w14:paraId="05F76519"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14:paraId="7EEE207B"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14:paraId="10611BED"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14:paraId="787915B5"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14:paraId="23C386EF"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0F1CB35"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14:paraId="270D7D6F"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14:paraId="4B91C23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14:paraId="31D5CA32"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14:paraId="71BABBCC"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14:paraId="116C7A7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F1C4230" w14:textId="77777777" w:rsidR="00D74ED0" w:rsidRPr="005A3CE2" w:rsidRDefault="00D74ED0" w:rsidP="005A3CE2">
            <w:pPr>
              <w:spacing w:line="276" w:lineRule="auto"/>
              <w:jc w:val="center"/>
              <w:rPr>
                <w:b w:val="0"/>
              </w:rPr>
            </w:pPr>
            <w:r w:rsidRPr="005A3CE2">
              <w:rPr>
                <w:b w:val="0"/>
              </w:rPr>
              <w:t>QFP100</w:t>
            </w:r>
          </w:p>
        </w:tc>
        <w:tc>
          <w:tcPr>
            <w:tcW w:w="940" w:type="pct"/>
          </w:tcPr>
          <w:p w14:paraId="1A23EA3B"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14:paraId="6EDD9526"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14:paraId="45AFCA17"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14:paraId="03E8B4CB"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14:paraId="622B56BD"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9A2A283"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14:paraId="3F41446C"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5EAABFD"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56D4F10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4230B8B9"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6B4ED28F"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3AB8014"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14:paraId="555D5CED"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14:paraId="79C2CBE2"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14:paraId="41148A7F"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14:paraId="4C120B7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14:paraId="0667EA78"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49F09B3B" w14:textId="77777777" w:rsidR="00D74ED0" w:rsidRPr="005A3CE2" w:rsidRDefault="00D74ED0" w:rsidP="005A3CE2">
            <w:pPr>
              <w:spacing w:line="276" w:lineRule="auto"/>
              <w:jc w:val="center"/>
              <w:rPr>
                <w:b w:val="0"/>
              </w:rPr>
            </w:pPr>
            <w:r w:rsidRPr="005A3CE2">
              <w:rPr>
                <w:b w:val="0"/>
              </w:rPr>
              <w:t>DIP14</w:t>
            </w:r>
          </w:p>
        </w:tc>
        <w:tc>
          <w:tcPr>
            <w:tcW w:w="940" w:type="pct"/>
          </w:tcPr>
          <w:p w14:paraId="2E7FF3D6" w14:textId="77777777"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14:paraId="7DBA2491"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14:paraId="6919C7FC"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14:paraId="1D19EB63"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14:paraId="02B9CF7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5B9AA53B" w14:textId="77777777" w:rsidR="00D74ED0" w:rsidRPr="005A3CE2" w:rsidRDefault="00D74ED0" w:rsidP="005A3CE2">
            <w:pPr>
              <w:spacing w:line="276" w:lineRule="auto"/>
              <w:jc w:val="center"/>
              <w:rPr>
                <w:b w:val="0"/>
              </w:rPr>
            </w:pPr>
            <w:r w:rsidRPr="005A3CE2">
              <w:rPr>
                <w:b w:val="0"/>
              </w:rPr>
              <w:t>DIP16</w:t>
            </w:r>
          </w:p>
        </w:tc>
        <w:tc>
          <w:tcPr>
            <w:tcW w:w="940" w:type="pct"/>
          </w:tcPr>
          <w:p w14:paraId="56C1A5A5"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14:paraId="5DFC834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14:paraId="3B4540EA"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14:paraId="6AD83017"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14:paraId="7B321F1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D585A9A"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14:paraId="31988809"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3A793B1"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0ED9BFA6"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529A0EA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18419E4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CDEEB07" w14:textId="77777777" w:rsidR="00D74ED0" w:rsidRPr="005A3CE2" w:rsidRDefault="00D74ED0" w:rsidP="005A3CE2">
            <w:pPr>
              <w:spacing w:line="276" w:lineRule="auto"/>
              <w:jc w:val="center"/>
              <w:rPr>
                <w:b w:val="0"/>
              </w:rPr>
            </w:pPr>
            <w:r w:rsidRPr="005A3CE2">
              <w:rPr>
                <w:b w:val="0"/>
              </w:rPr>
              <w:t>SOIC-8</w:t>
            </w:r>
          </w:p>
        </w:tc>
        <w:tc>
          <w:tcPr>
            <w:tcW w:w="940" w:type="pct"/>
          </w:tcPr>
          <w:p w14:paraId="1EEB3E31"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14:paraId="41BD9EB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14:paraId="227DAB51"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14:paraId="4A22130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14:paraId="6AED6571"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86211B7" w14:textId="77777777" w:rsidR="00D74ED0" w:rsidRPr="005A3CE2" w:rsidRDefault="00D74ED0" w:rsidP="005A3CE2">
            <w:pPr>
              <w:spacing w:line="276" w:lineRule="auto"/>
              <w:jc w:val="center"/>
              <w:rPr>
                <w:b w:val="0"/>
              </w:rPr>
            </w:pPr>
            <w:r w:rsidRPr="005A3CE2">
              <w:rPr>
                <w:b w:val="0"/>
              </w:rPr>
              <w:t>Ceramic capacitor 1210</w:t>
            </w:r>
          </w:p>
        </w:tc>
        <w:tc>
          <w:tcPr>
            <w:tcW w:w="940" w:type="pct"/>
          </w:tcPr>
          <w:p w14:paraId="554E5FFD"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14:paraId="3AC543D4"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14:paraId="3CC7EA77"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14:paraId="5C7AB7E3"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14:paraId="42C48DAB"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059820F" w14:textId="77777777" w:rsidR="00D74ED0" w:rsidRPr="005A3CE2" w:rsidRDefault="00D74ED0" w:rsidP="005A3CE2">
            <w:pPr>
              <w:spacing w:line="276" w:lineRule="auto"/>
              <w:jc w:val="center"/>
              <w:rPr>
                <w:b w:val="0"/>
              </w:rPr>
            </w:pPr>
            <w:r w:rsidRPr="005A3CE2">
              <w:rPr>
                <w:b w:val="0"/>
              </w:rPr>
              <w:t>SOT223-3</w:t>
            </w:r>
          </w:p>
        </w:tc>
        <w:tc>
          <w:tcPr>
            <w:tcW w:w="940" w:type="pct"/>
          </w:tcPr>
          <w:p w14:paraId="74DF4367"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14:paraId="3429AAF9"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14:paraId="3D90E34E"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14:paraId="7A6D00CC"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14:paraId="24D60B64"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97BA0D5" w14:textId="77777777"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14:paraId="66D5B855" w14:textId="77777777"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14:paraId="300D947C"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14:paraId="14061957"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14:paraId="4906CC3D"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14:paraId="7B0D3420"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27FBCE4" w14:textId="77777777" w:rsidR="00D74ED0" w:rsidRPr="005A3CE2" w:rsidRDefault="00D74ED0" w:rsidP="005A3CE2">
            <w:pPr>
              <w:jc w:val="center"/>
              <w:rPr>
                <w:b w:val="0"/>
              </w:rPr>
            </w:pPr>
            <w:r>
              <w:rPr>
                <w:b w:val="0"/>
              </w:rPr>
              <w:t>TO263</w:t>
            </w:r>
          </w:p>
        </w:tc>
        <w:tc>
          <w:tcPr>
            <w:tcW w:w="940" w:type="pct"/>
          </w:tcPr>
          <w:p w14:paraId="397E4E32"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14:paraId="3D8AA61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14:paraId="0B117BBF"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14:paraId="38C5104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14:paraId="738F1023" w14:textId="77777777" w:rsidTr="00157E1A">
        <w:tc>
          <w:tcPr>
            <w:cnfStyle w:val="001000000000" w:firstRow="0" w:lastRow="0" w:firstColumn="1" w:lastColumn="0" w:oddVBand="0" w:evenVBand="0" w:oddHBand="0" w:evenHBand="0" w:firstRowFirstColumn="0" w:firstRowLastColumn="0" w:lastRowFirstColumn="0" w:lastRowLastColumn="0"/>
            <w:tcW w:w="1090" w:type="pct"/>
          </w:tcPr>
          <w:p w14:paraId="44959767" w14:textId="77777777" w:rsidR="00B31185" w:rsidRDefault="00B31185" w:rsidP="00157E1A">
            <w:pPr>
              <w:jc w:val="center"/>
              <w:rPr>
                <w:b w:val="0"/>
              </w:rPr>
            </w:pPr>
            <w:r>
              <w:rPr>
                <w:b w:val="0"/>
              </w:rPr>
              <w:t>Quartz HC-49/S</w:t>
            </w:r>
          </w:p>
        </w:tc>
        <w:tc>
          <w:tcPr>
            <w:tcW w:w="940" w:type="pct"/>
          </w:tcPr>
          <w:p w14:paraId="39DE13EC" w14:textId="77777777"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14:paraId="17AF25D8"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14:paraId="354B9288"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14:paraId="2F4134B0"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14:paraId="2530B83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526B0480" w14:textId="77777777" w:rsidR="00D74ED0" w:rsidRDefault="00B31185" w:rsidP="005A3CE2">
            <w:pPr>
              <w:jc w:val="center"/>
              <w:rPr>
                <w:b w:val="0"/>
              </w:rPr>
            </w:pPr>
            <w:r>
              <w:rPr>
                <w:b w:val="0"/>
              </w:rPr>
              <w:t>PCI connector</w:t>
            </w:r>
          </w:p>
        </w:tc>
        <w:tc>
          <w:tcPr>
            <w:tcW w:w="940" w:type="pct"/>
          </w:tcPr>
          <w:p w14:paraId="6E989104"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14:paraId="6E004395"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14:paraId="1B2D9228"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14:paraId="3E4CD914"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14:paraId="59182205" w14:textId="77777777" w:rsidR="000225B9" w:rsidRDefault="000225B9" w:rsidP="00233110"/>
    <w:p w14:paraId="0DDE0651" w14:textId="77777777"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14:paraId="19A50581" w14:textId="77777777" w:rsidR="00023FB3" w:rsidRDefault="00023FB3" w:rsidP="00023FB3">
      <w:pPr>
        <w:keepNext/>
        <w:jc w:val="center"/>
      </w:pPr>
      <w:r>
        <w:rPr>
          <w:noProof/>
          <w:lang w:val="de-DE" w:eastAsia="de-DE"/>
        </w:rPr>
        <w:drawing>
          <wp:inline distT="0" distB="0" distL="0" distR="0" wp14:anchorId="0108C288" wp14:editId="481B9939">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14:paraId="6AD0E28E" w14:textId="77777777" w:rsidR="00023FB3" w:rsidRPr="00233110" w:rsidRDefault="00023FB3" w:rsidP="00023FB3">
      <w:pPr>
        <w:pStyle w:val="Beschriftung"/>
        <w:jc w:val="center"/>
      </w:pPr>
      <w:bookmarkStart w:id="1043" w:name="_Ref411783056"/>
      <w:bookmarkStart w:id="1044" w:name="_Toc413454268"/>
      <w:r>
        <w:t xml:space="preserve">Figure </w:t>
      </w:r>
      <w:r w:rsidR="005C22C8">
        <w:fldChar w:fldCharType="begin"/>
      </w:r>
      <w:r w:rsidR="005C22C8">
        <w:instrText xml:space="preserve"> SEQ Figure \* ARABIC </w:instrText>
      </w:r>
      <w:r w:rsidR="005C22C8">
        <w:fldChar w:fldCharType="separate"/>
      </w:r>
      <w:r w:rsidR="00933F6A">
        <w:rPr>
          <w:noProof/>
        </w:rPr>
        <w:t>59</w:t>
      </w:r>
      <w:r w:rsidR="005C22C8">
        <w:rPr>
          <w:noProof/>
        </w:rPr>
        <w:fldChar w:fldCharType="end"/>
      </w:r>
      <w:bookmarkEnd w:id="1043"/>
      <w:r>
        <w:t>: Component dataset splitting</w:t>
      </w:r>
      <w:bookmarkEnd w:id="1044"/>
    </w:p>
    <w:p w14:paraId="6A90405E" w14:textId="77777777"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14:paraId="3B024DCF" w14:textId="77777777" w:rsidR="005A4115" w:rsidRDefault="00260677" w:rsidP="00735ED3">
      <w:pPr>
        <w:pStyle w:val="berschrift2"/>
        <w:numPr>
          <w:ilvl w:val="1"/>
          <w:numId w:val="1"/>
        </w:numPr>
      </w:pPr>
      <w:r>
        <w:t xml:space="preserve"> </w:t>
      </w:r>
      <w:bookmarkStart w:id="1045" w:name="_Toc413454171"/>
      <w:r w:rsidR="005A4115">
        <w:t>PCB surface detection results</w:t>
      </w:r>
      <w:bookmarkEnd w:id="1045"/>
    </w:p>
    <w:p w14:paraId="626FDB1C" w14:textId="77777777"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non-surface image was determined manually and could not be </w:t>
      </w:r>
      <w:r w:rsidR="00355D93">
        <w:lastRenderedPageBreak/>
        <w:t xml:space="preserve">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14:paraId="7835A400" w14:textId="77777777" w:rsidR="00AD145F" w:rsidRDefault="00AD145F" w:rsidP="00AD145F">
      <w:pPr>
        <w:pStyle w:val="Beschriftung"/>
        <w:keepNext/>
      </w:pPr>
      <w:bookmarkStart w:id="1046" w:name="_Ref409969590"/>
      <w:bookmarkStart w:id="1047" w:name="_Toc413454297"/>
      <w:r>
        <w:t xml:space="preserve">Table </w:t>
      </w:r>
      <w:r w:rsidR="005C22C8">
        <w:fldChar w:fldCharType="begin"/>
      </w:r>
      <w:r w:rsidR="005C22C8">
        <w:instrText xml:space="preserve"> SEQ Table \* ARABIC </w:instrText>
      </w:r>
      <w:r w:rsidR="005C22C8">
        <w:fldChar w:fldCharType="separate"/>
      </w:r>
      <w:r w:rsidR="00933F6A">
        <w:rPr>
          <w:noProof/>
        </w:rPr>
        <w:t>8</w:t>
      </w:r>
      <w:r w:rsidR="005C22C8">
        <w:rPr>
          <w:noProof/>
        </w:rPr>
        <w:fldChar w:fldCharType="end"/>
      </w:r>
      <w:bookmarkEnd w:id="1046"/>
      <w:r>
        <w:t xml:space="preserve">: </w:t>
      </w:r>
      <w:r w:rsidRPr="00B956BA">
        <w:t>Confusion matrix of the predicted PCB surface training data</w:t>
      </w:r>
      <w:bookmarkEnd w:id="1047"/>
    </w:p>
    <w:tbl>
      <w:tblPr>
        <w:tblStyle w:val="MittleresRaster3-Akzent1"/>
        <w:tblW w:w="0" w:type="auto"/>
        <w:tblLook w:val="04A0" w:firstRow="1" w:lastRow="0" w:firstColumn="1" w:lastColumn="0" w:noHBand="0" w:noVBand="1"/>
      </w:tblPr>
      <w:tblGrid>
        <w:gridCol w:w="3708"/>
        <w:gridCol w:w="2700"/>
        <w:gridCol w:w="3168"/>
      </w:tblGrid>
      <w:tr w:rsidR="00355D93" w14:paraId="7747D93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3CE1843E" w14:textId="77777777" w:rsidR="00355D93" w:rsidRDefault="00355D93" w:rsidP="00355D93">
            <w:pPr>
              <w:jc w:val="center"/>
            </w:pPr>
          </w:p>
        </w:tc>
        <w:tc>
          <w:tcPr>
            <w:tcW w:w="2700" w:type="dxa"/>
          </w:tcPr>
          <w:p w14:paraId="329B1C4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397F2BC"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14:paraId="654C015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1A64A7F7" w14:textId="77777777" w:rsidR="00355D93" w:rsidRDefault="006C272F" w:rsidP="00355D93">
            <w:pPr>
              <w:jc w:val="center"/>
            </w:pPr>
            <w:r>
              <w:t>Train</w:t>
            </w:r>
            <w:r w:rsidR="00355D93">
              <w:t xml:space="preserve"> outcome: surface image</w:t>
            </w:r>
          </w:p>
        </w:tc>
        <w:tc>
          <w:tcPr>
            <w:tcW w:w="2700" w:type="dxa"/>
          </w:tcPr>
          <w:p w14:paraId="228C5CD0" w14:textId="77777777"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14:paraId="7DD1663C" w14:textId="77777777"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14:paraId="4252F481"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2FDD001D" w14:textId="77777777" w:rsidR="00355D93" w:rsidRDefault="006C272F" w:rsidP="00355D93">
            <w:pPr>
              <w:jc w:val="center"/>
            </w:pPr>
            <w:r>
              <w:t>Train</w:t>
            </w:r>
            <w:r w:rsidR="00355D93">
              <w:t xml:space="preserve"> outcome: non- surface image</w:t>
            </w:r>
          </w:p>
        </w:tc>
        <w:tc>
          <w:tcPr>
            <w:tcW w:w="2700" w:type="dxa"/>
          </w:tcPr>
          <w:p w14:paraId="4C5A1C45" w14:textId="77777777"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14:paraId="37FB64B3" w14:textId="77777777"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14:paraId="037ACBAA" w14:textId="77777777" w:rsidR="00355D93" w:rsidRDefault="00355D93" w:rsidP="00E56438"/>
    <w:p w14:paraId="18E3E139" w14:textId="77777777" w:rsidR="00AD145F" w:rsidRDefault="00AD145F" w:rsidP="00AD145F">
      <w:pPr>
        <w:pStyle w:val="Beschriftung"/>
        <w:keepNext/>
      </w:pPr>
      <w:bookmarkStart w:id="1048" w:name="_Ref409969592"/>
      <w:bookmarkStart w:id="1049" w:name="_Toc413454298"/>
      <w:r>
        <w:t xml:space="preserve">Table </w:t>
      </w:r>
      <w:r w:rsidR="005C22C8">
        <w:fldChar w:fldCharType="begin"/>
      </w:r>
      <w:r w:rsidR="005C22C8">
        <w:instrText xml:space="preserve"> SEQ Table \* ARABIC </w:instrText>
      </w:r>
      <w:r w:rsidR="005C22C8">
        <w:fldChar w:fldCharType="separate"/>
      </w:r>
      <w:r w:rsidR="00933F6A">
        <w:rPr>
          <w:noProof/>
        </w:rPr>
        <w:t>9</w:t>
      </w:r>
      <w:r w:rsidR="005C22C8">
        <w:rPr>
          <w:noProof/>
        </w:rPr>
        <w:fldChar w:fldCharType="end"/>
      </w:r>
      <w:bookmarkEnd w:id="1048"/>
      <w:r>
        <w:t xml:space="preserve">: </w:t>
      </w:r>
      <w:r w:rsidRPr="00D92F9A">
        <w:t>Confusion matrix of the predicted PCB surface test data</w:t>
      </w:r>
      <w:bookmarkEnd w:id="1049"/>
    </w:p>
    <w:tbl>
      <w:tblPr>
        <w:tblStyle w:val="MittleresRaster3-Akzent1"/>
        <w:tblW w:w="0" w:type="auto"/>
        <w:tblLook w:val="04A0" w:firstRow="1" w:lastRow="0" w:firstColumn="1" w:lastColumn="0" w:noHBand="0" w:noVBand="1"/>
      </w:tblPr>
      <w:tblGrid>
        <w:gridCol w:w="3708"/>
        <w:gridCol w:w="2700"/>
        <w:gridCol w:w="3168"/>
      </w:tblGrid>
      <w:tr w:rsidR="00022493" w14:paraId="1D9E642F"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943FE7A" w14:textId="77777777" w:rsidR="00022493" w:rsidRDefault="00022493" w:rsidP="00ED3FC5">
            <w:pPr>
              <w:jc w:val="center"/>
            </w:pPr>
          </w:p>
        </w:tc>
        <w:tc>
          <w:tcPr>
            <w:tcW w:w="2700" w:type="dxa"/>
          </w:tcPr>
          <w:p w14:paraId="4086860E"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3D1AB1F"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14:paraId="5D0587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60762116" w14:textId="77777777" w:rsidR="00022493" w:rsidRDefault="00022493" w:rsidP="00ED3FC5">
            <w:pPr>
              <w:jc w:val="center"/>
            </w:pPr>
            <w:r>
              <w:t>Test outcome: surface image</w:t>
            </w:r>
          </w:p>
        </w:tc>
        <w:tc>
          <w:tcPr>
            <w:tcW w:w="2700" w:type="dxa"/>
          </w:tcPr>
          <w:p w14:paraId="2EE023CF" w14:textId="77777777"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14:paraId="67CA755E" w14:textId="77777777"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14:paraId="70BA410D"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38336466" w14:textId="77777777" w:rsidR="00022493" w:rsidRDefault="00022493" w:rsidP="00ED3FC5">
            <w:pPr>
              <w:jc w:val="center"/>
            </w:pPr>
            <w:r>
              <w:t>Test outcome: non- surface image</w:t>
            </w:r>
          </w:p>
        </w:tc>
        <w:tc>
          <w:tcPr>
            <w:tcW w:w="2700" w:type="dxa"/>
          </w:tcPr>
          <w:p w14:paraId="269F6164" w14:textId="77777777"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14:paraId="4B6805FB" w14:textId="77777777"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14:paraId="345E8BE1" w14:textId="77777777"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14:paraId="0BBDF9D7" w14:textId="77777777" w:rsidTr="00ED3FC5">
        <w:tc>
          <w:tcPr>
            <w:tcW w:w="4788" w:type="dxa"/>
          </w:tcPr>
          <w:p w14:paraId="2A290FD4" w14:textId="77777777" w:rsidR="00E56438" w:rsidRDefault="00E56438" w:rsidP="00ED3FC5">
            <w:pPr>
              <w:keepNext/>
            </w:pPr>
            <w:r>
              <w:rPr>
                <w:rFonts w:eastAsiaTheme="minorEastAsia"/>
                <w:noProof/>
                <w:lang w:val="de-DE" w:eastAsia="de-DE"/>
              </w:rPr>
              <w:drawing>
                <wp:inline distT="0" distB="0" distL="0" distR="0" wp14:anchorId="65D1F3ED" wp14:editId="4287B6B2">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14:paraId="045110BC" w14:textId="77777777" w:rsidR="00E56438" w:rsidRDefault="00E56438" w:rsidP="00ED3FC5">
            <w:pPr>
              <w:pStyle w:val="Beschriftung"/>
              <w:jc w:val="center"/>
              <w:rPr>
                <w:rFonts w:eastAsiaTheme="minorEastAsia"/>
              </w:rPr>
            </w:pPr>
            <w:bookmarkStart w:id="1050" w:name="_Ref405907312"/>
            <w:bookmarkStart w:id="1051" w:name="_Toc413454269"/>
            <w:r>
              <w:t xml:space="preserve">Figure </w:t>
            </w:r>
            <w:r w:rsidR="005C22C8">
              <w:fldChar w:fldCharType="begin"/>
            </w:r>
            <w:r w:rsidR="005C22C8">
              <w:instrText xml:space="preserve"> SEQ Figure \* ARABIC </w:instrText>
            </w:r>
            <w:r w:rsidR="005C22C8">
              <w:fldChar w:fldCharType="separate"/>
            </w:r>
            <w:r w:rsidR="00933F6A">
              <w:rPr>
                <w:noProof/>
              </w:rPr>
              <w:t>60</w:t>
            </w:r>
            <w:r w:rsidR="005C22C8">
              <w:rPr>
                <w:noProof/>
              </w:rPr>
              <w:fldChar w:fldCharType="end"/>
            </w:r>
            <w:bookmarkEnd w:id="1050"/>
            <w:r>
              <w:t>: original PCB image</w:t>
            </w:r>
            <w:bookmarkEnd w:id="1051"/>
          </w:p>
        </w:tc>
        <w:tc>
          <w:tcPr>
            <w:tcW w:w="4788" w:type="dxa"/>
          </w:tcPr>
          <w:p w14:paraId="34FBB22C" w14:textId="77777777" w:rsidR="00E56438" w:rsidRDefault="00E56438" w:rsidP="00ED3FC5">
            <w:pPr>
              <w:keepNext/>
            </w:pPr>
            <w:r>
              <w:rPr>
                <w:rFonts w:eastAsiaTheme="minorEastAsia"/>
                <w:noProof/>
                <w:lang w:val="de-DE" w:eastAsia="de-DE"/>
              </w:rPr>
              <w:drawing>
                <wp:inline distT="0" distB="0" distL="0" distR="0" wp14:anchorId="6B789E35" wp14:editId="0D5A4567">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14:paraId="36EF0C77" w14:textId="77777777" w:rsidR="00E56438" w:rsidRDefault="00E56438" w:rsidP="00ED3FC5">
            <w:pPr>
              <w:pStyle w:val="Beschriftung"/>
              <w:rPr>
                <w:rFonts w:eastAsiaTheme="minorEastAsia"/>
              </w:rPr>
            </w:pPr>
            <w:bookmarkStart w:id="1052" w:name="_Ref405907328"/>
            <w:bookmarkStart w:id="1053" w:name="_Toc413454270"/>
            <w:r>
              <w:t xml:space="preserve">Figure </w:t>
            </w:r>
            <w:r w:rsidR="005C22C8">
              <w:fldChar w:fldCharType="begin"/>
            </w:r>
            <w:r w:rsidR="005C22C8">
              <w:instrText xml:space="preserve"> SEQ Figure \* ARABIC </w:instrText>
            </w:r>
            <w:r w:rsidR="005C22C8">
              <w:fldChar w:fldCharType="separate"/>
            </w:r>
            <w:r w:rsidR="00933F6A">
              <w:rPr>
                <w:noProof/>
              </w:rPr>
              <w:t>61</w:t>
            </w:r>
            <w:r w:rsidR="005C22C8">
              <w:rPr>
                <w:noProof/>
              </w:rPr>
              <w:fldChar w:fldCharType="end"/>
            </w:r>
            <w:bookmarkEnd w:id="1052"/>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1053"/>
          </w:p>
        </w:tc>
      </w:tr>
    </w:tbl>
    <w:p w14:paraId="122660F5" w14:textId="77777777" w:rsidR="00E56438" w:rsidRDefault="00E56438" w:rsidP="00E56438">
      <w:pPr>
        <w:ind w:left="360"/>
        <w:rPr>
          <w:rFonts w:eastAsiaTheme="minorEastAsia"/>
        </w:rPr>
      </w:pPr>
    </w:p>
    <w:p w14:paraId="65626527" w14:textId="77777777"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14:paraId="0ACF7452" w14:textId="77777777" w:rsidR="006B4FFA" w:rsidRDefault="00D70720" w:rsidP="00735ED3">
      <w:pPr>
        <w:pStyle w:val="berschrift2"/>
        <w:numPr>
          <w:ilvl w:val="1"/>
          <w:numId w:val="1"/>
        </w:numPr>
      </w:pPr>
      <w:r>
        <w:t xml:space="preserve"> </w:t>
      </w:r>
      <w:bookmarkStart w:id="1054" w:name="_Toc413454172"/>
      <w:r w:rsidR="00FB4314">
        <w:t>Feature selection results</w:t>
      </w:r>
      <w:bookmarkEnd w:id="1054"/>
    </w:p>
    <w:p w14:paraId="53AE1786" w14:textId="77777777"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14:paraId="58C95030" w14:textId="77777777" w:rsidR="00885DF2" w:rsidRDefault="00921401" w:rsidP="00885DF2">
      <w:pPr>
        <w:keepNext/>
        <w:jc w:val="center"/>
      </w:pPr>
      <w:r>
        <w:rPr>
          <w:noProof/>
          <w:lang w:val="de-DE" w:eastAsia="de-DE"/>
        </w:rPr>
        <w:drawing>
          <wp:inline distT="0" distB="0" distL="0" distR="0" wp14:anchorId="5B25347E" wp14:editId="3D5BA8D4">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14:paraId="3E16197B" w14:textId="77777777" w:rsidR="00921401" w:rsidRDefault="00885DF2" w:rsidP="00885DF2">
      <w:pPr>
        <w:pStyle w:val="Beschriftung"/>
        <w:jc w:val="center"/>
      </w:pPr>
      <w:bookmarkStart w:id="1055" w:name="_Toc413454271"/>
      <w:r>
        <w:t xml:space="preserve">Figure </w:t>
      </w:r>
      <w:r w:rsidR="005C22C8">
        <w:fldChar w:fldCharType="begin"/>
      </w:r>
      <w:r w:rsidR="005C22C8">
        <w:instrText xml:space="preserve"> SEQ Figure \* ARABIC </w:instrText>
      </w:r>
      <w:r w:rsidR="005C22C8">
        <w:fldChar w:fldCharType="separate"/>
      </w:r>
      <w:r w:rsidR="00933F6A">
        <w:rPr>
          <w:noProof/>
        </w:rPr>
        <w:t>62</w:t>
      </w:r>
      <w:r w:rsidR="005C22C8">
        <w:rPr>
          <w:noProof/>
        </w:rPr>
        <w:fldChar w:fldCharType="end"/>
      </w:r>
      <w:r>
        <w:t xml:space="preserve">: A comparison of different feature selection </w:t>
      </w:r>
      <w:r w:rsidR="0089527F">
        <w:t>approaches</w:t>
      </w:r>
      <w:bookmarkEnd w:id="1055"/>
    </w:p>
    <w:p w14:paraId="70DC4791" w14:textId="77777777"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w:t>
      </w:r>
      <w:r>
        <w:lastRenderedPageBreak/>
        <w:t xml:space="preserve">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14:paraId="4DB2753E" w14:textId="77777777" w:rsidR="0070154E" w:rsidRPr="0070154E" w:rsidRDefault="00E80423" w:rsidP="00735ED3">
      <w:pPr>
        <w:pStyle w:val="berschrift3"/>
        <w:numPr>
          <w:ilvl w:val="2"/>
          <w:numId w:val="1"/>
        </w:numPr>
      </w:pPr>
      <w:bookmarkStart w:id="1056" w:name="_Toc413454173"/>
      <w:r>
        <w:t>Fourier features</w:t>
      </w:r>
      <w:bookmarkEnd w:id="1056"/>
    </w:p>
    <w:p w14:paraId="5248B732" w14:textId="77777777"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w:t>
      </w:r>
      <w:proofErr w:type="gramStart"/>
      <w:r w:rsidR="00DC078C">
        <w:t>border the intensity becomes brighter caused by the reflective solder joints</w:t>
      </w:r>
      <w:proofErr w:type="gramEnd"/>
      <w:r w:rsidR="00DC078C">
        <w:t xml:space="preserve">.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14:paraId="4AA8D3AD" w14:textId="77777777" w:rsidR="00DE0C4E" w:rsidRDefault="00DE0C4E" w:rsidP="00DE0C4E">
      <w:pPr>
        <w:keepNext/>
        <w:jc w:val="center"/>
      </w:pPr>
      <w:r>
        <w:rPr>
          <w:noProof/>
          <w:lang w:val="de-DE" w:eastAsia="de-DE"/>
        </w:rPr>
        <w:drawing>
          <wp:inline distT="0" distB="0" distL="0" distR="0" wp14:anchorId="0068ABCE" wp14:editId="4A93A8B2">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14:paraId="49CD7DDF" w14:textId="77777777" w:rsidR="00E80423" w:rsidRPr="00E80423" w:rsidRDefault="00DE0C4E" w:rsidP="00DE0C4E">
      <w:pPr>
        <w:pStyle w:val="Beschriftung"/>
        <w:jc w:val="center"/>
      </w:pPr>
      <w:bookmarkStart w:id="1057" w:name="_Ref404612325"/>
      <w:bookmarkStart w:id="1058" w:name="_Toc413454272"/>
      <w:r>
        <w:t xml:space="preserve">Figure </w:t>
      </w:r>
      <w:r w:rsidR="005C22C8">
        <w:fldChar w:fldCharType="begin"/>
      </w:r>
      <w:r w:rsidR="005C22C8">
        <w:instrText xml:space="preserve"> SEQ Figure \* ARABIC </w:instrText>
      </w:r>
      <w:r w:rsidR="005C22C8">
        <w:fldChar w:fldCharType="separate"/>
      </w:r>
      <w:r w:rsidR="00933F6A">
        <w:rPr>
          <w:noProof/>
        </w:rPr>
        <w:t>63</w:t>
      </w:r>
      <w:r w:rsidR="005C22C8">
        <w:rPr>
          <w:noProof/>
        </w:rPr>
        <w:fldChar w:fldCharType="end"/>
      </w:r>
      <w:bookmarkEnd w:id="1057"/>
      <w:r>
        <w:t>: Resistor</w:t>
      </w:r>
      <w:r w:rsidR="000E4230">
        <w:t xml:space="preserve"> </w:t>
      </w:r>
      <w:r>
        <w:t>network</w:t>
      </w:r>
      <w:r>
        <w:rPr>
          <w:noProof/>
        </w:rPr>
        <w:t xml:space="preserve"> 1206 and the most significant real part elementary image</w:t>
      </w:r>
      <w:bookmarkEnd w:id="1058"/>
    </w:p>
    <w:p w14:paraId="6B62AEAC" w14:textId="77777777" w:rsidR="00777A35" w:rsidRDefault="00644555" w:rsidP="00885DF2">
      <w:r>
        <w:t>The values have been linearly scaled to vary between 0 (black</w:t>
      </w:r>
      <w:r w:rsidR="00F74C6E">
        <w:t>)</w:t>
      </w:r>
      <w:r>
        <w:t xml:space="preserve"> and 255 (white).</w:t>
      </w:r>
    </w:p>
    <w:p w14:paraId="43D3F472" w14:textId="77777777" w:rsidR="0070154E" w:rsidRPr="0070154E" w:rsidRDefault="00777A35" w:rsidP="00735ED3">
      <w:pPr>
        <w:pStyle w:val="berschrift3"/>
        <w:numPr>
          <w:ilvl w:val="2"/>
          <w:numId w:val="1"/>
        </w:numPr>
      </w:pPr>
      <w:bookmarkStart w:id="1059" w:name="_Toc413454174"/>
      <w:r>
        <w:t>Color features</w:t>
      </w:r>
      <w:bookmarkEnd w:id="1059"/>
    </w:p>
    <w:p w14:paraId="35558BE9" w14:textId="77777777" w:rsidR="00644555" w:rsidRPr="006C5C60" w:rsidRDefault="000E4B9A" w:rsidP="00885DF2">
      <w:r>
        <w:t>The most important feature</w:t>
      </w:r>
      <w:r w:rsidR="002356F6">
        <w:t xml:space="preserve"> </w:t>
      </w:r>
      <w:r>
        <w:t xml:space="preserve">of the tantalum capacitor is a </w:t>
      </w:r>
      <w:r w:rsidR="00796EC5">
        <w:t xml:space="preserve">color </w:t>
      </w:r>
      <w:proofErr w:type="gramStart"/>
      <w:r w:rsidR="00796EC5">
        <w:t>feature which</w:t>
      </w:r>
      <w:proofErr w:type="gramEnd"/>
      <w:r w:rsidR="00796EC5">
        <w:t xml:space="preserve">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proofErr w:type="gramStart"/>
      <w:r w:rsidR="006C5C60">
        <w:t>is</w:t>
      </w:r>
      <w:proofErr w:type="gramEnd"/>
      <w:r w:rsidR="006C5C60">
        <w:t xml:space="preserve">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14:paraId="2DE542F6" w14:textId="77777777" w:rsidR="006C5C60" w:rsidRDefault="006C5C60" w:rsidP="006C5C60">
      <w:pPr>
        <w:keepNext/>
        <w:jc w:val="center"/>
      </w:pPr>
      <w:r>
        <w:rPr>
          <w:noProof/>
          <w:lang w:val="de-DE" w:eastAsia="de-DE"/>
        </w:rPr>
        <w:lastRenderedPageBreak/>
        <w:drawing>
          <wp:inline distT="0" distB="0" distL="0" distR="0" wp14:anchorId="1DBB8A9C" wp14:editId="3EC151A6">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14:paraId="4F469EA0" w14:textId="77777777" w:rsidR="00AC7066" w:rsidRDefault="006C5C60" w:rsidP="006C5C60">
      <w:pPr>
        <w:pStyle w:val="Beschriftung"/>
        <w:jc w:val="center"/>
      </w:pPr>
      <w:bookmarkStart w:id="1060" w:name="_Ref411786742"/>
      <w:bookmarkStart w:id="1061" w:name="_Toc413454273"/>
      <w:r>
        <w:t xml:space="preserve">Figure </w:t>
      </w:r>
      <w:r w:rsidR="005C22C8">
        <w:fldChar w:fldCharType="begin"/>
      </w:r>
      <w:r w:rsidR="005C22C8">
        <w:instrText xml:space="preserve"> SEQ Figure \* ARABIC </w:instrText>
      </w:r>
      <w:r w:rsidR="005C22C8">
        <w:fldChar w:fldCharType="separate"/>
      </w:r>
      <w:r w:rsidR="00933F6A">
        <w:rPr>
          <w:noProof/>
        </w:rPr>
        <w:t>64</w:t>
      </w:r>
      <w:r w:rsidR="005C22C8">
        <w:rPr>
          <w:noProof/>
        </w:rPr>
        <w:fldChar w:fldCharType="end"/>
      </w:r>
      <w:bookmarkEnd w:id="1060"/>
      <w:r>
        <w:t>: Tantalum capacitor and the most important histogram color features</w:t>
      </w:r>
      <w:r w:rsidR="00FD6143">
        <w:t xml:space="preserve"> (HSV color space)</w:t>
      </w:r>
      <w:bookmarkEnd w:id="1061"/>
    </w:p>
    <w:p w14:paraId="63402FFF" w14:textId="77777777" w:rsidR="0070154E" w:rsidRPr="0070154E" w:rsidRDefault="00644555" w:rsidP="00735ED3">
      <w:pPr>
        <w:pStyle w:val="berschrift3"/>
        <w:numPr>
          <w:ilvl w:val="2"/>
          <w:numId w:val="1"/>
        </w:numPr>
      </w:pPr>
      <w:bookmarkStart w:id="1062" w:name="_Toc413454175"/>
      <w:r>
        <w:t>Segment features</w:t>
      </w:r>
      <w:bookmarkEnd w:id="1062"/>
    </w:p>
    <w:p w14:paraId="307E3B9B" w14:textId="77777777"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t>
        </m:r>
        <w:proofErr w:type="gramStart"/>
        <m:r>
          <w:rPr>
            <w:rFonts w:ascii="Cambria Math" w:hAnsi="Cambria Math"/>
          </w:rPr>
          <m:t>mm</m:t>
        </m:r>
      </m:oMath>
      <w:r w:rsidR="00FD6143">
        <w:rPr>
          <w:rFonts w:eastAsiaTheme="minorEastAsia"/>
        </w:rPr>
        <w:t xml:space="preserve"> ,</w:t>
      </w:r>
      <w:proofErr w:type="gramEnd"/>
      <w:r w:rsidR="00FD6143">
        <w:rPr>
          <w:rFonts w:eastAsiaTheme="minorEastAsia"/>
        </w:rPr>
        <w:t xml:space="preserve"> </w:t>
      </w:r>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14:paraId="75C16759" w14:textId="77777777"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19661204" wp14:editId="7BCDEC94">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14:paraId="17A6AA76" w14:textId="77777777" w:rsidR="00644555" w:rsidRDefault="008165AA" w:rsidP="008165AA">
      <w:pPr>
        <w:pStyle w:val="Beschriftung"/>
        <w:jc w:val="center"/>
      </w:pPr>
      <w:bookmarkStart w:id="1063" w:name="_Toc413454274"/>
      <w:r>
        <w:t xml:space="preserve">Figure </w:t>
      </w:r>
      <w:r w:rsidR="005C22C8">
        <w:fldChar w:fldCharType="begin"/>
      </w:r>
      <w:r w:rsidR="005C22C8">
        <w:instrText xml:space="preserve"> SEQ Figure \* ARABIC </w:instrText>
      </w:r>
      <w:r w:rsidR="005C22C8">
        <w:fldChar w:fldCharType="separate"/>
      </w:r>
      <w:r w:rsidR="00933F6A">
        <w:rPr>
          <w:noProof/>
        </w:rPr>
        <w:t>65</w:t>
      </w:r>
      <w:r w:rsidR="005C22C8">
        <w:rPr>
          <w:noProof/>
        </w:rPr>
        <w:fldChar w:fldCharType="end"/>
      </w:r>
      <w:r>
        <w:t>: Most important segment and seed point from ceramic capacitor</w:t>
      </w:r>
      <w:bookmarkEnd w:id="1063"/>
    </w:p>
    <w:p w14:paraId="6FE61E59" w14:textId="77777777" w:rsidR="0070154E" w:rsidRPr="0070154E" w:rsidRDefault="00777A35" w:rsidP="00735ED3">
      <w:pPr>
        <w:pStyle w:val="berschrift3"/>
        <w:numPr>
          <w:ilvl w:val="2"/>
          <w:numId w:val="1"/>
        </w:numPr>
      </w:pPr>
      <w:bookmarkStart w:id="1064"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1064"/>
    </w:p>
    <w:p w14:paraId="6A271FFC" w14:textId="77777777"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proofErr w:type="gramStart"/>
      <w:r w:rsidR="003F3503">
        <w:rPr>
          <w:rFonts w:eastAsiaTheme="minorEastAsia"/>
        </w:rPr>
        <w:t xml:space="preserve">component </w:t>
      </w:r>
      <w:r>
        <w:t>.</w:t>
      </w:r>
      <w:proofErr w:type="gramEnd"/>
      <w:r>
        <w:t xml:space="preserve">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14:paraId="7A02F6DC" w14:textId="77777777" w:rsidR="00721996" w:rsidRDefault="00517E72" w:rsidP="00721996">
      <w:pPr>
        <w:keepNext/>
        <w:jc w:val="center"/>
      </w:pPr>
      <w:r>
        <w:rPr>
          <w:noProof/>
          <w:lang w:val="de-DE" w:eastAsia="de-DE"/>
        </w:rPr>
        <w:drawing>
          <wp:inline distT="0" distB="0" distL="0" distR="0" wp14:anchorId="25F9F4C2" wp14:editId="012F8E39">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14:paraId="5EC560D6" w14:textId="77777777" w:rsidR="00517E72" w:rsidRDefault="00721996" w:rsidP="00721996">
      <w:pPr>
        <w:pStyle w:val="Beschriftung"/>
        <w:jc w:val="center"/>
        <w:rPr>
          <w:noProof/>
        </w:rPr>
      </w:pPr>
      <w:bookmarkStart w:id="1065" w:name="_Ref404104260"/>
      <w:bookmarkStart w:id="1066" w:name="_Toc413454275"/>
      <w:r>
        <w:t xml:space="preserve">Figure </w:t>
      </w:r>
      <w:r w:rsidR="005C22C8">
        <w:fldChar w:fldCharType="begin"/>
      </w:r>
      <w:r w:rsidR="005C22C8">
        <w:instrText xml:space="preserve"> SEQ Figure \* ARABIC </w:instrText>
      </w:r>
      <w:r w:rsidR="005C22C8">
        <w:fldChar w:fldCharType="separate"/>
      </w:r>
      <w:r w:rsidR="00933F6A">
        <w:rPr>
          <w:noProof/>
        </w:rPr>
        <w:t>66</w:t>
      </w:r>
      <w:r w:rsidR="005C22C8">
        <w:rPr>
          <w:noProof/>
        </w:rPr>
        <w:fldChar w:fldCharType="end"/>
      </w:r>
      <w:bookmarkEnd w:id="1065"/>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1066"/>
    </w:p>
    <w:p w14:paraId="5520E8F4" w14:textId="77777777" w:rsidR="00FD6143" w:rsidRPr="00FD6143" w:rsidRDefault="00FD6143" w:rsidP="00FD6143"/>
    <w:p w14:paraId="6A95B21A" w14:textId="77777777" w:rsidR="00FB4314" w:rsidRDefault="0070154E" w:rsidP="00735ED3">
      <w:pPr>
        <w:pStyle w:val="berschrift2"/>
        <w:numPr>
          <w:ilvl w:val="1"/>
          <w:numId w:val="1"/>
        </w:numPr>
      </w:pPr>
      <w:r>
        <w:t xml:space="preserve"> </w:t>
      </w:r>
      <w:bookmarkStart w:id="1067" w:name="_Ref411883470"/>
      <w:bookmarkStart w:id="1068" w:name="_Toc413454177"/>
      <w:r w:rsidR="00FB4314">
        <w:t>Classification results</w:t>
      </w:r>
      <w:bookmarkEnd w:id="1067"/>
      <w:bookmarkEnd w:id="1068"/>
    </w:p>
    <w:p w14:paraId="0BDE8B01" w14:textId="77777777" w:rsidR="00825010" w:rsidRDefault="00003B01" w:rsidP="00366BEE">
      <w:r>
        <w:t>The One-vs</w:t>
      </w:r>
      <w:proofErr w:type="gramStart"/>
      <w:r>
        <w:t>.-</w:t>
      </w:r>
      <w:proofErr w:type="gramEnd"/>
      <w:r>
        <w:t>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14:paraId="73876CFE" w14:textId="77777777" w:rsidR="00AF40E4" w:rsidRDefault="000A4242" w:rsidP="00366BEE">
      <w:pPr>
        <w:pStyle w:val="berschrift3"/>
        <w:numPr>
          <w:ilvl w:val="2"/>
          <w:numId w:val="1"/>
        </w:numPr>
      </w:pPr>
      <w:bookmarkStart w:id="1069" w:name="_Toc413454178"/>
      <w:r>
        <w:t>Random forest classifier</w:t>
      </w:r>
      <w:r w:rsidR="001165FB">
        <w:t xml:space="preserve"> results</w:t>
      </w:r>
      <w:bookmarkEnd w:id="1069"/>
    </w:p>
    <w:p w14:paraId="2D6D3EFD" w14:textId="77777777"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w:t>
      </w:r>
      <w:r>
        <w:lastRenderedPageBreak/>
        <w:t xml:space="preserve">extraction 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14:paraId="53164D58" w14:textId="77777777" w:rsidR="008D001F" w:rsidRDefault="008D001F" w:rsidP="008D001F">
      <w:pPr>
        <w:pStyle w:val="Beschriftung"/>
        <w:keepNext/>
      </w:pPr>
      <w:bookmarkStart w:id="1070" w:name="_Ref404086114"/>
      <w:bookmarkStart w:id="1071" w:name="_Toc413454299"/>
      <w:r>
        <w:t xml:space="preserve">Table </w:t>
      </w:r>
      <w:r w:rsidR="005C22C8">
        <w:fldChar w:fldCharType="begin"/>
      </w:r>
      <w:r w:rsidR="005C22C8">
        <w:instrText xml:space="preserve"> SEQ Table \* ARABIC </w:instrText>
      </w:r>
      <w:r w:rsidR="005C22C8">
        <w:fldChar w:fldCharType="separate"/>
      </w:r>
      <w:r w:rsidR="00933F6A">
        <w:rPr>
          <w:noProof/>
        </w:rPr>
        <w:t>10</w:t>
      </w:r>
      <w:r w:rsidR="005C22C8">
        <w:rPr>
          <w:noProof/>
        </w:rPr>
        <w:fldChar w:fldCharType="end"/>
      </w:r>
      <w:bookmarkEnd w:id="1070"/>
      <w:r>
        <w:t>: Random forest classification results</w:t>
      </w:r>
      <w:bookmarkEnd w:id="1071"/>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14:paraId="72743C7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19A21638" w14:textId="77777777" w:rsidR="00D25A88" w:rsidRPr="000225B9" w:rsidRDefault="00D25A88" w:rsidP="000E4B9A">
            <w:pPr>
              <w:spacing w:line="240" w:lineRule="auto"/>
              <w:jc w:val="center"/>
            </w:pPr>
          </w:p>
        </w:tc>
        <w:tc>
          <w:tcPr>
            <w:tcW w:w="580" w:type="pct"/>
          </w:tcPr>
          <w:p w14:paraId="7A3B0F5F"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46C9B615"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435B2629"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1AD3C744"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49904369"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14:paraId="3E76E677"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14:paraId="0ABEFF1E"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7040AE3E" w14:textId="77777777" w:rsidR="0056306A" w:rsidRPr="00E468F1" w:rsidRDefault="0056306A" w:rsidP="003C0FD5">
            <w:pPr>
              <w:spacing w:line="240" w:lineRule="auto"/>
              <w:jc w:val="center"/>
            </w:pPr>
            <w:r>
              <w:rPr>
                <w:b w:val="0"/>
              </w:rPr>
              <w:t>Average recognition accuracy of all Components</w:t>
            </w:r>
          </w:p>
        </w:tc>
        <w:tc>
          <w:tcPr>
            <w:tcW w:w="580" w:type="pct"/>
          </w:tcPr>
          <w:p w14:paraId="7C697B07"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5A1BB25"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5895612B"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14:paraId="75BD89A8"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14:paraId="0356E679" w14:textId="77777777"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14:paraId="37D46DEC"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14:paraId="6B89D8E3"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14:paraId="22527AB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14:paraId="513AC13B"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14:paraId="5613CCD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50A6878F"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14:paraId="1FAB53EA"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14:paraId="1A47DD5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5C4DE3D5" w14:textId="77777777" w:rsidR="0056306A" w:rsidRPr="00E468F1" w:rsidRDefault="0056306A" w:rsidP="003C0FD5">
            <w:pPr>
              <w:spacing w:line="240" w:lineRule="auto"/>
              <w:jc w:val="center"/>
            </w:pPr>
          </w:p>
        </w:tc>
        <w:tc>
          <w:tcPr>
            <w:tcW w:w="580" w:type="pct"/>
          </w:tcPr>
          <w:p w14:paraId="332A5C97"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7B2ECA25"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14:paraId="4D0DDD9C"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14:paraId="27FB805E" w14:textId="77777777"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14:paraId="76784FB1"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14:paraId="00962653"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14:paraId="1B48FCB8"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5A13EC05"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14:paraId="4952649A"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14:paraId="78EA55F0"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14:paraId="50EFCAE7"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14:paraId="5203B2F1" w14:textId="77777777" w:rsidR="007A44BB" w:rsidRDefault="007A44BB" w:rsidP="00366BEE"/>
    <w:p w14:paraId="72F49AF1" w14:textId="77777777"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14:paraId="2CE91620" w14:textId="77777777" w:rsidR="00AB0E20" w:rsidRDefault="00AB0E20" w:rsidP="00AB0E20">
      <w:pPr>
        <w:keepNext/>
        <w:jc w:val="center"/>
      </w:pPr>
      <w:r>
        <w:rPr>
          <w:noProof/>
          <w:lang w:val="de-DE" w:eastAsia="de-DE"/>
        </w:rPr>
        <w:drawing>
          <wp:inline distT="0" distB="0" distL="0" distR="0" wp14:anchorId="186FC8B9" wp14:editId="1374148A">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14:paraId="050285CC" w14:textId="77777777" w:rsidR="001F013A" w:rsidRDefault="00AB0E20" w:rsidP="00AB0E20">
      <w:pPr>
        <w:pStyle w:val="Beschriftung"/>
        <w:jc w:val="center"/>
      </w:pPr>
      <w:bookmarkStart w:id="1072" w:name="_Ref412113547"/>
      <w:bookmarkStart w:id="1073" w:name="_Toc413454276"/>
      <w:r>
        <w:t xml:space="preserve">Figure </w:t>
      </w:r>
      <w:r w:rsidR="005C22C8">
        <w:fldChar w:fldCharType="begin"/>
      </w:r>
      <w:r w:rsidR="005C22C8">
        <w:instrText xml:space="preserve"> SEQ Figure \* ARABIC </w:instrText>
      </w:r>
      <w:r w:rsidR="005C22C8">
        <w:fldChar w:fldCharType="separate"/>
      </w:r>
      <w:r w:rsidR="00933F6A">
        <w:rPr>
          <w:noProof/>
        </w:rPr>
        <w:t>67</w:t>
      </w:r>
      <w:r w:rsidR="005C22C8">
        <w:rPr>
          <w:noProof/>
        </w:rPr>
        <w:fldChar w:fldCharType="end"/>
      </w:r>
      <w:bookmarkEnd w:id="1072"/>
      <w:r>
        <w:t>: Dependence of the misclassification rate based on the number of trees (Resistor</w:t>
      </w:r>
      <w:r w:rsidR="005105C5">
        <w:t xml:space="preserve"> </w:t>
      </w:r>
      <w:r>
        <w:t>network, most important features</w:t>
      </w:r>
      <w:r w:rsidR="005105C5">
        <w:t xml:space="preserve"> from all feature domains</w:t>
      </w:r>
      <w:r>
        <w:t>)</w:t>
      </w:r>
      <w:bookmarkEnd w:id="1073"/>
    </w:p>
    <w:p w14:paraId="4CD3911D" w14:textId="77777777"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14:paraId="6B72F39A" w14:textId="77777777" w:rsidR="00626184" w:rsidRDefault="00626184" w:rsidP="00626184">
      <w:pPr>
        <w:keepNext/>
        <w:jc w:val="center"/>
      </w:pPr>
      <w:r>
        <w:rPr>
          <w:noProof/>
          <w:lang w:val="de-DE" w:eastAsia="de-DE"/>
        </w:rPr>
        <w:drawing>
          <wp:inline distT="0" distB="0" distL="0" distR="0" wp14:anchorId="67449B01" wp14:editId="4DFB65A5">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14:paraId="33F854A1" w14:textId="77777777" w:rsidR="00626184" w:rsidRDefault="00626184" w:rsidP="00626184">
      <w:pPr>
        <w:pStyle w:val="Beschriftung"/>
        <w:jc w:val="center"/>
      </w:pPr>
      <w:bookmarkStart w:id="1074" w:name="_Ref412115471"/>
      <w:bookmarkStart w:id="1075" w:name="_Toc413454277"/>
      <w:r>
        <w:t xml:space="preserve">Figure </w:t>
      </w:r>
      <w:r w:rsidR="005C22C8">
        <w:fldChar w:fldCharType="begin"/>
      </w:r>
      <w:r w:rsidR="005C22C8">
        <w:instrText xml:space="preserve"> SEQ Figure \* ARABIC </w:instrText>
      </w:r>
      <w:r w:rsidR="005C22C8">
        <w:fldChar w:fldCharType="separate"/>
      </w:r>
      <w:r w:rsidR="00933F6A">
        <w:rPr>
          <w:noProof/>
        </w:rPr>
        <w:t>68</w:t>
      </w:r>
      <w:r w:rsidR="005C22C8">
        <w:rPr>
          <w:noProof/>
        </w:rPr>
        <w:fldChar w:fldCharType="end"/>
      </w:r>
      <w:bookmarkEnd w:id="1074"/>
      <w:r>
        <w:t>: Dependency between the true positive and false positive rate from the number of features for the DIP14 component classifier and random forest classifier</w:t>
      </w:r>
      <w:bookmarkEnd w:id="1075"/>
    </w:p>
    <w:p w14:paraId="58D37DBA" w14:textId="77777777" w:rsidR="00626184" w:rsidRDefault="00626184" w:rsidP="00366BEE"/>
    <w:p w14:paraId="448B2F39" w14:textId="77777777" w:rsidR="001165FB" w:rsidRDefault="001165FB" w:rsidP="00735ED3">
      <w:pPr>
        <w:pStyle w:val="berschrift3"/>
        <w:numPr>
          <w:ilvl w:val="2"/>
          <w:numId w:val="1"/>
        </w:numPr>
      </w:pPr>
      <w:bookmarkStart w:id="1076" w:name="_Toc413454179"/>
      <w:r>
        <w:t>Support vector machine classifier results</w:t>
      </w:r>
      <w:bookmarkEnd w:id="1076"/>
    </w:p>
    <w:p w14:paraId="2A9F71B4" w14:textId="77777777"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proofErr w:type="gramStart"/>
      <w:r w:rsidR="004C6A50">
        <w:t>by</w:t>
      </w:r>
      <m:oMath>
        <m:r>
          <w:rPr>
            <w:rFonts w:ascii="Cambria Math" w:hAnsi="Cambria Math"/>
          </w:rPr>
          <m:t xml:space="preserve">  C</m:t>
        </m:r>
        <w:proofErr w:type="gramEn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14:paraId="41D9D19E" w14:textId="77777777" w:rsidR="00C9480A" w:rsidRDefault="00C9480A" w:rsidP="00C9480A">
      <w:pPr>
        <w:keepNext/>
        <w:jc w:val="center"/>
      </w:pPr>
      <w:r>
        <w:rPr>
          <w:noProof/>
          <w:lang w:val="de-DE" w:eastAsia="de-DE"/>
        </w:rPr>
        <w:lastRenderedPageBreak/>
        <w:drawing>
          <wp:inline distT="0" distB="0" distL="0" distR="0" wp14:anchorId="407738DE" wp14:editId="38CD72E4">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14:paraId="5C4B8253" w14:textId="77777777" w:rsidR="00AF40E4" w:rsidRDefault="00C9480A" w:rsidP="00C9480A">
      <w:pPr>
        <w:pStyle w:val="Beschriftung"/>
        <w:jc w:val="center"/>
      </w:pPr>
      <w:bookmarkStart w:id="1077" w:name="_Ref411859152"/>
      <w:bookmarkStart w:id="1078" w:name="_Toc413454278"/>
      <w:r>
        <w:t xml:space="preserve">Figure </w:t>
      </w:r>
      <w:r w:rsidR="005C22C8">
        <w:fldChar w:fldCharType="begin"/>
      </w:r>
      <w:r w:rsidR="005C22C8">
        <w:instrText xml:space="preserve"> SEQ Figure \* ARABIC </w:instrText>
      </w:r>
      <w:r w:rsidR="005C22C8">
        <w:fldChar w:fldCharType="separate"/>
      </w:r>
      <w:r w:rsidR="00933F6A">
        <w:rPr>
          <w:noProof/>
        </w:rPr>
        <w:t>69</w:t>
      </w:r>
      <w:r w:rsidR="005C22C8">
        <w:rPr>
          <w:noProof/>
        </w:rPr>
        <w:fldChar w:fldCharType="end"/>
      </w:r>
      <w:bookmarkEnd w:id="1077"/>
      <w:r>
        <w:t>: Dependency of the error rate from the regularization constant C</w:t>
      </w:r>
      <w:r w:rsidR="00E11275">
        <w:t xml:space="preserve"> (Resistor 0806)</w:t>
      </w:r>
      <w:bookmarkEnd w:id="1078"/>
    </w:p>
    <w:p w14:paraId="57D38185" w14:textId="77777777" w:rsidR="00AF40E4" w:rsidRDefault="00AF40E4" w:rsidP="00AF40E4">
      <w:pPr>
        <w:pStyle w:val="Beschriftung"/>
        <w:keepNext/>
      </w:pPr>
      <w:bookmarkStart w:id="1079" w:name="_Ref411857507"/>
      <w:bookmarkStart w:id="1080" w:name="_Toc413454300"/>
      <w:r>
        <w:t xml:space="preserve">Table </w:t>
      </w:r>
      <w:r w:rsidR="005C22C8">
        <w:fldChar w:fldCharType="begin"/>
      </w:r>
      <w:r w:rsidR="005C22C8">
        <w:instrText xml:space="preserve"> SEQ Table \* ARABIC </w:instrText>
      </w:r>
      <w:r w:rsidR="005C22C8">
        <w:fldChar w:fldCharType="separate"/>
      </w:r>
      <w:r w:rsidR="00933F6A">
        <w:rPr>
          <w:noProof/>
        </w:rPr>
        <w:t>11</w:t>
      </w:r>
      <w:r w:rsidR="005C22C8">
        <w:rPr>
          <w:noProof/>
        </w:rPr>
        <w:fldChar w:fldCharType="end"/>
      </w:r>
      <w:bookmarkEnd w:id="1079"/>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1080"/>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14:paraId="22C377D7"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681C9D36" w14:textId="77777777" w:rsidR="00AF40E4" w:rsidRPr="000225B9" w:rsidRDefault="00AF40E4" w:rsidP="00F77B06">
            <w:pPr>
              <w:spacing w:line="240" w:lineRule="auto"/>
              <w:jc w:val="center"/>
            </w:pPr>
          </w:p>
        </w:tc>
        <w:tc>
          <w:tcPr>
            <w:tcW w:w="580" w:type="pct"/>
          </w:tcPr>
          <w:p w14:paraId="2CC80EEA"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11F0E8D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62227FE3"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60910F3D"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380286F4"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540018C7"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74FD3162"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3FD93C03" w14:textId="77777777" w:rsidR="00AF40E4" w:rsidRPr="00E468F1" w:rsidRDefault="00AF40E4" w:rsidP="00F77B06">
            <w:pPr>
              <w:spacing w:line="240" w:lineRule="auto"/>
              <w:jc w:val="center"/>
            </w:pPr>
            <w:r>
              <w:rPr>
                <w:b w:val="0"/>
              </w:rPr>
              <w:t>Average recognition accuracy of all Components</w:t>
            </w:r>
          </w:p>
        </w:tc>
        <w:tc>
          <w:tcPr>
            <w:tcW w:w="580" w:type="pct"/>
          </w:tcPr>
          <w:p w14:paraId="0BE00ED1"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DA52598"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339FFE81"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14:paraId="1BF35CE1"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14:paraId="623ED830"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14:paraId="1FF888F9"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14:paraId="1CAB82A3"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14:paraId="7ABF7A4F"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14:paraId="1EC41366"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14:paraId="6328FCB4"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36737EA0"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14:paraId="07CD95EC"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14:paraId="69628FAE"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305C74B7" w14:textId="77777777" w:rsidR="00AF40E4" w:rsidRPr="00E468F1" w:rsidRDefault="00AF40E4" w:rsidP="00F77B06">
            <w:pPr>
              <w:spacing w:line="240" w:lineRule="auto"/>
              <w:jc w:val="center"/>
            </w:pPr>
          </w:p>
        </w:tc>
        <w:tc>
          <w:tcPr>
            <w:tcW w:w="580" w:type="pct"/>
          </w:tcPr>
          <w:p w14:paraId="65F64A8C"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3496D44C"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14:paraId="195B2F9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14:paraId="5A3E893A"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14:paraId="2C236531"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14:paraId="64EDCA96"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14:paraId="1181C8C4"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3AFFCCBD"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14:paraId="025E37B8"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14:paraId="738C4523"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14:paraId="674551D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14:paraId="052F04D8" w14:textId="77777777" w:rsidR="00AF40E4" w:rsidRDefault="00AF40E4" w:rsidP="00366BEE"/>
    <w:p w14:paraId="77D984E4" w14:textId="77777777"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w:proofErr w:type="gramStart"/>
            <m:r>
              <w:rPr>
                <w:rFonts w:ascii="Cambria Math" w:hAnsi="Cambria Math"/>
              </w:rPr>
              <m:t>,…,</m:t>
            </m:r>
            <w:proofErr w:type="gramEnd"/>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14:paraId="6ECC2865" w14:textId="77777777" w:rsidR="004C6A50" w:rsidRDefault="004C6A50" w:rsidP="004C6A50">
      <w:pPr>
        <w:keepNext/>
        <w:jc w:val="center"/>
      </w:pPr>
      <w:r>
        <w:rPr>
          <w:noProof/>
          <w:lang w:val="de-DE" w:eastAsia="de-DE"/>
        </w:rPr>
        <w:lastRenderedPageBreak/>
        <w:drawing>
          <wp:inline distT="0" distB="0" distL="0" distR="0" wp14:anchorId="3CBD714A" wp14:editId="4AB00344">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14:paraId="2936976A" w14:textId="77777777" w:rsidR="004C6A50" w:rsidRDefault="004C6A50" w:rsidP="004C6A50">
      <w:pPr>
        <w:pStyle w:val="Beschriftung"/>
        <w:jc w:val="center"/>
      </w:pPr>
      <w:bookmarkStart w:id="1081" w:name="_Ref411860397"/>
      <w:bookmarkStart w:id="1082" w:name="_Toc413454279"/>
      <w:r>
        <w:t xml:space="preserve">Figure </w:t>
      </w:r>
      <w:r w:rsidR="005C22C8">
        <w:fldChar w:fldCharType="begin"/>
      </w:r>
      <w:r w:rsidR="005C22C8">
        <w:instrText xml:space="preserve"> SEQ Figure \* ARABIC </w:instrText>
      </w:r>
      <w:r w:rsidR="005C22C8">
        <w:fldChar w:fldCharType="separate"/>
      </w:r>
      <w:r w:rsidR="00933F6A">
        <w:rPr>
          <w:noProof/>
        </w:rPr>
        <w:t>70</w:t>
      </w:r>
      <w:r w:rsidR="005C22C8">
        <w:rPr>
          <w:noProof/>
        </w:rPr>
        <w:fldChar w:fldCharType="end"/>
      </w:r>
      <w:bookmarkEnd w:id="1081"/>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1082"/>
    </w:p>
    <w:p w14:paraId="2E5B8690" w14:textId="77777777" w:rsidR="00AF40E4" w:rsidRDefault="00AF40E4" w:rsidP="00366BEE"/>
    <w:p w14:paraId="08461FFA" w14:textId="77777777" w:rsidR="00AF40E4" w:rsidRDefault="00AF40E4" w:rsidP="00AF40E4">
      <w:pPr>
        <w:pStyle w:val="Beschriftung"/>
        <w:keepNext/>
      </w:pPr>
      <w:bookmarkStart w:id="1083" w:name="_Ref411860564"/>
      <w:bookmarkStart w:id="1084" w:name="_Toc413454301"/>
      <w:r>
        <w:t xml:space="preserve">Table </w:t>
      </w:r>
      <w:r w:rsidR="005C22C8">
        <w:fldChar w:fldCharType="begin"/>
      </w:r>
      <w:r w:rsidR="005C22C8">
        <w:instrText xml:space="preserve"> SEQ Table \* ARABIC </w:instrText>
      </w:r>
      <w:r w:rsidR="005C22C8">
        <w:fldChar w:fldCharType="separate"/>
      </w:r>
      <w:r w:rsidR="00933F6A">
        <w:rPr>
          <w:noProof/>
        </w:rPr>
        <w:t>12</w:t>
      </w:r>
      <w:r w:rsidR="005C22C8">
        <w:rPr>
          <w:noProof/>
        </w:rPr>
        <w:fldChar w:fldCharType="end"/>
      </w:r>
      <w:bookmarkEnd w:id="1083"/>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1084"/>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14:paraId="2D9288CA"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05456F40" w14:textId="77777777" w:rsidR="00AF40E4" w:rsidRPr="000225B9" w:rsidRDefault="00AF40E4" w:rsidP="00F77B06">
            <w:pPr>
              <w:spacing w:line="240" w:lineRule="auto"/>
              <w:jc w:val="center"/>
            </w:pPr>
          </w:p>
        </w:tc>
        <w:tc>
          <w:tcPr>
            <w:tcW w:w="580" w:type="pct"/>
          </w:tcPr>
          <w:p w14:paraId="53C98AEB"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75E33AB3"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294FE35C"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78D1FD7C"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2AF67FA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4D8CCC9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201ED2E3"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69967A7B" w14:textId="77777777" w:rsidR="00AF40E4" w:rsidRPr="00E468F1" w:rsidRDefault="00AF40E4" w:rsidP="00F77B06">
            <w:pPr>
              <w:spacing w:line="240" w:lineRule="auto"/>
              <w:jc w:val="center"/>
            </w:pPr>
            <w:r>
              <w:rPr>
                <w:b w:val="0"/>
              </w:rPr>
              <w:t>Average recognition accuracy of all Components</w:t>
            </w:r>
          </w:p>
        </w:tc>
        <w:tc>
          <w:tcPr>
            <w:tcW w:w="580" w:type="pct"/>
          </w:tcPr>
          <w:p w14:paraId="4CE5BD5D"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9E7C38"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6F10253E"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14:paraId="59719E81"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14:paraId="76DA92C0"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14:paraId="3A3CD26D"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14:paraId="4A61710B"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14:paraId="173A9DD9"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14:paraId="3EC6420F" w14:textId="77777777"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14:paraId="56E10414" w14:textId="77777777"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14:paraId="116649D0"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14:paraId="1C2A5C2C"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14:paraId="79A99A84"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598D0C34" w14:textId="77777777" w:rsidR="00AF40E4" w:rsidRPr="00E468F1" w:rsidRDefault="00AF40E4" w:rsidP="00F77B06">
            <w:pPr>
              <w:spacing w:line="240" w:lineRule="auto"/>
              <w:jc w:val="center"/>
            </w:pPr>
          </w:p>
        </w:tc>
        <w:tc>
          <w:tcPr>
            <w:tcW w:w="580" w:type="pct"/>
          </w:tcPr>
          <w:p w14:paraId="131A1A82"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6B77AB1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14:paraId="68EC791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14:paraId="52EE1D14"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14:paraId="13DE6B2D"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14:paraId="56C247D5"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14:paraId="764A8FD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14:paraId="257D26AA"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14:paraId="4D410F7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14:paraId="53FB1B8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14:paraId="635CC97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14:paraId="7A99B44F" w14:textId="77777777" w:rsidR="00AF40E4" w:rsidRDefault="00AF40E4" w:rsidP="00366BEE"/>
    <w:p w14:paraId="75A72C5D" w14:textId="77777777" w:rsidR="00A46A86" w:rsidRDefault="00EB3B18" w:rsidP="00735ED3">
      <w:pPr>
        <w:pStyle w:val="berschrift2"/>
        <w:numPr>
          <w:ilvl w:val="1"/>
          <w:numId w:val="1"/>
        </w:numPr>
      </w:pPr>
      <w:bookmarkStart w:id="1085" w:name="_Ref411866632"/>
      <w:bookmarkStart w:id="1086" w:name="_Toc413454180"/>
      <w:r>
        <w:t>Decision level</w:t>
      </w:r>
      <w:r w:rsidR="00A46A86">
        <w:t xml:space="preserve"> fusion results</w:t>
      </w:r>
      <w:r w:rsidR="00B731EF">
        <w:t xml:space="preserve"> with </w:t>
      </w:r>
      <w:proofErr w:type="spellStart"/>
      <w:r w:rsidR="00B731EF">
        <w:t>Dempster</w:t>
      </w:r>
      <w:proofErr w:type="spellEnd"/>
      <w:r w:rsidR="00B731EF">
        <w:t>-Shafer</w:t>
      </w:r>
      <w:bookmarkEnd w:id="1085"/>
      <w:r w:rsidR="00522978">
        <w:t xml:space="preserve"> theory</w:t>
      </w:r>
      <w:bookmarkEnd w:id="1086"/>
    </w:p>
    <w:p w14:paraId="295DDAC1" w14:textId="77777777"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lastRenderedPageBreak/>
        <w:t xml:space="preserve">test images from the component database where used to determine the accuracy for the multi class classification process. </w:t>
      </w:r>
    </w:p>
    <w:p w14:paraId="109DF868" w14:textId="77777777" w:rsidR="00A46A86" w:rsidRPr="00DC3F55" w:rsidRDefault="00602DC5" w:rsidP="00A46A86">
      <w:r>
        <w:t>The One-vs</w:t>
      </w:r>
      <w:proofErr w:type="gramStart"/>
      <w:r>
        <w:t>.-</w:t>
      </w:r>
      <w:proofErr w:type="gramEnd"/>
      <w:r>
        <w:t xml:space="preserve">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14:paraId="174F5C8A" w14:textId="77777777" w:rsidR="006B4FFA" w:rsidRDefault="00236752" w:rsidP="00735ED3">
      <w:pPr>
        <w:pStyle w:val="berschrift2"/>
        <w:numPr>
          <w:ilvl w:val="1"/>
          <w:numId w:val="1"/>
        </w:numPr>
      </w:pPr>
      <w:r>
        <w:t xml:space="preserve"> </w:t>
      </w:r>
      <w:bookmarkStart w:id="1087" w:name="_Toc413454181"/>
      <w:r w:rsidR="006B4FFA">
        <w:t>Optical character recognition results</w:t>
      </w:r>
      <w:bookmarkEnd w:id="1087"/>
    </w:p>
    <w:p w14:paraId="5A9DDACB" w14:textId="77777777"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14:paraId="74DF9494" w14:textId="77777777" w:rsidR="00933305" w:rsidRDefault="00933305" w:rsidP="00735ED3">
      <w:pPr>
        <w:pStyle w:val="berschrift3"/>
        <w:numPr>
          <w:ilvl w:val="2"/>
          <w:numId w:val="1"/>
        </w:numPr>
      </w:pPr>
      <w:bookmarkStart w:id="1088" w:name="_Ref412123254"/>
      <w:bookmarkStart w:id="1089" w:name="_Toc413454182"/>
      <w:r>
        <w:t xml:space="preserve">Optical character recognition </w:t>
      </w:r>
      <w:r w:rsidR="00E24E1A">
        <w:t xml:space="preserve">dataset and </w:t>
      </w:r>
      <w:r>
        <w:t>limits</w:t>
      </w:r>
      <w:bookmarkEnd w:id="1088"/>
      <w:bookmarkEnd w:id="1089"/>
    </w:p>
    <w:p w14:paraId="4053F51D" w14:textId="77777777" w:rsidR="00E24E1A" w:rsidRDefault="00E24E1A" w:rsidP="00933305">
      <w:r>
        <w:t xml:space="preserve">The optical character recognition dataset consists of 85 </w:t>
      </w:r>
      <w:proofErr w:type="gramStart"/>
      <w:r>
        <w:t xml:space="preserve">ICs which </w:t>
      </w:r>
      <w:r w:rsidR="001027C6">
        <w:t>were</w:t>
      </w:r>
      <w:r>
        <w:t xml:space="preserve"> acquired</w:t>
      </w:r>
      <w:proofErr w:type="gramEnd"/>
      <w:r>
        <w:t xml:space="preserve">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14:paraId="6FEF4368" w14:textId="77777777"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14:paraId="48F9DFDF" w14:textId="77777777" w:rsidR="00933305" w:rsidRDefault="00933305" w:rsidP="00883132">
      <w:pPr>
        <w:pStyle w:val="Listenabsatz"/>
        <w:numPr>
          <w:ilvl w:val="0"/>
          <w:numId w:val="11"/>
        </w:numPr>
      </w:pPr>
      <w:r>
        <w:t xml:space="preserve">The </w:t>
      </w:r>
      <w:proofErr w:type="gramStart"/>
      <w:r>
        <w:t>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roofErr w:type="gramEnd"/>
      <w:r>
        <w:t xml:space="preserve"> have a black (dark) surface and the markings are white (bright).</w:t>
      </w:r>
    </w:p>
    <w:p w14:paraId="350E47DA" w14:textId="77777777" w:rsidR="00933305" w:rsidRDefault="00933305" w:rsidP="00883132">
      <w:pPr>
        <w:pStyle w:val="Listenabsatz"/>
        <w:numPr>
          <w:ilvl w:val="0"/>
          <w:numId w:val="11"/>
        </w:numPr>
      </w:pPr>
      <w:r>
        <w:t>Marking characters have a minimum height of 1.0</w:t>
      </w:r>
      <w:r w:rsidR="001027C6">
        <w:t xml:space="preserve"> </w:t>
      </w:r>
      <w:r>
        <w:t>mm</w:t>
      </w:r>
    </w:p>
    <w:p w14:paraId="7FE747DD" w14:textId="77777777" w:rsidR="00933305" w:rsidRDefault="00933305" w:rsidP="00883132">
      <w:pPr>
        <w:pStyle w:val="Listenabsatz"/>
        <w:numPr>
          <w:ilvl w:val="0"/>
          <w:numId w:val="11"/>
        </w:numPr>
      </w:pPr>
      <w:r>
        <w:t>Makings made by laser engraving are out of focus</w:t>
      </w:r>
    </w:p>
    <w:p w14:paraId="66BCE909" w14:textId="77777777" w:rsidR="00933305" w:rsidRDefault="00933305" w:rsidP="00883132">
      <w:pPr>
        <w:pStyle w:val="Listenabsatz"/>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14:paraId="7844F2EE" w14:textId="77777777"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14:paraId="08288D8C" w14:textId="77777777" w:rsidR="00D20909" w:rsidRDefault="00D20909" w:rsidP="00735ED3">
      <w:pPr>
        <w:pStyle w:val="berschrift3"/>
        <w:numPr>
          <w:ilvl w:val="2"/>
          <w:numId w:val="1"/>
        </w:numPr>
      </w:pPr>
      <w:bookmarkStart w:id="1090" w:name="_Ref409435779"/>
      <w:bookmarkStart w:id="1091" w:name="_Ref409449500"/>
      <w:bookmarkStart w:id="1092"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1090"/>
      <w:bookmarkEnd w:id="1091"/>
      <w:r w:rsidR="0078385B">
        <w:t xml:space="preserve"> and part level</w:t>
      </w:r>
      <w:bookmarkEnd w:id="1092"/>
    </w:p>
    <w:p w14:paraId="16CAFBB8" w14:textId="77777777"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End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14:paraId="04277CBE" w14:textId="77777777"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0FB39A47" w14:textId="77777777" w:rsidTr="00D82ED7">
        <w:tc>
          <w:tcPr>
            <w:tcW w:w="8748" w:type="dxa"/>
            <w:tcBorders>
              <w:top w:val="nil"/>
              <w:left w:val="nil"/>
              <w:bottom w:val="nil"/>
              <w:right w:val="nil"/>
            </w:tcBorders>
          </w:tcPr>
          <w:p w14:paraId="79E92FA8" w14:textId="77777777" w:rsidR="00E04566" w:rsidRPr="00453A9E" w:rsidRDefault="005C22C8"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14:paraId="01D62770" w14:textId="77777777" w:rsidR="00E04566" w:rsidRPr="00FF360C" w:rsidRDefault="00E04566" w:rsidP="00D82ED7">
            <w:r>
              <w:t>(</w:t>
            </w:r>
            <w:r w:rsidR="005C22C8">
              <w:fldChar w:fldCharType="begin"/>
            </w:r>
            <w:r w:rsidR="005C22C8">
              <w:instrText xml:space="preserve"> SEQ Equation \* ARABIC </w:instrText>
            </w:r>
            <w:r w:rsidR="005C22C8">
              <w:fldChar w:fldCharType="separate"/>
            </w:r>
            <w:r w:rsidR="00933F6A">
              <w:rPr>
                <w:noProof/>
              </w:rPr>
              <w:t>89</w:t>
            </w:r>
            <w:r w:rsidR="005C22C8">
              <w:rPr>
                <w:noProof/>
              </w:rPr>
              <w:fldChar w:fldCharType="end"/>
            </w:r>
            <w:r>
              <w:t>)</w:t>
            </w:r>
          </w:p>
        </w:tc>
      </w:tr>
    </w:tbl>
    <w:p w14:paraId="78325E2C" w14:textId="77777777"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xml:space="preserve">. The average character level accuracy over all </w:t>
      </w:r>
      <w:proofErr w:type="gramStart"/>
      <w:r w:rsidR="00E04566">
        <w:rPr>
          <w:rFonts w:eastAsiaTheme="minorEastAsia"/>
        </w:rPr>
        <w:t>85 component</w:t>
      </w:r>
      <w:proofErr w:type="gramEnd"/>
      <w:r w:rsidR="00E04566">
        <w:rPr>
          <w:rFonts w:eastAsiaTheme="minorEastAsia"/>
        </w:rPr>
        <w:t xml:space="preserve">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6EE1F6F3" w14:textId="77777777" w:rsidTr="00D82ED7">
        <w:tc>
          <w:tcPr>
            <w:tcW w:w="8748" w:type="dxa"/>
            <w:tcBorders>
              <w:top w:val="nil"/>
              <w:left w:val="nil"/>
              <w:bottom w:val="nil"/>
              <w:right w:val="nil"/>
            </w:tcBorders>
          </w:tcPr>
          <w:p w14:paraId="3F53C0A9" w14:textId="77777777" w:rsidR="00E04566" w:rsidRPr="00453A9E" w:rsidRDefault="005C22C8"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14:paraId="0B12E4D8" w14:textId="77777777" w:rsidR="00E04566" w:rsidRPr="00FF360C" w:rsidRDefault="00E04566" w:rsidP="00D82ED7">
            <w:r>
              <w:t>(</w:t>
            </w:r>
            <w:r w:rsidR="005C22C8">
              <w:fldChar w:fldCharType="begin"/>
            </w:r>
            <w:r w:rsidR="005C22C8">
              <w:instrText xml:space="preserve"> SEQ Equation \* ARABIC </w:instrText>
            </w:r>
            <w:r w:rsidR="005C22C8">
              <w:fldChar w:fldCharType="separate"/>
            </w:r>
            <w:r w:rsidR="00933F6A">
              <w:rPr>
                <w:noProof/>
              </w:rPr>
              <w:t>90</w:t>
            </w:r>
            <w:r w:rsidR="005C22C8">
              <w:rPr>
                <w:noProof/>
              </w:rPr>
              <w:fldChar w:fldCharType="end"/>
            </w:r>
            <w:r>
              <w:t>)</w:t>
            </w:r>
          </w:p>
        </w:tc>
      </w:tr>
    </w:tbl>
    <w:p w14:paraId="6DCBC93A" w14:textId="77777777"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406DA9CB" w14:textId="77777777" w:rsidTr="00D82ED7">
        <w:tc>
          <w:tcPr>
            <w:tcW w:w="8748" w:type="dxa"/>
            <w:tcBorders>
              <w:top w:val="nil"/>
              <w:left w:val="nil"/>
              <w:bottom w:val="nil"/>
              <w:right w:val="nil"/>
            </w:tcBorders>
          </w:tcPr>
          <w:p w14:paraId="3DF3A723" w14:textId="77777777" w:rsidR="00E04566" w:rsidRPr="00453A9E" w:rsidRDefault="005C22C8"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14:paraId="475FC74D" w14:textId="77777777" w:rsidR="00E04566" w:rsidRPr="00FF360C" w:rsidRDefault="00E04566" w:rsidP="00D82ED7">
            <w:r>
              <w:t>(</w:t>
            </w:r>
            <w:r w:rsidR="005C22C8">
              <w:fldChar w:fldCharType="begin"/>
            </w:r>
            <w:r w:rsidR="005C22C8">
              <w:instrText xml:space="preserve"> SEQ Equation \* ARABIC </w:instrText>
            </w:r>
            <w:r w:rsidR="005C22C8">
              <w:fldChar w:fldCharType="separate"/>
            </w:r>
            <w:r w:rsidR="00933F6A">
              <w:rPr>
                <w:noProof/>
              </w:rPr>
              <w:t>91</w:t>
            </w:r>
            <w:r w:rsidR="005C22C8">
              <w:rPr>
                <w:noProof/>
              </w:rPr>
              <w:fldChar w:fldCharType="end"/>
            </w:r>
            <w:r>
              <w:t>)</w:t>
            </w:r>
          </w:p>
        </w:tc>
      </w:tr>
    </w:tbl>
    <w:p w14:paraId="4A179BE6" w14:textId="77777777"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xml:space="preserve">. The average word level accuracy over all </w:t>
      </w:r>
      <w:proofErr w:type="gramStart"/>
      <w:r w:rsidR="00E04566">
        <w:rPr>
          <w:rFonts w:eastAsiaTheme="minorEastAsia"/>
        </w:rPr>
        <w:t>85 component</w:t>
      </w:r>
      <w:proofErr w:type="gramEnd"/>
      <w:r w:rsidR="00E04566">
        <w:rPr>
          <w:rFonts w:eastAsiaTheme="minorEastAsia"/>
        </w:rPr>
        <w:t xml:space="preserve">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611D58C9" w14:textId="77777777" w:rsidTr="00D82ED7">
        <w:tc>
          <w:tcPr>
            <w:tcW w:w="8748" w:type="dxa"/>
            <w:tcBorders>
              <w:top w:val="nil"/>
              <w:left w:val="nil"/>
              <w:bottom w:val="nil"/>
              <w:right w:val="nil"/>
            </w:tcBorders>
          </w:tcPr>
          <w:p w14:paraId="06C4A784" w14:textId="77777777" w:rsidR="00E04566" w:rsidRPr="00453A9E" w:rsidRDefault="005C22C8"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14:paraId="415B2814" w14:textId="77777777" w:rsidR="00E04566" w:rsidRPr="00FF360C" w:rsidRDefault="00E04566" w:rsidP="00D82ED7">
            <w:r>
              <w:t>(</w:t>
            </w:r>
            <w:r w:rsidR="005C22C8">
              <w:fldChar w:fldCharType="begin"/>
            </w:r>
            <w:r w:rsidR="005C22C8">
              <w:instrText xml:space="preserve"> SEQ Equation \* ARABIC </w:instrText>
            </w:r>
            <w:r w:rsidR="005C22C8">
              <w:fldChar w:fldCharType="separate"/>
            </w:r>
            <w:r w:rsidR="00933F6A">
              <w:rPr>
                <w:noProof/>
              </w:rPr>
              <w:t>92</w:t>
            </w:r>
            <w:r w:rsidR="005C22C8">
              <w:rPr>
                <w:noProof/>
              </w:rPr>
              <w:fldChar w:fldCharType="end"/>
            </w:r>
            <w:r>
              <w:t>)</w:t>
            </w:r>
          </w:p>
        </w:tc>
      </w:tr>
    </w:tbl>
    <w:p w14:paraId="3DE408D6" w14:textId="77777777"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proofErr w:type="spellStart"/>
      <w:r w:rsidR="00A236B0">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14:paraId="7033D035" w14:textId="77777777" w:rsidR="00C51004" w:rsidRDefault="00C51004" w:rsidP="00C51004">
      <w:pPr>
        <w:pStyle w:val="Beschriftung"/>
        <w:keepNext/>
      </w:pPr>
      <w:bookmarkStart w:id="1093" w:name="_Ref406257595"/>
      <w:bookmarkStart w:id="1094" w:name="_Toc413454302"/>
      <w:r>
        <w:t xml:space="preserve">Table </w:t>
      </w:r>
      <w:r w:rsidR="005C22C8">
        <w:fldChar w:fldCharType="begin"/>
      </w:r>
      <w:r w:rsidR="005C22C8">
        <w:instrText xml:space="preserve"> SEQ Table \* ARABIC </w:instrText>
      </w:r>
      <w:r w:rsidR="005C22C8">
        <w:fldChar w:fldCharType="separate"/>
      </w:r>
      <w:r w:rsidR="00933F6A">
        <w:rPr>
          <w:noProof/>
        </w:rPr>
        <w:t>13</w:t>
      </w:r>
      <w:r w:rsidR="005C22C8">
        <w:rPr>
          <w:noProof/>
        </w:rPr>
        <w:fldChar w:fldCharType="end"/>
      </w:r>
      <w:bookmarkEnd w:id="1093"/>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1094"/>
    </w:p>
    <w:tbl>
      <w:tblPr>
        <w:tblStyle w:val="MittleresRaster3-Akzent1"/>
        <w:tblW w:w="0" w:type="auto"/>
        <w:tblLook w:val="04A0" w:firstRow="1" w:lastRow="0" w:firstColumn="1" w:lastColumn="0" w:noHBand="0" w:noVBand="1"/>
      </w:tblPr>
      <w:tblGrid>
        <w:gridCol w:w="3192"/>
        <w:gridCol w:w="3192"/>
        <w:gridCol w:w="3192"/>
      </w:tblGrid>
      <w:tr w:rsidR="006D4004" w14:paraId="0DE58CA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EC772A0" w14:textId="77777777" w:rsidR="006D4004" w:rsidRDefault="006D4004" w:rsidP="006D4004">
            <w:pPr>
              <w:jc w:val="center"/>
            </w:pPr>
          </w:p>
        </w:tc>
        <w:tc>
          <w:tcPr>
            <w:tcW w:w="3192" w:type="dxa"/>
          </w:tcPr>
          <w:p w14:paraId="148510DC" w14:textId="77777777"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proofErr w:type="spellStart"/>
            <w:r>
              <w:t>Tesseract</w:t>
            </w:r>
            <w:proofErr w:type="spellEnd"/>
          </w:p>
        </w:tc>
        <w:tc>
          <w:tcPr>
            <w:tcW w:w="3192" w:type="dxa"/>
          </w:tcPr>
          <w:p w14:paraId="4FE48C41" w14:textId="77777777"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proofErr w:type="spellStart"/>
            <w:r>
              <w:t>OCRMax</w:t>
            </w:r>
            <w:proofErr w:type="spellEnd"/>
          </w:p>
        </w:tc>
      </w:tr>
      <w:tr w:rsidR="006D4004" w14:paraId="05B5E86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A50CF5C" w14:textId="77777777"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14:paraId="492FD237" w14:textId="77777777"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14:paraId="4AA060FF" w14:textId="77777777"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14:paraId="6E03DC72" w14:textId="77777777" w:rsidTr="00DF70C1">
        <w:tc>
          <w:tcPr>
            <w:cnfStyle w:val="001000000000" w:firstRow="0" w:lastRow="0" w:firstColumn="1" w:lastColumn="0" w:oddVBand="0" w:evenVBand="0" w:oddHBand="0" w:evenHBand="0" w:firstRowFirstColumn="0" w:firstRowLastColumn="0" w:lastRowFirstColumn="0" w:lastRowLastColumn="0"/>
            <w:tcW w:w="3192" w:type="dxa"/>
          </w:tcPr>
          <w:p w14:paraId="2EA0D7F6" w14:textId="77777777"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14:paraId="6B89C278" w14:textId="77777777"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14:paraId="1EF66816" w14:textId="77777777"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14:paraId="252CF40E" w14:textId="77777777" w:rsidR="006E1B2F" w:rsidRDefault="006E1B2F" w:rsidP="00D20909"/>
    <w:p w14:paraId="489B93A1" w14:textId="77777777" w:rsidR="00D20297" w:rsidRDefault="00D20297" w:rsidP="00D20909">
      <w:r>
        <w:lastRenderedPageBreak/>
        <w:t>The label level accuracy was not studied because of the height number of non-</w:t>
      </w:r>
      <w:r w:rsidR="00C550E7">
        <w:t>component</w:t>
      </w:r>
      <w:r>
        <w:t xml:space="preserve">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proofErr w:type="spellStart"/>
      <w:r w:rsidR="009371D5">
        <w:t>Octopart</w:t>
      </w:r>
      <w:proofErr w:type="spellEnd"/>
      <w:r>
        <w:t xml:space="preserve"> database is done in chapter </w:t>
      </w:r>
      <w:r>
        <w:fldChar w:fldCharType="begin"/>
      </w:r>
      <w:r>
        <w:instrText xml:space="preserve"> REF _Ref408915111 \r \h </w:instrText>
      </w:r>
      <w:r>
        <w:fldChar w:fldCharType="separate"/>
      </w:r>
      <w:r w:rsidR="00933F6A">
        <w:t>5.6.3</w:t>
      </w:r>
      <w:r>
        <w:fldChar w:fldCharType="end"/>
      </w:r>
      <w:r>
        <w:t>.</w:t>
      </w:r>
    </w:p>
    <w:p w14:paraId="137B5976" w14:textId="77777777" w:rsidR="00F025BC" w:rsidRPr="00E670F5" w:rsidRDefault="009371D5" w:rsidP="00735ED3">
      <w:pPr>
        <w:pStyle w:val="berschrift3"/>
        <w:numPr>
          <w:ilvl w:val="2"/>
          <w:numId w:val="1"/>
        </w:numPr>
      </w:pPr>
      <w:bookmarkStart w:id="1095" w:name="_Ref408915111"/>
      <w:bookmarkStart w:id="1096" w:name="_Toc413454184"/>
      <w:proofErr w:type="spellStart"/>
      <w:r>
        <w:t>Octopart</w:t>
      </w:r>
      <w:proofErr w:type="spellEnd"/>
      <w:r w:rsidR="00F025BC">
        <w:t xml:space="preserve"> based </w:t>
      </w:r>
      <w:r w:rsidR="00C550E7">
        <w:t>component</w:t>
      </w:r>
      <w:r w:rsidR="00F025BC">
        <w:t xml:space="preserve"> name assignment</w:t>
      </w:r>
      <w:bookmarkEnd w:id="1095"/>
      <w:bookmarkEnd w:id="1096"/>
    </w:p>
    <w:p w14:paraId="7E23D2C3" w14:textId="77777777" w:rsidR="00F025BC" w:rsidRDefault="00F025BC" w:rsidP="00B5593D">
      <w:r>
        <w:t xml:space="preserve">The online electronic component database </w:t>
      </w:r>
      <w:proofErr w:type="spellStart"/>
      <w:r w:rsidR="009371D5">
        <w:t>Octopart</w:t>
      </w:r>
      <w:proofErr w:type="spellEnd"/>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proofErr w:type="spellStart"/>
      <w:r w:rsidR="009371D5">
        <w:t>Octopart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9371D5">
        <w:t>Octopart</w:t>
      </w:r>
      <w:proofErr w:type="spellEnd"/>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proofErr w:type="spellStart"/>
      <w:r w:rsidR="00670DB6">
        <w:t>Octopart</w:t>
      </w:r>
      <w:proofErr w:type="spellEnd"/>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proofErr w:type="spellStart"/>
      <w:r w:rsidR="009371D5">
        <w:t>Octopart</w:t>
      </w:r>
      <w:proofErr w:type="spellEnd"/>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proofErr w:type="spellStart"/>
      <w:r w:rsidR="009371D5">
        <w:t>Octopart</w:t>
      </w:r>
      <w:proofErr w:type="spellEnd"/>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proofErr w:type="spellStart"/>
      <w:r w:rsidR="009371D5">
        <w:t>Octopart</w:t>
      </w:r>
      <w:proofErr w:type="spellEnd"/>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proofErr w:type="spellStart"/>
      <w:r w:rsidR="009371D5">
        <w:t>Octopart</w:t>
      </w:r>
      <w:proofErr w:type="spellEnd"/>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14:paraId="3F598D4F" w14:textId="77777777" w:rsidR="00661799" w:rsidRDefault="00661799" w:rsidP="00661799">
      <w:pPr>
        <w:pStyle w:val="Beschriftung"/>
        <w:keepNext/>
      </w:pPr>
      <w:bookmarkStart w:id="1097" w:name="_Ref406343360"/>
      <w:bookmarkStart w:id="1098" w:name="_Toc413454303"/>
      <w:r>
        <w:t xml:space="preserve">Table </w:t>
      </w:r>
      <w:r w:rsidR="005C22C8">
        <w:fldChar w:fldCharType="begin"/>
      </w:r>
      <w:r w:rsidR="005C22C8">
        <w:instrText xml:space="preserve"> SEQ Table \* ARABIC </w:instrText>
      </w:r>
      <w:r w:rsidR="005C22C8">
        <w:fldChar w:fldCharType="separate"/>
      </w:r>
      <w:r w:rsidR="00933F6A">
        <w:rPr>
          <w:noProof/>
        </w:rPr>
        <w:t>14</w:t>
      </w:r>
      <w:r w:rsidR="005C22C8">
        <w:rPr>
          <w:noProof/>
        </w:rPr>
        <w:fldChar w:fldCharType="end"/>
      </w:r>
      <w:bookmarkEnd w:id="1097"/>
      <w:r>
        <w:t xml:space="preserve">: Confusion matrix of the manual labeled words </w:t>
      </w:r>
      <w:r w:rsidR="00161755">
        <w:t xml:space="preserve">(word-level) </w:t>
      </w:r>
      <w:r>
        <w:t xml:space="preserve">verified with </w:t>
      </w:r>
      <w:proofErr w:type="spellStart"/>
      <w:r w:rsidR="009371D5">
        <w:t>Octopart</w:t>
      </w:r>
      <w:proofErr w:type="spellEnd"/>
      <w:r>
        <w:t xml:space="preserve"> database</w:t>
      </w:r>
      <w:bookmarkEnd w:id="1098"/>
    </w:p>
    <w:tbl>
      <w:tblPr>
        <w:tblStyle w:val="MittleresRaster3-Akzent1"/>
        <w:tblW w:w="0" w:type="auto"/>
        <w:tblLook w:val="04A0" w:firstRow="1" w:lastRow="0" w:firstColumn="1" w:lastColumn="0" w:noHBand="0" w:noVBand="1"/>
      </w:tblPr>
      <w:tblGrid>
        <w:gridCol w:w="3528"/>
        <w:gridCol w:w="3060"/>
        <w:gridCol w:w="2988"/>
      </w:tblGrid>
      <w:tr w:rsidR="00661799" w14:paraId="5714F93B"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98EDCF3" w14:textId="77777777" w:rsidR="00661799" w:rsidRDefault="00661799" w:rsidP="00661799">
            <w:pPr>
              <w:jc w:val="center"/>
            </w:pPr>
          </w:p>
        </w:tc>
        <w:tc>
          <w:tcPr>
            <w:tcW w:w="3060" w:type="dxa"/>
          </w:tcPr>
          <w:p w14:paraId="28BF3A88"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B354E98"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14:paraId="397170A5"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AAA285F" w14:textId="77777777" w:rsidR="00661799" w:rsidRDefault="00661799" w:rsidP="00670DB6">
            <w:pPr>
              <w:jc w:val="center"/>
            </w:pPr>
            <w:r>
              <w:t>Test outcome</w:t>
            </w:r>
            <w:r w:rsidR="00BB4F96">
              <w:t xml:space="preserve">: </w:t>
            </w:r>
            <w:r w:rsidR="00670DB6">
              <w:t>component</w:t>
            </w:r>
            <w:r w:rsidR="00BB4F96">
              <w:t xml:space="preserve"> name</w:t>
            </w:r>
          </w:p>
        </w:tc>
        <w:tc>
          <w:tcPr>
            <w:tcW w:w="3060" w:type="dxa"/>
          </w:tcPr>
          <w:p w14:paraId="4CDB997B"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14:paraId="1F9BDCC7"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14:paraId="5A6BD512"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4FFB462D" w14:textId="77777777" w:rsidR="00661799" w:rsidRDefault="00BB4F96" w:rsidP="00661799">
            <w:pPr>
              <w:jc w:val="center"/>
            </w:pPr>
            <w:r>
              <w:t>Test outcome: non-</w:t>
            </w:r>
            <w:r w:rsidR="00670DB6">
              <w:t xml:space="preserve">component </w:t>
            </w:r>
            <w:r>
              <w:t>name</w:t>
            </w:r>
          </w:p>
        </w:tc>
        <w:tc>
          <w:tcPr>
            <w:tcW w:w="3060" w:type="dxa"/>
          </w:tcPr>
          <w:p w14:paraId="75C01D30" w14:textId="77777777"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14:paraId="662CA968" w14:textId="77777777"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14:paraId="75D9E8A8" w14:textId="77777777" w:rsidR="00670DB6" w:rsidRDefault="00670DB6" w:rsidP="00B5593D"/>
    <w:p w14:paraId="43BF5C0F" w14:textId="77777777"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14:paraId="1F3B7C00" w14:textId="77777777" w:rsidR="00096C3E" w:rsidRDefault="00096C3E" w:rsidP="00096C3E">
      <w:pPr>
        <w:pStyle w:val="Beschriftung"/>
        <w:keepNext/>
      </w:pPr>
      <w:bookmarkStart w:id="1099" w:name="_Ref406343364"/>
      <w:bookmarkStart w:id="1100" w:name="_Toc413454304"/>
      <w:r>
        <w:t xml:space="preserve">Table </w:t>
      </w:r>
      <w:r w:rsidR="005C22C8">
        <w:fldChar w:fldCharType="begin"/>
      </w:r>
      <w:r w:rsidR="005C22C8">
        <w:instrText xml:space="preserve"> SEQ Table \* ARABIC </w:instrText>
      </w:r>
      <w:r w:rsidR="005C22C8">
        <w:fldChar w:fldCharType="separate"/>
      </w:r>
      <w:r w:rsidR="00933F6A">
        <w:rPr>
          <w:noProof/>
        </w:rPr>
        <w:t>15</w:t>
      </w:r>
      <w:r w:rsidR="005C22C8">
        <w:rPr>
          <w:noProof/>
        </w:rPr>
        <w:fldChar w:fldCharType="end"/>
      </w:r>
      <w:bookmarkEnd w:id="1099"/>
      <w:r>
        <w:t xml:space="preserve">: Confusion matrix of the manual labeled labels </w:t>
      </w:r>
      <w:r w:rsidR="00161755">
        <w:t xml:space="preserve">(label-level) </w:t>
      </w:r>
      <w:r>
        <w:t xml:space="preserve">verified with </w:t>
      </w:r>
      <w:proofErr w:type="spellStart"/>
      <w:r w:rsidR="009371D5">
        <w:t>Octopart</w:t>
      </w:r>
      <w:proofErr w:type="spellEnd"/>
      <w:r>
        <w:t xml:space="preserve"> database</w:t>
      </w:r>
      <w:bookmarkEnd w:id="1100"/>
    </w:p>
    <w:tbl>
      <w:tblPr>
        <w:tblStyle w:val="MittleresRaster3-Akzent1"/>
        <w:tblW w:w="0" w:type="auto"/>
        <w:tblLook w:val="04A0" w:firstRow="1" w:lastRow="0" w:firstColumn="1" w:lastColumn="0" w:noHBand="0" w:noVBand="1"/>
      </w:tblPr>
      <w:tblGrid>
        <w:gridCol w:w="3528"/>
        <w:gridCol w:w="3060"/>
        <w:gridCol w:w="2988"/>
      </w:tblGrid>
      <w:tr w:rsidR="00096C3E" w14:paraId="1AE4945C"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810C997" w14:textId="77777777" w:rsidR="00096C3E" w:rsidRDefault="00096C3E" w:rsidP="00D82ED7">
            <w:pPr>
              <w:jc w:val="center"/>
            </w:pPr>
          </w:p>
        </w:tc>
        <w:tc>
          <w:tcPr>
            <w:tcW w:w="3060" w:type="dxa"/>
          </w:tcPr>
          <w:p w14:paraId="47128B88"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2D7FCCE7"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14:paraId="4AAAB908"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E1C4A1D" w14:textId="77777777" w:rsidR="00096C3E" w:rsidRDefault="00096C3E" w:rsidP="00D82ED7">
            <w:pPr>
              <w:jc w:val="center"/>
            </w:pPr>
            <w:r>
              <w:t xml:space="preserve">Test outcome: </w:t>
            </w:r>
            <w:r w:rsidR="00670DB6">
              <w:t xml:space="preserve">component </w:t>
            </w:r>
            <w:r>
              <w:t>name</w:t>
            </w:r>
          </w:p>
        </w:tc>
        <w:tc>
          <w:tcPr>
            <w:tcW w:w="3060" w:type="dxa"/>
          </w:tcPr>
          <w:p w14:paraId="2E541952" w14:textId="77777777"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14:paraId="6B5C3002" w14:textId="77777777"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14:paraId="571CE004"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12894EF0" w14:textId="77777777" w:rsidR="00096C3E" w:rsidRDefault="00096C3E" w:rsidP="00D82ED7">
            <w:pPr>
              <w:jc w:val="center"/>
            </w:pPr>
            <w:r>
              <w:t>Test outcome: non-</w:t>
            </w:r>
            <w:r w:rsidR="00670DB6">
              <w:t xml:space="preserve">component </w:t>
            </w:r>
            <w:r>
              <w:t>name</w:t>
            </w:r>
          </w:p>
        </w:tc>
        <w:tc>
          <w:tcPr>
            <w:tcW w:w="3060" w:type="dxa"/>
          </w:tcPr>
          <w:p w14:paraId="38A5F74C" w14:textId="77777777"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14:paraId="520CFB98" w14:textId="77777777"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14:paraId="09CAE594" w14:textId="77777777" w:rsidR="00500E0B" w:rsidRDefault="00500E0B" w:rsidP="00B5593D"/>
    <w:p w14:paraId="47D6165D" w14:textId="77777777"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rsidR="00463B8F">
        <w:t xml:space="preserve"> database whereas the </w:t>
      </w:r>
      <w:r w:rsidR="00670DB6">
        <w:t xml:space="preserve">component </w:t>
      </w:r>
      <w:r w:rsidR="00463B8F">
        <w:t xml:space="preserve">names were manual labeled and verified with </w:t>
      </w:r>
      <w:proofErr w:type="spellStart"/>
      <w:r w:rsidR="009371D5">
        <w:t>Octopart</w:t>
      </w:r>
      <w:proofErr w:type="spellEnd"/>
      <w:r w:rsidR="00463B8F">
        <w:t xml:space="preserve"> database on word level.</w:t>
      </w:r>
    </w:p>
    <w:p w14:paraId="7B24BF14" w14:textId="77777777" w:rsidR="00500E0B" w:rsidRDefault="00500E0B" w:rsidP="00500E0B">
      <w:pPr>
        <w:pStyle w:val="Beschriftung"/>
        <w:keepNext/>
      </w:pPr>
      <w:bookmarkStart w:id="1101" w:name="_Ref406409976"/>
      <w:bookmarkStart w:id="1102" w:name="_Toc413454305"/>
      <w:r>
        <w:t xml:space="preserve">Table </w:t>
      </w:r>
      <w:r w:rsidR="005C22C8">
        <w:fldChar w:fldCharType="begin"/>
      </w:r>
      <w:r w:rsidR="005C22C8">
        <w:instrText xml:space="preserve"> SEQ</w:instrText>
      </w:r>
      <w:r w:rsidR="005C22C8">
        <w:instrText xml:space="preserve"> Table \* ARABIC </w:instrText>
      </w:r>
      <w:r w:rsidR="005C22C8">
        <w:fldChar w:fldCharType="separate"/>
      </w:r>
      <w:r w:rsidR="00933F6A">
        <w:rPr>
          <w:noProof/>
        </w:rPr>
        <w:t>16</w:t>
      </w:r>
      <w:r w:rsidR="005C22C8">
        <w:rPr>
          <w:noProof/>
        </w:rPr>
        <w:fldChar w:fldCharType="end"/>
      </w:r>
      <w:bookmarkEnd w:id="1101"/>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proofErr w:type="spellStart"/>
      <w:r w:rsidR="009371D5">
        <w:t>Octopart</w:t>
      </w:r>
      <w:proofErr w:type="spellEnd"/>
      <w:r w:rsidR="00D82ED7">
        <w:t xml:space="preserve"> database </w:t>
      </w:r>
      <w:r>
        <w:t>(part-level)</w:t>
      </w:r>
      <w:bookmarkEnd w:id="1102"/>
    </w:p>
    <w:tbl>
      <w:tblPr>
        <w:tblStyle w:val="MittleresRaster1-Akzent1"/>
        <w:tblW w:w="0" w:type="auto"/>
        <w:tblLook w:val="04A0" w:firstRow="1" w:lastRow="0" w:firstColumn="1" w:lastColumn="0" w:noHBand="0" w:noVBand="1"/>
      </w:tblPr>
      <w:tblGrid>
        <w:gridCol w:w="4788"/>
        <w:gridCol w:w="4788"/>
      </w:tblGrid>
      <w:tr w:rsidR="00500E0B" w14:paraId="0ABE6A9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C3658A" w14:textId="77777777"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221B41F7" w14:textId="77777777"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14:paraId="7B7EF54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0CC042" w14:textId="77777777"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723878CB" w14:textId="77777777"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14:paraId="5093EC5F" w14:textId="77777777" w:rsidR="00500E0B" w:rsidRDefault="00500E0B" w:rsidP="00B5593D"/>
    <w:p w14:paraId="55DFDB0B" w14:textId="77777777" w:rsidR="00123BAC" w:rsidRDefault="00123BAC" w:rsidP="00123BAC">
      <w:r>
        <w:t xml:space="preserve">The accuracy rate on </w:t>
      </w:r>
      <w:proofErr w:type="gramStart"/>
      <w:r>
        <w:t>part-level</w:t>
      </w:r>
      <w:proofErr w:type="gramEnd"/>
      <w:r>
        <w:t xml:space="preserve">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t xml:space="preserve"> database whereas the </w:t>
      </w:r>
      <w:r w:rsidR="00670DB6">
        <w:t xml:space="preserve">component </w:t>
      </w:r>
      <w:r>
        <w:t xml:space="preserve">names were manual labeled and verified with </w:t>
      </w:r>
      <w:proofErr w:type="spellStart"/>
      <w:r w:rsidR="009371D5">
        <w:t>Octopart</w:t>
      </w:r>
      <w:proofErr w:type="spellEnd"/>
      <w:r>
        <w:t xml:space="preserve"> database on label level.</w:t>
      </w:r>
    </w:p>
    <w:p w14:paraId="07E3095E" w14:textId="77777777" w:rsidR="00936153" w:rsidRDefault="00936153" w:rsidP="00936153">
      <w:pPr>
        <w:pStyle w:val="Beschriftung"/>
        <w:keepNext/>
      </w:pPr>
      <w:bookmarkStart w:id="1103" w:name="_Ref408917229"/>
      <w:bookmarkStart w:id="1104" w:name="_Toc413454306"/>
      <w:r>
        <w:t xml:space="preserve">Table </w:t>
      </w:r>
      <w:r w:rsidR="005C22C8">
        <w:fldChar w:fldCharType="begin"/>
      </w:r>
      <w:r w:rsidR="005C22C8">
        <w:instrText xml:space="preserve"> SEQ Table \* ARABIC </w:instrText>
      </w:r>
      <w:r w:rsidR="005C22C8">
        <w:fldChar w:fldCharType="separate"/>
      </w:r>
      <w:r w:rsidR="00933F6A">
        <w:rPr>
          <w:noProof/>
        </w:rPr>
        <w:t>17</w:t>
      </w:r>
      <w:r w:rsidR="005C22C8">
        <w:rPr>
          <w:noProof/>
        </w:rPr>
        <w:fldChar w:fldCharType="end"/>
      </w:r>
      <w:bookmarkEnd w:id="1103"/>
      <w:r>
        <w:t xml:space="preserve">: Accuracy rate of part assignment with manual labeled parts on label level verified with </w:t>
      </w:r>
      <w:proofErr w:type="spellStart"/>
      <w:r w:rsidR="009371D5">
        <w:t>Octopart</w:t>
      </w:r>
      <w:proofErr w:type="spellEnd"/>
      <w:r>
        <w:t xml:space="preserve"> database (part-level)</w:t>
      </w:r>
      <w:bookmarkEnd w:id="1104"/>
    </w:p>
    <w:tbl>
      <w:tblPr>
        <w:tblStyle w:val="MittleresRaster1-Akzent1"/>
        <w:tblW w:w="0" w:type="auto"/>
        <w:tblLook w:val="04A0" w:firstRow="1" w:lastRow="0" w:firstColumn="1" w:lastColumn="0" w:noHBand="0" w:noVBand="1"/>
      </w:tblPr>
      <w:tblGrid>
        <w:gridCol w:w="4788"/>
        <w:gridCol w:w="4788"/>
      </w:tblGrid>
      <w:tr w:rsidR="00936153" w14:paraId="32D2D6F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EB22DB" w14:textId="77777777"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76A4FEE0" w14:textId="77777777"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14:paraId="7F96F9C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D8E1B8C" w14:textId="77777777"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2FC3A4D3" w14:textId="77777777"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14:paraId="5DF86FC6" w14:textId="77777777"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14:paraId="1EE4F924" w14:textId="77777777"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proofErr w:type="spellStart"/>
      <w:r w:rsidR="00A236B0">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14:paraId="5136975E" w14:textId="77777777" w:rsidR="00D82ED7" w:rsidRDefault="00D82ED7" w:rsidP="00D82ED7">
      <w:pPr>
        <w:pStyle w:val="Beschriftung"/>
        <w:keepNext/>
      </w:pPr>
      <w:bookmarkStart w:id="1105" w:name="_Toc413454307"/>
      <w:r>
        <w:t xml:space="preserve">Table </w:t>
      </w:r>
      <w:r w:rsidR="005C22C8">
        <w:fldChar w:fldCharType="begin"/>
      </w:r>
      <w:r w:rsidR="005C22C8">
        <w:instrText xml:space="preserve"> SEQ Table \* ARABIC </w:instrText>
      </w:r>
      <w:r w:rsidR="005C22C8">
        <w:fldChar w:fldCharType="separate"/>
      </w:r>
      <w:r w:rsidR="00933F6A">
        <w:rPr>
          <w:noProof/>
        </w:rPr>
        <w:t>18</w:t>
      </w:r>
      <w:r w:rsidR="005C22C8">
        <w:rPr>
          <w:noProof/>
        </w:rPr>
        <w:fldChar w:fldCharType="end"/>
      </w:r>
      <w:r>
        <w:t xml:space="preserve">: Confusion matrix of the </w:t>
      </w:r>
      <w:proofErr w:type="spellStart"/>
      <w:r w:rsidR="00A236B0">
        <w:t>Tesseract</w:t>
      </w:r>
      <w:proofErr w:type="spellEnd"/>
      <w:r>
        <w:t xml:space="preserve"> recognized words (word-level) verified with </w:t>
      </w:r>
      <w:proofErr w:type="spellStart"/>
      <w:r w:rsidR="009371D5">
        <w:t>Octopart</w:t>
      </w:r>
      <w:proofErr w:type="spellEnd"/>
      <w:r>
        <w:t xml:space="preserve"> database</w:t>
      </w:r>
      <w:bookmarkEnd w:id="1105"/>
    </w:p>
    <w:tbl>
      <w:tblPr>
        <w:tblStyle w:val="MittleresRaster3-Akzent1"/>
        <w:tblW w:w="0" w:type="auto"/>
        <w:tblLook w:val="04A0" w:firstRow="1" w:lastRow="0" w:firstColumn="1" w:lastColumn="0" w:noHBand="0" w:noVBand="1"/>
      </w:tblPr>
      <w:tblGrid>
        <w:gridCol w:w="3528"/>
        <w:gridCol w:w="3060"/>
        <w:gridCol w:w="2988"/>
      </w:tblGrid>
      <w:tr w:rsidR="00D82ED7" w14:paraId="0DE036F8"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3659E151" w14:textId="77777777" w:rsidR="00D82ED7" w:rsidRDefault="00D82ED7" w:rsidP="00D82ED7">
            <w:pPr>
              <w:jc w:val="center"/>
            </w:pPr>
          </w:p>
        </w:tc>
        <w:tc>
          <w:tcPr>
            <w:tcW w:w="3060" w:type="dxa"/>
          </w:tcPr>
          <w:p w14:paraId="3125B70B"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0EEBF9F0"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68B1323E"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DA98635" w14:textId="77777777" w:rsidR="00D82ED7" w:rsidRDefault="00D82ED7" w:rsidP="00D82ED7">
            <w:pPr>
              <w:jc w:val="center"/>
            </w:pPr>
            <w:r>
              <w:t xml:space="preserve">Test outcome: </w:t>
            </w:r>
            <w:r w:rsidR="00670DB6">
              <w:t xml:space="preserve">component </w:t>
            </w:r>
            <w:r>
              <w:t>name</w:t>
            </w:r>
          </w:p>
        </w:tc>
        <w:tc>
          <w:tcPr>
            <w:tcW w:w="3060" w:type="dxa"/>
          </w:tcPr>
          <w:p w14:paraId="1B8E8F59" w14:textId="77777777"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14:paraId="471E18F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14:paraId="73AB4976"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70E1654A" w14:textId="77777777" w:rsidR="00D82ED7" w:rsidRDefault="00D82ED7" w:rsidP="00D82ED7">
            <w:pPr>
              <w:jc w:val="center"/>
            </w:pPr>
            <w:r>
              <w:t>Test outcome: non-</w:t>
            </w:r>
            <w:r w:rsidR="00670DB6">
              <w:t xml:space="preserve">component </w:t>
            </w:r>
            <w:r>
              <w:t>name</w:t>
            </w:r>
          </w:p>
        </w:tc>
        <w:tc>
          <w:tcPr>
            <w:tcW w:w="3060" w:type="dxa"/>
          </w:tcPr>
          <w:p w14:paraId="11F7AFE3"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14:paraId="66234F6F"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14:paraId="0D2E228A" w14:textId="77777777" w:rsidR="00D82ED7" w:rsidRDefault="00D82ED7" w:rsidP="00D82ED7"/>
    <w:p w14:paraId="3DEFC68C" w14:textId="77777777"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rsidR="00A236B0">
        <w:t>Tesseract</w:t>
      </w:r>
      <w:proofErr w:type="spellEnd"/>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14:paraId="32A0CE77" w14:textId="77777777" w:rsidR="00D82ED7" w:rsidRDefault="00D82ED7" w:rsidP="00D82ED7">
      <w:pPr>
        <w:pStyle w:val="Beschriftung"/>
        <w:keepNext/>
      </w:pPr>
      <w:bookmarkStart w:id="1106" w:name="_Toc413454308"/>
      <w:r>
        <w:t xml:space="preserve">Table </w:t>
      </w:r>
      <w:r w:rsidR="005C22C8">
        <w:fldChar w:fldCharType="begin"/>
      </w:r>
      <w:r w:rsidR="005C22C8">
        <w:instrText xml:space="preserve"> SEQ Table \* ARABIC </w:instrText>
      </w:r>
      <w:r w:rsidR="005C22C8">
        <w:fldChar w:fldCharType="separate"/>
      </w:r>
      <w:r w:rsidR="00933F6A">
        <w:rPr>
          <w:noProof/>
        </w:rPr>
        <w:t>19</w:t>
      </w:r>
      <w:r w:rsidR="005C22C8">
        <w:rPr>
          <w:noProof/>
        </w:rPr>
        <w:fldChar w:fldCharType="end"/>
      </w:r>
      <w:r>
        <w:t xml:space="preserve">: Confusion matrix of the </w:t>
      </w:r>
      <w:proofErr w:type="spellStart"/>
      <w:r w:rsidR="00A236B0">
        <w:t>Tesseract</w:t>
      </w:r>
      <w:proofErr w:type="spellEnd"/>
      <w:r>
        <w:t xml:space="preserve"> recognized labels (label-level) verified with </w:t>
      </w:r>
      <w:proofErr w:type="spellStart"/>
      <w:r w:rsidR="009371D5">
        <w:t>Octopart</w:t>
      </w:r>
      <w:proofErr w:type="spellEnd"/>
      <w:r>
        <w:t xml:space="preserve"> database</w:t>
      </w:r>
      <w:bookmarkEnd w:id="1106"/>
    </w:p>
    <w:tbl>
      <w:tblPr>
        <w:tblStyle w:val="MittleresRaster3-Akzent1"/>
        <w:tblW w:w="0" w:type="auto"/>
        <w:tblLook w:val="04A0" w:firstRow="1" w:lastRow="0" w:firstColumn="1" w:lastColumn="0" w:noHBand="0" w:noVBand="1"/>
      </w:tblPr>
      <w:tblGrid>
        <w:gridCol w:w="3528"/>
        <w:gridCol w:w="3060"/>
        <w:gridCol w:w="2988"/>
      </w:tblGrid>
      <w:tr w:rsidR="00D82ED7" w14:paraId="2C6D5CC5"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E1D6A65" w14:textId="77777777" w:rsidR="00D82ED7" w:rsidRDefault="00D82ED7" w:rsidP="00D82ED7">
            <w:pPr>
              <w:jc w:val="center"/>
            </w:pPr>
          </w:p>
        </w:tc>
        <w:tc>
          <w:tcPr>
            <w:tcW w:w="3060" w:type="dxa"/>
          </w:tcPr>
          <w:p w14:paraId="29878341"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EC310EE"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37A5ED01"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A8CB107" w14:textId="77777777" w:rsidR="00D82ED7" w:rsidRDefault="00D82ED7" w:rsidP="00D82ED7">
            <w:pPr>
              <w:jc w:val="center"/>
            </w:pPr>
            <w:r>
              <w:t xml:space="preserve">Test outcome: </w:t>
            </w:r>
            <w:r w:rsidR="00670DB6">
              <w:t xml:space="preserve">component </w:t>
            </w:r>
            <w:r>
              <w:t>name</w:t>
            </w:r>
          </w:p>
        </w:tc>
        <w:tc>
          <w:tcPr>
            <w:tcW w:w="3060" w:type="dxa"/>
          </w:tcPr>
          <w:p w14:paraId="027053F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14:paraId="2A52702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14:paraId="0607C3F1"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7381FF80" w14:textId="77777777" w:rsidR="00D82ED7" w:rsidRDefault="00D82ED7" w:rsidP="00D82ED7">
            <w:pPr>
              <w:jc w:val="center"/>
            </w:pPr>
            <w:r>
              <w:t>Test outcome: non-</w:t>
            </w:r>
            <w:r w:rsidR="00670DB6">
              <w:t xml:space="preserve">component </w:t>
            </w:r>
            <w:r>
              <w:t>name</w:t>
            </w:r>
          </w:p>
        </w:tc>
        <w:tc>
          <w:tcPr>
            <w:tcW w:w="3060" w:type="dxa"/>
          </w:tcPr>
          <w:p w14:paraId="5D33BDEB"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14:paraId="2509DA48"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14:paraId="72F4A879" w14:textId="77777777" w:rsidR="00D82ED7" w:rsidRDefault="00D82ED7" w:rsidP="00D82ED7"/>
    <w:p w14:paraId="2EF02571" w14:textId="77777777"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14:paraId="4DD920B7" w14:textId="77777777" w:rsidR="00D82ED7" w:rsidRDefault="00D82ED7" w:rsidP="00D82ED7">
      <w:pPr>
        <w:pStyle w:val="Beschriftung"/>
        <w:keepNext/>
      </w:pPr>
      <w:bookmarkStart w:id="1107" w:name="_Toc413454309"/>
      <w:r>
        <w:t xml:space="preserve">Table </w:t>
      </w:r>
      <w:r w:rsidR="005C22C8">
        <w:fldChar w:fldCharType="begin"/>
      </w:r>
      <w:r w:rsidR="005C22C8">
        <w:instrText xml:space="preserve"> SEQ Table \* ARABIC </w:instrText>
      </w:r>
      <w:r w:rsidR="005C22C8">
        <w:fldChar w:fldCharType="separate"/>
      </w:r>
      <w:r w:rsidR="00933F6A">
        <w:rPr>
          <w:noProof/>
        </w:rPr>
        <w:t>20</w:t>
      </w:r>
      <w:r w:rsidR="005C22C8">
        <w:rPr>
          <w:noProof/>
        </w:rPr>
        <w:fldChar w:fldCharType="end"/>
      </w:r>
      <w:r>
        <w:t xml:space="preserve">: Accuracy rate of part assignment with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proofErr w:type="spellStart"/>
      <w:r w:rsidR="009371D5">
        <w:t>Octopart</w:t>
      </w:r>
      <w:proofErr w:type="spellEnd"/>
      <w:r>
        <w:t xml:space="preserve"> database (part-level)</w:t>
      </w:r>
      <w:bookmarkEnd w:id="1107"/>
    </w:p>
    <w:tbl>
      <w:tblPr>
        <w:tblStyle w:val="MittleresRaster1-Akzent1"/>
        <w:tblW w:w="0" w:type="auto"/>
        <w:tblLook w:val="04A0" w:firstRow="1" w:lastRow="0" w:firstColumn="1" w:lastColumn="0" w:noHBand="0" w:noVBand="1"/>
      </w:tblPr>
      <w:tblGrid>
        <w:gridCol w:w="4788"/>
        <w:gridCol w:w="4788"/>
      </w:tblGrid>
      <w:tr w:rsidR="00D82ED7" w14:paraId="236838E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DC8DCF5" w14:textId="77777777" w:rsidR="00D82ED7" w:rsidRDefault="00D82ED7" w:rsidP="00D82ED7">
            <w:pPr>
              <w:jc w:val="center"/>
            </w:pPr>
            <w:r>
              <w:t>Part assignment true</w:t>
            </w:r>
          </w:p>
        </w:tc>
        <w:tc>
          <w:tcPr>
            <w:tcW w:w="4788" w:type="dxa"/>
          </w:tcPr>
          <w:p w14:paraId="3DD159A1" w14:textId="77777777"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14:paraId="7D4ABB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05CA1DA" w14:textId="77777777" w:rsidR="00D82ED7" w:rsidRDefault="00D82ED7" w:rsidP="00D82ED7">
            <w:pPr>
              <w:jc w:val="center"/>
            </w:pPr>
            <w:r>
              <w:t>Part assignment false</w:t>
            </w:r>
          </w:p>
        </w:tc>
        <w:tc>
          <w:tcPr>
            <w:tcW w:w="4788" w:type="dxa"/>
          </w:tcPr>
          <w:p w14:paraId="2CBA2C85" w14:textId="77777777"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14:paraId="371212B0" w14:textId="77777777" w:rsidR="00D82ED7" w:rsidRDefault="00D82ED7" w:rsidP="00D82ED7"/>
    <w:p w14:paraId="4B63C4AD" w14:textId="77777777" w:rsidR="007B1DFC" w:rsidRDefault="007B1DFC" w:rsidP="00D82ED7"/>
    <w:p w14:paraId="4D7CF96A" w14:textId="77777777" w:rsidR="00B15AC6" w:rsidRDefault="00B15AC6" w:rsidP="00B15AC6">
      <w:pPr>
        <w:pStyle w:val="Beschriftung"/>
        <w:keepNext/>
      </w:pPr>
      <w:bookmarkStart w:id="1108" w:name="_Toc413454310"/>
      <w:r>
        <w:lastRenderedPageBreak/>
        <w:t xml:space="preserve">Table </w:t>
      </w:r>
      <w:r w:rsidR="005C22C8">
        <w:fldChar w:fldCharType="begin"/>
      </w:r>
      <w:r w:rsidR="005C22C8">
        <w:instrText xml:space="preserve"> SEQ Table \* ARABIC </w:instrText>
      </w:r>
      <w:r w:rsidR="005C22C8">
        <w:fldChar w:fldCharType="separate"/>
      </w:r>
      <w:r w:rsidR="00933F6A">
        <w:rPr>
          <w:noProof/>
        </w:rPr>
        <w:t>21</w:t>
      </w:r>
      <w:r w:rsidR="005C22C8">
        <w:rPr>
          <w:noProof/>
        </w:rPr>
        <w:fldChar w:fldCharType="end"/>
      </w:r>
      <w:r>
        <w:t xml:space="preserve">: Accuracy rate of part assignment with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1108"/>
    </w:p>
    <w:tbl>
      <w:tblPr>
        <w:tblStyle w:val="MittleresRaster1-Akzent1"/>
        <w:tblW w:w="0" w:type="auto"/>
        <w:tblLook w:val="04A0" w:firstRow="1" w:lastRow="0" w:firstColumn="1" w:lastColumn="0" w:noHBand="0" w:noVBand="1"/>
      </w:tblPr>
      <w:tblGrid>
        <w:gridCol w:w="4788"/>
        <w:gridCol w:w="4788"/>
      </w:tblGrid>
      <w:tr w:rsidR="00B15AC6" w14:paraId="24764D9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E7925CF" w14:textId="77777777"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14:paraId="18AC48EC" w14:textId="77777777"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14:paraId="19C5C0C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98B7B1C" w14:textId="77777777"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14:paraId="26FED889" w14:textId="77777777"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14:paraId="52829226" w14:textId="77777777" w:rsidR="00B15AC6" w:rsidRDefault="00B15AC6" w:rsidP="00D82ED7"/>
    <w:p w14:paraId="762DAA8C" w14:textId="77777777"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14:paraId="50F4A888" w14:textId="77777777" w:rsidR="0028537B" w:rsidRDefault="0028537B" w:rsidP="0028537B">
      <w:pPr>
        <w:pStyle w:val="Beschriftung"/>
        <w:keepNext/>
      </w:pPr>
      <w:bookmarkStart w:id="1109" w:name="_Ref406412157"/>
      <w:bookmarkStart w:id="1110" w:name="_Toc413454311"/>
      <w:r>
        <w:t xml:space="preserve">Table </w:t>
      </w:r>
      <w:r w:rsidR="005C22C8">
        <w:fldChar w:fldCharType="begin"/>
      </w:r>
      <w:r w:rsidR="005C22C8">
        <w:instrText xml:space="preserve"> SEQ Table \* ARABIC </w:instrText>
      </w:r>
      <w:r w:rsidR="005C22C8">
        <w:fldChar w:fldCharType="separate"/>
      </w:r>
      <w:r w:rsidR="00933F6A">
        <w:rPr>
          <w:noProof/>
        </w:rPr>
        <w:t>22</w:t>
      </w:r>
      <w:r w:rsidR="005C22C8">
        <w:rPr>
          <w:noProof/>
        </w:rPr>
        <w:fldChar w:fldCharType="end"/>
      </w:r>
      <w:bookmarkEnd w:id="1109"/>
      <w:r>
        <w:t xml:space="preserve">: Confusion matrix of the </w:t>
      </w:r>
      <w:proofErr w:type="spellStart"/>
      <w:r w:rsidR="009D3B88">
        <w:t>OCRMax</w:t>
      </w:r>
      <w:proofErr w:type="spellEnd"/>
      <w:r>
        <w:t xml:space="preserve"> recognized words (word-level) verified with </w:t>
      </w:r>
      <w:proofErr w:type="spellStart"/>
      <w:r w:rsidR="009371D5">
        <w:t>Octopart</w:t>
      </w:r>
      <w:proofErr w:type="spellEnd"/>
      <w:r>
        <w:t xml:space="preserve"> database</w:t>
      </w:r>
      <w:bookmarkEnd w:id="1110"/>
    </w:p>
    <w:tbl>
      <w:tblPr>
        <w:tblStyle w:val="MittleresRaster3-Akzent1"/>
        <w:tblW w:w="0" w:type="auto"/>
        <w:tblLook w:val="04A0" w:firstRow="1" w:lastRow="0" w:firstColumn="1" w:lastColumn="0" w:noHBand="0" w:noVBand="1"/>
      </w:tblPr>
      <w:tblGrid>
        <w:gridCol w:w="3618"/>
        <w:gridCol w:w="3060"/>
        <w:gridCol w:w="2898"/>
      </w:tblGrid>
      <w:tr w:rsidR="0028537B" w14:paraId="4559E5EF"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54F243FE" w14:textId="77777777" w:rsidR="0028537B" w:rsidRDefault="0028537B" w:rsidP="00FC230F">
            <w:pPr>
              <w:jc w:val="center"/>
            </w:pPr>
          </w:p>
        </w:tc>
        <w:tc>
          <w:tcPr>
            <w:tcW w:w="3060" w:type="dxa"/>
          </w:tcPr>
          <w:p w14:paraId="6D275843"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1971FF3F"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14:paraId="404DBB2D"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4D6D7B2" w14:textId="77777777" w:rsidR="0028537B" w:rsidRDefault="0028537B" w:rsidP="00FC230F">
            <w:pPr>
              <w:jc w:val="center"/>
            </w:pPr>
            <w:r>
              <w:t xml:space="preserve">Test outcome: </w:t>
            </w:r>
            <w:r w:rsidR="00670DB6">
              <w:t xml:space="preserve">component </w:t>
            </w:r>
            <w:r>
              <w:t>name</w:t>
            </w:r>
          </w:p>
        </w:tc>
        <w:tc>
          <w:tcPr>
            <w:tcW w:w="3060" w:type="dxa"/>
          </w:tcPr>
          <w:p w14:paraId="611D8148" w14:textId="77777777"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14:paraId="43F59B25" w14:textId="77777777"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14:paraId="321AE6E4"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011273EF" w14:textId="77777777" w:rsidR="0028537B" w:rsidRDefault="0028537B" w:rsidP="00FC230F">
            <w:pPr>
              <w:jc w:val="center"/>
            </w:pPr>
            <w:r>
              <w:t>Test outcome: non-</w:t>
            </w:r>
            <w:r w:rsidR="00670DB6">
              <w:t xml:space="preserve">component </w:t>
            </w:r>
            <w:r>
              <w:t>name</w:t>
            </w:r>
          </w:p>
        </w:tc>
        <w:tc>
          <w:tcPr>
            <w:tcW w:w="3060" w:type="dxa"/>
          </w:tcPr>
          <w:p w14:paraId="3BF64F59" w14:textId="77777777"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14:paraId="734ED3A9" w14:textId="77777777"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14:paraId="4D189344" w14:textId="77777777" w:rsidR="0028537B" w:rsidRDefault="0028537B" w:rsidP="0028537B"/>
    <w:p w14:paraId="42D67AC2" w14:textId="77777777"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14:paraId="39304343" w14:textId="77777777" w:rsidR="0028537B" w:rsidRDefault="0028537B" w:rsidP="0028537B">
      <w:pPr>
        <w:pStyle w:val="Beschriftung"/>
        <w:keepNext/>
      </w:pPr>
      <w:bookmarkStart w:id="1111" w:name="_Ref406412158"/>
      <w:bookmarkStart w:id="1112" w:name="_Toc413454312"/>
      <w:r>
        <w:t xml:space="preserve">Table </w:t>
      </w:r>
      <w:r w:rsidR="005C22C8">
        <w:fldChar w:fldCharType="begin"/>
      </w:r>
      <w:r w:rsidR="005C22C8">
        <w:instrText xml:space="preserve"> SEQ Table \* ARABIC </w:instrText>
      </w:r>
      <w:r w:rsidR="005C22C8">
        <w:fldChar w:fldCharType="separate"/>
      </w:r>
      <w:r w:rsidR="00933F6A">
        <w:rPr>
          <w:noProof/>
        </w:rPr>
        <w:t>23</w:t>
      </w:r>
      <w:r w:rsidR="005C22C8">
        <w:rPr>
          <w:noProof/>
        </w:rPr>
        <w:fldChar w:fldCharType="end"/>
      </w:r>
      <w:bookmarkEnd w:id="1111"/>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rsidR="009371D5">
        <w:t>Octopart</w:t>
      </w:r>
      <w:proofErr w:type="spellEnd"/>
      <w:r>
        <w:t xml:space="preserve"> database</w:t>
      </w:r>
      <w:bookmarkEnd w:id="1112"/>
    </w:p>
    <w:tbl>
      <w:tblPr>
        <w:tblStyle w:val="MittleresRaster3-Akzent1"/>
        <w:tblW w:w="0" w:type="auto"/>
        <w:tblLook w:val="04A0" w:firstRow="1" w:lastRow="0" w:firstColumn="1" w:lastColumn="0" w:noHBand="0" w:noVBand="1"/>
      </w:tblPr>
      <w:tblGrid>
        <w:gridCol w:w="3618"/>
        <w:gridCol w:w="3060"/>
        <w:gridCol w:w="2898"/>
      </w:tblGrid>
      <w:tr w:rsidR="0028537B" w14:paraId="79E14C2D"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0B913291" w14:textId="77777777" w:rsidR="0028537B" w:rsidRDefault="0028537B" w:rsidP="00FC230F">
            <w:pPr>
              <w:jc w:val="center"/>
            </w:pPr>
          </w:p>
        </w:tc>
        <w:tc>
          <w:tcPr>
            <w:tcW w:w="3060" w:type="dxa"/>
          </w:tcPr>
          <w:p w14:paraId="5C4D9441"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273D6891"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14:paraId="5B128C05"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533461D1" w14:textId="77777777" w:rsidR="00534D95" w:rsidRDefault="00534D95" w:rsidP="00FC230F">
            <w:pPr>
              <w:jc w:val="center"/>
            </w:pPr>
            <w:r>
              <w:t xml:space="preserve">Test outcome: </w:t>
            </w:r>
            <w:r w:rsidR="00670DB6">
              <w:t xml:space="preserve">component </w:t>
            </w:r>
            <w:r>
              <w:t>name</w:t>
            </w:r>
          </w:p>
        </w:tc>
        <w:tc>
          <w:tcPr>
            <w:tcW w:w="3060" w:type="dxa"/>
          </w:tcPr>
          <w:p w14:paraId="1B99785A" w14:textId="77777777"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14:paraId="69AADDF9" w14:textId="77777777"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14:paraId="21A08363"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7192919A" w14:textId="77777777" w:rsidR="00534D95" w:rsidRDefault="00534D95" w:rsidP="00FC230F">
            <w:pPr>
              <w:jc w:val="center"/>
            </w:pPr>
            <w:r>
              <w:t>Test outcome: non-</w:t>
            </w:r>
            <w:r w:rsidR="00670DB6">
              <w:t xml:space="preserve">component </w:t>
            </w:r>
            <w:r>
              <w:t>name</w:t>
            </w:r>
          </w:p>
        </w:tc>
        <w:tc>
          <w:tcPr>
            <w:tcW w:w="3060" w:type="dxa"/>
          </w:tcPr>
          <w:p w14:paraId="1EE8AF78" w14:textId="77777777"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14:paraId="5FA03F12" w14:textId="77777777"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14:paraId="25DD2B62" w14:textId="77777777"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14:paraId="30D60DD8" w14:textId="77777777" w:rsidR="0028537B" w:rsidRDefault="0028537B" w:rsidP="0028537B">
      <w:pPr>
        <w:pStyle w:val="Beschriftung"/>
        <w:keepNext/>
      </w:pPr>
      <w:bookmarkStart w:id="1113" w:name="_Ref406412159"/>
      <w:bookmarkStart w:id="1114" w:name="_Toc413454313"/>
      <w:r>
        <w:t xml:space="preserve">Table </w:t>
      </w:r>
      <w:r w:rsidR="005C22C8">
        <w:fldChar w:fldCharType="begin"/>
      </w:r>
      <w:r w:rsidR="005C22C8">
        <w:instrText xml:space="preserve"> SEQ Table \* ARABIC </w:instrText>
      </w:r>
      <w:r w:rsidR="005C22C8">
        <w:fldChar w:fldCharType="separate"/>
      </w:r>
      <w:r w:rsidR="00933F6A">
        <w:rPr>
          <w:noProof/>
        </w:rPr>
        <w:t>24</w:t>
      </w:r>
      <w:r w:rsidR="005C22C8">
        <w:rPr>
          <w:noProof/>
        </w:rPr>
        <w:fldChar w:fldCharType="end"/>
      </w:r>
      <w:bookmarkEnd w:id="1113"/>
      <w:r>
        <w:t xml:space="preserve">: Accuracy rate of part assignment with </w:t>
      </w:r>
      <w:proofErr w:type="spellStart"/>
      <w:r w:rsidR="009D3B88">
        <w:t>OCRMax</w:t>
      </w:r>
      <w:proofErr w:type="spellEnd"/>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proofErr w:type="spellStart"/>
      <w:r w:rsidR="009371D5">
        <w:t>Octopart</w:t>
      </w:r>
      <w:proofErr w:type="spellEnd"/>
      <w:r>
        <w:t xml:space="preserve"> database (part-level)</w:t>
      </w:r>
      <w:bookmarkEnd w:id="1114"/>
    </w:p>
    <w:tbl>
      <w:tblPr>
        <w:tblStyle w:val="MittleresRaster1-Akzent1"/>
        <w:tblW w:w="0" w:type="auto"/>
        <w:tblLook w:val="04A0" w:firstRow="1" w:lastRow="0" w:firstColumn="1" w:lastColumn="0" w:noHBand="0" w:noVBand="1"/>
      </w:tblPr>
      <w:tblGrid>
        <w:gridCol w:w="4788"/>
        <w:gridCol w:w="4788"/>
      </w:tblGrid>
      <w:tr w:rsidR="0028537B" w14:paraId="284415D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EDDD6A3" w14:textId="77777777" w:rsidR="0028537B" w:rsidRDefault="0028537B" w:rsidP="00FC230F">
            <w:pPr>
              <w:jc w:val="center"/>
            </w:pPr>
            <w:r>
              <w:t>Part assignment true</w:t>
            </w:r>
          </w:p>
        </w:tc>
        <w:tc>
          <w:tcPr>
            <w:tcW w:w="4788" w:type="dxa"/>
          </w:tcPr>
          <w:p w14:paraId="3F7FE369" w14:textId="77777777"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14:paraId="5287547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0621F5" w14:textId="77777777" w:rsidR="0028537B" w:rsidRDefault="0028537B" w:rsidP="00FC230F">
            <w:pPr>
              <w:jc w:val="center"/>
            </w:pPr>
            <w:r>
              <w:t>Part assignment false</w:t>
            </w:r>
          </w:p>
        </w:tc>
        <w:tc>
          <w:tcPr>
            <w:tcW w:w="4788" w:type="dxa"/>
          </w:tcPr>
          <w:p w14:paraId="215199D5" w14:textId="77777777"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14:paraId="2CBF91FA" w14:textId="77777777" w:rsidR="006417E4" w:rsidRDefault="006417E4" w:rsidP="006417E4">
      <w:pPr>
        <w:pStyle w:val="Beschriftung"/>
        <w:keepNext/>
      </w:pPr>
      <w:bookmarkStart w:id="1115" w:name="_Toc413454314"/>
      <w:r>
        <w:lastRenderedPageBreak/>
        <w:t xml:space="preserve">Table </w:t>
      </w:r>
      <w:r w:rsidR="005C22C8">
        <w:fldChar w:fldCharType="begin"/>
      </w:r>
      <w:r w:rsidR="005C22C8">
        <w:instrText xml:space="preserve"> SEQ Table \* ARABIC </w:instrText>
      </w:r>
      <w:r w:rsidR="005C22C8">
        <w:fldChar w:fldCharType="separate"/>
      </w:r>
      <w:r w:rsidR="00933F6A">
        <w:rPr>
          <w:noProof/>
        </w:rPr>
        <w:t>25</w:t>
      </w:r>
      <w:r w:rsidR="005C22C8">
        <w:rPr>
          <w:noProof/>
        </w:rPr>
        <w:fldChar w:fldCharType="end"/>
      </w:r>
      <w:r>
        <w:t xml:space="preserve">: Accuracy rate of part assignment with </w:t>
      </w:r>
      <w:proofErr w:type="spellStart"/>
      <w:r>
        <w:t>OCRMax</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1115"/>
    </w:p>
    <w:tbl>
      <w:tblPr>
        <w:tblStyle w:val="MittleresRaster1-Akzent1"/>
        <w:tblW w:w="0" w:type="auto"/>
        <w:tblLook w:val="04A0" w:firstRow="1" w:lastRow="0" w:firstColumn="1" w:lastColumn="0" w:noHBand="0" w:noVBand="1"/>
      </w:tblPr>
      <w:tblGrid>
        <w:gridCol w:w="4788"/>
        <w:gridCol w:w="4788"/>
      </w:tblGrid>
      <w:tr w:rsidR="006417E4" w14:paraId="1AC0B70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C4FE143" w14:textId="77777777"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2F819F15" w14:textId="77777777"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14:paraId="642AD8E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E397B0D" w14:textId="77777777"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2E328BD3" w14:textId="77777777"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14:paraId="5AD0A335" w14:textId="77777777" w:rsidR="006417E4" w:rsidRDefault="006417E4" w:rsidP="00D82ED7"/>
    <w:p w14:paraId="1112216B" w14:textId="77777777" w:rsidR="00EC41A4" w:rsidRPr="00E670F5" w:rsidRDefault="009371D5" w:rsidP="00735ED3">
      <w:pPr>
        <w:pStyle w:val="berschrift3"/>
        <w:numPr>
          <w:ilvl w:val="2"/>
          <w:numId w:val="1"/>
        </w:numPr>
      </w:pPr>
      <w:bookmarkStart w:id="1116" w:name="_Ref411867664"/>
      <w:bookmarkStart w:id="1117" w:name="_Ref411869137"/>
      <w:bookmarkStart w:id="1118" w:name="_Toc413454185"/>
      <w:proofErr w:type="spellStart"/>
      <w:r>
        <w:t>Octopart</w:t>
      </w:r>
      <w:proofErr w:type="spellEnd"/>
      <w:r w:rsidR="00EC41A4">
        <w:t xml:space="preserve"> based part price assignment</w:t>
      </w:r>
      <w:bookmarkEnd w:id="1116"/>
      <w:bookmarkEnd w:id="1117"/>
      <w:bookmarkEnd w:id="1118"/>
    </w:p>
    <w:p w14:paraId="7F98AE54" w14:textId="77777777"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proofErr w:type="spellStart"/>
      <w:r w:rsidR="009371D5">
        <w:t>Octopart</w:t>
      </w:r>
      <w:proofErr w:type="spellEnd"/>
      <w:r>
        <w:t xml:space="preserve"> database gives the possibility to request the price </w:t>
      </w:r>
      <w:proofErr w:type="gramStart"/>
      <w:r>
        <w:t xml:space="preserve">for a </w:t>
      </w:r>
      <w:r w:rsidR="00957D71">
        <w:t>components</w:t>
      </w:r>
      <w:proofErr w:type="gramEnd"/>
      <w:r w:rsidR="00957D71">
        <w:t xml:space="preserve">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14:paraId="30823467" w14:textId="77777777" w:rsidTr="00095C29">
        <w:tc>
          <w:tcPr>
            <w:tcW w:w="8748" w:type="dxa"/>
            <w:tcBorders>
              <w:top w:val="nil"/>
              <w:left w:val="nil"/>
              <w:bottom w:val="nil"/>
              <w:right w:val="nil"/>
            </w:tcBorders>
          </w:tcPr>
          <w:p w14:paraId="1F64D004" w14:textId="77777777" w:rsidR="008A5D05" w:rsidRPr="00453A9E" w:rsidRDefault="005C22C8"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14:paraId="798CFAE6" w14:textId="77777777" w:rsidR="008A5D05" w:rsidRPr="00FF360C" w:rsidRDefault="008A5D05" w:rsidP="00095C29">
            <w:r>
              <w:t>(</w:t>
            </w:r>
            <w:r w:rsidR="005C22C8">
              <w:fldChar w:fldCharType="begin"/>
            </w:r>
            <w:r w:rsidR="005C22C8">
              <w:instrText xml:space="preserve"> SEQ Equation \* ARABIC </w:instrText>
            </w:r>
            <w:r w:rsidR="005C22C8">
              <w:fldChar w:fldCharType="separate"/>
            </w:r>
            <w:r w:rsidR="00933F6A">
              <w:rPr>
                <w:noProof/>
              </w:rPr>
              <w:t>93</w:t>
            </w:r>
            <w:r w:rsidR="005C22C8">
              <w:rPr>
                <w:noProof/>
              </w:rPr>
              <w:fldChar w:fldCharType="end"/>
            </w:r>
            <w:r>
              <w:t>)</w:t>
            </w:r>
          </w:p>
        </w:tc>
      </w:tr>
    </w:tbl>
    <w:p w14:paraId="0E212E29" w14:textId="77777777"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proofErr w:type="spellStart"/>
      <w:r w:rsidR="009371D5">
        <w:rPr>
          <w:rFonts w:eastAsiaTheme="minorEastAsia"/>
        </w:rPr>
        <w:t>Octopart</w:t>
      </w:r>
      <w:proofErr w:type="spellEnd"/>
      <w:r>
        <w:rPr>
          <w:rFonts w:eastAsiaTheme="minorEastAsia"/>
        </w:rPr>
        <w:t xml:space="preserve"> database.</w:t>
      </w:r>
    </w:p>
    <w:p w14:paraId="29F48D19" w14:textId="77777777"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End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14:paraId="25D5C662" w14:textId="77777777"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w:t>
      </w:r>
      <w:proofErr w:type="gramStart"/>
      <w:r>
        <w:rPr>
          <w:rFonts w:eastAsiaTheme="minorEastAsia"/>
        </w:rPr>
        <w:t>rate which</w:t>
      </w:r>
      <w:proofErr w:type="gramEnd"/>
      <w:r>
        <w:rPr>
          <w:rFonts w:eastAsiaTheme="minorEastAsia"/>
        </w:rPr>
        <w:t xml:space="preserve"> was calculated as follows:</w:t>
      </w:r>
    </w:p>
    <w:tbl>
      <w:tblPr>
        <w:tblStyle w:val="Tabellenraster"/>
        <w:tblW w:w="0" w:type="auto"/>
        <w:tblLook w:val="04A0" w:firstRow="1" w:lastRow="0" w:firstColumn="1" w:lastColumn="0" w:noHBand="0" w:noVBand="1"/>
      </w:tblPr>
      <w:tblGrid>
        <w:gridCol w:w="8748"/>
        <w:gridCol w:w="828"/>
      </w:tblGrid>
      <w:tr w:rsidR="00010755" w:rsidRPr="00FF360C" w14:paraId="38F675FC" w14:textId="77777777" w:rsidTr="00095C29">
        <w:tc>
          <w:tcPr>
            <w:tcW w:w="8748" w:type="dxa"/>
            <w:tcBorders>
              <w:top w:val="nil"/>
              <w:left w:val="nil"/>
              <w:bottom w:val="nil"/>
              <w:right w:val="nil"/>
            </w:tcBorders>
          </w:tcPr>
          <w:p w14:paraId="15287053" w14:textId="77777777" w:rsidR="00010755" w:rsidRPr="00453A9E" w:rsidRDefault="005C22C8"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14:paraId="4B69E802" w14:textId="77777777" w:rsidR="00010755" w:rsidRPr="00FF360C" w:rsidRDefault="00010755" w:rsidP="00095C29">
            <w:r>
              <w:t>(</w:t>
            </w:r>
            <w:r w:rsidR="005C22C8">
              <w:fldChar w:fldCharType="begin"/>
            </w:r>
            <w:r w:rsidR="005C22C8">
              <w:instrText xml:space="preserve"> SEQ Equation \* ARABIC </w:instrText>
            </w:r>
            <w:r w:rsidR="005C22C8">
              <w:fldChar w:fldCharType="separate"/>
            </w:r>
            <w:r w:rsidR="00933F6A">
              <w:rPr>
                <w:noProof/>
              </w:rPr>
              <w:t>94</w:t>
            </w:r>
            <w:r w:rsidR="005C22C8">
              <w:rPr>
                <w:noProof/>
              </w:rPr>
              <w:fldChar w:fldCharType="end"/>
            </w:r>
            <w:r>
              <w:t>)</w:t>
            </w:r>
          </w:p>
        </w:tc>
      </w:tr>
    </w:tbl>
    <w:p w14:paraId="6219158B" w14:textId="77777777"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proofErr w:type="spellStart"/>
      <w:r w:rsidR="009371D5">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14:paraId="775C5CE5" w14:textId="77777777" w:rsidR="006B4FFA" w:rsidRDefault="006B4FFA" w:rsidP="00735ED3">
      <w:pPr>
        <w:pStyle w:val="berschrift2"/>
        <w:numPr>
          <w:ilvl w:val="1"/>
          <w:numId w:val="1"/>
        </w:numPr>
      </w:pPr>
      <w:bookmarkStart w:id="1119" w:name="_Toc413454186"/>
      <w:r>
        <w:t xml:space="preserve">Life-cycle inventory analyses </w:t>
      </w:r>
      <w:r w:rsidR="00CB4527">
        <w:t xml:space="preserve">evaluation and </w:t>
      </w:r>
      <w:r w:rsidR="001165FB">
        <w:t>results</w:t>
      </w:r>
      <w:bookmarkEnd w:id="1119"/>
    </w:p>
    <w:p w14:paraId="2D64B082" w14:textId="77777777" w:rsidR="00CB4527" w:rsidRDefault="00CB4527" w:rsidP="00CB4527">
      <w:bookmarkStart w:id="1120" w:name="_Ref406418047"/>
      <w:r>
        <w:t xml:space="preserve">The results of the two models are different in a way that the estimated PCB-composition model quantifies the </w:t>
      </w:r>
      <w:proofErr w:type="gramStart"/>
      <w:r>
        <w:t>materials which</w:t>
      </w:r>
      <w:proofErr w:type="gramEnd"/>
      <w:r>
        <w:t xml:space="preserve">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14:paraId="0AD433B0" w14:textId="77777777"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can be specially treaded.</w:t>
      </w:r>
    </w:p>
    <w:p w14:paraId="09CF8CDB" w14:textId="77777777" w:rsidR="00CB4527" w:rsidRDefault="00CB4527" w:rsidP="00735ED3">
      <w:pPr>
        <w:pStyle w:val="berschrift3"/>
        <w:numPr>
          <w:ilvl w:val="2"/>
          <w:numId w:val="1"/>
        </w:numPr>
      </w:pPr>
      <w:bookmarkStart w:id="1121" w:name="_Toc413454187"/>
      <w:proofErr w:type="spellStart"/>
      <w:r>
        <w:t>GaBi</w:t>
      </w:r>
      <w:proofErr w:type="spellEnd"/>
      <w:r>
        <w:t>-Software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1121"/>
    </w:p>
    <w:p w14:paraId="7A5B5D96" w14:textId="77777777"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proofErr w:type="spellStart"/>
      <w:r w:rsidR="00C708C8">
        <w:t>GaBi</w:t>
      </w:r>
      <w:proofErr w:type="spellEnd"/>
      <w:r w:rsidR="00C708C8">
        <w:t xml:space="preserve"> Extension database XI: Electronics from PE </w:t>
      </w:r>
      <w:proofErr w:type="gramStart"/>
      <w:r w:rsidR="00C708C8">
        <w:t>INTERNATIONAL which</w:t>
      </w:r>
      <w:proofErr w:type="gramEnd"/>
      <w:r w:rsidR="00C708C8">
        <w:t xml:space="preserve">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14:paraId="1E222DE5" w14:textId="77777777"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w:t>
      </w:r>
      <w:proofErr w:type="gramStart"/>
      <w:r>
        <w:t>model of the “</w:t>
      </w:r>
      <w:r w:rsidRPr="00CB4527">
        <w:t>Resistor thick film flat chip 1206 (8.9mg)</w:t>
      </w:r>
      <w:r>
        <w:t xml:space="preserve">” from the </w:t>
      </w:r>
      <w:proofErr w:type="spellStart"/>
      <w:r>
        <w:t>GaBi</w:t>
      </w:r>
      <w:proofErr w:type="spellEnd"/>
      <w:r>
        <w:t xml:space="preserve"> database </w:t>
      </w:r>
      <w:r w:rsidR="00091B29">
        <w:lastRenderedPageBreak/>
        <w:t>consist</w:t>
      </w:r>
      <w:proofErr w:type="gramEnd"/>
      <w:r w:rsidR="00091B29">
        <w:t xml:space="preserve">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w:t>
      </w:r>
      <w:proofErr w:type="gramStart"/>
      <w:r w:rsidR="00072F49">
        <w:t>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w:t>
      </w:r>
      <w:proofErr w:type="gramEnd"/>
      <w:r w:rsidR="00072F49">
        <w:t xml:space="preserve">,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14:paraId="20475AF9" w14:textId="77777777"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14:paraId="6C79BF72" w14:textId="77777777" w:rsidR="003A2D7A" w:rsidRDefault="0081504C" w:rsidP="00A25479">
      <w:pPr>
        <w:pStyle w:val="berschrift3"/>
        <w:numPr>
          <w:ilvl w:val="2"/>
          <w:numId w:val="1"/>
        </w:numPr>
      </w:pPr>
      <w:bookmarkStart w:id="1122" w:name="_Toc413454188"/>
      <w:bookmarkEnd w:id="1120"/>
      <w:r>
        <w:t>Tantalum as an example for concentration increasing by selective dismantling</w:t>
      </w:r>
      <w:bookmarkEnd w:id="1122"/>
    </w:p>
    <w:p w14:paraId="15B27313" w14:textId="77777777"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End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14:paraId="79F560B6" w14:textId="77777777"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14:paraId="558C2AE4" w14:textId="77777777" w:rsidR="00213B17" w:rsidRDefault="003A2D7A" w:rsidP="001D1A33">
      <w:r>
        <w:t>The concentration of tantalum in tantalum capacitor scrap is between 35% and 50</w:t>
      </w:r>
      <w:proofErr w:type="gramStart"/>
      <w:r>
        <w:t>% which</w:t>
      </w:r>
      <w:proofErr w:type="gramEnd"/>
      <w:r>
        <w:t xml:space="preserve"> makes it economically attractive to recycle tantalum capacitors </w:t>
      </w:r>
      <w:sdt>
        <w:sdtPr>
          <w:id w:val="-368536014"/>
          <w:citation/>
        </w:sdtPr>
        <w:sdtEnd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End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14:paraId="7D564192" w14:textId="77777777" w:rsidR="002B372F" w:rsidRDefault="00E802DF" w:rsidP="00735ED3">
      <w:pPr>
        <w:pStyle w:val="berschrift3"/>
        <w:numPr>
          <w:ilvl w:val="2"/>
          <w:numId w:val="1"/>
        </w:numPr>
      </w:pPr>
      <w:bookmarkStart w:id="1123" w:name="_Ref404701330"/>
      <w:bookmarkStart w:id="1124" w:name="_Toc413454189"/>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1123"/>
      <w:bookmarkEnd w:id="1124"/>
    </w:p>
    <w:p w14:paraId="711E6896" w14:textId="77777777"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End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14:paraId="369F27B9" w14:textId="77777777" w:rsidR="00540B1D" w:rsidRDefault="000E7122" w:rsidP="00540B1D">
      <w:pPr>
        <w:keepNext/>
        <w:jc w:val="center"/>
      </w:pPr>
      <w:r>
        <w:rPr>
          <w:noProof/>
          <w:lang w:val="de-DE" w:eastAsia="de-DE"/>
        </w:rPr>
        <w:drawing>
          <wp:inline distT="0" distB="0" distL="0" distR="0" wp14:anchorId="5D7A2A4F" wp14:editId="32B5F40A">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14:paraId="12C3A6F9" w14:textId="77777777" w:rsidR="000E7122" w:rsidRDefault="00540B1D" w:rsidP="00540B1D">
      <w:pPr>
        <w:pStyle w:val="Beschriftung"/>
        <w:jc w:val="center"/>
      </w:pPr>
      <w:bookmarkStart w:id="1125" w:name="_Toc413454280"/>
      <w:r>
        <w:t xml:space="preserve">Figure </w:t>
      </w:r>
      <w:r w:rsidR="005C22C8">
        <w:fldChar w:fldCharType="begin"/>
      </w:r>
      <w:r w:rsidR="005C22C8">
        <w:instrText xml:space="preserve"> SEQ Figure \* ARABIC </w:instrText>
      </w:r>
      <w:r w:rsidR="005C22C8">
        <w:fldChar w:fldCharType="separate"/>
      </w:r>
      <w:r w:rsidR="00933F6A">
        <w:rPr>
          <w:noProof/>
        </w:rPr>
        <w:t>71</w:t>
      </w:r>
      <w:r w:rsidR="005C22C8">
        <w:rPr>
          <w:noProof/>
        </w:rPr>
        <w:fldChar w:fldCharType="end"/>
      </w:r>
      <w:r>
        <w:t xml:space="preserve">: </w:t>
      </w:r>
      <w:proofErr w:type="spellStart"/>
      <w:r w:rsidRPr="00BE071F">
        <w:t>Arduino</w:t>
      </w:r>
      <w:proofErr w:type="spellEnd"/>
      <w:r w:rsidRPr="00BE071F">
        <w:t xml:space="preserve"> Due board</w:t>
      </w:r>
      <w:bookmarkEnd w:id="1125"/>
    </w:p>
    <w:p w14:paraId="76E94BDC" w14:textId="77777777"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proofErr w:type="spellStart"/>
      <w:r w:rsidR="009371D5">
        <w:t>Octopart</w:t>
      </w:r>
      <w:proofErr w:type="spellEnd"/>
      <w:r w:rsidR="00C74C83">
        <w:t xml:space="preserve"> database.</w:t>
      </w:r>
    </w:p>
    <w:p w14:paraId="6F1039F8" w14:textId="77777777" w:rsidR="00C55AD7" w:rsidRDefault="00C74C83" w:rsidP="007240A6">
      <w:r>
        <w:t xml:space="preserve">Each </w:t>
      </w:r>
      <w:r w:rsidR="007925EA">
        <w:t xml:space="preserve">component </w:t>
      </w:r>
      <w:r>
        <w:t xml:space="preserve">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proofErr w:type="spellStart"/>
      <w:r w:rsidR="005940F3">
        <w:t>GaBi</w:t>
      </w:r>
      <w:proofErr w:type="spellEnd"/>
      <w:r w:rsidR="005940F3">
        <w:t xml:space="preserve">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w:t>
      </w:r>
      <w:proofErr w:type="gramStart"/>
      <w:r w:rsidR="00ED19C9">
        <w:t xml:space="preserve">XI </w:t>
      </w:r>
      <w:r w:rsidR="00EB178E">
        <w:t>which</w:t>
      </w:r>
      <w:proofErr w:type="gramEnd"/>
      <w:r w:rsidR="00EB178E">
        <w:t xml:space="preserve">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14:paraId="5C8CD375" w14:textId="77777777"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14:paraId="21990CCB" w14:textId="77777777" w:rsidR="00540B1D" w:rsidRDefault="00540B1D" w:rsidP="00540B1D">
      <w:pPr>
        <w:pStyle w:val="Beschriftung"/>
        <w:keepNext/>
      </w:pPr>
      <w:bookmarkStart w:id="1126" w:name="_Ref407966580"/>
      <w:bookmarkStart w:id="1127" w:name="_Toc413454315"/>
      <w:r>
        <w:t xml:space="preserve">Table </w:t>
      </w:r>
      <w:r w:rsidR="005C22C8">
        <w:fldChar w:fldCharType="begin"/>
      </w:r>
      <w:r w:rsidR="005C22C8">
        <w:instrText xml:space="preserve"> SEQ Table \* ARABIC </w:instrText>
      </w:r>
      <w:r w:rsidR="005C22C8">
        <w:fldChar w:fldCharType="separate"/>
      </w:r>
      <w:r w:rsidR="00933F6A">
        <w:rPr>
          <w:noProof/>
        </w:rPr>
        <w:t>26</w:t>
      </w:r>
      <w:r w:rsidR="005C22C8">
        <w:rPr>
          <w:noProof/>
        </w:rPr>
        <w:fldChar w:fldCharType="end"/>
      </w:r>
      <w:bookmarkEnd w:id="1126"/>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1127"/>
    </w:p>
    <w:tbl>
      <w:tblPr>
        <w:tblStyle w:val="MittlereSchattierung1-Akzent1"/>
        <w:tblW w:w="0" w:type="auto"/>
        <w:tblLook w:val="04A0" w:firstRow="1" w:lastRow="0" w:firstColumn="1" w:lastColumn="0" w:noHBand="0" w:noVBand="1"/>
      </w:tblPr>
      <w:tblGrid>
        <w:gridCol w:w="7668"/>
        <w:gridCol w:w="1547"/>
      </w:tblGrid>
      <w:tr w:rsidR="000312F1" w:rsidRPr="000312F1" w14:paraId="78B593A5" w14:textId="77777777"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078C80B2" w14:textId="77777777" w:rsidR="000312F1" w:rsidRPr="000312F1" w:rsidRDefault="000A645A" w:rsidP="000312F1">
            <w:pPr>
              <w:spacing w:line="240" w:lineRule="auto"/>
              <w:rPr>
                <w:b w:val="0"/>
                <w:bCs w:val="0"/>
              </w:rPr>
            </w:pPr>
            <w:r>
              <w:rPr>
                <w:b w:val="0"/>
                <w:bCs w:val="0"/>
              </w:rPr>
              <w:t>Input</w:t>
            </w:r>
          </w:p>
        </w:tc>
        <w:tc>
          <w:tcPr>
            <w:tcW w:w="1547" w:type="dxa"/>
            <w:noWrap/>
            <w:hideMark/>
          </w:tcPr>
          <w:p w14:paraId="3431E1F0" w14:textId="77777777"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14:paraId="63D1D8D0"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68EE0A83" w14:textId="77777777"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14:paraId="0F16413F" w14:textId="77777777"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14:paraId="6C4BB9E1"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47795FB" w14:textId="77777777"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14:paraId="7AC17FAB"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14:paraId="5463B46F"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026E932" w14:textId="77777777" w:rsidR="000312F1" w:rsidRPr="00ED72D2" w:rsidRDefault="00ED72D2" w:rsidP="000312F1">
            <w:pPr>
              <w:spacing w:line="240" w:lineRule="auto"/>
            </w:pPr>
            <w:r w:rsidRPr="0071198C">
              <w:t>Transistor signal SOT23 3 leads (10mg) 1.4x3x1</w:t>
            </w:r>
          </w:p>
        </w:tc>
        <w:tc>
          <w:tcPr>
            <w:tcW w:w="1547" w:type="dxa"/>
            <w:noWrap/>
          </w:tcPr>
          <w:p w14:paraId="5FCCF1C3" w14:textId="77777777"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14:paraId="26DC122B"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00DE410" w14:textId="77777777" w:rsidR="000312F1" w:rsidRPr="00ED72D2" w:rsidRDefault="00ED72D2" w:rsidP="000312F1">
            <w:pPr>
              <w:spacing w:line="240" w:lineRule="auto"/>
            </w:pPr>
            <w:r w:rsidRPr="0071198C">
              <w:rPr>
                <w:lang w:val="de-DE"/>
              </w:rPr>
              <w:t>Diode MELF (130mg) D2.6x5.2</w:t>
            </w:r>
          </w:p>
        </w:tc>
        <w:tc>
          <w:tcPr>
            <w:tcW w:w="1547" w:type="dxa"/>
            <w:noWrap/>
          </w:tcPr>
          <w:p w14:paraId="7FF2F633"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146B54E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3B1B70A" w14:textId="77777777" w:rsidR="000312F1" w:rsidRPr="00ED72D2" w:rsidRDefault="00ED72D2" w:rsidP="00ED72D2">
            <w:pPr>
              <w:spacing w:line="240" w:lineRule="auto"/>
            </w:pPr>
            <w:r w:rsidRPr="00ED72D2">
              <w:t>Diode power DO214_219 (93mg) 4.3x3.6x2.3</w:t>
            </w:r>
          </w:p>
        </w:tc>
        <w:tc>
          <w:tcPr>
            <w:tcW w:w="1547" w:type="dxa"/>
            <w:noWrap/>
          </w:tcPr>
          <w:p w14:paraId="33C7D60C"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7BC71F4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4A56494" w14:textId="77777777" w:rsidR="000312F1" w:rsidRPr="00ED72D2" w:rsidRDefault="00ED72D2" w:rsidP="000312F1">
            <w:pPr>
              <w:spacing w:line="240" w:lineRule="auto"/>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47" w:type="dxa"/>
            <w:noWrap/>
          </w:tcPr>
          <w:p w14:paraId="08107E3A"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0CFB71EC"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108E1EF" w14:textId="77777777"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14:paraId="6CD04532"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14:paraId="7DF82C87"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54E2DCC" w14:textId="77777777"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14:paraId="433FB464" w14:textId="77777777"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56A7F18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4D12CD5" w14:textId="77777777" w:rsidR="000312F1" w:rsidRPr="00ED72D2" w:rsidRDefault="00ED72D2" w:rsidP="00ED72D2">
            <w:pPr>
              <w:spacing w:line="240" w:lineRule="auto"/>
            </w:pPr>
            <w:r w:rsidRPr="0071198C">
              <w:t>Transistor signal SOT223 3 leads (110mg) 3.8x7.65x2.3</w:t>
            </w:r>
          </w:p>
        </w:tc>
        <w:tc>
          <w:tcPr>
            <w:tcW w:w="1547" w:type="dxa"/>
            <w:noWrap/>
          </w:tcPr>
          <w:p w14:paraId="57B1AF89"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23EA0A56"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3E9FBA6" w14:textId="77777777"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14:paraId="4267D1D7"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14:paraId="47B1E526"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49B47ED" w14:textId="77777777" w:rsidR="000312F1" w:rsidRPr="00ED72D2" w:rsidRDefault="00D82097" w:rsidP="00D82097">
            <w:pPr>
              <w:tabs>
                <w:tab w:val="left" w:pos="988"/>
              </w:tabs>
              <w:spacing w:line="240" w:lineRule="auto"/>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547" w:type="dxa"/>
            <w:noWrap/>
          </w:tcPr>
          <w:p w14:paraId="34234243" w14:textId="77777777"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14:paraId="2CDDA55B"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EB0B05C" w14:textId="77777777"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14:paraId="2B6A6CD3"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14:paraId="7D26E91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E1D7192" w14:textId="77777777"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14:paraId="5A9ABBE3"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14:paraId="3F394939"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8C96B07" w14:textId="77777777"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14:paraId="421BCAA1" w14:textId="77777777"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14:paraId="22A5C58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3BAD52B" w14:textId="77777777" w:rsidR="000312F1" w:rsidRPr="00D82097" w:rsidRDefault="00D82097" w:rsidP="000312F1">
            <w:pPr>
              <w:spacing w:line="240" w:lineRule="auto"/>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547" w:type="dxa"/>
            <w:noWrap/>
          </w:tcPr>
          <w:p w14:paraId="019094B6"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14:paraId="43232140"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C97F42F" w14:textId="77777777" w:rsidR="00D82097" w:rsidRPr="00D82097" w:rsidRDefault="00D82097" w:rsidP="00FA3487">
            <w:pPr>
              <w:spacing w:line="240" w:lineRule="auto"/>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1206 (8.9mg)</w:t>
            </w:r>
          </w:p>
        </w:tc>
        <w:tc>
          <w:tcPr>
            <w:tcW w:w="1547" w:type="dxa"/>
            <w:noWrap/>
            <w:hideMark/>
          </w:tcPr>
          <w:p w14:paraId="7C7F8520" w14:textId="77777777"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14:paraId="6641BB7C"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5BF5B35" w14:textId="77777777"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14:paraId="091ADA9F" w14:textId="77777777"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14:paraId="1A65E7E1"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2C266F5" w14:textId="77777777" w:rsidR="00FA33D8" w:rsidRPr="00FA33D8" w:rsidRDefault="00FA33D8" w:rsidP="00FA3487">
            <w:pPr>
              <w:spacing w:line="240" w:lineRule="auto"/>
            </w:pPr>
            <w:r w:rsidRPr="00AC67E8">
              <w:t>Quartz Crystal (500mg) 11.05x4.65x2.5</w:t>
            </w:r>
          </w:p>
        </w:tc>
        <w:tc>
          <w:tcPr>
            <w:tcW w:w="1547" w:type="dxa"/>
            <w:noWrap/>
          </w:tcPr>
          <w:p w14:paraId="76F46F7C" w14:textId="77777777"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14:paraId="00969A2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27D68A5" w14:textId="77777777"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14:paraId="30246DD7" w14:textId="77777777"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14:paraId="695B806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CA4F48E" w14:textId="77777777" w:rsidR="00FA33D8" w:rsidRPr="00F7425B" w:rsidRDefault="00FA33D8" w:rsidP="00FA3487">
            <w:pPr>
              <w:spacing w:line="240" w:lineRule="auto"/>
              <w:rPr>
                <w:lang w:val="de-DE"/>
              </w:rPr>
            </w:pPr>
          </w:p>
        </w:tc>
        <w:tc>
          <w:tcPr>
            <w:tcW w:w="1547" w:type="dxa"/>
            <w:noWrap/>
          </w:tcPr>
          <w:p w14:paraId="4F46C760" w14:textId="77777777"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14:paraId="1E1F198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65A05B9" w14:textId="77777777" w:rsidR="00FA33D8" w:rsidRPr="00F7425B" w:rsidRDefault="00BD324D" w:rsidP="00FA3487">
            <w:pPr>
              <w:spacing w:line="240" w:lineRule="auto"/>
              <w:rPr>
                <w:b w:val="0"/>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547" w:type="dxa"/>
            <w:noWrap/>
          </w:tcPr>
          <w:p w14:paraId="769A7248" w14:textId="77777777"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14:paraId="171362B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A236D78" w14:textId="77777777" w:rsidR="00FA33D8" w:rsidRPr="00F7425B" w:rsidRDefault="00BD324D" w:rsidP="00FA3487">
            <w:pPr>
              <w:spacing w:line="240" w:lineRule="auto"/>
              <w:rPr>
                <w:lang w:val="de-DE"/>
              </w:rPr>
            </w:pPr>
            <w:r w:rsidRPr="00AC67E8">
              <w:rPr>
                <w:lang w:val="de-DE"/>
              </w:rPr>
              <w:t>Leiterplatte 2-Lagen starr FR4</w:t>
            </w:r>
          </w:p>
        </w:tc>
        <w:tc>
          <w:tcPr>
            <w:tcW w:w="1547" w:type="dxa"/>
            <w:noWrap/>
          </w:tcPr>
          <w:p w14:paraId="2C2B601F" w14:textId="77777777"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14:paraId="249770D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DBE33E8" w14:textId="77777777" w:rsidR="000312F1" w:rsidRPr="00F7425B" w:rsidRDefault="000312F1" w:rsidP="000312F1">
            <w:pPr>
              <w:spacing w:line="240" w:lineRule="auto"/>
              <w:rPr>
                <w:lang w:val="de-DE"/>
              </w:rPr>
            </w:pPr>
          </w:p>
        </w:tc>
        <w:tc>
          <w:tcPr>
            <w:tcW w:w="1547" w:type="dxa"/>
            <w:noWrap/>
          </w:tcPr>
          <w:p w14:paraId="64DA450A" w14:textId="77777777"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60D0CAA2" w14:textId="77777777" w:rsidR="000312F1" w:rsidRPr="00F7425B" w:rsidRDefault="000312F1" w:rsidP="007240A6">
      <w:pPr>
        <w:rPr>
          <w:lang w:val="de-DE"/>
        </w:rPr>
      </w:pPr>
    </w:p>
    <w:p w14:paraId="44FAA396" w14:textId="77777777" w:rsidR="003B5053" w:rsidRDefault="000312F1" w:rsidP="005940F3">
      <w:r>
        <w:t xml:space="preserve">The electronic components </w:t>
      </w:r>
      <w:r w:rsidR="00ED19C9">
        <w:t>consist</w:t>
      </w:r>
      <w:r>
        <w:t xml:space="preserve"> of </w:t>
      </w:r>
      <w:proofErr w:type="gramStart"/>
      <w:r>
        <w:t xml:space="preserve">materials </w:t>
      </w:r>
      <w:r w:rsidR="00ED19C9">
        <w:t>which</w:t>
      </w:r>
      <w:proofErr w:type="gramEnd"/>
      <w:r w:rsidR="00ED19C9">
        <w:t xml:space="preserve">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14:paraId="5E627932" w14:textId="77777777" w:rsidR="00540B1D" w:rsidRDefault="00975FF4" w:rsidP="00540B1D">
      <w:pPr>
        <w:keepNext/>
        <w:jc w:val="center"/>
      </w:pPr>
      <w:r>
        <w:rPr>
          <w:noProof/>
          <w:lang w:val="de-DE" w:eastAsia="de-DE"/>
        </w:rPr>
        <w:lastRenderedPageBreak/>
        <w:drawing>
          <wp:inline distT="0" distB="0" distL="0" distR="0" wp14:anchorId="095FE739" wp14:editId="3F36230A">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14:paraId="02D06CDA" w14:textId="77777777" w:rsidR="00715F37" w:rsidRDefault="00540B1D" w:rsidP="00540B1D">
      <w:pPr>
        <w:pStyle w:val="Beschriftung"/>
        <w:jc w:val="center"/>
      </w:pPr>
      <w:bookmarkStart w:id="1128" w:name="_Ref407966604"/>
      <w:bookmarkStart w:id="1129" w:name="_Toc413454281"/>
      <w:r>
        <w:t xml:space="preserve">Figure </w:t>
      </w:r>
      <w:r w:rsidR="005C22C8">
        <w:fldChar w:fldCharType="begin"/>
      </w:r>
      <w:r w:rsidR="005C22C8">
        <w:instrText xml:space="preserve"> SEQ Figure \* ARABIC </w:instrText>
      </w:r>
      <w:r w:rsidR="005C22C8">
        <w:fldChar w:fldCharType="separate"/>
      </w:r>
      <w:r w:rsidR="00933F6A">
        <w:rPr>
          <w:noProof/>
        </w:rPr>
        <w:t>72</w:t>
      </w:r>
      <w:r w:rsidR="005C22C8">
        <w:rPr>
          <w:noProof/>
        </w:rPr>
        <w:fldChar w:fldCharType="end"/>
      </w:r>
      <w:bookmarkEnd w:id="1128"/>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1129"/>
      <w:r w:rsidR="003F3503">
        <w:rPr>
          <w:rFonts w:eastAsiaTheme="minorEastAsia"/>
        </w:rPr>
        <w:t xml:space="preserve"> </w:t>
      </w:r>
    </w:p>
    <w:p w14:paraId="10EC9A13" w14:textId="77777777"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14:paraId="5FDF8B31" w14:textId="77777777" w:rsidR="00540B1D" w:rsidRDefault="00715F37" w:rsidP="00540B1D">
      <w:pPr>
        <w:keepNext/>
        <w:jc w:val="center"/>
      </w:pPr>
      <w:r>
        <w:rPr>
          <w:noProof/>
          <w:lang w:val="de-DE" w:eastAsia="de-DE"/>
        </w:rPr>
        <w:lastRenderedPageBreak/>
        <w:drawing>
          <wp:inline distT="0" distB="0" distL="0" distR="0" wp14:anchorId="1AEB0C5A" wp14:editId="4645AABE">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14:paraId="1DEBC1CD" w14:textId="77777777" w:rsidR="00715F37" w:rsidRDefault="00540B1D" w:rsidP="00540B1D">
      <w:pPr>
        <w:pStyle w:val="Beschriftung"/>
        <w:jc w:val="center"/>
      </w:pPr>
      <w:bookmarkStart w:id="1130" w:name="_Ref407966467"/>
      <w:bookmarkStart w:id="1131" w:name="_Toc413454282"/>
      <w:r>
        <w:t xml:space="preserve">Figure </w:t>
      </w:r>
      <w:r w:rsidR="005C22C8">
        <w:fldChar w:fldCharType="begin"/>
      </w:r>
      <w:r w:rsidR="005C22C8">
        <w:instrText xml:space="preserve"> SEQ Figure \* ARABIC </w:instrText>
      </w:r>
      <w:r w:rsidR="005C22C8">
        <w:fldChar w:fldCharType="separate"/>
      </w:r>
      <w:r w:rsidR="00933F6A">
        <w:rPr>
          <w:noProof/>
        </w:rPr>
        <w:t>73</w:t>
      </w:r>
      <w:r w:rsidR="005C22C8">
        <w:rPr>
          <w:noProof/>
        </w:rPr>
        <w:fldChar w:fldCharType="end"/>
      </w:r>
      <w:bookmarkEnd w:id="1130"/>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1131"/>
      <w:r w:rsidR="003F3503">
        <w:rPr>
          <w:rFonts w:eastAsiaTheme="minorEastAsia"/>
        </w:rPr>
        <w:t xml:space="preserve"> </w:t>
      </w:r>
    </w:p>
    <w:p w14:paraId="787697A2" w14:textId="77777777"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14:paraId="78A40A99" w14:textId="77777777" w:rsidR="00540B1D" w:rsidRDefault="00715F37" w:rsidP="00540B1D">
      <w:pPr>
        <w:keepNext/>
        <w:jc w:val="center"/>
      </w:pPr>
      <w:r>
        <w:rPr>
          <w:noProof/>
          <w:lang w:val="de-DE" w:eastAsia="de-DE"/>
        </w:rPr>
        <w:lastRenderedPageBreak/>
        <w:drawing>
          <wp:inline distT="0" distB="0" distL="0" distR="0" wp14:anchorId="79B410E3" wp14:editId="0BF8DAD1">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14:paraId="48378D63" w14:textId="77777777" w:rsidR="00AE0620" w:rsidRDefault="00540B1D" w:rsidP="00540B1D">
      <w:pPr>
        <w:pStyle w:val="Beschriftung"/>
        <w:jc w:val="center"/>
      </w:pPr>
      <w:bookmarkStart w:id="1132" w:name="_Ref407966312"/>
      <w:bookmarkStart w:id="1133" w:name="_Toc413454283"/>
      <w:r>
        <w:t xml:space="preserve">Figure </w:t>
      </w:r>
      <w:r w:rsidR="005C22C8">
        <w:fldChar w:fldCharType="begin"/>
      </w:r>
      <w:r w:rsidR="005C22C8">
        <w:instrText xml:space="preserve"> SEQ Figure \* ARABIC </w:instrText>
      </w:r>
      <w:r w:rsidR="005C22C8">
        <w:fldChar w:fldCharType="separate"/>
      </w:r>
      <w:r w:rsidR="00933F6A">
        <w:rPr>
          <w:noProof/>
        </w:rPr>
        <w:t>74</w:t>
      </w:r>
      <w:r w:rsidR="005C22C8">
        <w:rPr>
          <w:noProof/>
        </w:rPr>
        <w:fldChar w:fldCharType="end"/>
      </w:r>
      <w:bookmarkEnd w:id="1132"/>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1133"/>
    </w:p>
    <w:p w14:paraId="1637E7E8" w14:textId="77777777"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0402 and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w:t>
      </w:r>
      <w:proofErr w:type="gramStart"/>
      <w:r w:rsidR="008603AD" w:rsidRPr="00B66FBA">
        <w:t>% which</w:t>
      </w:r>
      <w:proofErr w:type="gramEnd"/>
      <w:r w:rsidR="008603AD" w:rsidRPr="00B66FBA">
        <w:t xml:space="preserve"> increases by removing just the palladium</w:t>
      </w:r>
      <w:r w:rsidR="00187516" w:rsidRPr="00B66FBA">
        <w:t xml:space="preserve"> containing components to 2.52%.</w:t>
      </w:r>
      <w:r w:rsidR="00187516">
        <w:t xml:space="preserve"> </w:t>
      </w:r>
    </w:p>
    <w:p w14:paraId="79C87A0E" w14:textId="77777777" w:rsidR="00540B1D" w:rsidRDefault="00AE0620" w:rsidP="00B66FBA">
      <w:pPr>
        <w:jc w:val="center"/>
      </w:pPr>
      <w:r>
        <w:rPr>
          <w:noProof/>
          <w:lang w:val="de-DE" w:eastAsia="de-DE"/>
        </w:rPr>
        <w:drawing>
          <wp:inline distT="0" distB="0" distL="0" distR="0" wp14:anchorId="64EF2B43" wp14:editId="465B910A">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14:paraId="1AFF75EE" w14:textId="77777777" w:rsidR="00AE0620" w:rsidRDefault="00540B1D" w:rsidP="00540B1D">
      <w:pPr>
        <w:pStyle w:val="Beschriftung"/>
        <w:jc w:val="center"/>
      </w:pPr>
      <w:bookmarkStart w:id="1134" w:name="_Ref407966412"/>
      <w:bookmarkStart w:id="1135" w:name="_Toc413454284"/>
      <w:r>
        <w:t xml:space="preserve">Figure </w:t>
      </w:r>
      <w:r w:rsidR="005C22C8">
        <w:fldChar w:fldCharType="begin"/>
      </w:r>
      <w:r w:rsidR="005C22C8">
        <w:instrText xml:space="preserve"> SEQ Figure \* ARABIC </w:instrText>
      </w:r>
      <w:r w:rsidR="005C22C8">
        <w:fldChar w:fldCharType="separate"/>
      </w:r>
      <w:r w:rsidR="00933F6A">
        <w:rPr>
          <w:noProof/>
        </w:rPr>
        <w:t>75</w:t>
      </w:r>
      <w:r w:rsidR="005C22C8">
        <w:rPr>
          <w:noProof/>
        </w:rPr>
        <w:fldChar w:fldCharType="end"/>
      </w:r>
      <w:bookmarkEnd w:id="1134"/>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1135"/>
    </w:p>
    <w:p w14:paraId="555BF544" w14:textId="77777777"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14:paraId="43DD0852" w14:textId="77777777" w:rsidR="00540B1D" w:rsidRDefault="00D03770" w:rsidP="00540B1D">
      <w:pPr>
        <w:keepNext/>
        <w:jc w:val="center"/>
      </w:pPr>
      <w:r>
        <w:rPr>
          <w:noProof/>
          <w:lang w:val="de-DE" w:eastAsia="de-DE"/>
        </w:rPr>
        <w:drawing>
          <wp:inline distT="0" distB="0" distL="0" distR="0" wp14:anchorId="41D81575" wp14:editId="19BC07C4">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14:paraId="11950ABB" w14:textId="77777777" w:rsidR="00FD1DC7" w:rsidRDefault="00540B1D" w:rsidP="00540B1D">
      <w:pPr>
        <w:pStyle w:val="Beschriftung"/>
        <w:jc w:val="center"/>
      </w:pPr>
      <w:bookmarkStart w:id="1136" w:name="_Ref407966226"/>
      <w:bookmarkStart w:id="1137" w:name="_Toc413454285"/>
      <w:r>
        <w:t xml:space="preserve">Figure </w:t>
      </w:r>
      <w:r w:rsidR="005C22C8">
        <w:fldChar w:fldCharType="begin"/>
      </w:r>
      <w:r w:rsidR="005C22C8">
        <w:instrText xml:space="preserve"> SEQ Figure \* ARABIC </w:instrText>
      </w:r>
      <w:r w:rsidR="005C22C8">
        <w:fldChar w:fldCharType="separate"/>
      </w:r>
      <w:r w:rsidR="00933F6A">
        <w:rPr>
          <w:noProof/>
        </w:rPr>
        <w:t>76</w:t>
      </w:r>
      <w:r w:rsidR="005C22C8">
        <w:rPr>
          <w:noProof/>
        </w:rPr>
        <w:fldChar w:fldCharType="end"/>
      </w:r>
      <w:bookmarkEnd w:id="1136"/>
      <w:r>
        <w:t xml:space="preserve">: </w:t>
      </w:r>
      <w:r w:rsidR="00BC4664">
        <w:t xml:space="preserve">Estimated </w:t>
      </w:r>
      <w:proofErr w:type="spellStart"/>
      <w:r>
        <w:t>Arduino</w:t>
      </w:r>
      <w:proofErr w:type="spellEnd"/>
      <w:r>
        <w:t xml:space="preserve"> Due </w:t>
      </w:r>
      <w:r w:rsidR="003F3503">
        <w:t xml:space="preserve">component </w:t>
      </w:r>
      <w:r>
        <w:t>prices</w:t>
      </w:r>
      <w:bookmarkEnd w:id="1137"/>
    </w:p>
    <w:p w14:paraId="1DC972B7" w14:textId="77777777" w:rsidR="00E56898" w:rsidRPr="000B45CA" w:rsidRDefault="00B70F8D" w:rsidP="00B66FBA">
      <w:pPr>
        <w:keepNext/>
      </w:pPr>
      <w:r>
        <w:t xml:space="preserve">The most valuable </w:t>
      </w:r>
      <w:r w:rsidR="007925EA">
        <w:t>component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End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14:paraId="54429498"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194B7B50" w14:textId="77777777" w:rsidR="006B4FFA" w:rsidRDefault="00E802DF" w:rsidP="00735ED3">
      <w:pPr>
        <w:pStyle w:val="berschrift1"/>
        <w:numPr>
          <w:ilvl w:val="0"/>
          <w:numId w:val="1"/>
        </w:numPr>
      </w:pPr>
      <w:bookmarkStart w:id="1138" w:name="_Toc413454190"/>
      <w:r>
        <w:lastRenderedPageBreak/>
        <w:t>Discussion and future work</w:t>
      </w:r>
      <w:bookmarkEnd w:id="1138"/>
    </w:p>
    <w:p w14:paraId="7FC67BB5" w14:textId="77777777"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14:paraId="7C84D22D" w14:textId="77777777"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w:t>
      </w:r>
      <w:proofErr w:type="gramStart"/>
      <w:r>
        <w:t xml:space="preserve">The image acquisition </w:t>
      </w:r>
      <w:r w:rsidR="00E32304">
        <w:t>can be</w:t>
      </w:r>
      <w:r>
        <w:t xml:space="preserve"> done by line scan camera</w:t>
      </w:r>
      <w:r w:rsidR="00E32304">
        <w:t>s</w:t>
      </w:r>
      <w:proofErr w:type="gramEnd"/>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can be done by </w:t>
      </w:r>
      <w:proofErr w:type="spellStart"/>
      <w:r w:rsidR="00E32304">
        <w:t>milling</w:t>
      </w:r>
      <w:proofErr w:type="gramStart"/>
      <w:r w:rsidR="00E32304">
        <w:t>,</w:t>
      </w:r>
      <w:r w:rsidR="0045011E">
        <w:t>punching</w:t>
      </w:r>
      <w:proofErr w:type="spellEnd"/>
      <w:proofErr w:type="gramEnd"/>
      <w:r w:rsidR="0045011E">
        <w:t>,</w:t>
      </w:r>
      <w:r w:rsidR="00E32304">
        <w:t xml:space="preserve"> heating and picking or alternative removal processes. </w:t>
      </w:r>
    </w:p>
    <w:p w14:paraId="0E7FF945" w14:textId="77777777" w:rsidR="00732D30" w:rsidRDefault="00665B8B" w:rsidP="00735ED3">
      <w:pPr>
        <w:pStyle w:val="berschrift2"/>
        <w:numPr>
          <w:ilvl w:val="1"/>
          <w:numId w:val="1"/>
        </w:numPr>
      </w:pPr>
      <w:bookmarkStart w:id="1139" w:name="_Toc413454191"/>
      <w:r>
        <w:t>Electronic component detection</w:t>
      </w:r>
      <w:bookmarkEnd w:id="1139"/>
    </w:p>
    <w:p w14:paraId="5E8A755A" w14:textId="77777777"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14:paraId="00C4DAC3" w14:textId="77777777" w:rsidR="00665B8B" w:rsidRPr="00665B8B" w:rsidRDefault="00AE3816" w:rsidP="00735ED3">
      <w:pPr>
        <w:pStyle w:val="berschrift3"/>
        <w:numPr>
          <w:ilvl w:val="2"/>
          <w:numId w:val="1"/>
        </w:numPr>
      </w:pPr>
      <w:bookmarkStart w:id="1140" w:name="_Ref411082811"/>
      <w:bookmarkStart w:id="1141" w:name="_Toc413454192"/>
      <w:r>
        <w:t xml:space="preserve">Electronic component detection based on 3D </w:t>
      </w:r>
      <w:r w:rsidR="00732D30">
        <w:t>model</w:t>
      </w:r>
      <w:bookmarkEnd w:id="1140"/>
      <w:bookmarkEnd w:id="1141"/>
    </w:p>
    <w:p w14:paraId="1B090EE2" w14:textId="77777777"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r w:rsidRPr="00AD3161">
        <w:t xml:space="preserve">“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segmented </w:t>
      </w:r>
      <w:r w:rsidR="00E56898">
        <w:lastRenderedPageBreak/>
        <w:t xml:space="preserve">components can be used to determine the centroid of the </w:t>
      </w:r>
      <w:proofErr w:type="gramStart"/>
      <w:r w:rsidR="00E56898">
        <w:t>component bounding</w:t>
      </w:r>
      <w:proofErr w:type="gramEnd"/>
      <w:r w:rsidR="00E56898">
        <w:t xml:space="preserve">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14:paraId="458CB5BD" w14:textId="77777777" w:rsidR="00E56898" w:rsidRDefault="00E56898" w:rsidP="00E56898">
      <w:pPr>
        <w:keepNext/>
        <w:jc w:val="center"/>
      </w:pPr>
      <w:r>
        <w:rPr>
          <w:noProof/>
          <w:lang w:val="de-DE" w:eastAsia="de-DE"/>
        </w:rPr>
        <w:drawing>
          <wp:inline distT="0" distB="0" distL="0" distR="0" wp14:anchorId="5D82B102" wp14:editId="79CD8C83">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14:paraId="4224FD7F" w14:textId="77777777" w:rsidR="00AE3816" w:rsidRDefault="00E56898" w:rsidP="00E56898">
      <w:pPr>
        <w:pStyle w:val="Beschriftung"/>
        <w:jc w:val="center"/>
      </w:pPr>
      <w:bookmarkStart w:id="1142" w:name="_Ref410566092"/>
      <w:bookmarkStart w:id="1143" w:name="_Toc413454286"/>
      <w:r>
        <w:t xml:space="preserve">Figure </w:t>
      </w:r>
      <w:r w:rsidR="005C22C8">
        <w:fldChar w:fldCharType="begin"/>
      </w:r>
      <w:r w:rsidR="005C22C8">
        <w:instrText xml:space="preserve"> SEQ Figure \* ARABIC </w:instrText>
      </w:r>
      <w:r w:rsidR="005C22C8">
        <w:fldChar w:fldCharType="separate"/>
      </w:r>
      <w:r w:rsidR="00933F6A">
        <w:rPr>
          <w:noProof/>
        </w:rPr>
        <w:t>77</w:t>
      </w:r>
      <w:r w:rsidR="005C22C8">
        <w:rPr>
          <w:noProof/>
        </w:rPr>
        <w:fldChar w:fldCharType="end"/>
      </w:r>
      <w:bookmarkEnd w:id="1142"/>
      <w:r>
        <w:t>: 3D model based component detection</w:t>
      </w:r>
      <w:bookmarkEnd w:id="1143"/>
    </w:p>
    <w:p w14:paraId="201DCD9A" w14:textId="77777777" w:rsidR="00807CBB" w:rsidRDefault="00807CBB" w:rsidP="00735ED3">
      <w:pPr>
        <w:pStyle w:val="berschrift3"/>
        <w:numPr>
          <w:ilvl w:val="2"/>
          <w:numId w:val="1"/>
        </w:numPr>
      </w:pPr>
      <w:bookmarkStart w:id="1144" w:name="_Ref411082666"/>
      <w:bookmarkStart w:id="1145" w:name="_Toc413454193"/>
      <w:r>
        <w:t xml:space="preserve">Electronic component detection based on </w:t>
      </w:r>
      <w:r w:rsidR="00E66411">
        <w:t>Height map</w:t>
      </w:r>
      <w:r w:rsidR="00E43C0D">
        <w:t xml:space="preserve"> from laser triangulation</w:t>
      </w:r>
      <w:bookmarkEnd w:id="1144"/>
      <w:bookmarkEnd w:id="1145"/>
    </w:p>
    <w:p w14:paraId="326545F8" w14:textId="77777777"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End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14:paraId="7239F755" w14:textId="77777777"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w:proofErr w:type="gramStart"/>
      <m:oMath>
        <m:r>
          <w:rPr>
            <w:rFonts w:ascii="Cambria Math" w:eastAsiaTheme="minorEastAsia" w:hAnsi="Cambria Math"/>
          </w:rPr>
          <m:t>h(</m:t>
        </m:r>
        <w:proofErr w:type="gramEnd"/>
        <m:r>
          <w:rPr>
            <w:rFonts w:ascii="Cambria Math" w:eastAsiaTheme="minorEastAsia" w:hAnsi="Cambria Math"/>
          </w:rPr>
          <m:t>x)</m:t>
        </m:r>
      </m:oMath>
      <w:r w:rsidR="004E5C03">
        <w:rPr>
          <w:rFonts w:eastAsiaTheme="minorEastAsia"/>
        </w:rPr>
        <w:t xml:space="preserve"> can be calculated by </w:t>
      </w:r>
    </w:p>
    <w:tbl>
      <w:tblPr>
        <w:tblStyle w:val="Tabellenraster"/>
        <w:tblW w:w="0" w:type="auto"/>
        <w:tblLook w:val="04A0" w:firstRow="1" w:lastRow="0" w:firstColumn="1" w:lastColumn="0" w:noHBand="0" w:noVBand="1"/>
      </w:tblPr>
      <w:tblGrid>
        <w:gridCol w:w="8748"/>
        <w:gridCol w:w="828"/>
      </w:tblGrid>
      <w:tr w:rsidR="00E04702" w:rsidRPr="00FF360C" w14:paraId="4FEA7C0C" w14:textId="77777777" w:rsidTr="008348E5">
        <w:tc>
          <w:tcPr>
            <w:tcW w:w="8748" w:type="dxa"/>
            <w:tcBorders>
              <w:top w:val="nil"/>
              <w:left w:val="nil"/>
              <w:bottom w:val="nil"/>
              <w:right w:val="nil"/>
            </w:tcBorders>
          </w:tcPr>
          <w:p w14:paraId="34D27995" w14:textId="77777777"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14:paraId="098F0CCB" w14:textId="77777777" w:rsidR="00E04702" w:rsidRPr="00FF360C" w:rsidRDefault="00E04702" w:rsidP="008348E5">
            <w:r>
              <w:t>(</w:t>
            </w:r>
            <w:r w:rsidR="005C22C8">
              <w:fldChar w:fldCharType="begin"/>
            </w:r>
            <w:r w:rsidR="005C22C8">
              <w:instrText xml:space="preserve"> SEQ Equation \* ARABIC </w:instrText>
            </w:r>
            <w:r w:rsidR="005C22C8">
              <w:fldChar w:fldCharType="separate"/>
            </w:r>
            <w:r w:rsidR="00933F6A">
              <w:rPr>
                <w:noProof/>
              </w:rPr>
              <w:t>95</w:t>
            </w:r>
            <w:r w:rsidR="005C22C8">
              <w:rPr>
                <w:noProof/>
              </w:rPr>
              <w:fldChar w:fldCharType="end"/>
            </w:r>
            <w:r>
              <w:t>)</w:t>
            </w:r>
          </w:p>
        </w:tc>
      </w:tr>
    </w:tbl>
    <w:p w14:paraId="71A5A9F4" w14:textId="77777777" w:rsidR="00E66411" w:rsidRDefault="00E66411" w:rsidP="00E66411">
      <w:pPr>
        <w:keepNext/>
        <w:jc w:val="center"/>
      </w:pPr>
      <w:r>
        <w:rPr>
          <w:noProof/>
          <w:lang w:val="de-DE" w:eastAsia="de-DE"/>
        </w:rPr>
        <w:lastRenderedPageBreak/>
        <w:drawing>
          <wp:inline distT="0" distB="0" distL="0" distR="0" wp14:anchorId="5D948848" wp14:editId="263D1464">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14:paraId="7B75EE6C" w14:textId="77777777" w:rsidR="00E66411" w:rsidRDefault="00E66411" w:rsidP="00E66411">
      <w:pPr>
        <w:pStyle w:val="Beschriftung"/>
        <w:jc w:val="center"/>
      </w:pPr>
      <w:bookmarkStart w:id="1146" w:name="_Ref410573128"/>
      <w:bookmarkStart w:id="1147" w:name="_Toc413454287"/>
      <w:r>
        <w:t xml:space="preserve">Figure </w:t>
      </w:r>
      <w:r w:rsidR="005C22C8">
        <w:fldChar w:fldCharType="begin"/>
      </w:r>
      <w:r w:rsidR="005C22C8">
        <w:instrText xml:space="preserve"> SEQ Figure \* ARABIC </w:instrText>
      </w:r>
      <w:r w:rsidR="005C22C8">
        <w:fldChar w:fldCharType="separate"/>
      </w:r>
      <w:r w:rsidR="00933F6A">
        <w:rPr>
          <w:noProof/>
        </w:rPr>
        <w:t>78</w:t>
      </w:r>
      <w:r w:rsidR="005C22C8">
        <w:rPr>
          <w:noProof/>
        </w:rPr>
        <w:fldChar w:fldCharType="end"/>
      </w:r>
      <w:bookmarkEnd w:id="1146"/>
      <w:r>
        <w:t xml:space="preserve">: Principle of laser triangulation </w:t>
      </w:r>
      <w:sdt>
        <w:sdtPr>
          <w:id w:val="977652122"/>
          <w:citation/>
        </w:sdtPr>
        <w:sdtEndPr/>
        <w:sdtContent>
          <w:r>
            <w:fldChar w:fldCharType="begin"/>
          </w:r>
          <w:r>
            <w:instrText xml:space="preserve"> CITATION Tor13 \l 1033 </w:instrText>
          </w:r>
          <w:r>
            <w:fldChar w:fldCharType="separate"/>
          </w:r>
          <w:r w:rsidR="00933F6A">
            <w:rPr>
              <w:noProof/>
            </w:rPr>
            <w:t>(Torsten Koch, 2013)</w:t>
          </w:r>
          <w:r>
            <w:fldChar w:fldCharType="end"/>
          </w:r>
        </w:sdtContent>
      </w:sdt>
      <w:bookmarkEnd w:id="1147"/>
    </w:p>
    <w:p w14:paraId="76489DF1" w14:textId="77777777"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End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14:paraId="5AE0185E"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6213A4B0" w14:textId="77777777" w:rsidR="0077161C" w:rsidRDefault="00E802DF" w:rsidP="0077161C">
      <w:pPr>
        <w:pStyle w:val="berschrift1"/>
        <w:numPr>
          <w:ilvl w:val="0"/>
          <w:numId w:val="1"/>
        </w:numPr>
      </w:pPr>
      <w:bookmarkStart w:id="1148" w:name="_Toc413454194"/>
      <w:r>
        <w:lastRenderedPageBreak/>
        <w:t>Conclusion</w:t>
      </w:r>
      <w:bookmarkEnd w:id="1148"/>
    </w:p>
    <w:p w14:paraId="26A1EC46" w14:textId="77777777" w:rsidR="00731D36" w:rsidRDefault="002600CD" w:rsidP="0077161C">
      <w:r>
        <w:t xml:space="preserve">The goal of this thesis was to develop as system for PCB </w:t>
      </w:r>
      <w:r w:rsidR="003F3503">
        <w:t xml:space="preserve">component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w:t>
      </w:r>
      <w:proofErr w:type="gramStart"/>
      <w:r w:rsidR="00BD3D71">
        <w:t>sensor which</w:t>
      </w:r>
      <w:proofErr w:type="gramEnd"/>
      <w:r w:rsidR="00BD3D71">
        <w:t xml:space="preserve">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14:paraId="2CF20855" w14:textId="77777777"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w:t>
      </w:r>
      <w:proofErr w:type="gramStart"/>
      <w:r w:rsidR="00F0254A">
        <w:t>a 2D</w:t>
      </w:r>
      <w:proofErr w:type="gramEnd"/>
      <w:r w:rsidR="00F0254A">
        <w:t xml:space="preserve">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14:paraId="5C36629E" w14:textId="77777777"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14:paraId="2D723B04" w14:textId="77777777" w:rsidR="004C1429" w:rsidRDefault="004C1429" w:rsidP="00735ED3">
      <w:pPr>
        <w:pStyle w:val="berschrift2"/>
        <w:numPr>
          <w:ilvl w:val="1"/>
          <w:numId w:val="1"/>
        </w:numPr>
      </w:pPr>
      <w:bookmarkStart w:id="1149" w:name="_Toc413454195"/>
      <w:r>
        <w:t>Data fusion model for electronic component recognition</w:t>
      </w:r>
      <w:bookmarkEnd w:id="1149"/>
    </w:p>
    <w:p w14:paraId="124EC659" w14:textId="77777777" w:rsidR="00D4098F" w:rsidRDefault="00470738" w:rsidP="0077161C">
      <w:r>
        <w:t xml:space="preserve">A data fusion model was created which </w:t>
      </w:r>
      <w:r w:rsidR="00655A55">
        <w:t>consists</w:t>
      </w:r>
      <w:r>
        <w:t xml:space="preserve"> of three fusion levels (feature-level, classifier-level,</w:t>
      </w:r>
      <w:r w:rsidR="00597921">
        <w:t xml:space="preserve"> decisi</w:t>
      </w:r>
      <w:r w:rsidR="00907749">
        <w:t>on-</w:t>
      </w:r>
      <w:r>
        <w:t xml:space="preserve">level). </w:t>
      </w:r>
      <w:r w:rsidR="009354FD">
        <w:t>The feature level fusion is the first fusion-</w:t>
      </w:r>
      <w:proofErr w:type="gramStart"/>
      <w:r w:rsidR="009354FD">
        <w:t>level which</w:t>
      </w:r>
      <w:proofErr w:type="gramEnd"/>
      <w:r w:rsidR="009354FD">
        <w:t xml:space="preserve"> is based on the extracted features. The extracted features are extracted from four different feature domains. </w:t>
      </w:r>
    </w:p>
    <w:p w14:paraId="731BF927" w14:textId="77777777"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proofErr w:type="spellStart"/>
      <w:r w:rsidR="00B17F66">
        <w:lastRenderedPageBreak/>
        <w:t>grayscaled</w:t>
      </w:r>
      <w:proofErr w:type="spellEnd"/>
      <w:r w:rsidR="00B17F66">
        <w:t xml:space="preserve">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w:t>
      </w:r>
      <w:proofErr w:type="gramStart"/>
      <w:r w:rsidR="00B17F66">
        <w:t>.The</w:t>
      </w:r>
      <w:proofErr w:type="gramEnd"/>
      <w:r w:rsidR="00B17F66">
        <w:t xml:space="preserv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14:paraId="13324F8C" w14:textId="77777777"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14:paraId="0C226370" w14:textId="77777777"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shows </w:t>
      </w:r>
      <w:r w:rsidR="00655A55">
        <w:t xml:space="preserve">that </w:t>
      </w:r>
      <w:r w:rsidR="007E7605">
        <w:t xml:space="preserve">all </w:t>
      </w:r>
      <w:r w:rsidR="007E7605">
        <w:lastRenderedPageBreak/>
        <w:t>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14:paraId="1E4D6E4C" w14:textId="77777777" w:rsidR="0070236D" w:rsidRDefault="00907749" w:rsidP="0077161C">
      <w:r>
        <w:t xml:space="preserve">The last fusion level is the decision-level fusion step where the outputs from the classifier fusion level from all component classes are 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w:t>
      </w:r>
      <w:proofErr w:type="gramStart"/>
      <w:r w:rsidR="00655A55">
        <w:t>high resolution</w:t>
      </w:r>
      <w:proofErr w:type="gramEnd"/>
      <w:r w:rsidR="00655A55">
        <w:t xml:space="preserve"> image reached </w:t>
      </w:r>
      <w:r w:rsidR="00044311">
        <w:t xml:space="preserve">82% recognition </w:t>
      </w:r>
      <w:r w:rsidR="00325F08">
        <w:t xml:space="preserve">rate </w:t>
      </w:r>
      <w:r w:rsidR="00044311">
        <w:t xml:space="preserve">with 19 component classes </w:t>
      </w:r>
      <w:sdt>
        <w:sdtPr>
          <w:id w:val="-1279101111"/>
          <w:citation/>
        </w:sdtPr>
        <w:sdtEnd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14:paraId="1B8D0C57" w14:textId="77777777" w:rsidR="0052265E" w:rsidRDefault="0052265E" w:rsidP="00735ED3">
      <w:pPr>
        <w:pStyle w:val="berschrift2"/>
        <w:numPr>
          <w:ilvl w:val="1"/>
          <w:numId w:val="1"/>
        </w:numPr>
      </w:pPr>
      <w:bookmarkStart w:id="1150" w:name="_Toc413454196"/>
      <w:r>
        <w:t>PCB material composition model estimation</w:t>
      </w:r>
      <w:bookmarkEnd w:id="1150"/>
    </w:p>
    <w:p w14:paraId="0D1F17F6" w14:textId="77777777"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w:t>
      </w:r>
      <w:proofErr w:type="gramStart"/>
      <w:r w:rsidR="002760C3">
        <w:t>model which</w:t>
      </w:r>
      <w:proofErr w:type="gramEnd"/>
      <w:r w:rsidR="002760C3">
        <w:t xml:space="preserve">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w:t>
      </w:r>
      <w:proofErr w:type="spellStart"/>
      <w:r>
        <w:t>GaBi</w:t>
      </w:r>
      <w:proofErr w:type="spellEnd"/>
      <w:r>
        <w:t xml:space="preserve"> Extension database XI: Electronics from PE INTERNATIONAL. </w:t>
      </w:r>
    </w:p>
    <w:p w14:paraId="7CE6EE3D" w14:textId="77777777" w:rsidR="005019B9" w:rsidRDefault="002A35AA" w:rsidP="005019B9">
      <w:r>
        <w:t xml:space="preserve">The </w:t>
      </w:r>
      <w:proofErr w:type="spellStart"/>
      <w:proofErr w:type="gram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w:t>
      </w:r>
      <w:proofErr w:type="gramEnd"/>
      <w:r>
        <w:t xml:space="preserve"> </w:t>
      </w:r>
      <w:r w:rsidR="002760C3">
        <w:t xml:space="preserve">and it shows that precious metals like gold, silver or palladium are distributed over a small number of components. If the components </w:t>
      </w:r>
      <w:r w:rsidR="002760C3">
        <w:lastRenderedPageBreak/>
        <w:t>are rejected</w:t>
      </w:r>
      <w:r w:rsidR="00655A55">
        <w:t>,</w:t>
      </w:r>
      <w:r w:rsidR="002760C3">
        <w:t xml:space="preserve"> the material concentration greatly increases and can </w:t>
      </w:r>
      <w:proofErr w:type="gramStart"/>
      <w:r w:rsidR="002760C3">
        <w:t>increases</w:t>
      </w:r>
      <w:proofErr w:type="gramEnd"/>
      <w:r w:rsidR="002760C3">
        <w:t xml:space="preserve">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14:paraId="424E8B01" w14:textId="77777777" w:rsidR="005019B9" w:rsidRDefault="005019B9" w:rsidP="00735ED3">
      <w:pPr>
        <w:pStyle w:val="berschrift2"/>
        <w:numPr>
          <w:ilvl w:val="1"/>
          <w:numId w:val="1"/>
        </w:numPr>
      </w:pPr>
      <w:bookmarkStart w:id="1151" w:name="_Ref413420445"/>
      <w:bookmarkStart w:id="1152" w:name="_Toc413454197"/>
      <w:r>
        <w:t>Electronic part name assignment for electronic part reuse</w:t>
      </w:r>
      <w:bookmarkEnd w:id="1151"/>
      <w:bookmarkEnd w:id="1152"/>
    </w:p>
    <w:p w14:paraId="5A376E1E" w14:textId="77777777"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 xml:space="preserve">engines </w:t>
      </w:r>
      <w:proofErr w:type="spellStart"/>
      <w:r w:rsidR="00D5258F">
        <w:t>Cognex</w:t>
      </w:r>
      <w:proofErr w:type="spellEnd"/>
      <w:r>
        <w:t xml:space="preserve"> Vision Pro </w:t>
      </w:r>
      <w:proofErr w:type="spellStart"/>
      <w:r>
        <w:t>OCRMax</w:t>
      </w:r>
      <w:proofErr w:type="spellEnd"/>
      <w:r>
        <w:t xml:space="preserve"> and </w:t>
      </w:r>
      <w:proofErr w:type="spellStart"/>
      <w:r w:rsidR="00A236B0">
        <w:t>Tesseract</w:t>
      </w:r>
      <w:proofErr w:type="spellEnd"/>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14:paraId="1B885D0D" w14:textId="77777777" w:rsidR="00F93FBD" w:rsidRDefault="00670A67" w:rsidP="0077161C">
      <w:r>
        <w:t xml:space="preserve">On word level the </w:t>
      </w:r>
      <w:r w:rsidR="00572A9B">
        <w:t>component</w:t>
      </w:r>
      <w:r>
        <w:t xml:space="preserve"> names were </w:t>
      </w:r>
      <w:r w:rsidR="00687562">
        <w:t xml:space="preserve">verified based on the electronic component database </w:t>
      </w:r>
      <w:proofErr w:type="spellStart"/>
      <w:r w:rsidR="00687562">
        <w:t>Octopart</w:t>
      </w:r>
      <w:proofErr w:type="spellEnd"/>
      <w:r w:rsidR="00687562">
        <w:t xml:space="preserve">. With this </w:t>
      </w:r>
      <w:r w:rsidR="00572A9B">
        <w:t xml:space="preserve">component </w:t>
      </w:r>
      <w:r w:rsidR="00335287">
        <w:t xml:space="preserve">name </w:t>
      </w:r>
      <w:r w:rsidR="00687562">
        <w:t>verification</w:t>
      </w:r>
      <w:r w:rsidR="00572A9B">
        <w:t>,</w:t>
      </w:r>
      <w:r w:rsidR="00687562">
        <w:t xml:space="preserve"> </w:t>
      </w:r>
      <w:proofErr w:type="spellStart"/>
      <w:r w:rsidR="00A236B0">
        <w:t>Tesseract</w:t>
      </w:r>
      <w:proofErr w:type="spellEnd"/>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proofErr w:type="spellStart"/>
      <w:r w:rsidR="00335287">
        <w:t>OCRMax</w:t>
      </w:r>
      <w:proofErr w:type="spellEnd"/>
      <w:r w:rsidR="00335287">
        <w:t xml:space="preserve"> of </w:t>
      </w:r>
      <w:r>
        <w:t>60</w:t>
      </w:r>
      <w:r w:rsidR="00335287">
        <w:t>%</w:t>
      </w:r>
      <w:r w:rsidR="00325F08">
        <w:t>.</w:t>
      </w:r>
      <w:r w:rsidR="00335287">
        <w:t xml:space="preserve"> </w:t>
      </w:r>
    </w:p>
    <w:p w14:paraId="596681A1" w14:textId="77777777"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 xml:space="preserve">in the </w:t>
      </w:r>
      <w:proofErr w:type="spellStart"/>
      <w:r>
        <w:t>Octopart</w:t>
      </w:r>
      <w:proofErr w:type="spellEnd"/>
      <w:r>
        <w:t xml:space="preserve">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proofErr w:type="spellStart"/>
      <w:r w:rsidR="00A236B0">
        <w:t>Tesseract</w:t>
      </w:r>
      <w:proofErr w:type="spellEnd"/>
      <w:r>
        <w:t xml:space="preserve"> is 35</w:t>
      </w:r>
      <w:proofErr w:type="gramStart"/>
      <w:r>
        <w:t xml:space="preserve">% </w:t>
      </w:r>
      <w:r w:rsidR="009E2690">
        <w:t>which is lower</w:t>
      </w:r>
      <w:proofErr w:type="gramEnd"/>
      <w:r w:rsidR="009E2690">
        <w:t xml:space="preserve"> compared to the </w:t>
      </w:r>
      <w:r>
        <w:t xml:space="preserve">part assignment rate for the </w:t>
      </w:r>
      <w:proofErr w:type="spellStart"/>
      <w:r>
        <w:t>OCRMax</w:t>
      </w:r>
      <w:proofErr w:type="spellEnd"/>
      <w:r>
        <w:t xml:space="preserve"> engine </w:t>
      </w:r>
      <w:r w:rsidR="009E2690">
        <w:t>which is</w:t>
      </w:r>
      <w:r>
        <w:t xml:space="preserve"> 52%. </w:t>
      </w:r>
    </w:p>
    <w:p w14:paraId="4C87E962" w14:textId="77777777" w:rsidR="00F93FBD" w:rsidRDefault="00F93FBD" w:rsidP="0077161C">
      <w:r>
        <w:t xml:space="preserve">The proportion of the </w:t>
      </w:r>
      <w:proofErr w:type="gramStart"/>
      <w:r>
        <w:t>component which can be reused</w:t>
      </w:r>
      <w:proofErr w:type="gramEnd"/>
      <w:r>
        <w:t xml:space="preserve">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 xml:space="preserve">The detection rate could not be specified in this </w:t>
      </w:r>
      <w:proofErr w:type="gramStart"/>
      <w:r>
        <w:t>work</w:t>
      </w:r>
      <w:r w:rsidR="009E2690">
        <w:t>,</w:t>
      </w:r>
      <w:proofErr w:type="gramEnd"/>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xml:space="preserve">% can be reached with the </w:t>
      </w:r>
      <w:proofErr w:type="spellStart"/>
      <w:r w:rsidR="00572A9B">
        <w:t>OCRMax</w:t>
      </w:r>
      <w:proofErr w:type="spellEnd"/>
      <w:r w:rsidR="00274597">
        <w:t xml:space="preserve"> engine. The resulting reusability rate can be estimated as follows:</w:t>
      </w:r>
    </w:p>
    <w:tbl>
      <w:tblPr>
        <w:tblStyle w:val="Tabellenraster"/>
        <w:tblW w:w="0" w:type="auto"/>
        <w:tblLook w:val="04A0" w:firstRow="1" w:lastRow="0" w:firstColumn="1" w:lastColumn="0" w:noHBand="0" w:noVBand="1"/>
      </w:tblPr>
      <w:tblGrid>
        <w:gridCol w:w="8748"/>
        <w:gridCol w:w="828"/>
      </w:tblGrid>
      <w:tr w:rsidR="00274597" w:rsidRPr="00FF360C" w14:paraId="7A21911B" w14:textId="77777777" w:rsidTr="00C76A61">
        <w:tc>
          <w:tcPr>
            <w:tcW w:w="8748" w:type="dxa"/>
            <w:tcBorders>
              <w:top w:val="nil"/>
              <w:left w:val="nil"/>
              <w:bottom w:val="nil"/>
              <w:right w:val="nil"/>
            </w:tcBorders>
          </w:tcPr>
          <w:p w14:paraId="15114406" w14:textId="77777777" w:rsidR="00274597" w:rsidRPr="00453A9E" w:rsidRDefault="005C22C8"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14:paraId="526B517A" w14:textId="77777777" w:rsidR="00274597" w:rsidRPr="00FF360C" w:rsidRDefault="00274597" w:rsidP="00C76A61">
            <w:r>
              <w:t>(</w:t>
            </w:r>
            <w:r w:rsidR="005C22C8">
              <w:fldChar w:fldCharType="begin"/>
            </w:r>
            <w:r w:rsidR="005C22C8">
              <w:instrText xml:space="preserve"> SEQ Equation \* ARABIC </w:instrText>
            </w:r>
            <w:r w:rsidR="005C22C8">
              <w:fldChar w:fldCharType="separate"/>
            </w:r>
            <w:r w:rsidR="00933F6A">
              <w:rPr>
                <w:noProof/>
              </w:rPr>
              <w:t>96</w:t>
            </w:r>
            <w:r w:rsidR="005C22C8">
              <w:rPr>
                <w:noProof/>
              </w:rPr>
              <w:fldChar w:fldCharType="end"/>
            </w:r>
            <w:r>
              <w:t>)</w:t>
            </w:r>
          </w:p>
        </w:tc>
      </w:tr>
    </w:tbl>
    <w:p w14:paraId="74C8A633" w14:textId="77777777" w:rsidR="00230A8B" w:rsidRDefault="00230A8B" w:rsidP="0077161C"/>
    <w:p w14:paraId="509CFA39" w14:textId="77777777"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14:paraId="313834C0" w14:textId="77777777"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w:t>
      </w:r>
      <w:proofErr w:type="gramStart"/>
      <w:r w:rsidR="00274597">
        <w:t>components which can be reused</w:t>
      </w:r>
      <w:proofErr w:type="gramEnd"/>
      <w:r w:rsidR="00274597">
        <w:t xml:space="preserve">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ellenraster"/>
        <w:tblW w:w="0" w:type="auto"/>
        <w:tblLook w:val="04A0" w:firstRow="1" w:lastRow="0" w:firstColumn="1" w:lastColumn="0" w:noHBand="0" w:noVBand="1"/>
      </w:tblPr>
      <w:tblGrid>
        <w:gridCol w:w="8748"/>
        <w:gridCol w:w="828"/>
      </w:tblGrid>
      <w:tr w:rsidR="00AF53D2" w:rsidRPr="00FF360C" w14:paraId="6D202777" w14:textId="77777777" w:rsidTr="00C76A61">
        <w:tc>
          <w:tcPr>
            <w:tcW w:w="8748" w:type="dxa"/>
            <w:tcBorders>
              <w:top w:val="nil"/>
              <w:left w:val="nil"/>
              <w:bottom w:val="nil"/>
              <w:right w:val="nil"/>
            </w:tcBorders>
          </w:tcPr>
          <w:p w14:paraId="544C6DA2" w14:textId="77777777" w:rsidR="00AF53D2" w:rsidRPr="00453A9E" w:rsidRDefault="005C22C8"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14:paraId="1316CF6C" w14:textId="77777777" w:rsidR="00AF53D2" w:rsidRPr="00FF360C" w:rsidRDefault="00AF53D2" w:rsidP="00C76A61">
            <w:r>
              <w:t>(</w:t>
            </w:r>
            <w:r w:rsidR="005C22C8">
              <w:fldChar w:fldCharType="begin"/>
            </w:r>
            <w:r w:rsidR="005C22C8">
              <w:instrText xml:space="preserve"> SEQ Equation \* ARABIC </w:instrText>
            </w:r>
            <w:r w:rsidR="005C22C8">
              <w:fldChar w:fldCharType="separate"/>
            </w:r>
            <w:r w:rsidR="00933F6A">
              <w:rPr>
                <w:noProof/>
              </w:rPr>
              <w:t>97</w:t>
            </w:r>
            <w:r w:rsidR="005C22C8">
              <w:rPr>
                <w:noProof/>
              </w:rPr>
              <w:fldChar w:fldCharType="end"/>
            </w:r>
            <w:r>
              <w:t>)</w:t>
            </w:r>
          </w:p>
        </w:tc>
      </w:tr>
    </w:tbl>
    <w:p w14:paraId="0596FA25" w14:textId="77777777"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 xml:space="preserve">databases than the </w:t>
      </w:r>
      <w:proofErr w:type="spellStart"/>
      <w:r>
        <w:t>Octopart</w:t>
      </w:r>
      <w:proofErr w:type="spellEnd"/>
      <w:r>
        <w:t xml:space="preserve">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10" w:history="1">
        <w:r w:rsidR="000074CC" w:rsidRPr="00EF2C02">
          <w:rPr>
            <w:rStyle w:val="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11" w:history="1">
        <w:r w:rsidR="000074CC" w:rsidRPr="00EF2C02">
          <w:rPr>
            <w:rStyle w:val="Link"/>
          </w:rPr>
          <w:t>www.ciiva.com</w:t>
        </w:r>
      </w:hyperlink>
      <w:r w:rsidR="000074CC">
        <w:t xml:space="preserve">) electronic </w:t>
      </w:r>
      <w:r w:rsidR="003F3503">
        <w:t xml:space="preserve">component </w:t>
      </w:r>
      <w:r w:rsidR="000074CC">
        <w:t>database.</w:t>
      </w:r>
    </w:p>
    <w:p w14:paraId="0C06FEF0" w14:textId="77777777"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w:t>
      </w:r>
      <w:proofErr w:type="spellStart"/>
      <w:r>
        <w:rPr>
          <w:rFonts w:eastAsiaTheme="minorEastAsia"/>
        </w:rPr>
        <w:t>OCRMax</w:t>
      </w:r>
      <w:proofErr w:type="spellEnd"/>
      <w:r>
        <w:rPr>
          <w:rFonts w:eastAsiaTheme="minorEastAsia"/>
        </w:rPr>
        <w:t xml:space="preserve"> engine and the electronic part name verification with the </w:t>
      </w:r>
      <w:proofErr w:type="spellStart"/>
      <w:r>
        <w:rPr>
          <w:rFonts w:eastAsiaTheme="minorEastAsia"/>
        </w:rPr>
        <w:t>Octopart</w:t>
      </w:r>
      <w:proofErr w:type="spellEnd"/>
      <w:r>
        <w:rPr>
          <w:rFonts w:eastAsiaTheme="minorEastAsia"/>
        </w:rPr>
        <w:t xml:space="preserve">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14:paraId="036EF816" w14:textId="77777777" w:rsidR="00DA7E7F" w:rsidRDefault="00E802DF" w:rsidP="00735ED3">
      <w:pPr>
        <w:pStyle w:val="berschrift2"/>
        <w:numPr>
          <w:ilvl w:val="1"/>
          <w:numId w:val="1"/>
        </w:numPr>
      </w:pPr>
      <w:bookmarkStart w:id="1153" w:name="_Ref408067353"/>
      <w:bookmarkStart w:id="1154" w:name="_Toc413454198"/>
      <w:r>
        <w:t xml:space="preserve">Application inclusion in </w:t>
      </w:r>
      <w:r w:rsidR="00883132">
        <w:t>the</w:t>
      </w:r>
      <w:r>
        <w:t xml:space="preserve"> PCB recycling process chain</w:t>
      </w:r>
      <w:bookmarkEnd w:id="1153"/>
      <w:bookmarkEnd w:id="1154"/>
    </w:p>
    <w:p w14:paraId="53300EA0" w14:textId="77777777"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14:paraId="75ADF786" w14:textId="77777777" w:rsidR="00C80A7C" w:rsidRDefault="00F54DCE" w:rsidP="00F54DCE">
      <w:r>
        <w:lastRenderedPageBreak/>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proofErr w:type="gramStart"/>
      <w:r w:rsidR="00343B14">
        <w:t xml:space="preserve"> which</w:t>
      </w:r>
      <w:proofErr w:type="gramEnd"/>
      <w:r w:rsidR="00343B14">
        <w:t xml:space="preserve"> are damaged or destroyed</w:t>
      </w:r>
      <w:r w:rsidR="00EA08D3">
        <w:t xml:space="preserve"> by </w:t>
      </w:r>
      <w:r w:rsidR="00572A9B">
        <w:t>this</w:t>
      </w:r>
      <w:r w:rsidR="00EA08D3">
        <w:t xml:space="preserve"> process</w:t>
      </w:r>
      <w:r w:rsidR="00343B14">
        <w:t xml:space="preserve">. In the improved system the electronic </w:t>
      </w:r>
      <w:proofErr w:type="gramStart"/>
      <w:r w:rsidR="00343B14">
        <w:t>devices which include PCBs</w:t>
      </w:r>
      <w:proofErr w:type="gramEnd"/>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14:paraId="2DFDC2FF" w14:textId="77777777" w:rsidR="00F54DCE" w:rsidRDefault="00C80A7C" w:rsidP="00F54DCE">
      <w:r>
        <w:t xml:space="preserve">The first is the reuse of the </w:t>
      </w:r>
      <w:proofErr w:type="gramStart"/>
      <w:r>
        <w:t>component</w:t>
      </w:r>
      <w:r w:rsidR="00EA08D3">
        <w:t>s</w:t>
      </w:r>
      <w:r>
        <w:t xml:space="preserve"> which</w:t>
      </w:r>
      <w:proofErr w:type="gramEnd"/>
      <w:r>
        <w:t xml:space="preserve">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14:paraId="7B2E7917" w14:textId="77777777"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proofErr w:type="gramStart"/>
      <w:r w:rsidR="00E430D8">
        <w:t>substances which</w:t>
      </w:r>
      <w:proofErr w:type="gramEnd"/>
      <w:r w:rsidR="00E430D8">
        <w:t xml:space="preserve"> increase</w:t>
      </w:r>
      <w:r w:rsidR="00EA08D3">
        <w:t xml:space="preserve"> the concentration</w:t>
      </w:r>
      <w:r w:rsidR="00A25158">
        <w:t>.</w:t>
      </w:r>
    </w:p>
    <w:p w14:paraId="40E859FF" w14:textId="77777777" w:rsidR="00F54DCE" w:rsidRDefault="00F54DCE" w:rsidP="00F54DCE"/>
    <w:p w14:paraId="2CD1622E" w14:textId="77777777" w:rsidR="00F54DCE" w:rsidRDefault="00F54DCE" w:rsidP="00F54DCE">
      <w:pPr>
        <w:keepNext/>
        <w:jc w:val="center"/>
      </w:pPr>
      <w:r>
        <w:rPr>
          <w:noProof/>
          <w:lang w:val="de-DE" w:eastAsia="de-DE"/>
        </w:rPr>
        <w:lastRenderedPageBreak/>
        <w:drawing>
          <wp:inline distT="0" distB="0" distL="0" distR="0" wp14:anchorId="1043F8D4" wp14:editId="1AAD8ED8">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14:paraId="77B050AE" w14:textId="77777777" w:rsidR="00F54DCE" w:rsidRDefault="00F54DCE" w:rsidP="00F54DCE">
      <w:pPr>
        <w:pStyle w:val="Beschriftung"/>
        <w:jc w:val="center"/>
      </w:pPr>
      <w:bookmarkStart w:id="1155" w:name="_Ref411333664"/>
      <w:bookmarkStart w:id="1156" w:name="_Toc413454288"/>
      <w:r>
        <w:t xml:space="preserve">Figure </w:t>
      </w:r>
      <w:r w:rsidR="005C22C8">
        <w:fldChar w:fldCharType="begin"/>
      </w:r>
      <w:r w:rsidR="005C22C8">
        <w:instrText xml:space="preserve"> SEQ Figure \* ARABIC </w:instrText>
      </w:r>
      <w:r w:rsidR="005C22C8">
        <w:fldChar w:fldCharType="separate"/>
      </w:r>
      <w:r w:rsidR="00933F6A">
        <w:rPr>
          <w:noProof/>
        </w:rPr>
        <w:t>79</w:t>
      </w:r>
      <w:r w:rsidR="005C22C8">
        <w:rPr>
          <w:noProof/>
        </w:rPr>
        <w:fldChar w:fldCharType="end"/>
      </w:r>
      <w:bookmarkEnd w:id="1155"/>
      <w:r>
        <w:t xml:space="preserve">: </w:t>
      </w:r>
      <w:r w:rsidRPr="00532F03">
        <w:t xml:space="preserve">Improved </w:t>
      </w:r>
      <w:r>
        <w:t xml:space="preserve">pre-processing step in </w:t>
      </w:r>
      <w:r w:rsidRPr="00532F03">
        <w:t>PCB recycling process chain</w:t>
      </w:r>
      <w:bookmarkEnd w:id="1156"/>
    </w:p>
    <w:p w14:paraId="42141879" w14:textId="77777777" w:rsidR="002826E1" w:rsidRDefault="00251C35" w:rsidP="00B55493">
      <w:pPr>
        <w:jc w:val="left"/>
      </w:pPr>
      <w:r>
        <w:t xml:space="preserve">In the recovery and disposal step, the </w:t>
      </w:r>
      <w:proofErr w:type="gramStart"/>
      <w:r>
        <w:t>components which are tested successfully</w:t>
      </w:r>
      <w:proofErr w:type="gramEnd"/>
      <w:r>
        <w:t xml:space="preserve">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w:t>
      </w:r>
      <w:proofErr w:type="gramStart"/>
      <w:r w:rsidR="008D3C76">
        <w:t>specified</w:t>
      </w:r>
      <w:proofErr w:type="gramEnd"/>
      <w:r w:rsidR="008D3C76">
        <w:t>, which is challenging by a small price per unit and a large diversity of electronic components.</w:t>
      </w:r>
    </w:p>
    <w:p w14:paraId="17FBBE24" w14:textId="77777777" w:rsidR="00527E6C" w:rsidRDefault="00A25158" w:rsidP="00B55493">
      <w:pPr>
        <w:jc w:val="left"/>
      </w:pPr>
      <w:r>
        <w:t xml:space="preserve">Components with valuable </w:t>
      </w:r>
      <w:proofErr w:type="gramStart"/>
      <w:r>
        <w:t xml:space="preserve">substances which were </w:t>
      </w:r>
      <w:r w:rsidR="008D3C76">
        <w:t xml:space="preserve">removed and </w:t>
      </w:r>
      <w:r>
        <w:t>collected according to their substances</w:t>
      </w:r>
      <w:proofErr w:type="gramEnd"/>
      <w:r>
        <w:t xml:space="preserve">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w:t>
      </w:r>
      <w:proofErr w:type="gramStart"/>
      <w:r w:rsidR="00527E6C">
        <w:t>metal which ends up in the shredder in today’s recycling processes</w:t>
      </w:r>
      <w:proofErr w:type="gramEnd"/>
      <w:r w:rsidR="00527E6C">
        <w:t xml:space="preserve">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14:paraId="2FBA18F0" w14:textId="77777777" w:rsidR="00251C35" w:rsidRDefault="00251C35" w:rsidP="00251C35">
      <w:pPr>
        <w:keepNext/>
        <w:jc w:val="center"/>
      </w:pPr>
      <w:r>
        <w:rPr>
          <w:noProof/>
          <w:lang w:val="de-DE" w:eastAsia="de-DE"/>
        </w:rPr>
        <w:lastRenderedPageBreak/>
        <w:drawing>
          <wp:inline distT="0" distB="0" distL="0" distR="0" wp14:anchorId="0F4DC64B" wp14:editId="35BCEC36">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14:paraId="115B68F6" w14:textId="77777777" w:rsidR="00251C35" w:rsidRDefault="00251C35" w:rsidP="00251C35">
      <w:pPr>
        <w:pStyle w:val="Beschriftung"/>
        <w:jc w:val="center"/>
      </w:pPr>
      <w:bookmarkStart w:id="1157" w:name="_Ref411249781"/>
      <w:bookmarkStart w:id="1158" w:name="_Toc413454289"/>
      <w:r>
        <w:t xml:space="preserve">Figure </w:t>
      </w:r>
      <w:r w:rsidR="005C22C8">
        <w:fldChar w:fldCharType="begin"/>
      </w:r>
      <w:r w:rsidR="005C22C8">
        <w:instrText xml:space="preserve"> SEQ Figure \* ARABIC </w:instrText>
      </w:r>
      <w:r w:rsidR="005C22C8">
        <w:fldChar w:fldCharType="separate"/>
      </w:r>
      <w:r w:rsidR="00933F6A">
        <w:rPr>
          <w:noProof/>
        </w:rPr>
        <w:t>80</w:t>
      </w:r>
      <w:r w:rsidR="005C22C8">
        <w:rPr>
          <w:noProof/>
        </w:rPr>
        <w:fldChar w:fldCharType="end"/>
      </w:r>
      <w:bookmarkEnd w:id="1157"/>
      <w:r>
        <w:t>: Improved recover and disposal</w:t>
      </w:r>
      <w:r w:rsidRPr="001A0D49">
        <w:t xml:space="preserve"> step in PCB recycling process chain</w:t>
      </w:r>
      <w:bookmarkEnd w:id="1158"/>
    </w:p>
    <w:p w14:paraId="7AD65A90" w14:textId="77777777" w:rsidR="002F2FF3" w:rsidRDefault="00113680" w:rsidP="00EB68A0">
      <w:pPr>
        <w:rPr>
          <w:rFonts w:ascii="Calibri" w:hAnsi="Calibri" w:cs="Calibri"/>
        </w:rPr>
      </w:pPr>
      <w:r>
        <w:t xml:space="preserve">The outlined recycling process chain is just a rough recycling </w:t>
      </w:r>
      <w:proofErr w:type="gramStart"/>
      <w:r>
        <w:t>model which</w:t>
      </w:r>
      <w:proofErr w:type="gramEnd"/>
      <w:r>
        <w:t xml:space="preserve"> has to be adjusted according to the goal of the recycling company. </w:t>
      </w:r>
      <w:proofErr w:type="gramStart"/>
      <w:r>
        <w:t>Recyclers which are only focused on the recy</w:t>
      </w:r>
      <w:r w:rsidR="00A21512">
        <w:t>cling of special metals</w:t>
      </w:r>
      <w:proofErr w:type="gramEnd"/>
      <w:r w:rsidR="00A21512">
        <w:t xml:space="preserve"> can use</w:t>
      </w:r>
      <w:r>
        <w:t xml:space="preserve"> the component detection application to detect </w:t>
      </w:r>
      <w:r w:rsidR="00A21512">
        <w:t xml:space="preserve">specially </w:t>
      </w:r>
      <w:r>
        <w:t>these substances.</w:t>
      </w:r>
      <w:r w:rsidR="006B2265">
        <w:t xml:space="preserve"> </w:t>
      </w:r>
    </w:p>
    <w:p w14:paraId="0C5D452B" w14:textId="77777777" w:rsidR="006B2265" w:rsidRDefault="006B2265">
      <w:pPr>
        <w:spacing w:line="276" w:lineRule="auto"/>
        <w:jc w:val="left"/>
      </w:pPr>
      <w:bookmarkStart w:id="1159" w:name="_Ref408089677"/>
      <w:bookmarkStart w:id="1160" w:name="_Ref411284257"/>
      <w:bookmarkStart w:id="1161" w:name="_Ref411775476"/>
    </w:p>
    <w:p w14:paraId="71334A06" w14:textId="77777777" w:rsidR="001B12F4" w:rsidRDefault="001B12F4">
      <w:pPr>
        <w:spacing w:line="276" w:lineRule="auto"/>
        <w:jc w:val="left"/>
      </w:pPr>
      <w:r>
        <w:br w:type="page"/>
      </w:r>
    </w:p>
    <w:bookmarkStart w:id="1162"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EndPr/>
      <w:sdtContent>
        <w:p w14:paraId="57ABCC5A" w14:textId="77777777" w:rsidR="00DC48A9" w:rsidRPr="00FB785A" w:rsidRDefault="00FD719D" w:rsidP="00DC48A9">
          <w:pPr>
            <w:pStyle w:val="berschrift1"/>
            <w:jc w:val="left"/>
          </w:pPr>
          <w:r w:rsidRPr="00FB785A">
            <w:t>Bibliography</w:t>
          </w:r>
          <w:bookmarkEnd w:id="1162"/>
        </w:p>
        <w:p w14:paraId="74CB826B" w14:textId="77777777" w:rsidR="00933F6A" w:rsidRDefault="00DC48A9" w:rsidP="00933F6A">
          <w:pPr>
            <w:pStyle w:val="Literaturverzeichnis"/>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14:paraId="3E572806" w14:textId="77777777" w:rsidR="00933F6A" w:rsidRDefault="00933F6A" w:rsidP="00933F6A">
          <w:pPr>
            <w:pStyle w:val="Literaturverzeichnis"/>
            <w:rPr>
              <w:noProof/>
            </w:rPr>
          </w:pPr>
          <w:r>
            <w:rPr>
              <w:b/>
              <w:bCs/>
              <w:noProof/>
            </w:rPr>
            <w:t>Arduino</w:t>
          </w:r>
          <w:r>
            <w:rPr>
              <w:noProof/>
            </w:rPr>
            <w:t xml:space="preserve"> ArduinoBoardDue: arduino.cc [Online] // arduino.cc. - 2014. - 12 16, 2014. - http://arduino.cc/en/pmwiki.php?n=Main/ArduinoBoardDue.</w:t>
          </w:r>
        </w:p>
        <w:p w14:paraId="30A75069" w14:textId="77777777" w:rsidR="00933F6A" w:rsidRDefault="00933F6A" w:rsidP="00933F6A">
          <w:pPr>
            <w:pStyle w:val="Literaturverzeichnis"/>
            <w:rPr>
              <w:noProof/>
            </w:rPr>
          </w:pPr>
          <w:r>
            <w:rPr>
              <w:b/>
              <w:bCs/>
              <w:noProof/>
            </w:rPr>
            <w:t>Article Original</w:t>
          </w:r>
          <w:r>
            <w:rPr>
              <w:noProof/>
            </w:rPr>
            <w:t xml:space="preserve"> {Algorithm of locating PCB components based on colour distribution of solder joints} [Journal]. - 2011. - pp. 601-614. - DOI: 10.1007/s00170-010-2850-9.</w:t>
          </w:r>
        </w:p>
        <w:p w14:paraId="1DC4AB02" w14:textId="77777777" w:rsidR="00933F6A" w:rsidRDefault="00933F6A" w:rsidP="00933F6A">
          <w:pPr>
            <w:pStyle w:val="Literaturverzeichnis"/>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14:paraId="1CE11D8E" w14:textId="77777777" w:rsidR="00933F6A" w:rsidRDefault="00933F6A" w:rsidP="00933F6A">
          <w:pPr>
            <w:pStyle w:val="Literaturverzeichnis"/>
            <w:rPr>
              <w:noProof/>
            </w:rPr>
          </w:pPr>
          <w:r>
            <w:rPr>
              <w:b/>
              <w:bCs/>
              <w:noProof/>
            </w:rPr>
            <w:t>Blaes Patrick and Young Chris</w:t>
          </w:r>
          <w:r>
            <w:rPr>
              <w:noProof/>
            </w:rPr>
            <w:t xml:space="preserve"> {Mobile IC Package Recognition} [Journal]. - pp. 1-6.</w:t>
          </w:r>
        </w:p>
        <w:p w14:paraId="0337A269" w14:textId="77777777" w:rsidR="00933F6A" w:rsidRDefault="00933F6A" w:rsidP="00933F6A">
          <w:pPr>
            <w:pStyle w:val="Literaturverzeichnis"/>
            <w:rPr>
              <w:noProof/>
            </w:rPr>
          </w:pPr>
          <w:r>
            <w:rPr>
              <w:b/>
              <w:bCs/>
              <w:noProof/>
            </w:rPr>
            <w:t>Breiman Leo</w:t>
          </w:r>
          <w:r>
            <w:rPr>
              <w:noProof/>
            </w:rPr>
            <w:t xml:space="preserve"> Random Forests [Online]. - 2014. - https://www.stat.berkeley.edu/~breiman/RandomForests/cc_home.htm.</w:t>
          </w:r>
        </w:p>
        <w:p w14:paraId="085E571C" w14:textId="77777777" w:rsidR="00933F6A" w:rsidRDefault="00933F6A" w:rsidP="00933F6A">
          <w:pPr>
            <w:pStyle w:val="Literaturverzeichnis"/>
            <w:rPr>
              <w:noProof/>
            </w:rPr>
          </w:pPr>
          <w:r>
            <w:rPr>
              <w:b/>
              <w:bCs/>
              <w:noProof/>
            </w:rPr>
            <w:t>Burges Christopher J. C.</w:t>
          </w:r>
          <w:r>
            <w:rPr>
              <w:noProof/>
            </w:rPr>
            <w:t xml:space="preserve"> A tutorial on support vector machines for pattern recognition [Journal] // Data Mining and Knowledge Discovery. - 1998. - Vol. 2. - pp. 121-167.</w:t>
          </w:r>
        </w:p>
        <w:p w14:paraId="26409329" w14:textId="77777777" w:rsidR="00933F6A" w:rsidRDefault="00933F6A" w:rsidP="00933F6A">
          <w:pPr>
            <w:pStyle w:val="Literaturverzeichnis"/>
            <w:rPr>
              <w:noProof/>
            </w:rPr>
          </w:pPr>
          <w:r>
            <w:rPr>
              <w:b/>
              <w:bCs/>
              <w:noProof/>
            </w:rPr>
            <w:t>Castanedo Federico</w:t>
          </w:r>
          <w:r>
            <w:rPr>
              <w:noProof/>
            </w:rPr>
            <w:t xml:space="preserve"> {A review of data fusion techniques.} [Journal] // TheScientificWorldJournal. - #jan# 2013. - Vol. 2013. - p. 704504. - ISSN: 1537-744X DOI: 10.1155/2013/704504.</w:t>
          </w:r>
        </w:p>
        <w:p w14:paraId="165A4908" w14:textId="77777777" w:rsidR="00933F6A" w:rsidRDefault="00933F6A" w:rsidP="00933F6A">
          <w:pPr>
            <w:pStyle w:val="Literaturverzeichnis"/>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14:paraId="20B06487" w14:textId="77777777" w:rsidR="00933F6A" w:rsidRDefault="00933F6A" w:rsidP="00933F6A">
          <w:pPr>
            <w:pStyle w:val="Literaturverzeichnis"/>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14:paraId="2A0D5C1C" w14:textId="77777777" w:rsidR="00933F6A" w:rsidRDefault="00933F6A" w:rsidP="00933F6A">
          <w:pPr>
            <w:pStyle w:val="Literaturverzeichnis"/>
            <w:rPr>
              <w:noProof/>
            </w:rPr>
          </w:pPr>
          <w:r>
            <w:rPr>
              <w:b/>
              <w:bCs/>
              <w:noProof/>
            </w:rPr>
            <w:t>Chen Yi-wei and Lin Chih-jen</w:t>
          </w:r>
          <w:r>
            <w:rPr>
              <w:noProof/>
            </w:rPr>
            <w:t xml:space="preserve"> {Combining SVMs with Various Feature Selection Strategies} [Journal]. - 1. - pp. 1-10.</w:t>
          </w:r>
        </w:p>
        <w:p w14:paraId="5D935DD2" w14:textId="77777777" w:rsidR="00933F6A" w:rsidRDefault="00933F6A" w:rsidP="00933F6A">
          <w:pPr>
            <w:pStyle w:val="Literaturverzeichnis"/>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14:paraId="798339F5" w14:textId="77777777" w:rsidR="00933F6A" w:rsidRDefault="00933F6A" w:rsidP="00933F6A">
          <w:pPr>
            <w:pStyle w:val="Literaturverzeichnis"/>
            <w:rPr>
              <w:noProof/>
            </w:rPr>
          </w:pPr>
          <w:r>
            <w:rPr>
              <w:b/>
              <w:bCs/>
              <w:noProof/>
            </w:rPr>
            <w:t>Commission European and Ies Centre</w:t>
          </w:r>
          <w:r>
            <w:rPr>
              <w:noProof/>
            </w:rPr>
            <w:t xml:space="preserve"> {The International Reference Life Cycle Data System (ILCD) Handbook (online version)} [Book]. - 2012. - ISBN: 9789279216404 DOI: 10.2788/85727.</w:t>
          </w:r>
        </w:p>
        <w:p w14:paraId="3A536D7B" w14:textId="77777777" w:rsidR="00933F6A" w:rsidRDefault="00933F6A" w:rsidP="00933F6A">
          <w:pPr>
            <w:pStyle w:val="Literaturverzeichnis"/>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14:paraId="2D9BDCBB" w14:textId="77777777" w:rsidR="00933F6A" w:rsidRDefault="00933F6A" w:rsidP="00933F6A">
          <w:pPr>
            <w:pStyle w:val="Literaturverzeichnis"/>
            <w:rPr>
              <w:noProof/>
            </w:rPr>
          </w:pPr>
          <w:r>
            <w:rPr>
              <w:b/>
              <w:bCs/>
              <w:noProof/>
            </w:rPr>
            <w:t>Cutler Adele</w:t>
          </w:r>
          <w:r>
            <w:rPr>
              <w:noProof/>
            </w:rPr>
            <w:t xml:space="preserve"> {Random Forests Leo Breiman and Adele Cutler} [Journal]. - 2014. - pp. 1-24.</w:t>
          </w:r>
        </w:p>
        <w:p w14:paraId="4F6FABA1" w14:textId="77777777" w:rsidR="00933F6A" w:rsidRDefault="00933F6A" w:rsidP="00933F6A">
          <w:pPr>
            <w:pStyle w:val="Literaturverzeichnis"/>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14:paraId="0A181416" w14:textId="77777777" w:rsidR="00933F6A" w:rsidRDefault="00933F6A" w:rsidP="00933F6A">
          <w:pPr>
            <w:pStyle w:val="Literaturverzeichnis"/>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14:paraId="58C7463D" w14:textId="77777777" w:rsidR="00933F6A" w:rsidRDefault="00933F6A" w:rsidP="00933F6A">
          <w:pPr>
            <w:pStyle w:val="Literaturverzeichnis"/>
            <w:rPr>
              <w:noProof/>
            </w:rPr>
          </w:pPr>
          <w:r>
            <w:rPr>
              <w:b/>
              <w:bCs/>
              <w:noProof/>
            </w:rPr>
            <w:t>Dong Jiang [et al.]</w:t>
          </w:r>
          <w:r>
            <w:rPr>
              <w:noProof/>
            </w:rPr>
            <w:t xml:space="preserve"> {Advances in Multi-Sensor Data Fusion: Algorithms and Applications} [Journal]. - 2009. - 1. - pp. 7771-7784. - DOI: 10.3390/s91007771.</w:t>
          </w:r>
        </w:p>
        <w:p w14:paraId="6FDE7F7A" w14:textId="77777777" w:rsidR="00933F6A" w:rsidRDefault="00933F6A" w:rsidP="00933F6A">
          <w:pPr>
            <w:pStyle w:val="Literaturverzeichnis"/>
            <w:rPr>
              <w:noProof/>
            </w:rPr>
          </w:pPr>
          <w:r>
            <w:rPr>
              <w:b/>
              <w:bCs/>
              <w:noProof/>
            </w:rPr>
            <w:t>Dop Eric van</w:t>
          </w:r>
          <w:r>
            <w:rPr>
              <w:noProof/>
            </w:rPr>
            <w:t xml:space="preserve"> Multi-sensor object recognition: The case of electronics recycling [Journal]. - 1999.</w:t>
          </w:r>
        </w:p>
        <w:p w14:paraId="45CD6C0C" w14:textId="77777777" w:rsidR="00933F6A" w:rsidRDefault="00933F6A" w:rsidP="00933F6A">
          <w:pPr>
            <w:pStyle w:val="Literaturverzeichnis"/>
            <w:rPr>
              <w:noProof/>
            </w:rPr>
          </w:pPr>
          <w:r>
            <w:rPr>
              <w:b/>
              <w:bCs/>
              <w:noProof/>
            </w:rPr>
            <w:t>Duda Richard O, Hart Peter E and Stork David G</w:t>
          </w:r>
          <w:r>
            <w:rPr>
              <w:noProof/>
            </w:rPr>
            <w:t xml:space="preserve"> Pattern classification [Book]. - [s.l.] : John Wiley \&amp; Sons, 2012.</w:t>
          </w:r>
        </w:p>
        <w:p w14:paraId="74B6E498" w14:textId="77777777" w:rsidR="00933F6A" w:rsidRDefault="00933F6A" w:rsidP="00933F6A">
          <w:pPr>
            <w:pStyle w:val="Literaturverzeichnis"/>
            <w:rPr>
              <w:noProof/>
            </w:rPr>
          </w:pPr>
          <w:r>
            <w:rPr>
              <w:b/>
              <w:bCs/>
              <w:noProof/>
            </w:rPr>
            <w:lastRenderedPageBreak/>
            <w:t>Duda Richard O.</w:t>
          </w:r>
          <w:r>
            <w:rPr>
              <w:noProof/>
            </w:rPr>
            <w:t xml:space="preserve"> Pattern Classification [Book]. - [s.l.] : John Wiley and Sons, Inc., 2001.</w:t>
          </w:r>
        </w:p>
        <w:p w14:paraId="276C8C10" w14:textId="77777777" w:rsidR="00933F6A" w:rsidRDefault="00933F6A" w:rsidP="00933F6A">
          <w:pPr>
            <w:pStyle w:val="Literaturverzeichnis"/>
            <w:rPr>
              <w:noProof/>
            </w:rPr>
          </w:pPr>
          <w:r>
            <w:rPr>
              <w:b/>
              <w:bCs/>
              <w:noProof/>
            </w:rPr>
            <w:t>Gonzalez Rafael C. and Woods Richard E.</w:t>
          </w:r>
          <w:r>
            <w:rPr>
              <w:noProof/>
            </w:rPr>
            <w:t xml:space="preserve"> Digital Image Processing (3rd Edition) [Book]. - Upper Saddle River, NJ, USA : Prentice-Hall, Inc., 2006. - ISBN: 013168728X.</w:t>
          </w:r>
        </w:p>
        <w:p w14:paraId="0A460A92" w14:textId="77777777" w:rsidR="00933F6A" w:rsidRDefault="00933F6A" w:rsidP="00933F6A">
          <w:pPr>
            <w:pStyle w:val="Literaturverzeichnis"/>
            <w:rPr>
              <w:noProof/>
            </w:rPr>
          </w:pPr>
          <w:r>
            <w:rPr>
              <w:b/>
              <w:bCs/>
              <w:noProof/>
            </w:rPr>
            <w:t>Griese Hansjorg [et al.]</w:t>
          </w:r>
          <w:r>
            <w:rPr>
              <w:noProof/>
            </w:rPr>
            <w:t xml:space="preserve"> {Quality Assured Disassembly of Electronic Components for Reuse} [Journal]. - 2002. - pp. 299-305. - ISBN: 078037214X.</w:t>
          </w:r>
        </w:p>
        <w:p w14:paraId="3C1044D4" w14:textId="77777777" w:rsidR="00933F6A" w:rsidRDefault="00933F6A" w:rsidP="00933F6A">
          <w:pPr>
            <w:pStyle w:val="Literaturverzeichnis"/>
            <w:rPr>
              <w:noProof/>
            </w:rPr>
          </w:pPr>
          <w:r>
            <w:rPr>
              <w:b/>
              <w:bCs/>
              <w:noProof/>
            </w:rPr>
            <w:t>Gu Quanquan, Li Zhenhui and Han Jiawei</w:t>
          </w:r>
          <w:r>
            <w:rPr>
              <w:noProof/>
            </w:rPr>
            <w:t xml:space="preserve"> {Generalized Fisher Score for Feature Selection} [Journal].</w:t>
          </w:r>
        </w:p>
        <w:p w14:paraId="572D3EEC" w14:textId="77777777" w:rsidR="00933F6A" w:rsidRDefault="00933F6A" w:rsidP="00933F6A">
          <w:pPr>
            <w:pStyle w:val="Literaturverzeichnis"/>
            <w:rPr>
              <w:noProof/>
            </w:rPr>
          </w:pPr>
          <w:r>
            <w:rPr>
              <w:b/>
              <w:bCs/>
              <w:noProof/>
            </w:rPr>
            <w:t>Guyon Isabelle</w:t>
          </w:r>
          <w:r>
            <w:rPr>
              <w:noProof/>
            </w:rPr>
            <w:t xml:space="preserve"> {An Introduction to Variable and Feature Selection} [Journal]. - 2003. - Vol. 3. - pp. 1157-1182.</w:t>
          </w:r>
        </w:p>
        <w:p w14:paraId="7DD3CFA1" w14:textId="77777777" w:rsidR="00933F6A" w:rsidRDefault="00933F6A" w:rsidP="00933F6A">
          <w:pPr>
            <w:pStyle w:val="Literaturverzeichnis"/>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14:paraId="41D142E8" w14:textId="77777777" w:rsidR="00933F6A" w:rsidRDefault="00933F6A" w:rsidP="00933F6A">
          <w:pPr>
            <w:pStyle w:val="Literaturverzeichnis"/>
            <w:rPr>
              <w:noProof/>
            </w:rPr>
          </w:pPr>
          <w:r>
            <w:rPr>
              <w:b/>
              <w:bCs/>
              <w:noProof/>
            </w:rPr>
            <w:t>Hsu Chih-wei, Chang Chih-chung and Lin Chih-jen</w:t>
          </w:r>
          <w:r>
            <w:rPr>
              <w:noProof/>
            </w:rPr>
            <w:t xml:space="preserve"> {A Practical Guide to Support Vector Classification} [Journal]. - 2010. - 1 : Vol. 1. - pp. 1-16.</w:t>
          </w:r>
        </w:p>
        <w:p w14:paraId="14009C05" w14:textId="77777777" w:rsidR="00933F6A" w:rsidRDefault="00933F6A" w:rsidP="00933F6A">
          <w:pPr>
            <w:pStyle w:val="Literaturverzeichnis"/>
            <w:rPr>
              <w:noProof/>
            </w:rPr>
          </w:pPr>
          <w:r>
            <w:rPr>
              <w:b/>
              <w:bCs/>
              <w:noProof/>
            </w:rPr>
            <w:t>Huisman Jaco</w:t>
          </w:r>
          <w:r>
            <w:rPr>
              <w:noProof/>
            </w:rPr>
            <w:t xml:space="preserve"> {QWERTY and Eco-Efficiency analysis on cellular phone treatment in Sweden} [Journal]. - 2004. - April.</w:t>
          </w:r>
        </w:p>
        <w:p w14:paraId="766E2835" w14:textId="77777777" w:rsidR="00933F6A" w:rsidRPr="0051225E" w:rsidRDefault="00933F6A" w:rsidP="00933F6A">
          <w:pPr>
            <w:pStyle w:val="Literaturverzeichnis"/>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14:paraId="7B096286" w14:textId="77777777" w:rsidR="00933F6A" w:rsidRDefault="00933F6A" w:rsidP="00933F6A">
          <w:pPr>
            <w:pStyle w:val="Literaturverzeichnis"/>
            <w:rPr>
              <w:noProof/>
            </w:rPr>
          </w:pPr>
          <w:r>
            <w:rPr>
              <w:b/>
              <w:bCs/>
              <w:noProof/>
            </w:rPr>
            <w:t>Journal Arpn</w:t>
          </w:r>
          <w:r>
            <w:rPr>
              <w:noProof/>
            </w:rPr>
            <w:t xml:space="preserve"> {ARPN Journal of Science and Technology:: Understanding Color Models: A Review} [Journal]. - 2012. - 3 : Vol. 2. - pp. 265-275.</w:t>
          </w:r>
        </w:p>
        <w:p w14:paraId="3215B6D3" w14:textId="77777777" w:rsidR="00933F6A" w:rsidRDefault="00933F6A" w:rsidP="00933F6A">
          <w:pPr>
            <w:pStyle w:val="Literaturverzeichnis"/>
            <w:rPr>
              <w:noProof/>
            </w:rPr>
          </w:pPr>
          <w:r>
            <w:rPr>
              <w:b/>
              <w:bCs/>
              <w:noProof/>
            </w:rPr>
            <w:t>Kay Rakowsky Uwe</w:t>
          </w:r>
          <w:r>
            <w:rPr>
              <w:noProof/>
            </w:rPr>
            <w:t xml:space="preserve"> {Fundamentals of the Dempster-Shafer theory and its applications to system safety and reliability modelling} [Journal]. - 2007.</w:t>
          </w:r>
        </w:p>
        <w:p w14:paraId="06139825" w14:textId="77777777" w:rsidR="00933F6A" w:rsidRDefault="00933F6A" w:rsidP="00933F6A">
          <w:pPr>
            <w:pStyle w:val="Literaturverzeichnis"/>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14:paraId="38C06E9A" w14:textId="77777777" w:rsidR="00933F6A" w:rsidRDefault="00933F6A" w:rsidP="00933F6A">
          <w:pPr>
            <w:pStyle w:val="Literaturverzeichnis"/>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14:paraId="495FD566" w14:textId="77777777" w:rsidR="00933F6A" w:rsidRDefault="00933F6A" w:rsidP="00933F6A">
          <w:pPr>
            <w:pStyle w:val="Literaturverzeichnis"/>
            <w:rPr>
              <w:noProof/>
            </w:rPr>
          </w:pPr>
          <w:r>
            <w:rPr>
              <w:b/>
              <w:bCs/>
              <w:noProof/>
            </w:rPr>
            <w:t>ksdensity, mathworks</w:t>
          </w:r>
          <w:r>
            <w:rPr>
              <w:noProof/>
            </w:rPr>
            <w:t xml:space="preserve"> mathworks [Online] // mathworks.de/help/stats/ksdensity. - 2014. - 11 10, 2014. - http://www.mathworks.de/help/stats/ksdensity.html.</w:t>
          </w:r>
        </w:p>
        <w:p w14:paraId="7C8A8085" w14:textId="77777777" w:rsidR="00933F6A" w:rsidRPr="0051225E" w:rsidRDefault="00933F6A" w:rsidP="00933F6A">
          <w:pPr>
            <w:pStyle w:val="Literaturverzeichnis"/>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14:paraId="68715FAE" w14:textId="77777777" w:rsidR="00933F6A" w:rsidRDefault="00933F6A" w:rsidP="00933F6A">
          <w:pPr>
            <w:pStyle w:val="Literaturverzeichnis"/>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14:paraId="60708FAB" w14:textId="77777777" w:rsidR="00933F6A" w:rsidRDefault="00933F6A" w:rsidP="00933F6A">
          <w:pPr>
            <w:pStyle w:val="Literaturverzeichnis"/>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14:paraId="59447DD1" w14:textId="77777777" w:rsidR="00933F6A" w:rsidRDefault="00933F6A" w:rsidP="00933F6A">
          <w:pPr>
            <w:pStyle w:val="Literaturverzeichnis"/>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14:paraId="339BADF1" w14:textId="77777777" w:rsidR="00933F6A" w:rsidRDefault="00933F6A" w:rsidP="00933F6A">
          <w:pPr>
            <w:pStyle w:val="Literaturverzeichnis"/>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14:paraId="766CC96B" w14:textId="77777777" w:rsidR="00933F6A" w:rsidRDefault="00933F6A" w:rsidP="00933F6A">
          <w:pPr>
            <w:pStyle w:val="Literaturverzeichnis"/>
            <w:rPr>
              <w:noProof/>
            </w:rPr>
          </w:pPr>
          <w:r>
            <w:rPr>
              <w:b/>
              <w:bCs/>
              <w:noProof/>
            </w:rPr>
            <w:t>Luo Zhimin</w:t>
          </w:r>
          <w:r>
            <w:rPr>
              <w:noProof/>
            </w:rPr>
            <w:t xml:space="preserve"> {An Automatic Chip Character Checking System for Circuit Board Quality Control} [Journal]. - 2014. - pp. 3-6. - ISBN: 0780379063.</w:t>
          </w:r>
        </w:p>
        <w:p w14:paraId="46780A07" w14:textId="77777777" w:rsidR="00933F6A" w:rsidRDefault="00933F6A" w:rsidP="00933F6A">
          <w:pPr>
            <w:pStyle w:val="Literaturverzeichnis"/>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14:paraId="062587A3" w14:textId="77777777" w:rsidR="00933F6A" w:rsidRDefault="00933F6A" w:rsidP="00933F6A">
          <w:pPr>
            <w:pStyle w:val="Literaturverzeichnis"/>
            <w:rPr>
              <w:noProof/>
            </w:rPr>
          </w:pPr>
          <w:r>
            <w:rPr>
              <w:b/>
              <w:bCs/>
              <w:noProof/>
            </w:rPr>
            <w:t>Moreno-seco Francisco</w:t>
          </w:r>
          <w:r>
            <w:rPr>
              <w:noProof/>
            </w:rPr>
            <w:t xml:space="preserve"> {Comparison of classifier fusion methods for classification in pattern recognition tasks} [Journal]. - 2014.</w:t>
          </w:r>
        </w:p>
        <w:p w14:paraId="68D12A91" w14:textId="77777777" w:rsidR="00933F6A" w:rsidRDefault="00933F6A" w:rsidP="00933F6A">
          <w:pPr>
            <w:pStyle w:val="Literaturverzeichnis"/>
            <w:rPr>
              <w:noProof/>
            </w:rPr>
          </w:pPr>
          <w:r>
            <w:rPr>
              <w:b/>
              <w:bCs/>
              <w:noProof/>
            </w:rPr>
            <w:t>octopart</w:t>
          </w:r>
          <w:r>
            <w:rPr>
              <w:noProof/>
            </w:rPr>
            <w:t xml:space="preserve"> Octopart // Octopart. - 2014.</w:t>
          </w:r>
        </w:p>
        <w:p w14:paraId="3B5AD8EA" w14:textId="77777777" w:rsidR="00933F6A" w:rsidRDefault="00933F6A" w:rsidP="00933F6A">
          <w:pPr>
            <w:pStyle w:val="Literaturverzeichnis"/>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14:paraId="2740537D" w14:textId="77777777" w:rsidR="00933F6A" w:rsidRDefault="00933F6A" w:rsidP="00933F6A">
          <w:pPr>
            <w:pStyle w:val="Literaturverzeichnis"/>
            <w:rPr>
              <w:noProof/>
            </w:rPr>
          </w:pPr>
          <w:r>
            <w:rPr>
              <w:b/>
              <w:bCs/>
              <w:noProof/>
            </w:rPr>
            <w:t>Petrou Maria and Bosdogianni Panagiota</w:t>
          </w:r>
          <w:r>
            <w:rPr>
              <w:noProof/>
            </w:rPr>
            <w:t xml:space="preserve"> Image Processing : The Fundamentals [Book]. - [s.l.] : Wiley, 1999.</w:t>
          </w:r>
        </w:p>
        <w:p w14:paraId="69CFAB03" w14:textId="77777777" w:rsidR="00933F6A" w:rsidRDefault="00933F6A" w:rsidP="00933F6A">
          <w:pPr>
            <w:pStyle w:val="Literaturverzeichnis"/>
            <w:rPr>
              <w:noProof/>
            </w:rPr>
          </w:pPr>
          <w:r>
            <w:rPr>
              <w:b/>
              <w:bCs/>
              <w:noProof/>
            </w:rPr>
            <w:t>Pruhs</w:t>
          </w:r>
          <w:r>
            <w:rPr>
              <w:noProof/>
            </w:rPr>
            <w:t xml:space="preserve"> Levenshtein Distance // Levenshtein Distance. - 2015.</w:t>
          </w:r>
        </w:p>
        <w:p w14:paraId="5EE092AA" w14:textId="77777777" w:rsidR="00933F6A" w:rsidRPr="0051225E" w:rsidRDefault="00933F6A" w:rsidP="00933F6A">
          <w:pPr>
            <w:pStyle w:val="Literaturverzeichnis"/>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14:paraId="68677845" w14:textId="77777777" w:rsidR="00933F6A" w:rsidRDefault="00933F6A" w:rsidP="00933F6A">
          <w:pPr>
            <w:pStyle w:val="Literaturverzeichnis"/>
            <w:rPr>
              <w:noProof/>
            </w:rPr>
          </w:pPr>
          <w:r>
            <w:rPr>
              <w:b/>
              <w:bCs/>
              <w:noProof/>
            </w:rPr>
            <w:t>Qubo Cao and Meng Han</w:t>
          </w:r>
          <w:r>
            <w:rPr>
              <w:noProof/>
            </w:rPr>
            <w:t xml:space="preserve"> {Parameter selection in SVM with RBF kernel function} [Journal].</w:t>
          </w:r>
        </w:p>
        <w:p w14:paraId="647DDA36" w14:textId="77777777" w:rsidR="00933F6A" w:rsidRDefault="00933F6A" w:rsidP="00933F6A">
          <w:pPr>
            <w:pStyle w:val="Literaturverzeichnis"/>
            <w:rPr>
              <w:noProof/>
            </w:rPr>
          </w:pPr>
          <w:r>
            <w:rPr>
              <w:b/>
              <w:bCs/>
              <w:noProof/>
            </w:rPr>
            <w:t>Rakowsky Kay Uwe</w:t>
          </w:r>
          <w:r>
            <w:rPr>
              <w:noProof/>
            </w:rPr>
            <w:t xml:space="preserve"> Fundamentals of the Dempster-Shafer theory and ist application to system safety and reliability modelling [Journal]. - 2007.</w:t>
          </w:r>
        </w:p>
        <w:p w14:paraId="4B294014" w14:textId="77777777" w:rsidR="00933F6A" w:rsidRDefault="00933F6A" w:rsidP="00933F6A">
          <w:pPr>
            <w:pStyle w:val="Literaturverzeichnis"/>
            <w:rPr>
              <w:noProof/>
            </w:rPr>
          </w:pPr>
          <w:r>
            <w:rPr>
              <w:b/>
              <w:bCs/>
              <w:noProof/>
            </w:rPr>
            <w:t>Rokach Lior</w:t>
          </w:r>
          <w:r>
            <w:rPr>
              <w:noProof/>
            </w:rPr>
            <w:t xml:space="preserve"> {Ensemble-based classifiers} [Journal] // Artificial Intelligence Review. - #nov# 2009. - 1-2 : Vol. 33. - pp. 1-39. - ISSN: 0269-2821 DOI: 10.1007/s10462-009-9124-7.</w:t>
          </w:r>
        </w:p>
        <w:p w14:paraId="088C1FC7" w14:textId="77777777" w:rsidR="00933F6A" w:rsidRDefault="00933F6A" w:rsidP="00933F6A">
          <w:pPr>
            <w:pStyle w:val="Literaturverzeichnis"/>
            <w:rPr>
              <w:noProof/>
            </w:rPr>
          </w:pPr>
          <w:r>
            <w:rPr>
              <w:b/>
              <w:bCs/>
              <w:noProof/>
            </w:rPr>
            <w:t>Ruta Dymitr and Gabrys Bogdan</w:t>
          </w:r>
          <w:r>
            <w:rPr>
              <w:noProof/>
            </w:rPr>
            <w:t xml:space="preserve"> {An Overview of Classifier Fusion Methods} [Journal]. - 2000. - Vol. 7. - pp. 1-10.</w:t>
          </w:r>
        </w:p>
        <w:p w14:paraId="02ABC6F9" w14:textId="77777777" w:rsidR="00933F6A" w:rsidRPr="0051225E" w:rsidRDefault="00933F6A" w:rsidP="00933F6A">
          <w:pPr>
            <w:pStyle w:val="Literaturverzeichnis"/>
            <w:rPr>
              <w:noProof/>
              <w:lang w:val="de-DE"/>
            </w:rPr>
          </w:pPr>
          <w:r w:rsidRPr="0051225E">
            <w:rPr>
              <w:b/>
              <w:bCs/>
              <w:noProof/>
              <w:lang w:val="de-DE"/>
            </w:rPr>
            <w:t>Scheideanstalt</w:t>
          </w:r>
          <w:r w:rsidRPr="0051225E">
            <w:rPr>
              <w:noProof/>
              <w:lang w:val="de-DE"/>
            </w:rPr>
            <w:t xml:space="preserve"> Scheideanstalt // Scheideanstalt. - 2015.</w:t>
          </w:r>
        </w:p>
        <w:p w14:paraId="12FD0258" w14:textId="77777777" w:rsidR="00933F6A" w:rsidRDefault="00933F6A" w:rsidP="00933F6A">
          <w:pPr>
            <w:pStyle w:val="Literaturverzeichnis"/>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14:paraId="0F4FB32E" w14:textId="77777777" w:rsidR="00933F6A" w:rsidRDefault="00933F6A" w:rsidP="00933F6A">
          <w:pPr>
            <w:pStyle w:val="Literaturverzeichnis"/>
            <w:rPr>
              <w:noProof/>
            </w:rPr>
          </w:pPr>
          <w:r>
            <w:rPr>
              <w:noProof/>
            </w:rPr>
            <w:lastRenderedPageBreak/>
            <w:t>Support_vector_machine // Support_vector_machine. - 2015.</w:t>
          </w:r>
        </w:p>
        <w:p w14:paraId="7F99A195" w14:textId="77777777" w:rsidR="00933F6A" w:rsidRDefault="00933F6A" w:rsidP="00933F6A">
          <w:pPr>
            <w:pStyle w:val="Literaturverzeichnis"/>
            <w:rPr>
              <w:noProof/>
            </w:rPr>
          </w:pPr>
          <w:r>
            <w:rPr>
              <w:b/>
              <w:bCs/>
              <w:noProof/>
            </w:rPr>
            <w:t>Tantalumrecycling</w:t>
          </w:r>
          <w:r>
            <w:rPr>
              <w:noProof/>
            </w:rPr>
            <w:t xml:space="preserve"> Tantalumrecycling // Tantalumrecycling. - 2015.</w:t>
          </w:r>
        </w:p>
        <w:p w14:paraId="43D8C1F9" w14:textId="77777777" w:rsidR="00933F6A" w:rsidRDefault="00933F6A" w:rsidP="00933F6A">
          <w:pPr>
            <w:pStyle w:val="Literaturverzeichnis"/>
            <w:rPr>
              <w:noProof/>
            </w:rPr>
          </w:pPr>
          <w:r>
            <w:rPr>
              <w:b/>
              <w:bCs/>
              <w:noProof/>
            </w:rPr>
            <w:t>Tarnawski W</w:t>
          </w:r>
          <w:r>
            <w:rPr>
              <w:noProof/>
            </w:rPr>
            <w:t xml:space="preserve"> {Colour image segmentation algorithm in vectoral approach for automated optical inspection in electronics} [Journal]. - 2003. - 3 : Vol. 11. - pp. 197-202.</w:t>
          </w:r>
        </w:p>
        <w:p w14:paraId="6D963636" w14:textId="77777777" w:rsidR="00933F6A" w:rsidRDefault="00933F6A" w:rsidP="00933F6A">
          <w:pPr>
            <w:pStyle w:val="Literaturverzeichnis"/>
            <w:rPr>
              <w:noProof/>
            </w:rPr>
          </w:pPr>
          <w:r>
            <w:rPr>
              <w:b/>
              <w:bCs/>
              <w:noProof/>
            </w:rPr>
            <w:t>Tianshoul L.</w:t>
          </w:r>
          <w:r>
            <w:rPr>
              <w:noProof/>
            </w:rPr>
            <w:t xml:space="preserve"> A highlight processing technology for SMT solder joint gray image [Journal]. - 2012.</w:t>
          </w:r>
        </w:p>
        <w:p w14:paraId="36AA9DC5" w14:textId="77777777" w:rsidR="00933F6A" w:rsidRDefault="00933F6A" w:rsidP="00933F6A">
          <w:pPr>
            <w:pStyle w:val="Literaturverzeichnis"/>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14:paraId="4A7354A0" w14:textId="77777777" w:rsidR="00933F6A" w:rsidRDefault="00933F6A" w:rsidP="00933F6A">
          <w:pPr>
            <w:pStyle w:val="Literaturverzeichnis"/>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14:paraId="45825198" w14:textId="77777777" w:rsidR="00933F6A" w:rsidRDefault="00933F6A" w:rsidP="00933F6A">
          <w:pPr>
            <w:pStyle w:val="Literaturverzeichnis"/>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14:paraId="33811B65" w14:textId="77777777" w:rsidR="00933F6A" w:rsidRDefault="00933F6A" w:rsidP="00933F6A">
          <w:pPr>
            <w:pStyle w:val="Literaturverzeichnis"/>
            <w:rPr>
              <w:noProof/>
            </w:rPr>
          </w:pPr>
          <w:r>
            <w:rPr>
              <w:b/>
              <w:bCs/>
              <w:noProof/>
            </w:rPr>
            <w:t>VisionPro COGNEX</w:t>
          </w:r>
          <w:r>
            <w:rPr>
              <w:noProof/>
            </w:rPr>
            <w:t xml:space="preserve"> COGNEX [Online] // www.cognex.com. - 11 11, 2014. - http://www.cognex.com/ocr-optical-character-recognition.aspx.</w:t>
          </w:r>
        </w:p>
        <w:p w14:paraId="7B04D019" w14:textId="77777777" w:rsidR="00933F6A" w:rsidRDefault="00933F6A" w:rsidP="00933F6A">
          <w:pPr>
            <w:pStyle w:val="Literaturverzeichnis"/>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14:paraId="02B04A31" w14:textId="77777777" w:rsidR="00933F6A" w:rsidRDefault="00933F6A" w:rsidP="00933F6A">
          <w:pPr>
            <w:pStyle w:val="Literaturverzeichnis"/>
            <w:rPr>
              <w:noProof/>
            </w:rPr>
          </w:pPr>
          <w:r>
            <w:rPr>
              <w:b/>
              <w:bCs/>
              <w:noProof/>
            </w:rPr>
            <w:t>Wikipedia</w:t>
          </w:r>
          <w:r>
            <w:rPr>
              <w:noProof/>
            </w:rPr>
            <w:t xml:space="preserve"> Region growing --- Wikipedia{,} The Free Encyclopedia // Region growing --- Wikipedia{,} The Free Encyclopedia. - 2014. - [Online; accessed 3-March-2015].</w:t>
          </w:r>
        </w:p>
        <w:p w14:paraId="401AFE10" w14:textId="77777777" w:rsidR="00933F6A" w:rsidRDefault="00933F6A" w:rsidP="00933F6A">
          <w:pPr>
            <w:pStyle w:val="Literaturverzeichnis"/>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14:paraId="6691717F" w14:textId="77777777" w:rsidR="00933F6A" w:rsidRDefault="00933F6A" w:rsidP="00933F6A">
          <w:pPr>
            <w:pStyle w:val="Literaturverzeichnis"/>
            <w:rPr>
              <w:noProof/>
            </w:rPr>
          </w:pPr>
          <w:r>
            <w:rPr>
              <w:b/>
              <w:bCs/>
              <w:noProof/>
            </w:rPr>
            <w:lastRenderedPageBreak/>
            <w:t>Wikipedia-RANSAC</w:t>
          </w:r>
          <w:r>
            <w:rPr>
              <w:noProof/>
            </w:rPr>
            <w:t xml:space="preserve"> RANSAC --- Wikipedia{,} The Free Encyclopedia // RANSAC --- Wikipedia{,} The Free Encyclopedia. - 2015. - [Online; accessed 3-March-2015].</w:t>
          </w:r>
        </w:p>
        <w:p w14:paraId="74BC0321" w14:textId="77777777" w:rsidR="00933F6A" w:rsidRDefault="00933F6A" w:rsidP="00933F6A">
          <w:pPr>
            <w:pStyle w:val="Literaturverzeichnis"/>
            <w:rPr>
              <w:noProof/>
            </w:rPr>
          </w:pPr>
          <w:r>
            <w:rPr>
              <w:b/>
              <w:bCs/>
              <w:noProof/>
            </w:rPr>
            <w:t>Wikipedia-SVM</w:t>
          </w:r>
          <w:r>
            <w:rPr>
              <w:noProof/>
            </w:rPr>
            <w:t xml:space="preserve"> Support vector machine --- Wikipedia{,} The Free Encyclopedia // Support vector machine --- Wikipedia{,} The Free Encyclopedia. - 2015. - [Online; accessed 3-March-2015].</w:t>
          </w:r>
        </w:p>
        <w:p w14:paraId="6BD0FBB3" w14:textId="77777777" w:rsidR="00933F6A" w:rsidRDefault="00933F6A" w:rsidP="00933F6A">
          <w:pPr>
            <w:pStyle w:val="Literaturverzeichnis"/>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14:paraId="4B5505D3" w14:textId="77777777" w:rsidR="00DC48A9" w:rsidRDefault="00DC48A9" w:rsidP="00933F6A">
          <w:pPr>
            <w:jc w:val="left"/>
          </w:pPr>
          <w:r>
            <w:rPr>
              <w:b/>
              <w:bCs/>
            </w:rPr>
            <w:fldChar w:fldCharType="end"/>
          </w:r>
        </w:p>
      </w:sdtContent>
    </w:sdt>
    <w:p w14:paraId="17CD5CFA" w14:textId="77777777" w:rsidR="00DC48A9" w:rsidRDefault="00DC48A9" w:rsidP="00DC48A9"/>
    <w:p w14:paraId="3C7496D2" w14:textId="77777777" w:rsidR="007B1DFC" w:rsidRDefault="007B1DFC">
      <w:pPr>
        <w:spacing w:line="276" w:lineRule="auto"/>
        <w:jc w:val="left"/>
      </w:pPr>
    </w:p>
    <w:p w14:paraId="5FCAD260" w14:textId="77777777" w:rsidR="007B1DFC" w:rsidRDefault="007B1DFC" w:rsidP="007B1DFC">
      <w:pPr>
        <w:tabs>
          <w:tab w:val="left" w:pos="7145"/>
        </w:tabs>
      </w:pPr>
      <w:r>
        <w:tab/>
      </w:r>
    </w:p>
    <w:p w14:paraId="02F58FC9" w14:textId="77777777" w:rsidR="007B1DFC" w:rsidRDefault="007B1DFC" w:rsidP="007B1DFC"/>
    <w:p w14:paraId="2199BC82" w14:textId="77777777" w:rsidR="00381D01" w:rsidRPr="007B1DFC" w:rsidRDefault="00381D01" w:rsidP="007B1DFC">
      <w:pPr>
        <w:sectPr w:rsidR="00381D01" w:rsidRPr="007B1DFC" w:rsidSect="00BE6E3D">
          <w:footerReference w:type="default" r:id="rId114"/>
          <w:pgSz w:w="12240" w:h="15840"/>
          <w:pgMar w:top="1440" w:right="1440" w:bottom="1440" w:left="1440" w:header="720" w:footer="720" w:gutter="0"/>
          <w:pgNumType w:start="1"/>
          <w:cols w:space="720"/>
          <w:docGrid w:linePitch="360"/>
        </w:sectPr>
      </w:pPr>
    </w:p>
    <w:p w14:paraId="21E17A55" w14:textId="77777777" w:rsidR="008948A4" w:rsidRPr="008948A4" w:rsidRDefault="008948A4" w:rsidP="008948A4">
      <w:pPr>
        <w:pStyle w:val="AAppendix"/>
        <w:numPr>
          <w:ilvl w:val="0"/>
          <w:numId w:val="8"/>
        </w:numPr>
      </w:pPr>
      <w:bookmarkStart w:id="1163" w:name="_Ref413415761"/>
      <w:bookmarkStart w:id="1164" w:name="_Toc413454200"/>
      <w:r>
        <w:lastRenderedPageBreak/>
        <w:t>Recognition database</w:t>
      </w:r>
      <w:bookmarkEnd w:id="1159"/>
      <w:bookmarkEnd w:id="1160"/>
      <w:bookmarkEnd w:id="1161"/>
      <w:bookmarkEnd w:id="1163"/>
      <w:bookmarkEnd w:id="1164"/>
    </w:p>
    <w:tbl>
      <w:tblPr>
        <w:tblStyle w:val="MittleresRaster1-Akzent1"/>
        <w:tblW w:w="0" w:type="auto"/>
        <w:tblLook w:val="04A0" w:firstRow="1" w:lastRow="0" w:firstColumn="1" w:lastColumn="0" w:noHBand="0" w:noVBand="1"/>
      </w:tblPr>
      <w:tblGrid>
        <w:gridCol w:w="5868"/>
        <w:gridCol w:w="3708"/>
      </w:tblGrid>
      <w:tr w:rsidR="006412AA" w14:paraId="67C0AC8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21ED4B6" w14:textId="77777777" w:rsidR="006412AA" w:rsidRPr="000511B6" w:rsidRDefault="006412AA" w:rsidP="00DF70C1">
            <w:pPr>
              <w:jc w:val="center"/>
            </w:pPr>
            <w:r w:rsidRPr="000511B6">
              <w:t>Component name and description</w:t>
            </w:r>
          </w:p>
        </w:tc>
        <w:tc>
          <w:tcPr>
            <w:tcW w:w="3708" w:type="dxa"/>
          </w:tcPr>
          <w:p w14:paraId="53D32F0B" w14:textId="77777777"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14:paraId="4B8D48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5A7E10E" w14:textId="77777777" w:rsidR="00936A60" w:rsidRPr="000511B6" w:rsidRDefault="00936A60" w:rsidP="00BA2788">
            <w:pPr>
              <w:spacing w:before="240"/>
              <w:jc w:val="center"/>
            </w:pPr>
            <w:r w:rsidRPr="000511B6">
              <w:t>Tantalum capacitor</w:t>
            </w:r>
          </w:p>
          <w:p w14:paraId="7471B564" w14:textId="77777777"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14:paraId="4948BF54" w14:textId="77777777"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14:paraId="06E0D90E" w14:textId="77777777" w:rsidR="00936A60" w:rsidRDefault="00936A60" w:rsidP="000511B6">
            <w:pPr>
              <w:jc w:val="left"/>
            </w:pPr>
            <w:r w:rsidRPr="000511B6">
              <w:rPr>
                <w:b w:val="0"/>
              </w:rPr>
              <w:t>- Tantalum capacitor with solid electrolyte polarity markings</w:t>
            </w:r>
          </w:p>
        </w:tc>
        <w:tc>
          <w:tcPr>
            <w:tcW w:w="3708" w:type="dxa"/>
          </w:tcPr>
          <w:p w14:paraId="7AF391E6"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p w14:paraId="6D311E03"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BBE999A" wp14:editId="4A177572">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14:paraId="105943DE"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14:paraId="4C48474D"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6359AE8" w14:textId="77777777"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14:paraId="518461F7" w14:textId="77777777" w:rsidR="00BE74EB" w:rsidRPr="000511B6" w:rsidRDefault="00BE74EB" w:rsidP="00883132">
            <w:pPr>
              <w:pStyle w:val="Listenabsatz"/>
              <w:numPr>
                <w:ilvl w:val="0"/>
                <w:numId w:val="2"/>
              </w:numPr>
              <w:jc w:val="left"/>
              <w:rPr>
                <w:b w:val="0"/>
              </w:rPr>
            </w:pPr>
            <w:r w:rsidRPr="000511B6">
              <w:rPr>
                <w:b w:val="0"/>
              </w:rPr>
              <w:t>Diameter: 6.5</w:t>
            </w:r>
            <w:r w:rsidR="00B46E1E" w:rsidRPr="000511B6">
              <w:rPr>
                <w:b w:val="0"/>
              </w:rPr>
              <w:t xml:space="preserve"> </w:t>
            </w:r>
            <w:r w:rsidRPr="000511B6">
              <w:rPr>
                <w:b w:val="0"/>
              </w:rPr>
              <w:t>mm</w:t>
            </w:r>
          </w:p>
          <w:p w14:paraId="5EAF1699" w14:textId="77777777" w:rsidR="006412AA" w:rsidRPr="000511B6" w:rsidRDefault="006412AA" w:rsidP="00BA2788">
            <w:pPr>
              <w:rPr>
                <w:b w:val="0"/>
              </w:rPr>
            </w:pPr>
          </w:p>
        </w:tc>
        <w:tc>
          <w:tcPr>
            <w:tcW w:w="3708" w:type="dxa"/>
          </w:tcPr>
          <w:p w14:paraId="7E02CB90" w14:textId="77777777"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010181B7" wp14:editId="31DA0127">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14:paraId="48419C7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0BE435B5" w14:textId="77777777" w:rsidR="00DD5B20" w:rsidRPr="000511B6" w:rsidRDefault="00DD5B20" w:rsidP="00BA2788">
            <w:pPr>
              <w:spacing w:before="240"/>
              <w:jc w:val="center"/>
            </w:pPr>
            <w:r w:rsidRPr="000511B6">
              <w:t>QFP100</w:t>
            </w:r>
          </w:p>
          <w:p w14:paraId="4CED2756" w14:textId="77777777" w:rsidR="00191448" w:rsidRPr="000511B6" w:rsidRDefault="00191448" w:rsidP="00883132">
            <w:pPr>
              <w:pStyle w:val="Listenabsatz"/>
              <w:numPr>
                <w:ilvl w:val="0"/>
                <w:numId w:val="2"/>
              </w:numPr>
              <w:jc w:val="left"/>
              <w:rPr>
                <w:b w:val="0"/>
              </w:rPr>
            </w:pPr>
            <w:r w:rsidRPr="000511B6">
              <w:rPr>
                <w:b w:val="0"/>
              </w:rPr>
              <w:t>Package: QFP100</w:t>
            </w:r>
          </w:p>
          <w:p w14:paraId="410AEC21"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14:paraId="5B117851"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36B0D70" wp14:editId="0CEF3F9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14:paraId="67A0CA95"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81C16F6" w14:textId="77777777"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14:paraId="08A9A8C6" w14:textId="77777777" w:rsidR="00DD5B20" w:rsidRPr="000511B6" w:rsidRDefault="00DD5B20" w:rsidP="00883132">
            <w:pPr>
              <w:pStyle w:val="Listenabsatz"/>
              <w:numPr>
                <w:ilvl w:val="0"/>
                <w:numId w:val="2"/>
              </w:numPr>
              <w:jc w:val="left"/>
              <w:rPr>
                <w:b w:val="0"/>
              </w:rPr>
            </w:pPr>
            <w:r w:rsidRPr="000511B6">
              <w:rPr>
                <w:b w:val="0"/>
              </w:rPr>
              <w:t>Long Side Terminals</w:t>
            </w:r>
          </w:p>
          <w:p w14:paraId="6FBC5964" w14:textId="77777777" w:rsidR="006412AA" w:rsidRPr="000511B6" w:rsidRDefault="00DD5B20" w:rsidP="00883132">
            <w:pPr>
              <w:pStyle w:val="Listenabsatz"/>
              <w:numPr>
                <w:ilvl w:val="0"/>
                <w:numId w:val="2"/>
              </w:numPr>
              <w:jc w:val="left"/>
              <w:rPr>
                <w:b w:val="0"/>
              </w:rPr>
            </w:pPr>
            <w:r w:rsidRPr="000511B6">
              <w:rPr>
                <w:b w:val="0"/>
              </w:rPr>
              <w:t>Four resistors</w:t>
            </w:r>
          </w:p>
        </w:tc>
        <w:tc>
          <w:tcPr>
            <w:tcW w:w="3708" w:type="dxa"/>
          </w:tcPr>
          <w:p w14:paraId="27BE4AA4"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p w14:paraId="4A422C0D"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1685BE3" wp14:editId="2B9A009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14:paraId="652B50A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1E88AA7F" w14:textId="77777777"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14:paraId="7C0180FB" w14:textId="77777777" w:rsidR="00BA2788" w:rsidRPr="000511B6" w:rsidRDefault="00BA2788" w:rsidP="00883132">
            <w:pPr>
              <w:pStyle w:val="Listenabsatz"/>
              <w:numPr>
                <w:ilvl w:val="0"/>
                <w:numId w:val="2"/>
              </w:numPr>
              <w:jc w:val="left"/>
              <w:rPr>
                <w:b w:val="0"/>
              </w:rPr>
            </w:pPr>
            <w:r w:rsidRPr="000511B6">
              <w:rPr>
                <w:b w:val="0"/>
              </w:rPr>
              <w:t>Package: SOT23</w:t>
            </w:r>
            <w:r w:rsidR="008565B9" w:rsidRPr="000511B6">
              <w:rPr>
                <w:b w:val="0"/>
              </w:rPr>
              <w:t>-3</w:t>
            </w:r>
          </w:p>
          <w:p w14:paraId="60BE1BE3"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14:paraId="7840B34C" w14:textId="77777777"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E15C9BE" wp14:editId="34E967E6">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14:paraId="576C068A"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49C24C85" w14:textId="77777777" w:rsidR="00BA2788" w:rsidRPr="000511B6" w:rsidRDefault="00BA2788" w:rsidP="00BA2788">
            <w:pPr>
              <w:spacing w:before="240"/>
              <w:jc w:val="center"/>
            </w:pPr>
            <w:r w:rsidRPr="000511B6">
              <w:t>DIP14</w:t>
            </w:r>
          </w:p>
          <w:p w14:paraId="3DFE5E16" w14:textId="77777777" w:rsidR="008565B9" w:rsidRPr="000511B6" w:rsidRDefault="008565B9" w:rsidP="00883132">
            <w:pPr>
              <w:pStyle w:val="Listenabsatz"/>
              <w:numPr>
                <w:ilvl w:val="0"/>
                <w:numId w:val="2"/>
              </w:numPr>
              <w:jc w:val="left"/>
              <w:rPr>
                <w:b w:val="0"/>
              </w:rPr>
            </w:pPr>
            <w:r w:rsidRPr="000511B6">
              <w:rPr>
                <w:b w:val="0"/>
              </w:rPr>
              <w:t>Package: DIP14</w:t>
            </w:r>
          </w:p>
          <w:p w14:paraId="626C4EAD"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70133722"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14:paraId="2C370FF5" w14:textId="77777777"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943AF47" wp14:editId="34A836FF">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14:paraId="66A1ED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643C27C" w14:textId="77777777" w:rsidR="00BA2788" w:rsidRPr="000511B6" w:rsidRDefault="00BA2788" w:rsidP="00BA2788">
            <w:pPr>
              <w:spacing w:before="240"/>
              <w:jc w:val="center"/>
            </w:pPr>
            <w:r w:rsidRPr="000511B6">
              <w:t>DIP16</w:t>
            </w:r>
          </w:p>
          <w:p w14:paraId="5088ED88" w14:textId="77777777" w:rsidR="008565B9" w:rsidRPr="000511B6" w:rsidRDefault="008565B9" w:rsidP="00883132">
            <w:pPr>
              <w:pStyle w:val="Listenabsatz"/>
              <w:numPr>
                <w:ilvl w:val="0"/>
                <w:numId w:val="2"/>
              </w:numPr>
              <w:jc w:val="left"/>
              <w:rPr>
                <w:b w:val="0"/>
              </w:rPr>
            </w:pPr>
            <w:r w:rsidRPr="000511B6">
              <w:rPr>
                <w:b w:val="0"/>
              </w:rPr>
              <w:t>Package: DIP14</w:t>
            </w:r>
          </w:p>
          <w:p w14:paraId="300D561F" w14:textId="77777777" w:rsidR="006412AA" w:rsidRPr="000511B6" w:rsidRDefault="000511B6" w:rsidP="00883132">
            <w:pPr>
              <w:pStyle w:val="Listenabsatz"/>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0AADA354"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14:paraId="425F8C9B" w14:textId="77777777"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3452A662" wp14:editId="61C5DDF5">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14:paraId="55A49191"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D30775B" w14:textId="77777777"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14:paraId="775FBFFD" w14:textId="77777777" w:rsidR="006C4057" w:rsidRPr="000511B6" w:rsidRDefault="006C4057" w:rsidP="00883132">
            <w:pPr>
              <w:pStyle w:val="Listenabsatz"/>
              <w:numPr>
                <w:ilvl w:val="0"/>
                <w:numId w:val="2"/>
              </w:numPr>
              <w:jc w:val="left"/>
              <w:rPr>
                <w:b w:val="0"/>
              </w:rPr>
            </w:pPr>
            <w:r w:rsidRPr="000511B6">
              <w:rPr>
                <w:b w:val="0"/>
              </w:rPr>
              <w:t>Imperial code: 1206 (3216 metric)</w:t>
            </w:r>
          </w:p>
          <w:p w14:paraId="2F553656"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14:paraId="73124A98" w14:textId="77777777"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EE0F078" wp14:editId="16761E16">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14:paraId="1FC4A2C1"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14:paraId="6B610BE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5713E25" w14:textId="77777777" w:rsidR="006412AA" w:rsidRPr="000511B6" w:rsidRDefault="006C4057" w:rsidP="006C4057">
            <w:pPr>
              <w:spacing w:before="240"/>
              <w:jc w:val="center"/>
            </w:pPr>
            <w:r w:rsidRPr="000511B6">
              <w:t>SOIC-8</w:t>
            </w:r>
          </w:p>
          <w:p w14:paraId="0469DC73" w14:textId="77777777" w:rsidR="006C4057" w:rsidRPr="000511B6" w:rsidRDefault="006C4057" w:rsidP="00883132">
            <w:pPr>
              <w:pStyle w:val="Listenabsatz"/>
              <w:numPr>
                <w:ilvl w:val="0"/>
                <w:numId w:val="2"/>
              </w:numPr>
              <w:spacing w:before="240"/>
              <w:jc w:val="left"/>
              <w:rPr>
                <w:b w:val="0"/>
              </w:rPr>
            </w:pPr>
            <w:r w:rsidRPr="000511B6">
              <w:rPr>
                <w:b w:val="0"/>
              </w:rPr>
              <w:t>Package: SOIC8</w:t>
            </w:r>
          </w:p>
          <w:p w14:paraId="6C3AD46F" w14:textId="77777777" w:rsidR="006C4057"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14:paraId="27F48A0E" w14:textId="77777777"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C6CFA73" wp14:editId="0BD0DA0F">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14:paraId="63C3AE0B"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513A94B" w14:textId="77777777" w:rsidR="00191448" w:rsidRPr="000511B6" w:rsidRDefault="00191448" w:rsidP="00191448">
            <w:pPr>
              <w:spacing w:before="240"/>
              <w:jc w:val="center"/>
            </w:pPr>
            <w:r w:rsidRPr="000511B6">
              <w:t>Ceramic capacitor 1210</w:t>
            </w:r>
          </w:p>
          <w:p w14:paraId="5E52513A" w14:textId="77777777" w:rsidR="00191448" w:rsidRPr="000511B6" w:rsidRDefault="00191448" w:rsidP="00883132">
            <w:pPr>
              <w:pStyle w:val="Listenabsatz"/>
              <w:numPr>
                <w:ilvl w:val="0"/>
                <w:numId w:val="2"/>
              </w:numPr>
              <w:spacing w:before="240"/>
              <w:jc w:val="left"/>
              <w:rPr>
                <w:b w:val="0"/>
              </w:rPr>
            </w:pPr>
            <w:r w:rsidRPr="000511B6">
              <w:rPr>
                <w:b w:val="0"/>
              </w:rPr>
              <w:t>Imperial code: 1210 (3225 metric)</w:t>
            </w:r>
          </w:p>
          <w:p w14:paraId="1702F3A4" w14:textId="77777777" w:rsidR="00191448" w:rsidRPr="000511B6" w:rsidRDefault="000511B6" w:rsidP="00883132">
            <w:pPr>
              <w:pStyle w:val="Listenabsatz"/>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14:paraId="67499EB0" w14:textId="77777777" w:rsidR="006412AA" w:rsidRPr="000511B6" w:rsidRDefault="00191448" w:rsidP="00883132">
            <w:pPr>
              <w:pStyle w:val="Listenabsatz"/>
              <w:numPr>
                <w:ilvl w:val="0"/>
                <w:numId w:val="2"/>
              </w:numPr>
              <w:spacing w:before="240"/>
              <w:jc w:val="left"/>
              <w:rPr>
                <w:b w:val="0"/>
              </w:rPr>
            </w:pPr>
            <w:r w:rsidRPr="000511B6">
              <w:rPr>
                <w:b w:val="0"/>
              </w:rPr>
              <w:t>Color: brown/orange</w:t>
            </w:r>
          </w:p>
        </w:tc>
        <w:tc>
          <w:tcPr>
            <w:tcW w:w="3708" w:type="dxa"/>
          </w:tcPr>
          <w:p w14:paraId="0E59A40D" w14:textId="77777777"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14:paraId="1FF73F98" w14:textId="77777777"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664A217A" wp14:editId="44F32FB8">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14:paraId="6B4F7EE3"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14:paraId="2BB72A6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4F8C545" w14:textId="77777777" w:rsidR="00191448" w:rsidRPr="000511B6" w:rsidRDefault="00191448" w:rsidP="004E736D">
            <w:pPr>
              <w:spacing w:before="240"/>
              <w:jc w:val="center"/>
            </w:pPr>
            <w:r w:rsidRPr="000511B6">
              <w:t>SOT223-3</w:t>
            </w:r>
          </w:p>
          <w:p w14:paraId="36B4C9C6" w14:textId="77777777" w:rsidR="00191448" w:rsidRPr="000511B6" w:rsidRDefault="00191448" w:rsidP="00883132">
            <w:pPr>
              <w:pStyle w:val="Listenabsatz"/>
              <w:numPr>
                <w:ilvl w:val="0"/>
                <w:numId w:val="2"/>
              </w:numPr>
              <w:jc w:val="left"/>
              <w:rPr>
                <w:b w:val="0"/>
              </w:rPr>
            </w:pPr>
            <w:r w:rsidRPr="000511B6">
              <w:rPr>
                <w:b w:val="0"/>
              </w:rPr>
              <w:t>Package: SOT223-3</w:t>
            </w:r>
          </w:p>
          <w:p w14:paraId="50AD8560"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14:paraId="2BE2828D"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07A7CFC" wp14:editId="3619B2E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14:paraId="5916B82D"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2CE34ADA" w14:textId="77777777"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14:paraId="26BB49F7"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7A11481E"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2.0 mm x 1.2 mm</w:t>
            </w:r>
          </w:p>
        </w:tc>
        <w:tc>
          <w:tcPr>
            <w:tcW w:w="3708" w:type="dxa"/>
          </w:tcPr>
          <w:p w14:paraId="04089A5E"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12F11C37" wp14:editId="46D42AB8">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14:paraId="2D91226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7A480BF" w14:textId="77777777" w:rsidR="00B46E1E" w:rsidRPr="000511B6" w:rsidRDefault="00B46E1E" w:rsidP="00B46E1E">
            <w:pPr>
              <w:spacing w:before="240"/>
              <w:jc w:val="center"/>
            </w:pPr>
            <w:r w:rsidRPr="000511B6">
              <w:t>TO 263</w:t>
            </w:r>
          </w:p>
          <w:p w14:paraId="5CEBF687"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635D7C65" w14:textId="77777777" w:rsidR="002F3CB9" w:rsidRPr="000511B6" w:rsidRDefault="000511B6" w:rsidP="00883132">
            <w:pPr>
              <w:pStyle w:val="Listenabsatz"/>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14:paraId="147A295A" w14:textId="77777777"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5477AC49" wp14:editId="0E194563">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14:paraId="36D5212E"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3E2D3C4" w14:textId="77777777" w:rsidR="00B46E1E" w:rsidRPr="000511B6" w:rsidRDefault="00B46E1E" w:rsidP="00B46E1E">
            <w:pPr>
              <w:spacing w:before="240"/>
              <w:jc w:val="center"/>
              <w:rPr>
                <w:b w:val="0"/>
              </w:rPr>
            </w:pPr>
            <w:r w:rsidRPr="000511B6">
              <w:lastRenderedPageBreak/>
              <w:t>Quartz HC-49/</w:t>
            </w:r>
            <w:r w:rsidRPr="000511B6">
              <w:rPr>
                <w:b w:val="0"/>
              </w:rPr>
              <w:t xml:space="preserve">S </w:t>
            </w:r>
          </w:p>
          <w:p w14:paraId="1FE2DF12" w14:textId="77777777" w:rsidR="00B46E1E" w:rsidRPr="000511B6" w:rsidRDefault="00B46E1E" w:rsidP="00883132">
            <w:pPr>
              <w:pStyle w:val="Listenabsatz"/>
              <w:numPr>
                <w:ilvl w:val="0"/>
                <w:numId w:val="2"/>
              </w:numPr>
              <w:jc w:val="left"/>
              <w:rPr>
                <w:b w:val="0"/>
              </w:rPr>
            </w:pPr>
            <w:r w:rsidRPr="000511B6">
              <w:rPr>
                <w:b w:val="0"/>
              </w:rPr>
              <w:t xml:space="preserve">Package: HC-49/S-3 </w:t>
            </w:r>
          </w:p>
          <w:p w14:paraId="5D947959"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4.7 mm x 11.0 mm</w:t>
            </w:r>
          </w:p>
        </w:tc>
        <w:tc>
          <w:tcPr>
            <w:tcW w:w="3708" w:type="dxa"/>
          </w:tcPr>
          <w:p w14:paraId="240033EF"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7A87AAC6" wp14:editId="41AF5688">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14:paraId="3E7BE00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966B4E2" w14:textId="77777777" w:rsidR="002523B5" w:rsidRPr="000511B6" w:rsidRDefault="002523B5" w:rsidP="002523B5">
            <w:pPr>
              <w:spacing w:before="240"/>
              <w:jc w:val="center"/>
            </w:pPr>
            <w:r w:rsidRPr="000511B6">
              <w:t>PCI</w:t>
            </w:r>
          </w:p>
          <w:p w14:paraId="64360D67" w14:textId="77777777" w:rsidR="002F3CB9" w:rsidRPr="000511B6" w:rsidRDefault="002F3CB9" w:rsidP="00883132">
            <w:pPr>
              <w:pStyle w:val="Listenabsatz"/>
              <w:numPr>
                <w:ilvl w:val="0"/>
                <w:numId w:val="2"/>
              </w:numPr>
              <w:jc w:val="left"/>
              <w:rPr>
                <w:b w:val="0"/>
              </w:rPr>
            </w:pPr>
            <w:r w:rsidRPr="000511B6">
              <w:rPr>
                <w:b w:val="0"/>
              </w:rPr>
              <w:t>32-bit PCI slot</w:t>
            </w:r>
          </w:p>
          <w:p w14:paraId="08AD1751" w14:textId="77777777" w:rsidR="002523B5" w:rsidRPr="000511B6" w:rsidRDefault="000511B6" w:rsidP="00883132">
            <w:pPr>
              <w:pStyle w:val="Listenabsatz"/>
              <w:numPr>
                <w:ilvl w:val="0"/>
                <w:numId w:val="2"/>
              </w:numPr>
              <w:jc w:val="left"/>
              <w:rPr>
                <w:b w:val="0"/>
              </w:rPr>
            </w:pPr>
            <w:r>
              <w:rPr>
                <w:b w:val="0"/>
              </w:rPr>
              <w:t xml:space="preserve">Dimension: </w:t>
            </w:r>
            <w:r w:rsidR="002F3CB9" w:rsidRPr="000511B6">
              <w:rPr>
                <w:b w:val="0"/>
              </w:rPr>
              <w:t>9.0 mm x 85.0 mm</w:t>
            </w:r>
          </w:p>
        </w:tc>
        <w:tc>
          <w:tcPr>
            <w:tcW w:w="3708" w:type="dxa"/>
          </w:tcPr>
          <w:p w14:paraId="73642B4E" w14:textId="77777777"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14:paraId="64DE47F8" w14:textId="77777777"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7E9768C2" wp14:editId="119AD403">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14:paraId="314DDB03" w14:textId="77777777" w:rsidR="006412AA" w:rsidRDefault="006412AA" w:rsidP="00B5593D"/>
    <w:p w14:paraId="12D7C89A" w14:textId="77777777"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7B376C7F" w14:textId="77777777" w:rsidR="00F1122C" w:rsidRDefault="00F1122C" w:rsidP="00883132">
      <w:pPr>
        <w:pStyle w:val="AAppendix"/>
        <w:numPr>
          <w:ilvl w:val="0"/>
          <w:numId w:val="8"/>
        </w:numPr>
      </w:pPr>
      <w:bookmarkStart w:id="1165" w:name="_Ref409188553"/>
      <w:bookmarkStart w:id="1166" w:name="_Toc413454201"/>
      <w:r>
        <w:lastRenderedPageBreak/>
        <w:t>Random forest classification results</w:t>
      </w:r>
      <w:bookmarkEnd w:id="1165"/>
      <w:bookmarkEnd w:id="1166"/>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14:paraId="57F2B453"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84A38F4" w14:textId="77777777" w:rsidR="00296068" w:rsidRPr="000225B9" w:rsidRDefault="00296068" w:rsidP="00F77B06">
            <w:pPr>
              <w:spacing w:line="240" w:lineRule="auto"/>
              <w:jc w:val="center"/>
            </w:pPr>
          </w:p>
        </w:tc>
        <w:tc>
          <w:tcPr>
            <w:tcW w:w="596" w:type="pct"/>
          </w:tcPr>
          <w:p w14:paraId="7277A302"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72B570AB"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35B05485"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48A74AA8"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54E7EECA"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60C09A77"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0102417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4FCBFFA" w14:textId="77777777" w:rsidR="00296068" w:rsidRPr="00E468F1" w:rsidRDefault="00296068" w:rsidP="00F77B06">
            <w:pPr>
              <w:spacing w:before="240" w:line="240" w:lineRule="auto"/>
              <w:jc w:val="center"/>
            </w:pPr>
            <w:r w:rsidRPr="005A3CE2">
              <w:rPr>
                <w:b w:val="0"/>
              </w:rPr>
              <w:t>Tantalum capacitor</w:t>
            </w:r>
          </w:p>
        </w:tc>
        <w:tc>
          <w:tcPr>
            <w:tcW w:w="596" w:type="pct"/>
          </w:tcPr>
          <w:p w14:paraId="3F5D9B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532F51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EF0423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22975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B924A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14:paraId="36488B1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14:paraId="180DF2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6A2AD08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078E35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14:paraId="75AE83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14:paraId="42FF06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CAC17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5223FEE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E9722F7" w14:textId="77777777" w:rsidR="00296068" w:rsidRPr="00E468F1" w:rsidRDefault="00296068" w:rsidP="00475267">
            <w:pPr>
              <w:spacing w:line="240" w:lineRule="auto"/>
              <w:jc w:val="center"/>
            </w:pPr>
          </w:p>
        </w:tc>
        <w:tc>
          <w:tcPr>
            <w:tcW w:w="596" w:type="pct"/>
          </w:tcPr>
          <w:p w14:paraId="17252D4F" w14:textId="77777777"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47EAE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14:paraId="4A0B19B3"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14:paraId="26E5BEF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56DB185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2E42887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14:paraId="49793D07"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14:paraId="4B27178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14:paraId="35BF462E" w14:textId="77777777"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05F410E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F393E9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3934DC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9F7A788"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3CE2F9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904F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3D35F9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5A9F175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14:paraId="244F85B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19C912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14:paraId="51C81C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14:paraId="04F674A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14:paraId="7DE637A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14:paraId="03F3089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1D9C945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AF3BC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C92DC2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51A6AA9" w14:textId="77777777" w:rsidR="00296068" w:rsidRPr="00E468F1" w:rsidRDefault="00296068" w:rsidP="000E4B9A">
            <w:pPr>
              <w:spacing w:line="276" w:lineRule="auto"/>
              <w:jc w:val="center"/>
            </w:pPr>
          </w:p>
        </w:tc>
        <w:tc>
          <w:tcPr>
            <w:tcW w:w="596" w:type="pct"/>
          </w:tcPr>
          <w:p w14:paraId="317A99CE"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76B477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79A12240"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14:paraId="35ABED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14:paraId="1FCDE74D"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14:paraId="392F400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14:paraId="64B90CB6"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14:paraId="2A2981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14:paraId="15628DB8"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00E39AD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14:paraId="36B72F00"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3C82C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913CE15" w14:textId="77777777" w:rsidR="00296068" w:rsidRPr="00E468F1" w:rsidRDefault="00296068" w:rsidP="00F77B06">
            <w:pPr>
              <w:spacing w:before="240" w:line="240" w:lineRule="auto"/>
              <w:jc w:val="center"/>
            </w:pPr>
            <w:r w:rsidRPr="005A3CE2">
              <w:rPr>
                <w:b w:val="0"/>
              </w:rPr>
              <w:t>QFP100</w:t>
            </w:r>
          </w:p>
        </w:tc>
        <w:tc>
          <w:tcPr>
            <w:tcW w:w="596" w:type="pct"/>
          </w:tcPr>
          <w:p w14:paraId="27D5CB4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FE43FD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2727EF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14:paraId="7D7D8B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545873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14:paraId="605340D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14:paraId="74EAC4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14:paraId="6D77D72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29855EB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14:paraId="7C8F55D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21DCFE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36130C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6685B77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1512CBB" w14:textId="77777777" w:rsidR="00296068" w:rsidRPr="00E468F1" w:rsidRDefault="00296068" w:rsidP="008F5E96">
            <w:pPr>
              <w:spacing w:line="240" w:lineRule="auto"/>
              <w:jc w:val="center"/>
            </w:pPr>
          </w:p>
        </w:tc>
        <w:tc>
          <w:tcPr>
            <w:tcW w:w="596" w:type="pct"/>
          </w:tcPr>
          <w:p w14:paraId="222DAD65"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D61BCA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98F4A84"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14:paraId="492A851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7F3FB237"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49A4EE6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14:paraId="575ABA29"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4EA4A17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1CD25122"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4B7F3A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14:paraId="6AE4CC7D"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EB973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DC4B5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48430CC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F4E86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128937F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35356D3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5DAC2A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14:paraId="30D908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14:paraId="112B18B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14:paraId="3D60F7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4C1632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14:paraId="0A9E00F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14:paraId="6A9726D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43B9172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6D3F22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B8480E8" w14:textId="77777777" w:rsidR="00296068" w:rsidRPr="00E468F1" w:rsidRDefault="00296068" w:rsidP="000E4B9A">
            <w:pPr>
              <w:spacing w:line="276" w:lineRule="auto"/>
              <w:jc w:val="center"/>
            </w:pPr>
          </w:p>
        </w:tc>
        <w:tc>
          <w:tcPr>
            <w:tcW w:w="596" w:type="pct"/>
          </w:tcPr>
          <w:p w14:paraId="45520BEA"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79FDC5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4AD592C8"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14:paraId="7E6CE91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14:paraId="3336B015"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14:paraId="540DED5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14:paraId="355823E3" w14:textId="77777777"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14:paraId="116595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14:paraId="0117E345"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0C7689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14:paraId="3A7F75B8" w14:textId="77777777"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61A5EEE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BFD2C9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4AA46AB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09E71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962FA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14:paraId="65227CA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14:paraId="771438F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14:paraId="5DDABEC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14:paraId="2BD5271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14:paraId="2B48840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17FECE8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14:paraId="2544CDE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14:paraId="5B9CFD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14:paraId="30B9C4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2A9D758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5CA96EB" w14:textId="77777777" w:rsidR="00296068" w:rsidRPr="00E468F1" w:rsidRDefault="00296068" w:rsidP="000E4B9A">
            <w:pPr>
              <w:spacing w:line="276" w:lineRule="auto"/>
              <w:jc w:val="center"/>
            </w:pPr>
          </w:p>
        </w:tc>
        <w:tc>
          <w:tcPr>
            <w:tcW w:w="596" w:type="pct"/>
          </w:tcPr>
          <w:p w14:paraId="380C730A"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0A60CE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14:paraId="0D4A5563"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14:paraId="77BA6B6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14:paraId="45B7A10B"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30A9ED4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14:paraId="01FF8A51"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14:paraId="436A05A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14:paraId="5567319B"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14:paraId="72E6EDA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20384AE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14:paraId="2DEBDFA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5B28312" w14:textId="77777777" w:rsidR="00296068" w:rsidRPr="00E468F1" w:rsidRDefault="00296068" w:rsidP="00F77B06">
            <w:pPr>
              <w:spacing w:before="240" w:line="276" w:lineRule="auto"/>
              <w:jc w:val="center"/>
            </w:pPr>
            <w:r w:rsidRPr="005A3CE2">
              <w:rPr>
                <w:b w:val="0"/>
              </w:rPr>
              <w:t>DIP14</w:t>
            </w:r>
          </w:p>
        </w:tc>
        <w:tc>
          <w:tcPr>
            <w:tcW w:w="596" w:type="pct"/>
          </w:tcPr>
          <w:p w14:paraId="5C5B51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64842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D38F5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5D41DA7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426765E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13BDBB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14:paraId="70DEEE2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14:paraId="3363287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14:paraId="7E13E5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5C5FCB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6214DEB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55B222B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CB1A28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CF05446" w14:textId="77777777" w:rsidR="00296068" w:rsidRPr="00E468F1" w:rsidRDefault="00296068" w:rsidP="000E4B9A">
            <w:pPr>
              <w:spacing w:line="276" w:lineRule="auto"/>
              <w:jc w:val="center"/>
            </w:pPr>
          </w:p>
        </w:tc>
        <w:tc>
          <w:tcPr>
            <w:tcW w:w="596" w:type="pct"/>
          </w:tcPr>
          <w:p w14:paraId="3ADDE143"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D17AD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14:paraId="4063BE4E"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14:paraId="4D887C3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14:paraId="0813426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14:paraId="65E7F24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14:paraId="0E46DE8C"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4FD4564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FFEF58E"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131F038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27D8368E" w14:textId="77777777"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444B994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5B3FC31" w14:textId="77777777" w:rsidR="00296068" w:rsidRPr="00E468F1" w:rsidRDefault="00296068" w:rsidP="00F77B06">
            <w:pPr>
              <w:spacing w:before="240" w:line="276" w:lineRule="auto"/>
              <w:jc w:val="center"/>
            </w:pPr>
            <w:r>
              <w:rPr>
                <w:b w:val="0"/>
              </w:rPr>
              <w:t>DIP16</w:t>
            </w:r>
          </w:p>
        </w:tc>
        <w:tc>
          <w:tcPr>
            <w:tcW w:w="596" w:type="pct"/>
          </w:tcPr>
          <w:p w14:paraId="54DEA8A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CF9327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F11B5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14:paraId="656357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14:paraId="2F116E3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4ABE11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14:paraId="78BD5C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14:paraId="13835CF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14:paraId="31922B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14:paraId="4F9F6B7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14:paraId="31E9A6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6B9B6A5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14:paraId="2886F3F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344BEAB" w14:textId="77777777" w:rsidR="00296068" w:rsidRPr="00E468F1" w:rsidRDefault="00296068" w:rsidP="000E4B9A">
            <w:pPr>
              <w:spacing w:before="240" w:line="276" w:lineRule="auto"/>
              <w:jc w:val="center"/>
            </w:pPr>
          </w:p>
        </w:tc>
        <w:tc>
          <w:tcPr>
            <w:tcW w:w="596" w:type="pct"/>
          </w:tcPr>
          <w:p w14:paraId="1F537998"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06C7D0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3D057A51"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6324A2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14:paraId="22543E2C" w14:textId="77777777"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14E1DC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14:paraId="37DC9A24"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14:paraId="25122C2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45338152"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63F4FB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485CBB36"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0F9A57E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C49188D"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7B3FB54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1B7A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73B5D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3B71A0F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113A2BF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14:paraId="7FB611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06D3DD3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14:paraId="08DAB1E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48E75E0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14:paraId="6F0F2974"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33B62B1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EA01D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0DC3098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F2C17CF" w14:textId="77777777" w:rsidR="00296068" w:rsidRPr="00E468F1" w:rsidRDefault="00296068" w:rsidP="000E4B9A">
            <w:pPr>
              <w:spacing w:line="276" w:lineRule="auto"/>
              <w:jc w:val="center"/>
            </w:pPr>
          </w:p>
        </w:tc>
        <w:tc>
          <w:tcPr>
            <w:tcW w:w="596" w:type="pct"/>
          </w:tcPr>
          <w:p w14:paraId="499A2B94"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A869C4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14:paraId="5925ABD4"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153DB6A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14:paraId="7B9558A4"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14:paraId="2B76975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14:paraId="7F97F57C"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14:paraId="03B187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4CB8DF9F"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6B67C4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06D75420"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14:paraId="29C81DD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E520300" w14:textId="77777777" w:rsidR="00296068" w:rsidRPr="00E468F1" w:rsidRDefault="00296068" w:rsidP="00F77B06">
            <w:pPr>
              <w:spacing w:before="240" w:line="276" w:lineRule="auto"/>
              <w:jc w:val="center"/>
            </w:pPr>
            <w:r w:rsidRPr="005A3CE2">
              <w:rPr>
                <w:b w:val="0"/>
              </w:rPr>
              <w:t>SOIC-8</w:t>
            </w:r>
          </w:p>
        </w:tc>
        <w:tc>
          <w:tcPr>
            <w:tcW w:w="596" w:type="pct"/>
          </w:tcPr>
          <w:p w14:paraId="7B49C0E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7798C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D11A6C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593925C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006AD70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14:paraId="1DC6EC1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735B5C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14:paraId="13082A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14:paraId="3B6590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425C333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66253C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3D7E1A6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14:paraId="6F5B5BE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D2E7A74" w14:textId="77777777" w:rsidR="00296068" w:rsidRPr="00E468F1" w:rsidRDefault="00296068" w:rsidP="000E4B9A">
            <w:pPr>
              <w:spacing w:before="240" w:line="276" w:lineRule="auto"/>
              <w:jc w:val="center"/>
            </w:pPr>
          </w:p>
        </w:tc>
        <w:tc>
          <w:tcPr>
            <w:tcW w:w="596" w:type="pct"/>
          </w:tcPr>
          <w:p w14:paraId="7B1CA5CE"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14:paraId="1511BEC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14:paraId="64D1BF1F"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14:paraId="5D9E03B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14:paraId="1202770E"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14:paraId="039DFE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14:paraId="5F2DA126"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748C189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3D98B811"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26DA423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14:paraId="1E2AE9E3"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14:paraId="6A8A1A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EE11D09" w14:textId="77777777" w:rsidR="00296068" w:rsidRPr="00E468F1" w:rsidRDefault="00296068" w:rsidP="00F77B06">
            <w:pPr>
              <w:spacing w:before="240" w:line="276" w:lineRule="auto"/>
              <w:jc w:val="center"/>
            </w:pPr>
            <w:r w:rsidRPr="005A3CE2">
              <w:rPr>
                <w:b w:val="0"/>
              </w:rPr>
              <w:t>Ceramic capacitor 1210</w:t>
            </w:r>
          </w:p>
        </w:tc>
        <w:tc>
          <w:tcPr>
            <w:tcW w:w="596" w:type="pct"/>
          </w:tcPr>
          <w:p w14:paraId="3D23A8A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C08F17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1E245F4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14:paraId="7468536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14:paraId="6155699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24C1B75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6A2DE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146099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6EA9EC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41DAFA1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14:paraId="08B9E3A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5E5E81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96DA36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F1568DE" w14:textId="77777777" w:rsidR="00296068" w:rsidRPr="00E468F1" w:rsidRDefault="00296068" w:rsidP="000E4B9A">
            <w:pPr>
              <w:spacing w:line="276" w:lineRule="auto"/>
              <w:jc w:val="center"/>
            </w:pPr>
          </w:p>
        </w:tc>
        <w:tc>
          <w:tcPr>
            <w:tcW w:w="596" w:type="pct"/>
          </w:tcPr>
          <w:p w14:paraId="0364DCD3"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F784BC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14:paraId="54FF721F"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14:paraId="66C9F9E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6D843F25"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14:paraId="05776BC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516F469A"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14:paraId="34F4657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14:paraId="1EE4CF03"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14:paraId="4AE65E9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2C778B0" w14:textId="77777777"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14:paraId="2039A93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E224105" w14:textId="77777777" w:rsidR="00296068" w:rsidRPr="00E468F1" w:rsidRDefault="00296068" w:rsidP="00F77B06">
            <w:pPr>
              <w:spacing w:before="240" w:line="276" w:lineRule="auto"/>
              <w:jc w:val="center"/>
            </w:pPr>
            <w:r w:rsidRPr="005A3CE2">
              <w:rPr>
                <w:b w:val="0"/>
              </w:rPr>
              <w:t>SOT223-3</w:t>
            </w:r>
          </w:p>
        </w:tc>
        <w:tc>
          <w:tcPr>
            <w:tcW w:w="596" w:type="pct"/>
          </w:tcPr>
          <w:p w14:paraId="432539C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627574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E4BDE3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2F97B56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A16DB5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14:paraId="09E9E8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14:paraId="6D8D652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646DDFF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663597B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310B106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10819B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74229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68BBF1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F1E0B1B" w14:textId="77777777" w:rsidR="00296068" w:rsidRPr="00E468F1" w:rsidRDefault="00296068" w:rsidP="000E4B9A">
            <w:pPr>
              <w:spacing w:line="276" w:lineRule="auto"/>
              <w:jc w:val="center"/>
            </w:pPr>
          </w:p>
        </w:tc>
        <w:tc>
          <w:tcPr>
            <w:tcW w:w="596" w:type="pct"/>
          </w:tcPr>
          <w:p w14:paraId="1E9D006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24162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6B71ACC1"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02FD4DD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14:paraId="4AA10AE6"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14:paraId="1F2BFDD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14:paraId="75B4E063"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14:paraId="37112F4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294F6D44"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671FA59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441F79AD" w14:textId="77777777"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8E498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A2D7ACA"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7DCC772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037F2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932351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14:paraId="062A99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14:paraId="2B538D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14:paraId="3F5F98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14:paraId="516D8A6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14:paraId="7262ADE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14:paraId="4EB6BB7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14:paraId="53423C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14:paraId="2F0713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14:paraId="3D7EEA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37AB34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4C432C0" w14:textId="77777777" w:rsidR="00296068" w:rsidRPr="00E468F1" w:rsidRDefault="00296068" w:rsidP="000E4B9A">
            <w:pPr>
              <w:spacing w:line="276" w:lineRule="auto"/>
              <w:jc w:val="center"/>
            </w:pPr>
          </w:p>
        </w:tc>
        <w:tc>
          <w:tcPr>
            <w:tcW w:w="596" w:type="pct"/>
          </w:tcPr>
          <w:p w14:paraId="75DBAA0B"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7174DF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14:paraId="24172B8A"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14:paraId="27EE1E0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14:paraId="7503DF84"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14:paraId="30A2C2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14:paraId="6F083E7B"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14:paraId="2A51F1D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24B69F97"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14:paraId="0D15345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14:paraId="01855781"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14:paraId="4AA050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53D56BB" w14:textId="77777777" w:rsidR="00296068" w:rsidRPr="00E468F1" w:rsidRDefault="00296068" w:rsidP="00F77B06">
            <w:pPr>
              <w:spacing w:line="276" w:lineRule="auto"/>
              <w:jc w:val="center"/>
            </w:pPr>
            <w:r>
              <w:rPr>
                <w:b w:val="0"/>
              </w:rPr>
              <w:t>TO263</w:t>
            </w:r>
            <w:r w:rsidRPr="005A3CE2">
              <w:rPr>
                <w:b w:val="0"/>
              </w:rPr>
              <w:t xml:space="preserve"> </w:t>
            </w:r>
          </w:p>
        </w:tc>
        <w:tc>
          <w:tcPr>
            <w:tcW w:w="596" w:type="pct"/>
          </w:tcPr>
          <w:p w14:paraId="5D352D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C1FAB7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600F86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E454B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335CF2D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14:paraId="0FDCCFA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14:paraId="251771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14:paraId="0F57928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14:paraId="2D9C0F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570B2A3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625E765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5CEEA7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3A98AC6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344E51B" w14:textId="77777777" w:rsidR="00296068" w:rsidRPr="00E468F1" w:rsidRDefault="00296068" w:rsidP="00095C29">
            <w:pPr>
              <w:spacing w:line="276" w:lineRule="auto"/>
              <w:jc w:val="center"/>
            </w:pPr>
          </w:p>
        </w:tc>
        <w:tc>
          <w:tcPr>
            <w:tcW w:w="596" w:type="pct"/>
          </w:tcPr>
          <w:p w14:paraId="0515FCE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792DC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1820AFD1"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905B3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2ABF4A8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79B29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14:paraId="668F769B"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28C608A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5045C6AE"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FE3D1E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01F8A32D" w14:textId="77777777"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F6667C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E1B721F"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14:paraId="4DF5D34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B7E1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B5C661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14:paraId="12C5EE1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14:paraId="4E4C42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14:paraId="5EA1CC4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14:paraId="00277ED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14:paraId="0639C1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14:paraId="70D1169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14:paraId="205D366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14:paraId="32FCC4F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261C1BE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0344B9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6A7D306" w14:textId="77777777" w:rsidR="00296068" w:rsidRPr="00E468F1" w:rsidRDefault="00296068" w:rsidP="004607D5">
            <w:pPr>
              <w:spacing w:line="276" w:lineRule="auto"/>
              <w:jc w:val="center"/>
            </w:pPr>
          </w:p>
        </w:tc>
        <w:tc>
          <w:tcPr>
            <w:tcW w:w="596" w:type="pct"/>
          </w:tcPr>
          <w:p w14:paraId="5F575A9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53AD1F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2C9576F3"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7D01250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2FF6C58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29049E3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31376DF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14:paraId="368274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14:paraId="45BB1455"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14:paraId="3507DA9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0958D6C7" w14:textId="77777777"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14:paraId="1CF19B5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143A0C9"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14:paraId="7A7C382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A840B8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6BB63E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DF48CA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09C4C6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D01C79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2851F64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6B62754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3B3B3E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14:paraId="6AD0F6E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D9C85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8BAAF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41E15D7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BE24F18" w14:textId="77777777" w:rsidR="00296068" w:rsidRPr="00E468F1" w:rsidRDefault="00296068" w:rsidP="004607D5">
            <w:pPr>
              <w:spacing w:line="276" w:lineRule="auto"/>
              <w:jc w:val="center"/>
            </w:pPr>
          </w:p>
        </w:tc>
        <w:tc>
          <w:tcPr>
            <w:tcW w:w="596" w:type="pct"/>
          </w:tcPr>
          <w:p w14:paraId="340145C7"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FDEB91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14:paraId="0E6F5A03" w14:textId="77777777"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60DCD0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12369251"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5297F78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2AFFE88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3688983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3144B55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33EDED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49C5BC9B" w14:textId="77777777"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7DCAE821" w14:textId="77777777" w:rsidR="00AA6867" w:rsidRDefault="00AA6867">
      <w:pPr>
        <w:spacing w:line="276" w:lineRule="auto"/>
        <w:jc w:val="left"/>
      </w:pPr>
    </w:p>
    <w:p w14:paraId="6C3834A5" w14:textId="77777777" w:rsidR="00843B85" w:rsidRDefault="00843B85">
      <w:pPr>
        <w:spacing w:line="276" w:lineRule="auto"/>
        <w:jc w:val="left"/>
        <w:rPr>
          <w:b/>
          <w:bCs/>
          <w:color w:val="4F81BD" w:themeColor="accent1"/>
          <w:sz w:val="18"/>
          <w:szCs w:val="18"/>
        </w:rPr>
      </w:pPr>
      <w:r>
        <w:rPr>
          <w:b/>
          <w:bCs/>
          <w:color w:val="4F81BD" w:themeColor="accent1"/>
          <w:sz w:val="18"/>
          <w:szCs w:val="18"/>
        </w:rPr>
        <w:br w:type="page"/>
      </w:r>
    </w:p>
    <w:p w14:paraId="4348851E" w14:textId="77777777" w:rsidR="00843B85" w:rsidRDefault="00682DCE" w:rsidP="00883132">
      <w:pPr>
        <w:pStyle w:val="AAppendix"/>
        <w:numPr>
          <w:ilvl w:val="0"/>
          <w:numId w:val="8"/>
        </w:numPr>
      </w:pPr>
      <w:bookmarkStart w:id="1167" w:name="_Ref411857358"/>
      <w:bookmarkStart w:id="1168"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1167"/>
      <w:bookmarkEnd w:id="1168"/>
    </w:p>
    <w:tbl>
      <w:tblPr>
        <w:tblStyle w:val="MittleresRaster3-Akz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14:paraId="6A2797E7"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14:paraId="5027AE62" w14:textId="77777777" w:rsidR="00296068" w:rsidRPr="000225B9" w:rsidRDefault="00296068" w:rsidP="00F77B06">
            <w:pPr>
              <w:spacing w:line="240" w:lineRule="auto"/>
              <w:jc w:val="center"/>
            </w:pPr>
          </w:p>
        </w:tc>
        <w:tc>
          <w:tcPr>
            <w:tcW w:w="586" w:type="pct"/>
          </w:tcPr>
          <w:p w14:paraId="1D59C151"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14:paraId="175A007E"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72D1A0DC"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F1515E0"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16F51941"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3D6953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2C2520E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BFB5DDA" w14:textId="77777777" w:rsidR="00296068" w:rsidRPr="00E468F1" w:rsidRDefault="00296068" w:rsidP="00F77B06">
            <w:pPr>
              <w:spacing w:before="240" w:line="240" w:lineRule="auto"/>
              <w:jc w:val="center"/>
            </w:pPr>
            <w:r w:rsidRPr="005A3CE2">
              <w:rPr>
                <w:b w:val="0"/>
              </w:rPr>
              <w:t>Tantalum capacitor</w:t>
            </w:r>
          </w:p>
        </w:tc>
        <w:tc>
          <w:tcPr>
            <w:tcW w:w="586" w:type="pct"/>
          </w:tcPr>
          <w:p w14:paraId="454C1B0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3B4F90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20C1C7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50B6F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2C8B8C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964D4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C27CDF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5E145A8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4DE123C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14:paraId="5125D75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33C2125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746A4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330FD00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76C14E9" w14:textId="77777777" w:rsidR="00296068" w:rsidRPr="00E468F1" w:rsidRDefault="00296068" w:rsidP="00847546">
            <w:pPr>
              <w:spacing w:line="240" w:lineRule="auto"/>
              <w:jc w:val="center"/>
            </w:pPr>
          </w:p>
        </w:tc>
        <w:tc>
          <w:tcPr>
            <w:tcW w:w="586" w:type="pct"/>
          </w:tcPr>
          <w:p w14:paraId="786B040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C87B65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3D6B5AC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14:paraId="5A85A9E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54D4E70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06B0C48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14:paraId="46702A9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581F8C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14:paraId="4D4B847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6526A6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16BEDC22" w14:textId="77777777"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CE10FF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0AC87E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14:paraId="75E7010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1EA43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48F76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14:paraId="4EC4CB0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14:paraId="6EACCA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75F06B6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235497C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14:paraId="7F5037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435D455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14:paraId="6C3AF7F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14:paraId="2D48CB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5CA479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980880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512DC7C0" w14:textId="77777777" w:rsidR="00296068" w:rsidRPr="00E468F1" w:rsidRDefault="00296068" w:rsidP="00847546">
            <w:pPr>
              <w:spacing w:line="276" w:lineRule="auto"/>
              <w:jc w:val="center"/>
            </w:pPr>
          </w:p>
        </w:tc>
        <w:tc>
          <w:tcPr>
            <w:tcW w:w="586" w:type="pct"/>
          </w:tcPr>
          <w:p w14:paraId="6454EED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95C4D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14:paraId="5508CC3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14:paraId="4D8EA41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14:paraId="743A890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04A6EC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14:paraId="12CA69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14:paraId="7A4C654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14:paraId="5FD649C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3AD85F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19DF605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14:paraId="5466971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2F06ABC" w14:textId="77777777" w:rsidR="00296068" w:rsidRPr="00E468F1" w:rsidRDefault="00296068" w:rsidP="00F77B06">
            <w:pPr>
              <w:spacing w:before="240" w:line="240" w:lineRule="auto"/>
              <w:jc w:val="center"/>
            </w:pPr>
            <w:r w:rsidRPr="005A3CE2">
              <w:rPr>
                <w:b w:val="0"/>
              </w:rPr>
              <w:t>QFP100</w:t>
            </w:r>
          </w:p>
        </w:tc>
        <w:tc>
          <w:tcPr>
            <w:tcW w:w="586" w:type="pct"/>
          </w:tcPr>
          <w:p w14:paraId="1C3B8C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38930E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125450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7DD5680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F0553A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14:paraId="0A67DA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14:paraId="4D252C9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14:paraId="262B9C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14:paraId="7222B4C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14:paraId="387F10E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14:paraId="7DB89EF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2EB7989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3B372B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EBE9E26" w14:textId="77777777" w:rsidR="00296068" w:rsidRPr="00E468F1" w:rsidRDefault="00296068" w:rsidP="00847546">
            <w:pPr>
              <w:spacing w:line="240" w:lineRule="auto"/>
              <w:jc w:val="center"/>
            </w:pPr>
          </w:p>
        </w:tc>
        <w:tc>
          <w:tcPr>
            <w:tcW w:w="586" w:type="pct"/>
          </w:tcPr>
          <w:p w14:paraId="71C6075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515B32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3C87ECA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458F00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14:paraId="1A0EAC8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14:paraId="3FFCC9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14:paraId="5FBF786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14:paraId="4F7BD1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5C28B3A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20807ED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14:paraId="7C8E8C90" w14:textId="77777777"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14:paraId="1EA5651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643A5E1"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14:paraId="3C3F575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506A40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AD0AC2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14:paraId="4269A37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14:paraId="69B2099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14:paraId="6E27BB0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14:paraId="053DEF9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14:paraId="341CCE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14:paraId="503AD22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14:paraId="7B9D18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54C6B8F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14:paraId="66B3E6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14:paraId="6F2AA36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A243949" w14:textId="77777777" w:rsidR="00296068" w:rsidRPr="00E468F1" w:rsidRDefault="00296068" w:rsidP="00847546">
            <w:pPr>
              <w:spacing w:line="276" w:lineRule="auto"/>
              <w:jc w:val="center"/>
            </w:pPr>
          </w:p>
        </w:tc>
        <w:tc>
          <w:tcPr>
            <w:tcW w:w="586" w:type="pct"/>
          </w:tcPr>
          <w:p w14:paraId="6AB6911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78E9FF7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14:paraId="43F9803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14:paraId="55B7D89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14:paraId="08FD6F0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14:paraId="7D9831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14:paraId="52BABD3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14:paraId="60FAC97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14:paraId="100FC12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14:paraId="4772F19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14:paraId="1FAA9B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14:paraId="0BCA0DD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1CCC8F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14:paraId="38469E7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83958C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1B0F8A3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3E35EAC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357C67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14:paraId="00979A1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14:paraId="52FFE6C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14:paraId="3E4572D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095405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14:paraId="7767370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14:paraId="4DB6610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14:paraId="68B53BF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14:paraId="5122C020"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1825AF4" w14:textId="77777777" w:rsidR="00296068" w:rsidRPr="00E468F1" w:rsidRDefault="00296068" w:rsidP="00847546">
            <w:pPr>
              <w:spacing w:line="276" w:lineRule="auto"/>
              <w:jc w:val="center"/>
            </w:pPr>
          </w:p>
        </w:tc>
        <w:tc>
          <w:tcPr>
            <w:tcW w:w="586" w:type="pct"/>
          </w:tcPr>
          <w:p w14:paraId="60E83F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48C690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04AB68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3EC34F7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14:paraId="65CCE13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14:paraId="7FE922B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14:paraId="2DE6C77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097EDE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14:paraId="631F065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14:paraId="38424FA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14:paraId="62F7A28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45F5C31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D317679" w14:textId="77777777" w:rsidR="00296068" w:rsidRPr="00E468F1" w:rsidRDefault="00296068" w:rsidP="00F77B06">
            <w:pPr>
              <w:spacing w:before="240" w:line="276" w:lineRule="auto"/>
              <w:jc w:val="center"/>
            </w:pPr>
            <w:r w:rsidRPr="005A3CE2">
              <w:rPr>
                <w:b w:val="0"/>
              </w:rPr>
              <w:t>DIP14</w:t>
            </w:r>
          </w:p>
        </w:tc>
        <w:tc>
          <w:tcPr>
            <w:tcW w:w="586" w:type="pct"/>
          </w:tcPr>
          <w:p w14:paraId="2D9ADA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BEF77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1294CF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14:paraId="6879FE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14:paraId="2B299B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14:paraId="765003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76B38EB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14:paraId="6176C07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14:paraId="23C1B7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14:paraId="59AF13C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14:paraId="2C9777A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14:paraId="49D686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14:paraId="502EA77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04A35B5" w14:textId="77777777" w:rsidR="00296068" w:rsidRPr="00E468F1" w:rsidRDefault="00296068" w:rsidP="00847546">
            <w:pPr>
              <w:spacing w:line="276" w:lineRule="auto"/>
              <w:jc w:val="center"/>
            </w:pPr>
          </w:p>
        </w:tc>
        <w:tc>
          <w:tcPr>
            <w:tcW w:w="586" w:type="pct"/>
          </w:tcPr>
          <w:p w14:paraId="39FB06E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E44442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14:paraId="4BF66C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14:paraId="479BDBE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14:paraId="41501B1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392B0F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43EF2D9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49B3D4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2E5DE1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1785824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77E2BB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704E0CB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8DBF7B8" w14:textId="77777777" w:rsidR="00296068" w:rsidRPr="00E468F1" w:rsidRDefault="00296068" w:rsidP="00F77B06">
            <w:pPr>
              <w:spacing w:before="240" w:line="276" w:lineRule="auto"/>
              <w:jc w:val="center"/>
            </w:pPr>
            <w:r>
              <w:rPr>
                <w:b w:val="0"/>
              </w:rPr>
              <w:t>DIP16</w:t>
            </w:r>
          </w:p>
        </w:tc>
        <w:tc>
          <w:tcPr>
            <w:tcW w:w="586" w:type="pct"/>
          </w:tcPr>
          <w:p w14:paraId="19BB261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BB1D8F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0DD38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14:paraId="31D025C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14:paraId="194572D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14:paraId="1852B8F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388F551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14:paraId="6DC0406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14:paraId="037287B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5BCDD74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02C9213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790C84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14:paraId="556337F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D4BFF7B" w14:textId="77777777" w:rsidR="00296068" w:rsidRPr="00E468F1" w:rsidRDefault="00296068" w:rsidP="00847546">
            <w:pPr>
              <w:spacing w:before="240" w:line="276" w:lineRule="auto"/>
              <w:jc w:val="center"/>
            </w:pPr>
          </w:p>
        </w:tc>
        <w:tc>
          <w:tcPr>
            <w:tcW w:w="586" w:type="pct"/>
          </w:tcPr>
          <w:p w14:paraId="67951A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E34F3B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14:paraId="3075B1D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14:paraId="2E34EF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3FCB828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7D5A6C4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14:paraId="10F98CD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14:paraId="509D81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456EB09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42796B2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47103F8F" w14:textId="77777777"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4817B35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A67424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14:paraId="4667143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80053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95594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330E99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14:paraId="667F51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14:paraId="3D57323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552DD3F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14:paraId="5A29E4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431E10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14:paraId="58934B72"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25C2363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26A5F7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B89AF9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5047205D" w14:textId="77777777" w:rsidR="00296068" w:rsidRPr="00E468F1" w:rsidRDefault="00296068" w:rsidP="00847546">
            <w:pPr>
              <w:spacing w:line="276" w:lineRule="auto"/>
              <w:jc w:val="center"/>
            </w:pPr>
          </w:p>
        </w:tc>
        <w:tc>
          <w:tcPr>
            <w:tcW w:w="586" w:type="pct"/>
          </w:tcPr>
          <w:p w14:paraId="53B165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79E374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14:paraId="6BBAECF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14:paraId="7D21A19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0E40DA0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14:paraId="68F8EC9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14:paraId="309A84C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14:paraId="32E57BA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28C64F1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5AD5553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4532DE5F" w14:textId="77777777"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54942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C22F059" w14:textId="77777777" w:rsidR="00296068" w:rsidRPr="00E468F1" w:rsidRDefault="00296068" w:rsidP="00F77B06">
            <w:pPr>
              <w:spacing w:before="240" w:line="276" w:lineRule="auto"/>
              <w:jc w:val="center"/>
            </w:pPr>
            <w:r w:rsidRPr="005A3CE2">
              <w:rPr>
                <w:b w:val="0"/>
              </w:rPr>
              <w:t>SOIC-8</w:t>
            </w:r>
          </w:p>
        </w:tc>
        <w:tc>
          <w:tcPr>
            <w:tcW w:w="586" w:type="pct"/>
          </w:tcPr>
          <w:p w14:paraId="636B90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084F6F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803255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2BBB681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F96430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529749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14:paraId="10DC3C3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14:paraId="6BFE04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14:paraId="0AF2630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0FCCC3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3D69715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14:paraId="112CF8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6DCDB26"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6983211" w14:textId="77777777" w:rsidR="00296068" w:rsidRPr="00E468F1" w:rsidRDefault="00296068" w:rsidP="00847546">
            <w:pPr>
              <w:spacing w:before="240" w:line="276" w:lineRule="auto"/>
              <w:jc w:val="center"/>
            </w:pPr>
          </w:p>
        </w:tc>
        <w:tc>
          <w:tcPr>
            <w:tcW w:w="586" w:type="pct"/>
          </w:tcPr>
          <w:p w14:paraId="77C59F1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14:paraId="7374812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14:paraId="578AB81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14:paraId="7FC604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14:paraId="6AA2E0E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14:paraId="059A7B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14:paraId="12731F0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14:paraId="6578ED5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14:paraId="6B35C7C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14:paraId="093DAE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14:paraId="1E49235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14:paraId="46FEFAF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1D04342" w14:textId="77777777" w:rsidR="00296068" w:rsidRPr="00E468F1" w:rsidRDefault="00296068" w:rsidP="00F77B06">
            <w:pPr>
              <w:spacing w:before="240" w:line="276" w:lineRule="auto"/>
              <w:jc w:val="center"/>
            </w:pPr>
            <w:r w:rsidRPr="005A3CE2">
              <w:rPr>
                <w:b w:val="0"/>
              </w:rPr>
              <w:lastRenderedPageBreak/>
              <w:t>Ceramic capacitor 1210</w:t>
            </w:r>
          </w:p>
        </w:tc>
        <w:tc>
          <w:tcPr>
            <w:tcW w:w="586" w:type="pct"/>
          </w:tcPr>
          <w:p w14:paraId="7DB0F7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9175A0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5FE5E09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14:paraId="10E6BC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14:paraId="7EDE4A6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30D9C8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2E0024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681F18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521C1EB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14:paraId="1BD3155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14:paraId="0BE59F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0317E6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7AA5F02"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EEE355D" w14:textId="77777777" w:rsidR="00296068" w:rsidRPr="00E468F1" w:rsidRDefault="00296068" w:rsidP="00847546">
            <w:pPr>
              <w:spacing w:line="276" w:lineRule="auto"/>
              <w:jc w:val="center"/>
            </w:pPr>
          </w:p>
        </w:tc>
        <w:tc>
          <w:tcPr>
            <w:tcW w:w="586" w:type="pct"/>
          </w:tcPr>
          <w:p w14:paraId="53820FA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F9F052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14:paraId="5294BB2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14:paraId="2EDD6E5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14:paraId="7FDDB90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7810CDD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14:paraId="37B65C4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14:paraId="69FF8E5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0C03E14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0BE5C2C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14:paraId="086CF97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14:paraId="59D75D7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E0BAC57" w14:textId="77777777" w:rsidR="00296068" w:rsidRPr="00E468F1" w:rsidRDefault="00296068" w:rsidP="00F77B06">
            <w:pPr>
              <w:spacing w:before="240" w:line="276" w:lineRule="auto"/>
              <w:jc w:val="center"/>
            </w:pPr>
            <w:r w:rsidRPr="005A3CE2">
              <w:rPr>
                <w:b w:val="0"/>
              </w:rPr>
              <w:t>SOT223-3</w:t>
            </w:r>
          </w:p>
        </w:tc>
        <w:tc>
          <w:tcPr>
            <w:tcW w:w="586" w:type="pct"/>
          </w:tcPr>
          <w:p w14:paraId="60DF4C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1890AA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16B6A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00F235C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706F7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14:paraId="1157970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14:paraId="68492F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14:paraId="5AA19A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14:paraId="04B952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549506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742F6D6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A85CB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49DBAAE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6297E4A" w14:textId="77777777" w:rsidR="00296068" w:rsidRPr="00E468F1" w:rsidRDefault="00296068" w:rsidP="00847546">
            <w:pPr>
              <w:spacing w:line="276" w:lineRule="auto"/>
              <w:jc w:val="center"/>
            </w:pPr>
          </w:p>
        </w:tc>
        <w:tc>
          <w:tcPr>
            <w:tcW w:w="586" w:type="pct"/>
          </w:tcPr>
          <w:p w14:paraId="70DEB17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A4B71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B5EA4C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68E467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14:paraId="1D5106E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14:paraId="4882AED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14:paraId="5879A580"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14:paraId="4DCEF8F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1831F0E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4EF47BB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43B814A"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341D39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B376005"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14:paraId="666B50F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E0E19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E057F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14:paraId="73EBBDC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14:paraId="35DC67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14:paraId="637B0B5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14:paraId="026ED5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14:paraId="710C36F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7CA49AD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14:paraId="51D5DCA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14:paraId="147E36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14:paraId="49036B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14:paraId="4BBFD304"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F60349C" w14:textId="77777777" w:rsidR="00296068" w:rsidRPr="00E468F1" w:rsidRDefault="00296068" w:rsidP="00847546">
            <w:pPr>
              <w:spacing w:line="276" w:lineRule="auto"/>
              <w:jc w:val="center"/>
            </w:pPr>
          </w:p>
        </w:tc>
        <w:tc>
          <w:tcPr>
            <w:tcW w:w="586" w:type="pct"/>
          </w:tcPr>
          <w:p w14:paraId="18CF00D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8600C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14:paraId="77CB6C0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14:paraId="51FC1BD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14:paraId="4FC5C68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14:paraId="715DE95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3ACD35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14:paraId="6D989DA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14:paraId="12E5E4B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14:paraId="1885204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14:paraId="4633C95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14:paraId="09CA761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90F1413" w14:textId="77777777"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14:paraId="7281EB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D3A3BD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E1656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79FCDF1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50862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14:paraId="5DC5473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14:paraId="744928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35AB25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14:paraId="01BF358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1F7441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14:paraId="4A0C0D5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4B68AD3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038780A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72233E4" w14:textId="77777777" w:rsidR="00296068" w:rsidRPr="00E468F1" w:rsidRDefault="00296068" w:rsidP="005D7A9D">
            <w:pPr>
              <w:spacing w:line="276" w:lineRule="auto"/>
              <w:jc w:val="center"/>
            </w:pPr>
          </w:p>
        </w:tc>
        <w:tc>
          <w:tcPr>
            <w:tcW w:w="586" w:type="pct"/>
          </w:tcPr>
          <w:p w14:paraId="362D873F"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BAA586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210F0D9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598911F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7A837F8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21C06AD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14:paraId="6DCF52E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14:paraId="45AC6CD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02D856F1"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408BFF1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55C50CC3"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61491F6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05FBBD9"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14:paraId="73B62F3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F3F85A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2F7A3B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14:paraId="614FD4C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14:paraId="4EA3C75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7C22382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47D1262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14:paraId="3DB28F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14:paraId="0645493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2B1633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14:paraId="0DCCEB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096ACD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A7FF66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D4758D0" w14:textId="77777777" w:rsidR="00296068" w:rsidRPr="00E468F1" w:rsidRDefault="00296068" w:rsidP="00847546">
            <w:pPr>
              <w:spacing w:line="276" w:lineRule="auto"/>
              <w:jc w:val="center"/>
            </w:pPr>
          </w:p>
        </w:tc>
        <w:tc>
          <w:tcPr>
            <w:tcW w:w="586" w:type="pct"/>
          </w:tcPr>
          <w:p w14:paraId="4526F09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1E8A03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5456D27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21D413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600DDBB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0EB1F8A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5C9D195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11E16C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1002D10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571ADEF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14:paraId="3CE7FA7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6920F8D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A1BB099"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14:paraId="63528A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093E9A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576B46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65F2E6D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328EE52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EFAE11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6999FE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14:paraId="53D2E6A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5CE89A3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62713D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D54D5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A931F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27C7AE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0F6251F" w14:textId="77777777" w:rsidR="00296068" w:rsidRPr="00E468F1" w:rsidRDefault="00296068" w:rsidP="00847546">
            <w:pPr>
              <w:spacing w:line="276" w:lineRule="auto"/>
              <w:jc w:val="center"/>
            </w:pPr>
          </w:p>
        </w:tc>
        <w:tc>
          <w:tcPr>
            <w:tcW w:w="586" w:type="pct"/>
          </w:tcPr>
          <w:p w14:paraId="6DFADCC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4BF4487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758D8B7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522D67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14:paraId="32F3BC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14:paraId="4BA1A6F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14:paraId="138EC6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14:paraId="676A3F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721DCBA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7C1B748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4452406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14:paraId="1C844D42" w14:textId="77777777" w:rsidR="00843B85" w:rsidRDefault="00843B85" w:rsidP="00843B85">
      <w:pPr>
        <w:spacing w:line="276" w:lineRule="auto"/>
        <w:jc w:val="left"/>
      </w:pPr>
    </w:p>
    <w:p w14:paraId="1A94A62F" w14:textId="77777777" w:rsidR="00682DCE" w:rsidRDefault="00682DCE">
      <w:pPr>
        <w:spacing w:line="276" w:lineRule="auto"/>
        <w:jc w:val="left"/>
      </w:pPr>
    </w:p>
    <w:p w14:paraId="53B81E4F" w14:textId="77777777"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1169" w:name="_Ref411075237"/>
      <w:r>
        <w:br w:type="page"/>
      </w:r>
    </w:p>
    <w:p w14:paraId="596F903E" w14:textId="77777777" w:rsidR="00682DCE" w:rsidRDefault="00682DCE" w:rsidP="00883132">
      <w:pPr>
        <w:pStyle w:val="AAppendix"/>
        <w:numPr>
          <w:ilvl w:val="0"/>
          <w:numId w:val="8"/>
        </w:numPr>
      </w:pPr>
      <w:bookmarkStart w:id="1170" w:name="_Ref413418923"/>
      <w:bookmarkStart w:id="1171" w:name="_Ref413418928"/>
      <w:bookmarkStart w:id="1172"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1169"/>
      <w:bookmarkEnd w:id="1170"/>
      <w:bookmarkEnd w:id="1171"/>
      <w:bookmarkEnd w:id="1172"/>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14:paraId="61BB7A3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27FD88AB" w14:textId="77777777" w:rsidR="00682DCE" w:rsidRPr="000225B9" w:rsidRDefault="00682DCE" w:rsidP="0079623A">
            <w:pPr>
              <w:spacing w:line="240" w:lineRule="auto"/>
              <w:jc w:val="center"/>
            </w:pPr>
          </w:p>
        </w:tc>
        <w:tc>
          <w:tcPr>
            <w:tcW w:w="596" w:type="pct"/>
          </w:tcPr>
          <w:p w14:paraId="4470E269"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39AAAB44"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6379105D"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3675B69F"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5CEBCEB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D675F2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14:paraId="4A602F0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04BAE1F" w14:textId="77777777" w:rsidR="00253183" w:rsidRPr="00E468F1" w:rsidRDefault="00253183" w:rsidP="0079623A">
            <w:pPr>
              <w:spacing w:before="240" w:line="240" w:lineRule="auto"/>
              <w:jc w:val="center"/>
            </w:pPr>
            <w:r w:rsidRPr="005A3CE2">
              <w:rPr>
                <w:b w:val="0"/>
              </w:rPr>
              <w:t>Tantalum capacitor</w:t>
            </w:r>
          </w:p>
        </w:tc>
        <w:tc>
          <w:tcPr>
            <w:tcW w:w="596" w:type="pct"/>
          </w:tcPr>
          <w:p w14:paraId="2263D2E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9F84B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4B370A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2F52FB2"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4333C3F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3F2925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BE597E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320179DF"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7DAD2AB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14:paraId="774C8B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14:paraId="4EA35D2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6C3863F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14:paraId="07B5B0C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6F83AC3" w14:textId="77777777" w:rsidR="00253183" w:rsidRPr="00E468F1" w:rsidRDefault="00253183" w:rsidP="0079623A">
            <w:pPr>
              <w:spacing w:line="240" w:lineRule="auto"/>
              <w:jc w:val="center"/>
            </w:pPr>
          </w:p>
        </w:tc>
        <w:tc>
          <w:tcPr>
            <w:tcW w:w="596" w:type="pct"/>
          </w:tcPr>
          <w:p w14:paraId="5BF33F4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DCF6AF9" w14:textId="77777777"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3947A6AD" w14:textId="77777777"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0CD21AFC"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361EAB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14:paraId="0E7779E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14:paraId="188B742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14:paraId="38F38D4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14:paraId="727EB9F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14:paraId="02B16A9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6B53C4E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593995C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04BB18F"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52E7B10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D7F8A4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0E97241"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56D10F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14:paraId="2D5F37B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38E993B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73D5AA33"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6EF5FF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14:paraId="08423153" w14:textId="77777777"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E6AEA68" w14:textId="77777777"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14:paraId="16AF8CE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67BD036F"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DC8242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1341F68" w14:textId="77777777" w:rsidR="00253183" w:rsidRPr="00E468F1" w:rsidRDefault="00253183" w:rsidP="0079623A">
            <w:pPr>
              <w:spacing w:line="276" w:lineRule="auto"/>
              <w:jc w:val="center"/>
            </w:pPr>
          </w:p>
        </w:tc>
        <w:tc>
          <w:tcPr>
            <w:tcW w:w="596" w:type="pct"/>
          </w:tcPr>
          <w:p w14:paraId="17A5950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652E284"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74C8CBE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5643309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14:paraId="6AACCCD3"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14:paraId="023ABA0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14:paraId="21FF96A8"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14:paraId="65436507"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14:paraId="65879EA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1EDE2F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4CD9E23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14:paraId="59128C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220EE7F" w14:textId="77777777" w:rsidR="00253183" w:rsidRPr="00E468F1" w:rsidRDefault="00253183" w:rsidP="0079623A">
            <w:pPr>
              <w:spacing w:before="240" w:line="240" w:lineRule="auto"/>
              <w:jc w:val="center"/>
            </w:pPr>
            <w:r w:rsidRPr="005A3CE2">
              <w:rPr>
                <w:b w:val="0"/>
              </w:rPr>
              <w:t>QFP100</w:t>
            </w:r>
          </w:p>
        </w:tc>
        <w:tc>
          <w:tcPr>
            <w:tcW w:w="596" w:type="pct"/>
          </w:tcPr>
          <w:p w14:paraId="246A6CA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1D73FC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59B75BFC"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14:paraId="6A50BB7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14:paraId="3633E9A5"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14:paraId="009721A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40F1EA4A"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14:paraId="1BB5F9B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14:paraId="2F38D451"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14:paraId="3235F92C"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14:paraId="5BA4ED57"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6132131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4B526D2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792D75D" w14:textId="77777777" w:rsidR="00253183" w:rsidRPr="00E468F1" w:rsidRDefault="00253183" w:rsidP="0079623A">
            <w:pPr>
              <w:spacing w:line="240" w:lineRule="auto"/>
              <w:jc w:val="center"/>
            </w:pPr>
          </w:p>
        </w:tc>
        <w:tc>
          <w:tcPr>
            <w:tcW w:w="596" w:type="pct"/>
          </w:tcPr>
          <w:p w14:paraId="175CD711"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FB35734"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7E25504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7885FE05"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476F0F9C"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0AB6AF03"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14:paraId="1D64C9AD"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14:paraId="3E99C58B"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14:paraId="2C3C3B37"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14:paraId="1DB87F08"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49EE056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14:paraId="10EF85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431589D"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64215FC4"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63CF2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30EC2B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84FCAB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38204364"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48C631A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766C148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14:paraId="2B5C941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9A981AF"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14:paraId="16E0D5D1"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A77721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360BAE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14:paraId="79E9128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FE8933E" w14:textId="77777777" w:rsidR="00253183" w:rsidRPr="00E468F1" w:rsidRDefault="00253183" w:rsidP="0079623A">
            <w:pPr>
              <w:spacing w:line="276" w:lineRule="auto"/>
              <w:jc w:val="center"/>
            </w:pPr>
          </w:p>
        </w:tc>
        <w:tc>
          <w:tcPr>
            <w:tcW w:w="596" w:type="pct"/>
          </w:tcPr>
          <w:p w14:paraId="2865975A"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C6C2BC3"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CD7D06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14:paraId="3E62BCDC"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6CF41BA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14:paraId="6BD6172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14:paraId="0F424D32"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7D98228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14:paraId="5072353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14:paraId="48706F99" w14:textId="77777777"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1C761AA6" w14:textId="77777777"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14:paraId="6FB7BC8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D784557"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0A091052"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8C3DB0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CB7639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1274072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0843033E"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0DE00B1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14:paraId="671703BE"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14:paraId="78F7704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14:paraId="479C49D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14:paraId="51C966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3680E65B"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14:paraId="0A1200D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47AC94A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6C97C1C" w14:textId="77777777" w:rsidR="00253183" w:rsidRPr="00E468F1" w:rsidRDefault="00253183" w:rsidP="0079623A">
            <w:pPr>
              <w:spacing w:line="276" w:lineRule="auto"/>
              <w:jc w:val="center"/>
            </w:pPr>
          </w:p>
        </w:tc>
        <w:tc>
          <w:tcPr>
            <w:tcW w:w="596" w:type="pct"/>
          </w:tcPr>
          <w:p w14:paraId="2AAB2700"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303E2FA"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4727383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46A51E1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14:paraId="4780C72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14:paraId="3264F8B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14:paraId="66A72EC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14:paraId="36BA19A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14:paraId="1C77E11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14:paraId="3E02B74C" w14:textId="77777777"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14:paraId="093EC231" w14:textId="77777777"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5B96F8D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2CF0BF4" w14:textId="77777777" w:rsidR="00253183" w:rsidRPr="00E468F1" w:rsidRDefault="00253183" w:rsidP="0079623A">
            <w:pPr>
              <w:spacing w:before="240" w:line="276" w:lineRule="auto"/>
              <w:jc w:val="center"/>
            </w:pPr>
            <w:r w:rsidRPr="005A3CE2">
              <w:rPr>
                <w:b w:val="0"/>
              </w:rPr>
              <w:t>DIP14</w:t>
            </w:r>
          </w:p>
        </w:tc>
        <w:tc>
          <w:tcPr>
            <w:tcW w:w="596" w:type="pct"/>
          </w:tcPr>
          <w:p w14:paraId="1C0A683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4C878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50F9254E"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01190F8F"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39769BD8"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16457E78"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14:paraId="03118E19"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14:paraId="53851A04"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14:paraId="3443E97E"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2C614FAE"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2C3A95F0"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5E96D5DA"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315A89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9D5387B" w14:textId="77777777" w:rsidR="00253183" w:rsidRPr="00E468F1" w:rsidRDefault="00253183" w:rsidP="0079623A">
            <w:pPr>
              <w:spacing w:line="276" w:lineRule="auto"/>
              <w:jc w:val="center"/>
            </w:pPr>
          </w:p>
        </w:tc>
        <w:tc>
          <w:tcPr>
            <w:tcW w:w="596" w:type="pct"/>
          </w:tcPr>
          <w:p w14:paraId="13E4A180"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51464AC"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3A66E4AA"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14:paraId="185F20DB"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14:paraId="147C35E5"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14:paraId="7C2C5ED7"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4D3F5757"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12067A8D"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14:paraId="1D9833D0"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14:paraId="73087C10" w14:textId="77777777"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278C7949" w14:textId="77777777"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14:paraId="48D741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0F1256A" w14:textId="77777777" w:rsidR="009B12CD" w:rsidRPr="00E468F1" w:rsidRDefault="009B12CD" w:rsidP="0079623A">
            <w:pPr>
              <w:spacing w:before="240" w:line="276" w:lineRule="auto"/>
              <w:jc w:val="center"/>
            </w:pPr>
            <w:r>
              <w:rPr>
                <w:b w:val="0"/>
              </w:rPr>
              <w:t>DIP16</w:t>
            </w:r>
          </w:p>
        </w:tc>
        <w:tc>
          <w:tcPr>
            <w:tcW w:w="596" w:type="pct"/>
          </w:tcPr>
          <w:p w14:paraId="3E34F95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4E9AC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F93D81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35D605D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14:paraId="6EAA928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14:paraId="20C4DA5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3AF9924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14:paraId="136D70A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14:paraId="6886AB3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1163A8A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3749438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10AFF1A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14:paraId="1325DCD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50077A7" w14:textId="77777777" w:rsidR="009B12CD" w:rsidRPr="00E468F1" w:rsidRDefault="009B12CD" w:rsidP="0079623A">
            <w:pPr>
              <w:spacing w:before="240" w:line="276" w:lineRule="auto"/>
              <w:jc w:val="center"/>
            </w:pPr>
          </w:p>
        </w:tc>
        <w:tc>
          <w:tcPr>
            <w:tcW w:w="596" w:type="pct"/>
          </w:tcPr>
          <w:p w14:paraId="7DFAEC4C"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E482D6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520188D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FEAF566"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13D50F5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6FBB3D4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14:paraId="7D2B76A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14:paraId="0772FF9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14:paraId="61C41C7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3B86096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14:paraId="2023A96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4057F47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E95B51E"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051FC4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488C2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E35BC3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3E83449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14:paraId="4CEBBCFC" w14:textId="77777777"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0ABDDEC0" w14:textId="77777777"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31171F0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14:paraId="5F0D26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14:paraId="167CA5B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14:paraId="46EF3720" w14:textId="77777777"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14:paraId="62229CF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4EBACF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6AF3205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9499C66" w14:textId="77777777" w:rsidR="009B12CD" w:rsidRPr="00E468F1" w:rsidRDefault="009B12CD" w:rsidP="0079623A">
            <w:pPr>
              <w:spacing w:line="276" w:lineRule="auto"/>
              <w:jc w:val="center"/>
            </w:pPr>
          </w:p>
        </w:tc>
        <w:tc>
          <w:tcPr>
            <w:tcW w:w="596" w:type="pct"/>
          </w:tcPr>
          <w:p w14:paraId="6801A681"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25D9E9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7C991C9B"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8EB50C9"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14:paraId="1686E6D8"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14:paraId="5052AC4F"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14:paraId="0EA9234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14:paraId="09BA0BD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14:paraId="41651CC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14:paraId="5F0E112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9B4DF9B"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5821D46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C2D6E93" w14:textId="77777777" w:rsidR="009B12CD" w:rsidRPr="00E468F1" w:rsidRDefault="009B12CD" w:rsidP="0079623A">
            <w:pPr>
              <w:spacing w:before="240" w:line="276" w:lineRule="auto"/>
              <w:jc w:val="center"/>
            </w:pPr>
            <w:r w:rsidRPr="005A3CE2">
              <w:rPr>
                <w:b w:val="0"/>
              </w:rPr>
              <w:t>SOIC-8</w:t>
            </w:r>
          </w:p>
        </w:tc>
        <w:tc>
          <w:tcPr>
            <w:tcW w:w="596" w:type="pct"/>
          </w:tcPr>
          <w:p w14:paraId="45F7A85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901C82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46862F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13AAC0E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18B6555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14:paraId="25F425F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14:paraId="22618C9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14:paraId="135C1DA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4FE984F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14:paraId="4C9F3C5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14:paraId="13DAC76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4B2150B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22CB2A7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4DDF9B7" w14:textId="77777777" w:rsidR="009B12CD" w:rsidRPr="00E468F1" w:rsidRDefault="009B12CD" w:rsidP="0079623A">
            <w:pPr>
              <w:spacing w:before="240" w:line="276" w:lineRule="auto"/>
              <w:jc w:val="center"/>
            </w:pPr>
          </w:p>
        </w:tc>
        <w:tc>
          <w:tcPr>
            <w:tcW w:w="596" w:type="pct"/>
          </w:tcPr>
          <w:p w14:paraId="72C19ED8" w14:textId="77777777"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F7BB9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14:paraId="22E4FBF5"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45A2A6E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14:paraId="0BE95E3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14:paraId="12CFE7E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14:paraId="4CFF674C"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14:paraId="7D2AB02A"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69B5282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5D150FA"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14:paraId="2A1C829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60E16E8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7299709" w14:textId="77777777" w:rsidR="009B12CD" w:rsidRPr="00E468F1" w:rsidRDefault="009B12CD" w:rsidP="0079623A">
            <w:pPr>
              <w:spacing w:before="240" w:line="276" w:lineRule="auto"/>
              <w:jc w:val="center"/>
            </w:pPr>
            <w:r w:rsidRPr="005A3CE2">
              <w:rPr>
                <w:b w:val="0"/>
              </w:rPr>
              <w:t>Ceramic capacitor 1210</w:t>
            </w:r>
          </w:p>
        </w:tc>
        <w:tc>
          <w:tcPr>
            <w:tcW w:w="596" w:type="pct"/>
          </w:tcPr>
          <w:p w14:paraId="419412C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8A051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96FF21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14:paraId="06A6CEB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14:paraId="4855406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0995C9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251B2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33BDAF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4A4AEB8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14:paraId="37395D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14:paraId="2ED136B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2B2C631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14:paraId="267A90E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35AD5DD" w14:textId="77777777" w:rsidR="009B12CD" w:rsidRPr="00E468F1" w:rsidRDefault="009B12CD" w:rsidP="0079623A">
            <w:pPr>
              <w:spacing w:line="276" w:lineRule="auto"/>
              <w:jc w:val="center"/>
            </w:pPr>
          </w:p>
        </w:tc>
        <w:tc>
          <w:tcPr>
            <w:tcW w:w="596" w:type="pct"/>
          </w:tcPr>
          <w:p w14:paraId="0ECB536F"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94C7C2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14:paraId="7642B74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14:paraId="787F29D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14:paraId="417401C8"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14:paraId="1A751AD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14:paraId="1992908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14:paraId="26BE70C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14:paraId="72F8E91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14:paraId="5213FC8A" w14:textId="77777777"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14:paraId="63CC0F79" w14:textId="77777777"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14:paraId="1629969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7153EF0" w14:textId="77777777" w:rsidR="009B12CD" w:rsidRPr="00E468F1" w:rsidRDefault="009B12CD" w:rsidP="0079623A">
            <w:pPr>
              <w:spacing w:before="240" w:line="276" w:lineRule="auto"/>
              <w:jc w:val="center"/>
            </w:pPr>
            <w:r w:rsidRPr="005A3CE2">
              <w:rPr>
                <w:b w:val="0"/>
              </w:rPr>
              <w:t>SOT223-3</w:t>
            </w:r>
          </w:p>
        </w:tc>
        <w:tc>
          <w:tcPr>
            <w:tcW w:w="596" w:type="pct"/>
          </w:tcPr>
          <w:p w14:paraId="151C5B4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E751D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43BA02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14:paraId="2E7B4272" w14:textId="77777777"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49B0E04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219843CE"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696E0B07"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3DA9F98A"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3CD6EF7C"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1CAE4569"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4A98D0E"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7954FF7"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75B299F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481F85D" w14:textId="77777777" w:rsidR="009B12CD" w:rsidRPr="00E468F1" w:rsidRDefault="009B12CD" w:rsidP="0079623A">
            <w:pPr>
              <w:spacing w:line="276" w:lineRule="auto"/>
              <w:jc w:val="center"/>
            </w:pPr>
          </w:p>
        </w:tc>
        <w:tc>
          <w:tcPr>
            <w:tcW w:w="596" w:type="pct"/>
          </w:tcPr>
          <w:p w14:paraId="1921F0C3"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61E2EAC" w14:textId="77777777"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0EF1616B" w14:textId="77777777"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5D32ECAF" w14:textId="77777777"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14:paraId="05AED2DD" w14:textId="77777777"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14:paraId="1EDC213C"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14:paraId="7DF3B011"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14:paraId="08B68200"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5CA5FD5C"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66F5979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76C4C47B"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7DC5FC0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FC99F86"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54F9CF3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E8E59C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616EC02"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14:paraId="3868AB7E"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14:paraId="2287E567"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14:paraId="52787815"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14:paraId="72A3AB65"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14:paraId="0BF345DE"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0ECC1903"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14:paraId="46E846E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14:paraId="57F407D1"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14:paraId="47DCD436"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14:paraId="748D2EAB"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F634FCC" w14:textId="77777777" w:rsidR="009B12CD" w:rsidRPr="00E468F1" w:rsidRDefault="009B12CD" w:rsidP="0079623A">
            <w:pPr>
              <w:spacing w:line="276" w:lineRule="auto"/>
              <w:jc w:val="center"/>
            </w:pPr>
          </w:p>
        </w:tc>
        <w:tc>
          <w:tcPr>
            <w:tcW w:w="596" w:type="pct"/>
          </w:tcPr>
          <w:p w14:paraId="0FF90D45"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07EC078"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14:paraId="79AAA278"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14:paraId="2227BE7F"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14:paraId="69C3CD00"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14:paraId="179C620D"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14:paraId="656A5986"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14:paraId="3BF94A7D"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14:paraId="65AB6AF5"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14:paraId="7C333921"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14:paraId="5423980E"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14:paraId="7960C7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744514D" w14:textId="77777777"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14:paraId="42EFE87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8B6E45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B63C5A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14:paraId="6DA1CFBC"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3AB511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14:paraId="0E539C1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14:paraId="38977D5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26AF3BE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14:paraId="2B9AF97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7360580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521E585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130D4C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14:paraId="27F990F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D997A9" w14:textId="77777777" w:rsidR="009B12CD" w:rsidRPr="00E468F1" w:rsidRDefault="009B12CD" w:rsidP="0079623A">
            <w:pPr>
              <w:spacing w:line="276" w:lineRule="auto"/>
              <w:jc w:val="center"/>
            </w:pPr>
          </w:p>
        </w:tc>
        <w:tc>
          <w:tcPr>
            <w:tcW w:w="596" w:type="pct"/>
          </w:tcPr>
          <w:p w14:paraId="069BF774"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870D471" w14:textId="77777777"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0B92A87A" w14:textId="77777777"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456175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45CAB907"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D291983"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14:paraId="7CC4738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14:paraId="17900F8E"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14:paraId="0CB17F7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10730F7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2925BE1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14:paraId="17BD791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C3AC75E" w14:textId="77777777"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14:paraId="65FF3C1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BB1EBA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3A9DAE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14:paraId="663EBD9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14:paraId="0FFBE0C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4CEB48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9559D4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14:paraId="647F390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14:paraId="7FBACC9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14:paraId="3C47353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14:paraId="12D144B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0146E4A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12C97558"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ADA115C" w14:textId="77777777" w:rsidR="009B12CD" w:rsidRPr="00E468F1" w:rsidRDefault="009B12CD" w:rsidP="0079623A">
            <w:pPr>
              <w:spacing w:line="276" w:lineRule="auto"/>
              <w:jc w:val="center"/>
            </w:pPr>
          </w:p>
        </w:tc>
        <w:tc>
          <w:tcPr>
            <w:tcW w:w="596" w:type="pct"/>
          </w:tcPr>
          <w:p w14:paraId="7AD8E4C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DCC98AD"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5D0A19A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14:paraId="6787492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C0D3D9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14:paraId="32FFE7ED"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1E71396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78B4EBA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14:paraId="4FC061F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14:paraId="227A4E7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92104FF"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14:paraId="37114E4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5A7681D" w14:textId="77777777"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14:paraId="125214C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1F2D90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C7C9BC4"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237066ED"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2A2958D5"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0F41A8D7"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14:paraId="64F70231"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731BF394"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125C768B"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003C7D0E"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B962B4C"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3B07D8B4"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142824A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DF5C2CE" w14:textId="77777777" w:rsidR="009B12CD" w:rsidRPr="00E468F1" w:rsidRDefault="009B12CD" w:rsidP="0079623A">
            <w:pPr>
              <w:spacing w:line="276" w:lineRule="auto"/>
              <w:jc w:val="center"/>
            </w:pPr>
          </w:p>
        </w:tc>
        <w:tc>
          <w:tcPr>
            <w:tcW w:w="596" w:type="pct"/>
          </w:tcPr>
          <w:p w14:paraId="483F22B7"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923A411" w14:textId="77777777"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2759F4FF" w14:textId="77777777"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4118A5CA"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699D1756"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4A954018"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5AC8AA3D"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5F37D7FA"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14:paraId="7C656849"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14:paraId="595EA9E3"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1FA83C90"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6312C0F4" w14:textId="77777777" w:rsidR="00682DCE" w:rsidRDefault="00682DCE" w:rsidP="00682DCE">
      <w:pPr>
        <w:spacing w:line="276" w:lineRule="auto"/>
        <w:jc w:val="left"/>
      </w:pPr>
    </w:p>
    <w:p w14:paraId="618149DF" w14:textId="77777777" w:rsidR="00343E36" w:rsidRDefault="00343E36">
      <w:pPr>
        <w:spacing w:line="276" w:lineRule="auto"/>
        <w:jc w:val="left"/>
      </w:pPr>
    </w:p>
    <w:p w14:paraId="37FBEC2B" w14:textId="77777777" w:rsidR="00682DCE" w:rsidRDefault="00682DCE" w:rsidP="00682DCE">
      <w:pPr>
        <w:spacing w:line="276" w:lineRule="auto"/>
        <w:jc w:val="left"/>
        <w:rPr>
          <w:b/>
          <w:bCs/>
          <w:color w:val="4F81BD" w:themeColor="accent1"/>
          <w:sz w:val="18"/>
          <w:szCs w:val="18"/>
        </w:rPr>
      </w:pPr>
    </w:p>
    <w:p w14:paraId="56A006A3" w14:textId="77777777" w:rsidR="00843B85" w:rsidRDefault="00843B85" w:rsidP="00843B85">
      <w:pPr>
        <w:spacing w:line="276" w:lineRule="auto"/>
        <w:jc w:val="left"/>
        <w:rPr>
          <w:b/>
          <w:bCs/>
          <w:color w:val="4F81BD" w:themeColor="accent1"/>
          <w:sz w:val="18"/>
          <w:szCs w:val="18"/>
        </w:rPr>
      </w:pPr>
    </w:p>
    <w:p w14:paraId="542B6CF6" w14:textId="77777777" w:rsidR="00343E36" w:rsidRDefault="00343E36">
      <w:pPr>
        <w:spacing w:line="276" w:lineRule="auto"/>
        <w:jc w:val="left"/>
      </w:pPr>
    </w:p>
    <w:p w14:paraId="20FFF9BA" w14:textId="77777777" w:rsidR="00343E36" w:rsidRDefault="00343E36">
      <w:pPr>
        <w:spacing w:line="276" w:lineRule="auto"/>
        <w:jc w:val="left"/>
      </w:pPr>
    </w:p>
    <w:p w14:paraId="171C1EAD" w14:textId="77777777" w:rsidR="00343E36" w:rsidRDefault="00343E36">
      <w:pPr>
        <w:spacing w:line="276" w:lineRule="auto"/>
        <w:jc w:val="left"/>
      </w:pPr>
    </w:p>
    <w:p w14:paraId="2CD19EFA" w14:textId="77777777" w:rsidR="00343E36" w:rsidRDefault="00343E36">
      <w:pPr>
        <w:spacing w:line="276" w:lineRule="auto"/>
        <w:jc w:val="left"/>
      </w:pPr>
    </w:p>
    <w:p w14:paraId="00CCA548" w14:textId="77777777" w:rsidR="00343E36" w:rsidRDefault="00343E36">
      <w:pPr>
        <w:spacing w:line="276" w:lineRule="auto"/>
        <w:jc w:val="left"/>
      </w:pPr>
    </w:p>
    <w:p w14:paraId="45ED6112" w14:textId="77777777" w:rsidR="00FF586B" w:rsidRDefault="00FF586B" w:rsidP="00883132">
      <w:pPr>
        <w:pStyle w:val="AAppendix"/>
        <w:numPr>
          <w:ilvl w:val="0"/>
          <w:numId w:val="8"/>
        </w:numPr>
      </w:pPr>
      <w:bookmarkStart w:id="1173" w:name="_Ref411860582"/>
      <w:bookmarkStart w:id="1174" w:name="_Toc413454204"/>
      <w:r>
        <w:lastRenderedPageBreak/>
        <w:t>Decision level fusion results</w:t>
      </w:r>
      <w:bookmarkEnd w:id="1173"/>
      <w:bookmarkEnd w:id="1174"/>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14:paraId="16A8A547" w14:textId="77777777" w:rsidTr="00B83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14:paraId="3EB1C5EF" w14:textId="77777777" w:rsidR="004B3E6D" w:rsidRPr="00A879F2" w:rsidRDefault="004B3E6D" w:rsidP="00B83838">
            <w:pPr>
              <w:spacing w:line="276" w:lineRule="auto"/>
              <w:jc w:val="left"/>
            </w:pPr>
            <w:r w:rsidRPr="00A879F2">
              <w:t>True class/</w:t>
            </w:r>
          </w:p>
          <w:p w14:paraId="45033153" w14:textId="77777777" w:rsidR="004B3E6D" w:rsidRPr="00A879F2" w:rsidRDefault="004B3E6D" w:rsidP="00B83838">
            <w:pPr>
              <w:spacing w:line="276" w:lineRule="auto"/>
              <w:jc w:val="left"/>
            </w:pPr>
            <w:r w:rsidRPr="00A879F2">
              <w:t>Predicted class</w:t>
            </w:r>
          </w:p>
        </w:tc>
        <w:tc>
          <w:tcPr>
            <w:tcW w:w="500" w:type="dxa"/>
            <w:tcBorders>
              <w:bottom w:val="single" w:sz="4" w:space="0" w:color="auto"/>
            </w:tcBorders>
          </w:tcPr>
          <w:p w14:paraId="26880C47"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14:paraId="4C4BD27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14:paraId="13D4F9F1"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14:paraId="6C85519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14:paraId="5196F84C"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14:paraId="27C06689"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14:paraId="1B2A50F7"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14:paraId="4170DA3D"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14:paraId="21712D14"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14:paraId="0DDB26B8"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14:paraId="2B691B24"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14:paraId="7A42F3B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14:paraId="758BAF4E"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14:paraId="0AD133A8"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14:paraId="16B7724D"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14:paraId="12C42B38"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ED95C33" w14:textId="77777777" w:rsidR="004B3E6D" w:rsidRPr="00A879F2" w:rsidRDefault="004B3E6D" w:rsidP="00B83838">
            <w:pPr>
              <w:spacing w:line="276" w:lineRule="auto"/>
              <w:jc w:val="left"/>
            </w:pPr>
            <w:r w:rsidRPr="00A879F2">
              <w:t xml:space="preserve">SMD </w:t>
            </w:r>
            <w:proofErr w:type="gramStart"/>
            <w:r w:rsidRPr="00A879F2">
              <w:t>Resistor  0806</w:t>
            </w:r>
            <w:proofErr w:type="gramEnd"/>
            <w:r w:rsidRPr="00A879F2">
              <w:t xml:space="preserve"> </w:t>
            </w:r>
          </w:p>
        </w:tc>
        <w:tc>
          <w:tcPr>
            <w:tcW w:w="460" w:type="dxa"/>
            <w:tcBorders>
              <w:right w:val="single" w:sz="4" w:space="0" w:color="auto"/>
            </w:tcBorders>
          </w:tcPr>
          <w:p w14:paraId="53B2EE56"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14:paraId="126E42F8"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14:paraId="2B0BE2E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20BDA3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1BBE0E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652BD01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14:paraId="5CDA2A9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38A1AE5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DAA094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14:paraId="6F32180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6FD058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14:paraId="26F31F1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57FD1B0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402118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E66BD1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4671B1F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14:paraId="4AEF0F17"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0ABAAD75" w14:textId="77777777" w:rsidR="004B3E6D" w:rsidRPr="00A879F2" w:rsidRDefault="004B3E6D" w:rsidP="00B83838">
            <w:pPr>
              <w:spacing w:line="276" w:lineRule="auto"/>
              <w:jc w:val="left"/>
            </w:pPr>
            <w:r w:rsidRPr="00A879F2">
              <w:t>Resistor Network array 1206</w:t>
            </w:r>
          </w:p>
        </w:tc>
        <w:tc>
          <w:tcPr>
            <w:tcW w:w="460" w:type="dxa"/>
            <w:tcBorders>
              <w:right w:val="single" w:sz="4" w:space="0" w:color="auto"/>
            </w:tcBorders>
          </w:tcPr>
          <w:p w14:paraId="369D1821"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14:paraId="43B36D6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579B45B"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14:paraId="3908E50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14:paraId="2546C21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691AF7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E048B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F5EB9C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0971C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055F273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E6FC10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104DB19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A3838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FA251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6EBD8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C699E6A"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4FE2E58D"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022C33D" w14:textId="77777777" w:rsidR="004B3E6D" w:rsidRPr="00A879F2" w:rsidRDefault="004B3E6D" w:rsidP="00B83838">
            <w:pPr>
              <w:spacing w:line="276" w:lineRule="auto"/>
              <w:jc w:val="left"/>
            </w:pPr>
            <w:r w:rsidRPr="00A879F2">
              <w:t>Resistor 1206</w:t>
            </w:r>
          </w:p>
        </w:tc>
        <w:tc>
          <w:tcPr>
            <w:tcW w:w="460" w:type="dxa"/>
            <w:tcBorders>
              <w:right w:val="single" w:sz="4" w:space="0" w:color="auto"/>
            </w:tcBorders>
          </w:tcPr>
          <w:p w14:paraId="60A8EBDA"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14:paraId="4B6CEB3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14:paraId="2C88F28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CCF272"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14:paraId="7D7DCB3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DEADC7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1618C46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348BD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DE4EBA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23142E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6DF8A1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8C1010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F51226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A2114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27CAEC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4AAD3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08A6AD92"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4E8D2744" w14:textId="77777777" w:rsidR="004B3E6D" w:rsidRPr="00A879F2" w:rsidRDefault="004B3E6D" w:rsidP="00B83838">
            <w:pPr>
              <w:spacing w:line="276" w:lineRule="auto"/>
              <w:jc w:val="left"/>
            </w:pPr>
            <w:r w:rsidRPr="00A879F2">
              <w:t>Transistor SOT23-3</w:t>
            </w:r>
          </w:p>
        </w:tc>
        <w:tc>
          <w:tcPr>
            <w:tcW w:w="460" w:type="dxa"/>
            <w:tcBorders>
              <w:right w:val="single" w:sz="4" w:space="0" w:color="auto"/>
            </w:tcBorders>
          </w:tcPr>
          <w:p w14:paraId="18283BC4"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14:paraId="5A897C6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778A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019E02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14:paraId="2BB8C5CE"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14:paraId="6A894C1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0383F6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8E45B3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8BDA7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F48FB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DEE93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2493AF0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0AE82E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085D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7BBC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F0BF44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7306EC21"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7D5D7DFF" w14:textId="77777777" w:rsidR="004B3E6D" w:rsidRPr="00A879F2" w:rsidRDefault="004B3E6D" w:rsidP="00B83838">
            <w:pPr>
              <w:spacing w:line="276" w:lineRule="auto"/>
              <w:jc w:val="left"/>
            </w:pPr>
            <w:r w:rsidRPr="00A879F2">
              <w:t>Ceramic capacitor 1206</w:t>
            </w:r>
          </w:p>
        </w:tc>
        <w:tc>
          <w:tcPr>
            <w:tcW w:w="460" w:type="dxa"/>
            <w:tcBorders>
              <w:right w:val="single" w:sz="4" w:space="0" w:color="auto"/>
            </w:tcBorders>
          </w:tcPr>
          <w:p w14:paraId="06B7962D"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14:paraId="4C08FD9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FF62B8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1F0BC6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79680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98CADB"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14:paraId="6FAB062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F17004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7240A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A26AAC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73181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26F462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1E40BE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A8A75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29282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6F513D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230F643A"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B9DA3B3" w14:textId="77777777" w:rsidR="004B3E6D" w:rsidRPr="00A879F2" w:rsidRDefault="004B3E6D" w:rsidP="00B83838">
            <w:pPr>
              <w:spacing w:line="276" w:lineRule="auto"/>
              <w:jc w:val="left"/>
            </w:pPr>
            <w:r w:rsidRPr="00A879F2">
              <w:t>Tantalum capacitor</w:t>
            </w:r>
          </w:p>
        </w:tc>
        <w:tc>
          <w:tcPr>
            <w:tcW w:w="460" w:type="dxa"/>
            <w:tcBorders>
              <w:right w:val="single" w:sz="4" w:space="0" w:color="auto"/>
            </w:tcBorders>
          </w:tcPr>
          <w:p w14:paraId="199DF1A8"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14:paraId="5B4C759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4857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5622E2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290C50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E3DFA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7F090840"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14:paraId="188E6AA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A9D3AD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CE7253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A8BAA6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14781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5032B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B69C4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971F8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A2151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61453F70"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084D53F" w14:textId="77777777" w:rsidR="004B3E6D" w:rsidRPr="00A879F2" w:rsidRDefault="004B3E6D" w:rsidP="00B83838">
            <w:pPr>
              <w:spacing w:line="276" w:lineRule="auto"/>
              <w:jc w:val="left"/>
            </w:pPr>
            <w:r w:rsidRPr="00A879F2">
              <w:t>SOIC-8</w:t>
            </w:r>
          </w:p>
        </w:tc>
        <w:tc>
          <w:tcPr>
            <w:tcW w:w="460" w:type="dxa"/>
            <w:tcBorders>
              <w:right w:val="single" w:sz="4" w:space="0" w:color="auto"/>
            </w:tcBorders>
          </w:tcPr>
          <w:p w14:paraId="22F59300"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14:paraId="42153AE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233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511835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E7B7C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2492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783D1A4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B272AEE"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14:paraId="08A6CB6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01D5C0D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5438E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3A1790E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51E7AA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D541D9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007AF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07AC78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61928BBD"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389F8AC6" w14:textId="77777777" w:rsidR="004B3E6D" w:rsidRPr="00A879F2" w:rsidRDefault="004B3E6D" w:rsidP="00B83838">
            <w:pPr>
              <w:spacing w:line="276" w:lineRule="auto"/>
              <w:jc w:val="left"/>
            </w:pPr>
            <w:r w:rsidRPr="00A879F2">
              <w:t>Aluminum electrolytic capacitor</w:t>
            </w:r>
          </w:p>
        </w:tc>
        <w:tc>
          <w:tcPr>
            <w:tcW w:w="460" w:type="dxa"/>
            <w:tcBorders>
              <w:right w:val="single" w:sz="4" w:space="0" w:color="auto"/>
            </w:tcBorders>
          </w:tcPr>
          <w:p w14:paraId="5B9B94A9"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14:paraId="7AA3033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ABF3D6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A486E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3D7C22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741212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28A273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B2BFEB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1D6BF17"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14:paraId="066DB9B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7950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1AEDD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32293F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0933C2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78753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734D9C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56ED375A"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E07CE91" w14:textId="77777777" w:rsidR="004B3E6D" w:rsidRPr="00A879F2" w:rsidRDefault="004B3E6D" w:rsidP="00B83838">
            <w:pPr>
              <w:spacing w:line="276" w:lineRule="auto"/>
              <w:jc w:val="left"/>
            </w:pPr>
            <w:r w:rsidRPr="00A879F2">
              <w:t>Quartz HC-49/S</w:t>
            </w:r>
          </w:p>
        </w:tc>
        <w:tc>
          <w:tcPr>
            <w:tcW w:w="460" w:type="dxa"/>
            <w:tcBorders>
              <w:right w:val="single" w:sz="4" w:space="0" w:color="auto"/>
            </w:tcBorders>
          </w:tcPr>
          <w:p w14:paraId="1C8C62A6"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14:paraId="50B1493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C5233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A18AE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85A0AB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15A100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14:paraId="1725DEE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2E5B94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02E0A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371D937"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14:paraId="61A6C55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5ED2A1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758B6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670D0D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08C8B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907AFB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135435D0"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5716E28" w14:textId="77777777" w:rsidR="004B3E6D" w:rsidRPr="00A879F2" w:rsidRDefault="004B3E6D" w:rsidP="00B83838">
            <w:pPr>
              <w:spacing w:line="276" w:lineRule="auto"/>
              <w:jc w:val="left"/>
            </w:pPr>
            <w:r w:rsidRPr="00A879F2">
              <w:t>SOT223-3</w:t>
            </w:r>
          </w:p>
        </w:tc>
        <w:tc>
          <w:tcPr>
            <w:tcW w:w="460" w:type="dxa"/>
            <w:tcBorders>
              <w:right w:val="single" w:sz="4" w:space="0" w:color="auto"/>
            </w:tcBorders>
          </w:tcPr>
          <w:p w14:paraId="4B9BD50A"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14:paraId="3448B8A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4E188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475D8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DAE31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74709A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14:paraId="5B492D4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5A8A5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97A9A2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5F79975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B10E59"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14:paraId="6180495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189923A"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5BB80D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54A22F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2CA21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14:paraId="4B07AA74"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0A12908" w14:textId="77777777" w:rsidR="004B3E6D" w:rsidRPr="00A879F2" w:rsidRDefault="004B3E6D" w:rsidP="00B83838">
            <w:pPr>
              <w:spacing w:line="276" w:lineRule="auto"/>
              <w:jc w:val="left"/>
            </w:pPr>
            <w:r w:rsidRPr="00A879F2">
              <w:t>TO263</w:t>
            </w:r>
          </w:p>
        </w:tc>
        <w:tc>
          <w:tcPr>
            <w:tcW w:w="460" w:type="dxa"/>
            <w:tcBorders>
              <w:right w:val="single" w:sz="4" w:space="0" w:color="auto"/>
            </w:tcBorders>
          </w:tcPr>
          <w:p w14:paraId="61AFE1C9"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14:paraId="3375B99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65E442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968712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6C9530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835BC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0E63F3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B6E127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C6C29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C24A5A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4F4B0D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1A321861"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14:paraId="0EDE120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65CF9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4D986C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8157A7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426BD2E5"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0022F6B7" w14:textId="77777777" w:rsidR="004B3E6D" w:rsidRPr="00A879F2" w:rsidRDefault="004B3E6D" w:rsidP="00B83838">
            <w:pPr>
              <w:spacing w:line="276" w:lineRule="auto"/>
              <w:jc w:val="left"/>
            </w:pPr>
            <w:r w:rsidRPr="00A879F2">
              <w:t>DIP16</w:t>
            </w:r>
          </w:p>
        </w:tc>
        <w:tc>
          <w:tcPr>
            <w:tcW w:w="460" w:type="dxa"/>
            <w:tcBorders>
              <w:right w:val="single" w:sz="4" w:space="0" w:color="auto"/>
            </w:tcBorders>
          </w:tcPr>
          <w:p w14:paraId="585F8466"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14:paraId="6367268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73EF43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52BF1F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F7B7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601DB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160794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D1A630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854E3A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BAE195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0E133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3404EAB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AC78D8"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14:paraId="62A4C99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6D5840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83633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14:paraId="08BD8CB8"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3D8670FC" w14:textId="77777777" w:rsidR="004B3E6D" w:rsidRPr="00A879F2" w:rsidRDefault="004B3E6D" w:rsidP="00B83838">
            <w:pPr>
              <w:spacing w:line="276" w:lineRule="auto"/>
              <w:jc w:val="left"/>
            </w:pPr>
            <w:r w:rsidRPr="00A879F2">
              <w:t>DIP14</w:t>
            </w:r>
          </w:p>
        </w:tc>
        <w:tc>
          <w:tcPr>
            <w:tcW w:w="460" w:type="dxa"/>
            <w:tcBorders>
              <w:right w:val="single" w:sz="4" w:space="0" w:color="auto"/>
            </w:tcBorders>
          </w:tcPr>
          <w:p w14:paraId="69A94C8F"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14:paraId="1EEB021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BAD9C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342A44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A6107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3D26DB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5AC6C53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688A56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33D17E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9CB1CC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01C2E5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042BED2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43671C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7B87D85"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14:paraId="5BB42C0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0B26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1E81705F"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ACC2397" w14:textId="77777777" w:rsidR="004B3E6D" w:rsidRPr="00A879F2" w:rsidRDefault="004B3E6D" w:rsidP="00B83838">
            <w:pPr>
              <w:spacing w:line="276" w:lineRule="auto"/>
              <w:jc w:val="left"/>
            </w:pPr>
            <w:r w:rsidRPr="00A879F2">
              <w:t>QFP100</w:t>
            </w:r>
          </w:p>
        </w:tc>
        <w:tc>
          <w:tcPr>
            <w:tcW w:w="460" w:type="dxa"/>
            <w:tcBorders>
              <w:right w:val="single" w:sz="4" w:space="0" w:color="auto"/>
            </w:tcBorders>
          </w:tcPr>
          <w:p w14:paraId="347E5343"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14:paraId="6D4D117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A42A8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0008F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64744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1CD702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1556AE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4F20F3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53F2DF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3D2326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511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E60B1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3459C7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8FA8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2494701"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14:paraId="3035E43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41CA2E59"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6C0A42E" w14:textId="77777777" w:rsidR="004B3E6D" w:rsidRPr="00A879F2" w:rsidRDefault="004B3E6D" w:rsidP="00B83838">
            <w:pPr>
              <w:spacing w:line="276" w:lineRule="auto"/>
              <w:jc w:val="left"/>
            </w:pPr>
            <w:r w:rsidRPr="00A879F2">
              <w:t>Unknown</w:t>
            </w:r>
          </w:p>
        </w:tc>
        <w:tc>
          <w:tcPr>
            <w:tcW w:w="460" w:type="dxa"/>
            <w:tcBorders>
              <w:right w:val="single" w:sz="4" w:space="0" w:color="auto"/>
            </w:tcBorders>
          </w:tcPr>
          <w:p w14:paraId="07677758"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14:paraId="275A1D6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268EE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D44D3E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48280F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D9B409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280A33D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741F3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DE65D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5F588F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793B3A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8611F8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029D7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5F8C9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8A2273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FC7746D"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14:paraId="0460E161" w14:textId="77777777" w:rsidR="00786026" w:rsidRDefault="00786026" w:rsidP="00FF586B">
      <w:pPr>
        <w:spacing w:line="276" w:lineRule="auto"/>
        <w:jc w:val="center"/>
      </w:pPr>
    </w:p>
    <w:p w14:paraId="13B2FFF0" w14:textId="77777777" w:rsidR="0041327D" w:rsidRDefault="0041327D">
      <w:pPr>
        <w:spacing w:line="276" w:lineRule="auto"/>
        <w:jc w:val="left"/>
      </w:pPr>
      <w:r>
        <w:br w:type="page"/>
      </w:r>
    </w:p>
    <w:p w14:paraId="5511486B" w14:textId="77777777" w:rsidR="00786026" w:rsidRDefault="00786026" w:rsidP="00883132">
      <w:pPr>
        <w:pStyle w:val="AAppendix"/>
        <w:numPr>
          <w:ilvl w:val="0"/>
          <w:numId w:val="8"/>
        </w:numPr>
      </w:pPr>
      <w:bookmarkStart w:id="1175" w:name="_Ref411172521"/>
      <w:bookmarkStart w:id="1176" w:name="_Toc413454205"/>
      <w:r>
        <w:lastRenderedPageBreak/>
        <w:t>Basis weight determination (PCB mounted)</w:t>
      </w:r>
      <w:bookmarkEnd w:id="1175"/>
      <w:bookmarkEnd w:id="1176"/>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8816BA" w14:paraId="33433309" w14:textId="77777777"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3140D7C" w14:textId="77777777"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14:paraId="03561502"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14:paraId="1870A1BB"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14:paraId="33F938A9"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14:paraId="7AFF67EF"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14:paraId="16BF2F3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409B9C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14:paraId="742A165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14:paraId="0DA8B14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14:paraId="1BA67D6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14:paraId="5D2605F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14:paraId="566FADED"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F82449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038D396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5BDF1BB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1938629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14:paraId="232B7D3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694719BC"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5703C1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0DBEBDF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698969C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14:paraId="57AB6C4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6665C51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14:paraId="43EFBF14"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7B3305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60525AC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5271C16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7115C4A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6B26A0B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4D84906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F824A3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14:paraId="2465112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5450708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14:paraId="2CF9664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14:paraId="76D4671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14:paraId="2AE3B21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1A4F41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60342DE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4CD1EF5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2CD73F6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58A7729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2D40F5DA"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C3509A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14:paraId="19BF527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14:paraId="5BCA4A5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14:paraId="7A9383A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14:paraId="082FCFB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14:paraId="6D757A41"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0247986"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0256CE8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573E5B3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14:paraId="0E3D8FE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6AC6F36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31463E3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EE011E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51C130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2113B9C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14:paraId="0CCB024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14:paraId="63222DD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14:paraId="1E1A1DA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ECEAAE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97EA28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5A2EDE3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14:paraId="530F48B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14:paraId="0C651D1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14:paraId="1FED4F7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AF053C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14:paraId="20CAD76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20B669A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14:paraId="1100005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14:paraId="4819C6D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14:paraId="41749B8A"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E0F4925"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5B760F5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5B387DF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14:paraId="2145270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14:paraId="74F6F72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14:paraId="74236D5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17FC71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0E057B8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03617A9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4DA78B7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F9EA4C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14:paraId="74C0507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E2735D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14:paraId="1148733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14:paraId="2378A1C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14:paraId="65E2395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14:paraId="32BF6CD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14:paraId="0E35D9C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0DB106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3F1174A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14:paraId="1BB5ACE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14:paraId="23B5BE4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14:paraId="0E52814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14:paraId="73847866"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2EFA8F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14:paraId="7F31DC2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36D6B40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14:paraId="65C4784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14:paraId="3D474DE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14:paraId="466E3AF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C0BC6F5"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14:paraId="2ADC800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14:paraId="6828F41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14:paraId="06283AB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14:paraId="5061791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14:paraId="68EFE98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D8317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14:paraId="39EEEDD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1E260BE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34A3270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14:paraId="721D4BC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14:paraId="42C94E73"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6DEC5B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14:paraId="3B54105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2303B40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14:paraId="601EED0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14:paraId="1D78EA8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14:paraId="45BD072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FD367B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2C3EE4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03DC2F9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311B7B2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14:paraId="064FFD8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14:paraId="1E26B6B1"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FC7E2A4"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14:paraId="324EA35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14:paraId="0DDE154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1BE4281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14:paraId="1AE3545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0BBC160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E3B632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57582B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6C82428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14:paraId="5C3E09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52F7E94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14:paraId="76022056"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9A5622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14:paraId="68B3760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47C451D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5184C11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14:paraId="6CF1096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CAA4178"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9F695E"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609A2B2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576D9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0B7B402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14:paraId="1259089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6F9AA62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A9E8B89" w14:textId="77777777"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14:paraId="1F5BD2D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14:paraId="20B3AA2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14:paraId="2792F77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14:paraId="4C2CD95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14:paraId="1AE55EA5" w14:textId="77777777" w:rsidR="004241B6" w:rsidRDefault="004241B6" w:rsidP="00B5593D"/>
    <w:p w14:paraId="6C6C9B35" w14:textId="77777777" w:rsidR="0071198C" w:rsidRDefault="0071198C">
      <w:pPr>
        <w:spacing w:line="276" w:lineRule="auto"/>
        <w:jc w:val="left"/>
      </w:pPr>
      <w:r>
        <w:br w:type="page"/>
      </w:r>
    </w:p>
    <w:p w14:paraId="1D8B3418" w14:textId="77777777" w:rsidR="00F1122C" w:rsidRDefault="00F1122C" w:rsidP="00883132">
      <w:pPr>
        <w:pStyle w:val="AAppendix"/>
        <w:numPr>
          <w:ilvl w:val="0"/>
          <w:numId w:val="8"/>
        </w:numPr>
      </w:pPr>
      <w:bookmarkStart w:id="1177" w:name="_Ref411283536"/>
      <w:bookmarkStart w:id="1178" w:name="_Toc413454206"/>
      <w:proofErr w:type="spellStart"/>
      <w:r>
        <w:lastRenderedPageBreak/>
        <w:t>Arduino</w:t>
      </w:r>
      <w:proofErr w:type="spellEnd"/>
      <w:r>
        <w:t xml:space="preserve"> Due component replacement model</w:t>
      </w:r>
      <w:bookmarkEnd w:id="1177"/>
      <w:bookmarkEnd w:id="1178"/>
    </w:p>
    <w:tbl>
      <w:tblPr>
        <w:tblStyle w:val="MittleresRaster3-Akzent1"/>
        <w:tblW w:w="0" w:type="auto"/>
        <w:tblLook w:val="04A0" w:firstRow="1" w:lastRow="0" w:firstColumn="1" w:lastColumn="0" w:noHBand="0" w:noVBand="1"/>
      </w:tblPr>
      <w:tblGrid>
        <w:gridCol w:w="3104"/>
        <w:gridCol w:w="3258"/>
        <w:gridCol w:w="1663"/>
        <w:gridCol w:w="1551"/>
      </w:tblGrid>
      <w:tr w:rsidR="0047030E" w:rsidRPr="00AC67E8" w14:paraId="64A303AA" w14:textId="77777777"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05A4FAB" w14:textId="77777777"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14:paraId="23AF0985" w14:textId="77777777"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proofErr w:type="spellStart"/>
            <w:r>
              <w:rPr>
                <w:b w:val="0"/>
                <w:sz w:val="28"/>
                <w:szCs w:val="28"/>
              </w:rPr>
              <w:t>GaBi</w:t>
            </w:r>
            <w:proofErr w:type="spellEnd"/>
            <w:r w:rsidRPr="00AC67E8">
              <w:rPr>
                <w:b w:val="0"/>
                <w:sz w:val="28"/>
                <w:szCs w:val="28"/>
              </w:rPr>
              <w:t xml:space="preserve"> component replacement model</w:t>
            </w:r>
          </w:p>
        </w:tc>
        <w:tc>
          <w:tcPr>
            <w:tcW w:w="1663" w:type="dxa"/>
          </w:tcPr>
          <w:p w14:paraId="0D0D0837"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14:paraId="4800E020"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14:paraId="6497227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CD07B01" w14:textId="77777777" w:rsidR="0047030E" w:rsidRDefault="0047030E" w:rsidP="009603CF">
            <w:pPr>
              <w:spacing w:line="240" w:lineRule="auto"/>
              <w:jc w:val="left"/>
            </w:pPr>
            <w:r w:rsidRPr="0071198C">
              <w:t>SMC_B</w:t>
            </w:r>
          </w:p>
        </w:tc>
        <w:tc>
          <w:tcPr>
            <w:tcW w:w="3258" w:type="dxa"/>
          </w:tcPr>
          <w:p w14:paraId="450BC4EE" w14:textId="77777777"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6F8ECA0E"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14:paraId="53EA74FE"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CEE686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5131D09" w14:textId="77777777" w:rsidR="0047030E" w:rsidRPr="0071198C" w:rsidRDefault="0047030E" w:rsidP="009603CF">
            <w:pPr>
              <w:spacing w:line="240" w:lineRule="auto"/>
              <w:jc w:val="left"/>
              <w:rPr>
                <w:lang w:val="de-DE"/>
              </w:rPr>
            </w:pPr>
            <w:r w:rsidRPr="0071198C">
              <w:rPr>
                <w:lang w:val="de-DE"/>
              </w:rPr>
              <w:t>C0402</w:t>
            </w:r>
          </w:p>
        </w:tc>
        <w:tc>
          <w:tcPr>
            <w:tcW w:w="3258" w:type="dxa"/>
          </w:tcPr>
          <w:p w14:paraId="194D8CE8"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14:paraId="4F236152"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14:paraId="1B5953B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43C42D8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1282316" w14:textId="77777777" w:rsidR="0047030E" w:rsidRPr="0071198C" w:rsidRDefault="0047030E" w:rsidP="009603CF">
            <w:pPr>
              <w:spacing w:line="240" w:lineRule="auto"/>
              <w:jc w:val="left"/>
              <w:rPr>
                <w:lang w:val="de-DE"/>
              </w:rPr>
            </w:pPr>
            <w:r w:rsidRPr="0071198C">
              <w:rPr>
                <w:lang w:val="de-DE"/>
              </w:rPr>
              <w:t>C0603</w:t>
            </w:r>
          </w:p>
        </w:tc>
        <w:tc>
          <w:tcPr>
            <w:tcW w:w="3258" w:type="dxa"/>
          </w:tcPr>
          <w:p w14:paraId="2BD703DF" w14:textId="77777777"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72BC45AB"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3BC9B226"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016890D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8145A94" w14:textId="77777777" w:rsidR="0047030E" w:rsidRPr="0071198C" w:rsidRDefault="0047030E" w:rsidP="009603CF">
            <w:pPr>
              <w:spacing w:line="240" w:lineRule="auto"/>
              <w:jc w:val="left"/>
              <w:rPr>
                <w:lang w:val="de-DE"/>
              </w:rPr>
            </w:pPr>
            <w:r w:rsidRPr="0071198C">
              <w:rPr>
                <w:lang w:val="de-DE"/>
              </w:rPr>
              <w:t>SMB</w:t>
            </w:r>
          </w:p>
        </w:tc>
        <w:tc>
          <w:tcPr>
            <w:tcW w:w="3258" w:type="dxa"/>
          </w:tcPr>
          <w:p w14:paraId="1FE3D03C"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01B859EE"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185EA18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3C72225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38A5BAF" w14:textId="77777777" w:rsidR="0047030E" w:rsidRPr="0071198C" w:rsidRDefault="0047030E" w:rsidP="009603CF">
            <w:pPr>
              <w:spacing w:line="240" w:lineRule="auto"/>
              <w:jc w:val="left"/>
              <w:rPr>
                <w:lang w:val="de-DE"/>
              </w:rPr>
            </w:pPr>
            <w:r w:rsidRPr="0071198C">
              <w:rPr>
                <w:lang w:val="de-DE"/>
              </w:rPr>
              <w:t>MINIMELF</w:t>
            </w:r>
          </w:p>
        </w:tc>
        <w:tc>
          <w:tcPr>
            <w:tcW w:w="3258" w:type="dxa"/>
          </w:tcPr>
          <w:p w14:paraId="0DEC038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14:paraId="3250CEF7"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120A54B"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43E747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19C884D" w14:textId="77777777" w:rsidR="0047030E" w:rsidRPr="0071198C" w:rsidRDefault="0047030E" w:rsidP="009603CF">
            <w:pPr>
              <w:spacing w:line="240" w:lineRule="auto"/>
              <w:jc w:val="left"/>
              <w:rPr>
                <w:lang w:val="de-DE"/>
              </w:rPr>
            </w:pPr>
            <w:r w:rsidRPr="0071198C">
              <w:rPr>
                <w:lang w:val="de-DE"/>
              </w:rPr>
              <w:t>DO220AAL</w:t>
            </w:r>
          </w:p>
        </w:tc>
        <w:tc>
          <w:tcPr>
            <w:tcW w:w="3258" w:type="dxa"/>
          </w:tcPr>
          <w:p w14:paraId="6D25AEE3"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14:paraId="59B32E27" w14:textId="77777777"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49FE84E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50808C10"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B075A3E" w14:textId="77777777"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14:paraId="541DC1E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14A4C2C4"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0FD098B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3E3767F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E8A0FE3" w14:textId="77777777" w:rsidR="0047030E" w:rsidRPr="0071198C" w:rsidRDefault="0047030E" w:rsidP="009603CF">
            <w:pPr>
              <w:spacing w:line="240" w:lineRule="auto"/>
              <w:jc w:val="left"/>
              <w:rPr>
                <w:lang w:val="de-DE"/>
              </w:rPr>
            </w:pPr>
            <w:r w:rsidRPr="0071198C">
              <w:rPr>
                <w:lang w:val="de-DE"/>
              </w:rPr>
              <w:t>L1812</w:t>
            </w:r>
          </w:p>
        </w:tc>
        <w:tc>
          <w:tcPr>
            <w:tcW w:w="3258" w:type="dxa"/>
          </w:tcPr>
          <w:p w14:paraId="41905BA5"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14:paraId="5A189D3C" w14:textId="77777777"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7D54EDE5"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74D6EEA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E9D7A93" w14:textId="77777777" w:rsidR="0047030E" w:rsidRPr="0071198C" w:rsidRDefault="0047030E" w:rsidP="009603CF">
            <w:pPr>
              <w:spacing w:line="240" w:lineRule="auto"/>
              <w:jc w:val="left"/>
              <w:rPr>
                <w:lang w:val="de-DE"/>
              </w:rPr>
            </w:pPr>
            <w:r w:rsidRPr="0071198C">
              <w:rPr>
                <w:lang w:val="de-DE"/>
              </w:rPr>
              <w:t>MSOP08</w:t>
            </w:r>
          </w:p>
        </w:tc>
        <w:tc>
          <w:tcPr>
            <w:tcW w:w="3258" w:type="dxa"/>
          </w:tcPr>
          <w:p w14:paraId="2A744A8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4A5C9B20"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5DB7F24A"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1C2A3D4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48E5A7A" w14:textId="77777777" w:rsidR="0047030E" w:rsidRPr="0071198C" w:rsidRDefault="0047030E" w:rsidP="009603CF">
            <w:pPr>
              <w:spacing w:line="240" w:lineRule="auto"/>
              <w:jc w:val="left"/>
              <w:rPr>
                <w:lang w:val="de-DE"/>
              </w:rPr>
            </w:pPr>
            <w:r w:rsidRPr="0071198C">
              <w:rPr>
                <w:lang w:val="de-DE"/>
              </w:rPr>
              <w:t>SOT23-6</w:t>
            </w:r>
          </w:p>
        </w:tc>
        <w:tc>
          <w:tcPr>
            <w:tcW w:w="3258" w:type="dxa"/>
          </w:tcPr>
          <w:p w14:paraId="1431E40C" w14:textId="77777777"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59065F39"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647FF6C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5DA2C44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B7DAD9A" w14:textId="77777777" w:rsidR="0047030E" w:rsidRPr="0071198C" w:rsidRDefault="0047030E" w:rsidP="009603CF">
            <w:pPr>
              <w:spacing w:line="240" w:lineRule="auto"/>
              <w:jc w:val="left"/>
              <w:rPr>
                <w:lang w:val="de-DE"/>
              </w:rPr>
            </w:pPr>
            <w:r w:rsidRPr="0071198C">
              <w:rPr>
                <w:lang w:val="de-DE"/>
              </w:rPr>
              <w:t>SOT223</w:t>
            </w:r>
          </w:p>
        </w:tc>
        <w:tc>
          <w:tcPr>
            <w:tcW w:w="3258" w:type="dxa"/>
          </w:tcPr>
          <w:p w14:paraId="3F79BA7F"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14:paraId="3BF473E7"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2C0F2F9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70B829F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8507F48" w14:textId="77777777" w:rsidR="0047030E" w:rsidRPr="0071198C" w:rsidRDefault="0047030E" w:rsidP="009603CF">
            <w:pPr>
              <w:spacing w:line="240" w:lineRule="auto"/>
              <w:jc w:val="left"/>
              <w:rPr>
                <w:lang w:val="de-DE"/>
              </w:rPr>
            </w:pPr>
            <w:r w:rsidRPr="0071198C">
              <w:rPr>
                <w:lang w:val="de-DE"/>
              </w:rPr>
              <w:t>MLF32</w:t>
            </w:r>
          </w:p>
        </w:tc>
        <w:tc>
          <w:tcPr>
            <w:tcW w:w="3258" w:type="dxa"/>
          </w:tcPr>
          <w:p w14:paraId="532FBC6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14:paraId="695CA88B"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2BABB82"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3A1321B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42FBEDA" w14:textId="77777777" w:rsidR="0047030E" w:rsidRPr="0071198C" w:rsidRDefault="0047030E" w:rsidP="009603CF">
            <w:pPr>
              <w:spacing w:line="240" w:lineRule="auto"/>
              <w:jc w:val="left"/>
              <w:rPr>
                <w:lang w:val="de-DE"/>
              </w:rPr>
            </w:pPr>
            <w:r w:rsidRPr="0071198C">
              <w:rPr>
                <w:lang w:val="de-DE"/>
              </w:rPr>
              <w:t>SC70-5</w:t>
            </w:r>
          </w:p>
        </w:tc>
        <w:tc>
          <w:tcPr>
            <w:tcW w:w="3258" w:type="dxa"/>
          </w:tcPr>
          <w:p w14:paraId="16B9996C" w14:textId="77777777"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693F911C"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46AEC6F3"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78D82644"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B00F6E5" w14:textId="77777777" w:rsidR="0047030E" w:rsidRPr="0071198C" w:rsidRDefault="0047030E" w:rsidP="009603CF">
            <w:pPr>
              <w:spacing w:line="240" w:lineRule="auto"/>
              <w:jc w:val="left"/>
              <w:rPr>
                <w:lang w:val="de-DE"/>
              </w:rPr>
            </w:pPr>
            <w:r w:rsidRPr="0071198C">
              <w:rPr>
                <w:lang w:val="de-DE"/>
              </w:rPr>
              <w:t>R0402</w:t>
            </w:r>
          </w:p>
        </w:tc>
        <w:tc>
          <w:tcPr>
            <w:tcW w:w="3258" w:type="dxa"/>
          </w:tcPr>
          <w:p w14:paraId="3F0C766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663" w:type="dxa"/>
          </w:tcPr>
          <w:p w14:paraId="5C2609C7"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14:paraId="3A520D6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890CF34"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740EB5A" w14:textId="77777777" w:rsidR="0047030E" w:rsidRPr="0071198C" w:rsidRDefault="0047030E" w:rsidP="009603CF">
            <w:pPr>
              <w:spacing w:line="240" w:lineRule="auto"/>
              <w:jc w:val="left"/>
              <w:rPr>
                <w:lang w:val="de-DE"/>
              </w:rPr>
            </w:pPr>
            <w:r w:rsidRPr="0071198C">
              <w:rPr>
                <w:lang w:val="de-DE"/>
              </w:rPr>
              <w:t>CHIP-LED0805</w:t>
            </w:r>
          </w:p>
        </w:tc>
        <w:tc>
          <w:tcPr>
            <w:tcW w:w="3258" w:type="dxa"/>
          </w:tcPr>
          <w:p w14:paraId="30919DD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14:paraId="5D61C34F"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14:paraId="0A8E84F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0BCEDF7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669C9F2" w14:textId="77777777" w:rsidR="0047030E" w:rsidRPr="0071198C" w:rsidRDefault="0047030E" w:rsidP="009603CF">
            <w:pPr>
              <w:spacing w:line="240" w:lineRule="auto"/>
              <w:jc w:val="left"/>
              <w:rPr>
                <w:lang w:val="de-DE"/>
              </w:rPr>
            </w:pPr>
            <w:r w:rsidRPr="0071198C">
              <w:rPr>
                <w:lang w:val="de-DE"/>
              </w:rPr>
              <w:t>SRR0604</w:t>
            </w:r>
          </w:p>
        </w:tc>
        <w:tc>
          <w:tcPr>
            <w:tcW w:w="3258" w:type="dxa"/>
          </w:tcPr>
          <w:p w14:paraId="23750A67"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14:paraId="5C1CE1D1"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5B0FE4F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631BB8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5FEA58" w14:textId="77777777" w:rsidR="0047030E" w:rsidRPr="0071198C" w:rsidRDefault="0047030E" w:rsidP="009603CF">
            <w:pPr>
              <w:spacing w:line="240" w:lineRule="auto"/>
              <w:jc w:val="left"/>
              <w:rPr>
                <w:lang w:val="de-DE"/>
              </w:rPr>
            </w:pPr>
            <w:r w:rsidRPr="0071198C">
              <w:rPr>
                <w:lang w:val="de-DE"/>
              </w:rPr>
              <w:t>PANASONIC_D</w:t>
            </w:r>
          </w:p>
        </w:tc>
        <w:tc>
          <w:tcPr>
            <w:tcW w:w="3258" w:type="dxa"/>
          </w:tcPr>
          <w:p w14:paraId="6CADED16" w14:textId="77777777"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14:paraId="676D4AE5"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6DF0E3A"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8A8B05E"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CF34E69"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6D13C00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29B9A022" w14:textId="77777777"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514113F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035CA2B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A82EFBA" w14:textId="77777777" w:rsidR="0047030E" w:rsidRPr="0071198C" w:rsidRDefault="0047030E" w:rsidP="009603CF">
            <w:pPr>
              <w:spacing w:line="240" w:lineRule="auto"/>
              <w:jc w:val="left"/>
              <w:rPr>
                <w:lang w:val="de-DE"/>
              </w:rPr>
            </w:pPr>
            <w:r w:rsidRPr="0071198C">
              <w:rPr>
                <w:lang w:val="de-DE"/>
              </w:rPr>
              <w:t>R0603</w:t>
            </w:r>
          </w:p>
        </w:tc>
        <w:tc>
          <w:tcPr>
            <w:tcW w:w="3258" w:type="dxa"/>
          </w:tcPr>
          <w:p w14:paraId="5C33636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w:t>
            </w:r>
            <w:r w:rsidRPr="0071198C">
              <w:rPr>
                <w:lang w:val="de-DE"/>
              </w:rPr>
              <w:lastRenderedPageBreak/>
              <w:t>0603 (2.1mg)</w:t>
            </w:r>
          </w:p>
        </w:tc>
        <w:tc>
          <w:tcPr>
            <w:tcW w:w="1663" w:type="dxa"/>
          </w:tcPr>
          <w:p w14:paraId="3A7A108F"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14:paraId="77DA0E1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68945E4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3DC00A8" w14:textId="77777777" w:rsidR="0047030E" w:rsidRPr="0071198C" w:rsidRDefault="0047030E" w:rsidP="009603CF">
            <w:pPr>
              <w:spacing w:line="240" w:lineRule="auto"/>
              <w:jc w:val="left"/>
              <w:rPr>
                <w:lang w:val="de-DE"/>
              </w:rPr>
            </w:pPr>
            <w:r w:rsidRPr="0071198C">
              <w:rPr>
                <w:lang w:val="de-DE"/>
              </w:rPr>
              <w:lastRenderedPageBreak/>
              <w:t>TS42</w:t>
            </w:r>
          </w:p>
        </w:tc>
        <w:tc>
          <w:tcPr>
            <w:tcW w:w="3258" w:type="dxa"/>
          </w:tcPr>
          <w:p w14:paraId="7A11F842"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1E6DE3E8"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8CCEC5B"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4747A2F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EF200D8" w14:textId="77777777" w:rsidR="0047030E" w:rsidRPr="0071198C" w:rsidRDefault="0047030E" w:rsidP="009603CF">
            <w:pPr>
              <w:spacing w:line="240" w:lineRule="auto"/>
              <w:jc w:val="left"/>
              <w:rPr>
                <w:lang w:val="de-DE"/>
              </w:rPr>
            </w:pPr>
            <w:r w:rsidRPr="0071198C">
              <w:rPr>
                <w:lang w:val="de-DE"/>
              </w:rPr>
              <w:t>CAT16</w:t>
            </w:r>
          </w:p>
        </w:tc>
        <w:tc>
          <w:tcPr>
            <w:tcW w:w="3258" w:type="dxa"/>
          </w:tcPr>
          <w:p w14:paraId="45172EA4"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4 x Widerstand </w:t>
            </w:r>
            <w:proofErr w:type="spellStart"/>
            <w:r w:rsidRPr="00AC67E8">
              <w:rPr>
                <w:lang w:val="de-DE"/>
              </w:rPr>
              <w:t>Dickfilm</w:t>
            </w:r>
            <w:proofErr w:type="spellEnd"/>
            <w:r w:rsidRPr="00AC67E8">
              <w:rPr>
                <w:lang w:val="de-DE"/>
              </w:rPr>
              <w:t xml:space="preserve"> Flat Chip 1206 (8.9mg)</w:t>
            </w:r>
          </w:p>
        </w:tc>
        <w:tc>
          <w:tcPr>
            <w:tcW w:w="1663" w:type="dxa"/>
          </w:tcPr>
          <w:p w14:paraId="2565310E"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14:paraId="3617BA02"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56CF0A4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2448998"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3A5F6336"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14:paraId="786DE408" w14:textId="77777777"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14:paraId="2AD209CF"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18F9C27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FC991CB" w14:textId="77777777" w:rsidR="0047030E" w:rsidRPr="0071198C" w:rsidRDefault="0047030E" w:rsidP="009603CF">
            <w:pPr>
              <w:spacing w:line="240" w:lineRule="auto"/>
              <w:jc w:val="left"/>
              <w:rPr>
                <w:lang w:val="de-DE"/>
              </w:rPr>
            </w:pPr>
            <w:r w:rsidRPr="0071198C">
              <w:rPr>
                <w:lang w:val="de-DE"/>
              </w:rPr>
              <w:t>LQFP144</w:t>
            </w:r>
          </w:p>
        </w:tc>
        <w:tc>
          <w:tcPr>
            <w:tcW w:w="3258" w:type="dxa"/>
          </w:tcPr>
          <w:p w14:paraId="52EAF056"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14:paraId="1A12FA0C"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650F59ED"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75BEF6D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0A57817" w14:textId="77777777" w:rsidR="0047030E" w:rsidRPr="0071198C" w:rsidRDefault="0047030E" w:rsidP="009603CF">
            <w:pPr>
              <w:spacing w:line="240" w:lineRule="auto"/>
              <w:jc w:val="left"/>
              <w:rPr>
                <w:lang w:val="de-DE"/>
              </w:rPr>
            </w:pPr>
            <w:r w:rsidRPr="0071198C">
              <w:rPr>
                <w:lang w:val="de-DE"/>
              </w:rPr>
              <w:t>CRYSTAL-3.2-2.5</w:t>
            </w:r>
          </w:p>
        </w:tc>
        <w:tc>
          <w:tcPr>
            <w:tcW w:w="3258" w:type="dxa"/>
          </w:tcPr>
          <w:p w14:paraId="26FCDAAE"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14:paraId="4D5E1443"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2D3C1A05"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14:paraId="20EC778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3A0FE1A8" w14:textId="77777777" w:rsidR="0047030E" w:rsidRPr="0071198C" w:rsidRDefault="0047030E" w:rsidP="009603CF">
            <w:pPr>
              <w:spacing w:line="240" w:lineRule="auto"/>
              <w:jc w:val="left"/>
              <w:rPr>
                <w:lang w:val="de-DE"/>
              </w:rPr>
            </w:pPr>
            <w:r w:rsidRPr="0071198C">
              <w:rPr>
                <w:lang w:val="de-DE"/>
              </w:rPr>
              <w:t>RESONATOR_EPSON_FC_145</w:t>
            </w:r>
          </w:p>
        </w:tc>
        <w:tc>
          <w:tcPr>
            <w:tcW w:w="3258" w:type="dxa"/>
          </w:tcPr>
          <w:p w14:paraId="0E50BE2E" w14:textId="77777777"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14:paraId="4A9C9D83"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75538A45"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720CE30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AB300B7" w14:textId="77777777" w:rsidR="0047030E" w:rsidRPr="0071198C" w:rsidRDefault="0047030E" w:rsidP="009603CF">
            <w:pPr>
              <w:spacing w:line="240" w:lineRule="auto"/>
              <w:jc w:val="left"/>
              <w:rPr>
                <w:lang w:val="de-DE"/>
              </w:rPr>
            </w:pPr>
            <w:r w:rsidRPr="0071198C">
              <w:rPr>
                <w:lang w:val="de-DE"/>
              </w:rPr>
              <w:t>CT/CN0603</w:t>
            </w:r>
          </w:p>
        </w:tc>
        <w:tc>
          <w:tcPr>
            <w:tcW w:w="3258" w:type="dxa"/>
          </w:tcPr>
          <w:p w14:paraId="302F3191"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0603 (2.1mg)</w:t>
            </w:r>
          </w:p>
        </w:tc>
        <w:tc>
          <w:tcPr>
            <w:tcW w:w="1663" w:type="dxa"/>
          </w:tcPr>
          <w:p w14:paraId="1D8D4D49"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50DAB98B"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7FA723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36EAC6E" w14:textId="77777777" w:rsidR="0047030E" w:rsidRPr="0071198C" w:rsidRDefault="0047030E" w:rsidP="009603CF">
            <w:pPr>
              <w:spacing w:line="240" w:lineRule="auto"/>
              <w:jc w:val="left"/>
              <w:rPr>
                <w:lang w:val="de-DE"/>
              </w:rPr>
            </w:pPr>
            <w:r w:rsidRPr="0071198C">
              <w:rPr>
                <w:lang w:val="de-DE"/>
              </w:rPr>
              <w:t>PINHD-2x3</w:t>
            </w:r>
          </w:p>
        </w:tc>
        <w:tc>
          <w:tcPr>
            <w:tcW w:w="3258" w:type="dxa"/>
          </w:tcPr>
          <w:p w14:paraId="77D9E1FB"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7CBF5B48"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14:paraId="541DD829"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65878C6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DFD63BA" w14:textId="77777777" w:rsidR="007D54D5" w:rsidRPr="0071198C" w:rsidRDefault="007D54D5" w:rsidP="00ED72D2">
            <w:pPr>
              <w:spacing w:line="240" w:lineRule="auto"/>
              <w:jc w:val="left"/>
              <w:rPr>
                <w:lang w:val="de-DE"/>
              </w:rPr>
            </w:pPr>
            <w:r>
              <w:rPr>
                <w:lang w:val="de-DE"/>
              </w:rPr>
              <w:t>PINHD-1x8</w:t>
            </w:r>
          </w:p>
        </w:tc>
        <w:tc>
          <w:tcPr>
            <w:tcW w:w="3258" w:type="dxa"/>
          </w:tcPr>
          <w:p w14:paraId="7CE7C10A" w14:textId="77777777"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61E5A12E"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416547FD"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14:paraId="6ACE02A7"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C23116F" w14:textId="77777777" w:rsidR="007D54D5" w:rsidRPr="0071198C" w:rsidRDefault="007D54D5" w:rsidP="00ED72D2">
            <w:pPr>
              <w:spacing w:line="240" w:lineRule="auto"/>
              <w:jc w:val="left"/>
              <w:rPr>
                <w:lang w:val="de-DE"/>
              </w:rPr>
            </w:pPr>
            <w:r>
              <w:rPr>
                <w:lang w:val="de-DE"/>
              </w:rPr>
              <w:t>PINHD-1x8</w:t>
            </w:r>
          </w:p>
        </w:tc>
        <w:tc>
          <w:tcPr>
            <w:tcW w:w="3258" w:type="dxa"/>
          </w:tcPr>
          <w:p w14:paraId="08608F04" w14:textId="77777777"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7B5B4F10"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8F50501"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68B8E1D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C48B447" w14:textId="77777777" w:rsidR="007D54D5" w:rsidRPr="0071198C" w:rsidRDefault="00F36807" w:rsidP="00ED72D2">
            <w:pPr>
              <w:spacing w:line="240" w:lineRule="auto"/>
              <w:jc w:val="left"/>
              <w:rPr>
                <w:lang w:val="de-DE"/>
              </w:rPr>
            </w:pPr>
            <w:r>
              <w:rPr>
                <w:lang w:val="de-DE"/>
              </w:rPr>
              <w:t>PINHD-1x10</w:t>
            </w:r>
          </w:p>
        </w:tc>
        <w:tc>
          <w:tcPr>
            <w:tcW w:w="3258" w:type="dxa"/>
          </w:tcPr>
          <w:p w14:paraId="0C39127D" w14:textId="77777777"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4870148" w14:textId="77777777"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A48DFA7" w14:textId="77777777"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14:paraId="032C4C6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7BD86BF" w14:textId="77777777" w:rsidR="00F36807" w:rsidRPr="0071198C" w:rsidRDefault="00F36807" w:rsidP="00ED72D2">
            <w:pPr>
              <w:spacing w:line="240" w:lineRule="auto"/>
              <w:jc w:val="left"/>
              <w:rPr>
                <w:lang w:val="de-DE"/>
              </w:rPr>
            </w:pPr>
            <w:r>
              <w:rPr>
                <w:lang w:val="de-DE"/>
              </w:rPr>
              <w:t>PINHEAD_2X05_127</w:t>
            </w:r>
          </w:p>
        </w:tc>
        <w:tc>
          <w:tcPr>
            <w:tcW w:w="3258" w:type="dxa"/>
          </w:tcPr>
          <w:p w14:paraId="5CE70E59" w14:textId="77777777"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271E58AE" w14:textId="77777777"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523CD7B6" w14:textId="77777777"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14:paraId="33A4577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57C5C8B" w14:textId="77777777" w:rsidR="00F36807" w:rsidRPr="0071198C" w:rsidRDefault="00251C99" w:rsidP="00251C99">
            <w:pPr>
              <w:spacing w:line="240" w:lineRule="auto"/>
              <w:jc w:val="left"/>
              <w:rPr>
                <w:lang w:val="de-DE"/>
              </w:rPr>
            </w:pPr>
            <w:r>
              <w:rPr>
                <w:lang w:val="de-DE"/>
              </w:rPr>
              <w:t>PINHD-2X18</w:t>
            </w:r>
          </w:p>
        </w:tc>
        <w:tc>
          <w:tcPr>
            <w:tcW w:w="3258" w:type="dxa"/>
          </w:tcPr>
          <w:p w14:paraId="1EF718C4" w14:textId="77777777"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87DE0A3" w14:textId="77777777"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601F80FD" w14:textId="77777777"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7BBE6A2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2BBEC69" w14:textId="77777777" w:rsidR="00251C99" w:rsidRPr="00C0327F" w:rsidRDefault="00251C99" w:rsidP="00ED72D2">
            <w:pPr>
              <w:spacing w:line="240" w:lineRule="auto"/>
              <w:jc w:val="left"/>
              <w:rPr>
                <w:lang w:val="de-DE"/>
              </w:rPr>
            </w:pPr>
            <w:r w:rsidRPr="00C0327F">
              <w:rPr>
                <w:lang w:val="de-DE"/>
              </w:rPr>
              <w:t>PINHEAD_2X07_127</w:t>
            </w:r>
          </w:p>
        </w:tc>
        <w:tc>
          <w:tcPr>
            <w:tcW w:w="3258" w:type="dxa"/>
          </w:tcPr>
          <w:p w14:paraId="3E6947DE" w14:textId="77777777"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 xml:space="preserve">3.5 x Widerstand </w:t>
            </w:r>
            <w:proofErr w:type="spellStart"/>
            <w:r w:rsidRPr="00C0327F">
              <w:rPr>
                <w:lang w:val="de-DE"/>
              </w:rPr>
              <w:t>Dickfilm</w:t>
            </w:r>
            <w:proofErr w:type="spellEnd"/>
            <w:r w:rsidRPr="00C0327F">
              <w:rPr>
                <w:lang w:val="de-DE"/>
              </w:rPr>
              <w:t xml:space="preserve"> Flat Chip 0402 (0.75mg)</w:t>
            </w:r>
          </w:p>
        </w:tc>
        <w:tc>
          <w:tcPr>
            <w:tcW w:w="1663" w:type="dxa"/>
          </w:tcPr>
          <w:p w14:paraId="67F6F3AD"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14:paraId="07EF207F"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14:paraId="3712C534"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2FB0E9E" w14:textId="77777777" w:rsidR="00251C99" w:rsidRPr="00C0327F" w:rsidRDefault="00251C99" w:rsidP="00ED72D2">
            <w:pPr>
              <w:spacing w:line="240" w:lineRule="auto"/>
              <w:jc w:val="left"/>
              <w:rPr>
                <w:lang w:val="de-DE"/>
              </w:rPr>
            </w:pPr>
            <w:r w:rsidRPr="00C0327F">
              <w:rPr>
                <w:lang w:val="de-DE"/>
              </w:rPr>
              <w:t>0805</w:t>
            </w:r>
          </w:p>
        </w:tc>
        <w:tc>
          <w:tcPr>
            <w:tcW w:w="3258" w:type="dxa"/>
          </w:tcPr>
          <w:p w14:paraId="046CA2F0" w14:textId="77777777"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14:paraId="56B37501" w14:textId="77777777"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14:paraId="3D9C7A76" w14:textId="77777777"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14:paraId="23CE586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624288A" w14:textId="77777777" w:rsidR="00251C99" w:rsidRPr="0071198C" w:rsidRDefault="00251C99" w:rsidP="00ED72D2">
            <w:pPr>
              <w:spacing w:line="240" w:lineRule="auto"/>
              <w:jc w:val="left"/>
              <w:rPr>
                <w:lang w:val="de-DE"/>
              </w:rPr>
            </w:pPr>
            <w:r w:rsidRPr="0071198C">
              <w:rPr>
                <w:lang w:val="de-DE"/>
              </w:rPr>
              <w:t>J0402</w:t>
            </w:r>
          </w:p>
        </w:tc>
        <w:tc>
          <w:tcPr>
            <w:tcW w:w="3258" w:type="dxa"/>
          </w:tcPr>
          <w:p w14:paraId="14342F5F"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14:paraId="3109FEF1"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67863C90"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24E00550"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E230798" w14:textId="77777777" w:rsidR="00251C99" w:rsidRPr="0071198C" w:rsidRDefault="00251C99" w:rsidP="00ED72D2">
            <w:pPr>
              <w:spacing w:line="240" w:lineRule="auto"/>
              <w:jc w:val="left"/>
              <w:rPr>
                <w:lang w:val="de-DE"/>
              </w:rPr>
            </w:pPr>
            <w:r w:rsidRPr="0071198C">
              <w:rPr>
                <w:lang w:val="de-DE"/>
              </w:rPr>
              <w:t>MCR-AB1-S-RA-SMT</w:t>
            </w:r>
          </w:p>
        </w:tc>
        <w:tc>
          <w:tcPr>
            <w:tcW w:w="3258" w:type="dxa"/>
          </w:tcPr>
          <w:p w14:paraId="60E71C52"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14:paraId="1D366848" w14:textId="77777777"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B4B5A9D"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129CA051"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138A474" w14:textId="77777777" w:rsidR="00251C99" w:rsidRPr="0071198C" w:rsidRDefault="00251C99" w:rsidP="00ED72D2">
            <w:pPr>
              <w:spacing w:line="240" w:lineRule="auto"/>
              <w:jc w:val="left"/>
              <w:rPr>
                <w:lang w:val="de-DE"/>
              </w:rPr>
            </w:pPr>
            <w:r w:rsidRPr="0071198C">
              <w:rPr>
                <w:lang w:val="de-DE"/>
              </w:rPr>
              <w:t>POWERSUPPLY_DC-21MM</w:t>
            </w:r>
          </w:p>
        </w:tc>
        <w:tc>
          <w:tcPr>
            <w:tcW w:w="3258" w:type="dxa"/>
          </w:tcPr>
          <w:p w14:paraId="3509E08A"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14:paraId="56F7E546"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F2391C8"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52C891F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DBF043E" w14:textId="77777777" w:rsidR="00251C99" w:rsidRPr="00EB6D5D" w:rsidRDefault="00251C99" w:rsidP="00ED72D2">
            <w:pPr>
              <w:spacing w:line="240" w:lineRule="auto"/>
              <w:jc w:val="left"/>
            </w:pPr>
            <w:r w:rsidRPr="00EB6D5D">
              <w:t>CON2_USB_MICRO_B_AT</w:t>
            </w:r>
          </w:p>
        </w:tc>
        <w:tc>
          <w:tcPr>
            <w:tcW w:w="3258" w:type="dxa"/>
          </w:tcPr>
          <w:p w14:paraId="44127692" w14:textId="77777777"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w:t>
            </w:r>
            <w:proofErr w:type="spellStart"/>
            <w:r w:rsidRPr="00AC67E8">
              <w:rPr>
                <w:lang w:val="de-DE"/>
              </w:rPr>
              <w:t>Dickfilm</w:t>
            </w:r>
            <w:proofErr w:type="spellEnd"/>
            <w:r w:rsidRPr="00AC67E8">
              <w:rPr>
                <w:lang w:val="de-DE"/>
              </w:rPr>
              <w:t xml:space="preserve"> Flat Chip 0402 (0.75mg)</w:t>
            </w:r>
          </w:p>
        </w:tc>
        <w:tc>
          <w:tcPr>
            <w:tcW w:w="1663" w:type="dxa"/>
          </w:tcPr>
          <w:p w14:paraId="135B93C9"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3B414A34"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14:paraId="2C3DA1F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394B234" w14:textId="77777777" w:rsidR="00251C99" w:rsidRPr="00EB6D5D" w:rsidRDefault="00251C99" w:rsidP="00ED72D2">
            <w:pPr>
              <w:spacing w:line="240" w:lineRule="auto"/>
              <w:jc w:val="left"/>
            </w:pPr>
          </w:p>
        </w:tc>
        <w:tc>
          <w:tcPr>
            <w:tcW w:w="3258" w:type="dxa"/>
          </w:tcPr>
          <w:p w14:paraId="2A85704D" w14:textId="77777777"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14:paraId="5C31F3BE"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14:paraId="03609B97"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14:paraId="17F3E26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37C07E1" w14:textId="77777777" w:rsidR="00251C99" w:rsidRPr="0071198C" w:rsidRDefault="00251C99" w:rsidP="00ED72D2">
            <w:pPr>
              <w:spacing w:line="240" w:lineRule="auto"/>
              <w:jc w:val="left"/>
              <w:rPr>
                <w:lang w:val="de-DE"/>
              </w:rPr>
            </w:pPr>
            <w:r>
              <w:rPr>
                <w:lang w:val="de-DE"/>
              </w:rPr>
              <w:t xml:space="preserve">FR4 </w:t>
            </w:r>
            <w:proofErr w:type="spellStart"/>
            <w:r>
              <w:rPr>
                <w:lang w:val="de-DE"/>
              </w:rPr>
              <w:t>glass</w:t>
            </w:r>
            <w:proofErr w:type="spellEnd"/>
            <w:r>
              <w:rPr>
                <w:lang w:val="de-DE"/>
              </w:rPr>
              <w:t xml:space="preserve"> </w:t>
            </w:r>
            <w:proofErr w:type="spellStart"/>
            <w:r>
              <w:rPr>
                <w:lang w:val="de-DE"/>
              </w:rPr>
              <w:t>epoxy</w:t>
            </w:r>
            <w:proofErr w:type="spellEnd"/>
          </w:p>
        </w:tc>
        <w:tc>
          <w:tcPr>
            <w:tcW w:w="3258" w:type="dxa"/>
          </w:tcPr>
          <w:p w14:paraId="58471994"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14:paraId="3AAD309C" w14:textId="77777777"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14:paraId="212EB574"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251C99" w:rsidRPr="0071198C" w14:paraId="0342F46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24088C5" w14:textId="77777777" w:rsidR="00251C99" w:rsidRPr="0071198C" w:rsidRDefault="00251C99" w:rsidP="00ED72D2">
            <w:pPr>
              <w:spacing w:line="240" w:lineRule="auto"/>
              <w:jc w:val="left"/>
              <w:rPr>
                <w:lang w:val="de-DE"/>
              </w:rPr>
            </w:pPr>
            <w:proofErr w:type="spellStart"/>
            <w:r>
              <w:rPr>
                <w:lang w:val="de-DE"/>
              </w:rPr>
              <w:t>Solder</w:t>
            </w:r>
            <w:proofErr w:type="spellEnd"/>
            <w:r>
              <w:rPr>
                <w:lang w:val="de-DE"/>
              </w:rPr>
              <w:t xml:space="preserve"> SnAg3.5</w:t>
            </w:r>
          </w:p>
        </w:tc>
        <w:tc>
          <w:tcPr>
            <w:tcW w:w="3258" w:type="dxa"/>
          </w:tcPr>
          <w:p w14:paraId="00CBA5C4"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663" w:type="dxa"/>
          </w:tcPr>
          <w:p w14:paraId="1FA30C86" w14:textId="77777777"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14:paraId="4D24439E"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bl>
    <w:p w14:paraId="3AA605A8" w14:textId="77777777" w:rsidR="003B0183" w:rsidRDefault="003B0183" w:rsidP="00B5593D">
      <w:pPr>
        <w:rPr>
          <w:lang w:val="de-DE"/>
        </w:rPr>
      </w:pPr>
    </w:p>
    <w:p w14:paraId="0E33BE66" w14:textId="77777777" w:rsidR="0002784E" w:rsidRPr="0002784E" w:rsidRDefault="003B0183" w:rsidP="0002784E">
      <w:pPr>
        <w:pStyle w:val="AAppendix"/>
        <w:numPr>
          <w:ilvl w:val="0"/>
          <w:numId w:val="8"/>
        </w:numPr>
      </w:pPr>
      <w:r>
        <w:lastRenderedPageBreak/>
        <w:t xml:space="preserve"> </w:t>
      </w:r>
      <w:bookmarkStart w:id="1179" w:name="_Ref412130073"/>
      <w:bookmarkStart w:id="1180" w:name="_Toc413454207"/>
      <w:proofErr w:type="spellStart"/>
      <w:r>
        <w:t>Arduino</w:t>
      </w:r>
      <w:proofErr w:type="spellEnd"/>
      <w:r>
        <w:t xml:space="preserve"> Due estimated part prices</w:t>
      </w:r>
      <w:bookmarkEnd w:id="1179"/>
      <w:bookmarkEnd w:id="1180"/>
    </w:p>
    <w:tbl>
      <w:tblPr>
        <w:tblStyle w:val="MittleresRaster3-Akzent1"/>
        <w:tblW w:w="5000" w:type="pct"/>
        <w:tblLayout w:type="fixed"/>
        <w:tblLook w:val="04A0" w:firstRow="1" w:lastRow="0" w:firstColumn="1" w:lastColumn="0" w:noHBand="0" w:noVBand="1"/>
      </w:tblPr>
      <w:tblGrid>
        <w:gridCol w:w="2628"/>
        <w:gridCol w:w="810"/>
        <w:gridCol w:w="6138"/>
      </w:tblGrid>
      <w:tr w:rsidR="0002784E" w:rsidRPr="00AC67E8" w14:paraId="0EC8698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21C1AA8" w14:textId="77777777"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14:paraId="3B378370"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14:paraId="5BBA2272"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14:paraId="50BBDBC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985FC8C"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643654C8"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135F7944"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14:paraId="12CF913F"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1EC26D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14:paraId="6B9B8229"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14:paraId="47DD6098"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14:paraId="21BF6CA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003D230"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6DA34D08"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2CCF24B1" w14:textId="77777777"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14:paraId="15087B3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47B7E7A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14:paraId="753FF412"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14:paraId="31834C07"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14:paraId="69AB76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016AC7B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14:paraId="787B9050"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14:paraId="375C440D"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14:paraId="6267B629"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71FA36C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14:paraId="2715082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14:paraId="6CE68420"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14:paraId="2942509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FC42A85"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14:paraId="63A0122C"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14:paraId="0EE6045E"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14:paraId="072E966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701A341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14:paraId="384CB5D6"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14:paraId="71E8B32C"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14:paraId="3C86C7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14D756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14:paraId="339D5419"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14:paraId="35B00399"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14:paraId="6407B51C"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991AF2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14:paraId="04F847AE"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14:paraId="43E284A6"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14:paraId="19389B3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16BBE717"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14:paraId="419D10C2" w14:textId="77777777"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14:paraId="4198AD2E"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14:paraId="316AFCE5"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2BA7A78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14:paraId="59D3E839" w14:textId="77777777"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14:paraId="3180B34A"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14:paraId="7753C7E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0749CF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14:paraId="44B62C95"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14:paraId="1BD9385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14:paraId="59C28786"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42A039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14:paraId="3AD8F473"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14:paraId="3026C0E3"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14:paraId="17A92E3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16D60F5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14:paraId="2D16AF5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14:paraId="5A52057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14:paraId="23CF40F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05E57A8"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14:paraId="4E55AEE8" w14:textId="77777777"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14:paraId="4823E32E"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14:paraId="5AAAA1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60FB203C"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14:paraId="1D1090F7" w14:textId="77777777"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14:paraId="1F960E2D"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14:paraId="70B7DB5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F11CE5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14:paraId="4924EA7E"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14:paraId="2844C149"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14:paraId="16146D8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8679AC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14:paraId="19A9F1C1"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14:paraId="27AC3FB3"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14:paraId="4BFEC5F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28BB848E"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14:paraId="3CD8F641" w14:textId="77777777"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14:paraId="6A6BFE11"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14:paraId="7A576FC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07FC7A62"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14:paraId="7BEFAE2E" w14:textId="77777777"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14:paraId="34FA1DD6"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14:paraId="3B196B82"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7685215"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14:paraId="48219E02" w14:textId="77777777"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14:paraId="4CB79D46"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14:paraId="1B25DB6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93E3557"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14:paraId="42911FA6"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14:paraId="5478035D"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14:paraId="1BA62D7F"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65DF4DA"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14:paraId="2D871627"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14:paraId="3269B088"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14:paraId="449D333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12C1DAE"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14:paraId="247B6D10"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14:paraId="2E13B1EA"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14:paraId="0AD30D22"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DC21985" w14:textId="77777777" w:rsidR="00797DA6" w:rsidRPr="0071198C" w:rsidRDefault="00797DA6" w:rsidP="00846B32">
            <w:pPr>
              <w:spacing w:line="240" w:lineRule="auto"/>
              <w:jc w:val="left"/>
              <w:rPr>
                <w:lang w:val="de-DE"/>
              </w:rPr>
            </w:pPr>
            <w:proofErr w:type="spellStart"/>
            <w:r w:rsidRPr="0002784E">
              <w:rPr>
                <w:rFonts w:ascii="Calibri" w:eastAsia="Times New Roman" w:hAnsi="Calibri" w:cs="Calibri"/>
                <w:color w:val="000000"/>
                <w:lang w:val="de-DE" w:eastAsia="de-DE"/>
              </w:rPr>
              <w:t>Micro</w:t>
            </w:r>
            <w:proofErr w:type="spellEnd"/>
            <w:r w:rsidRPr="0002784E">
              <w:rPr>
                <w:rFonts w:ascii="Calibri" w:eastAsia="Times New Roman" w:hAnsi="Calibri" w:cs="Calibri"/>
                <w:color w:val="000000"/>
                <w:lang w:val="de-DE" w:eastAsia="de-DE"/>
              </w:rPr>
              <w:t xml:space="preserve"> USB Buchse</w:t>
            </w:r>
          </w:p>
        </w:tc>
        <w:tc>
          <w:tcPr>
            <w:tcW w:w="423" w:type="pct"/>
          </w:tcPr>
          <w:p w14:paraId="7A59F607"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14:paraId="68406E44"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14:paraId="143D032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DAB9071" w14:textId="77777777" w:rsidR="00797DA6" w:rsidRPr="0071198C" w:rsidRDefault="00797DA6" w:rsidP="00846B32">
            <w:pPr>
              <w:spacing w:line="240" w:lineRule="auto"/>
              <w:jc w:val="left"/>
              <w:rPr>
                <w:lang w:val="de-DE"/>
              </w:rPr>
            </w:pPr>
          </w:p>
        </w:tc>
        <w:tc>
          <w:tcPr>
            <w:tcW w:w="423" w:type="pct"/>
          </w:tcPr>
          <w:p w14:paraId="19D116A5"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14:paraId="055E7862"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03AF71F9" w14:textId="77777777" w:rsidR="0002784E" w:rsidRPr="0002784E" w:rsidRDefault="008948A4">
      <w:pPr>
        <w:spacing w:line="276" w:lineRule="auto"/>
        <w:jc w:val="left"/>
        <w:rPr>
          <w:b/>
          <w:bCs/>
          <w:color w:val="4F81BD" w:themeColor="accent1"/>
          <w:sz w:val="18"/>
          <w:szCs w:val="18"/>
          <w:lang w:val="de-DE"/>
        </w:rPr>
      </w:pPr>
      <w:r w:rsidRPr="0002784E">
        <w:rPr>
          <w:lang w:val="de-DE"/>
        </w:rPr>
        <w:br w:type="page"/>
      </w:r>
    </w:p>
    <w:p w14:paraId="7CB41FC4" w14:textId="77777777" w:rsidR="00F1122C" w:rsidRDefault="005F6C4E" w:rsidP="00883132">
      <w:pPr>
        <w:pStyle w:val="AAppendix"/>
        <w:numPr>
          <w:ilvl w:val="0"/>
          <w:numId w:val="8"/>
        </w:numPr>
      </w:pPr>
      <w:r w:rsidRPr="0002784E">
        <w:rPr>
          <w:lang w:val="de-DE"/>
        </w:rPr>
        <w:lastRenderedPageBreak/>
        <w:t xml:space="preserve"> </w:t>
      </w:r>
      <w:bookmarkStart w:id="1181" w:name="_Ref411286228"/>
      <w:bookmarkStart w:id="1182" w:name="_Toc413454208"/>
      <w:r w:rsidR="007925EA">
        <w:t>Material</w:t>
      </w:r>
      <w:r w:rsidR="00F1122C">
        <w:t xml:space="preserve"> prices</w:t>
      </w:r>
      <w:bookmarkEnd w:id="1181"/>
      <w:bookmarkEnd w:id="1182"/>
    </w:p>
    <w:tbl>
      <w:tblPr>
        <w:tblStyle w:val="MittleresRaster3-Akzent1"/>
        <w:tblW w:w="5123" w:type="pct"/>
        <w:tblLayout w:type="fixed"/>
        <w:tblLook w:val="04A0" w:firstRow="1" w:lastRow="0" w:firstColumn="1" w:lastColumn="0" w:noHBand="0" w:noVBand="1"/>
      </w:tblPr>
      <w:tblGrid>
        <w:gridCol w:w="2718"/>
        <w:gridCol w:w="2161"/>
        <w:gridCol w:w="1079"/>
        <w:gridCol w:w="2700"/>
        <w:gridCol w:w="1154"/>
      </w:tblGrid>
      <w:tr w:rsidR="009852ED" w:rsidRPr="00AC67E8" w14:paraId="5C9DA79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53398E4" w14:textId="77777777"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14:paraId="477D31E1" w14:textId="77777777" w:rsidR="00CD72E6" w:rsidRPr="00E150C6" w:rsidRDefault="00CD72E6" w:rsidP="00F67295">
            <w:pPr>
              <w:spacing w:line="240" w:lineRule="auto"/>
              <w:jc w:val="center"/>
              <w:rPr>
                <w:b w:val="0"/>
                <w:sz w:val="22"/>
                <w:szCs w:val="22"/>
              </w:rPr>
            </w:pPr>
            <w:r w:rsidRPr="00F67295">
              <w:rPr>
                <w:b w:val="0"/>
                <w:sz w:val="28"/>
                <w:szCs w:val="28"/>
              </w:rPr>
              <w:t>(</w:t>
            </w:r>
            <w:proofErr w:type="spellStart"/>
            <w:r w:rsidRPr="00F67295">
              <w:rPr>
                <w:b w:val="0"/>
                <w:sz w:val="28"/>
                <w:szCs w:val="28"/>
              </w:rPr>
              <w:t>GaBi</w:t>
            </w:r>
            <w:proofErr w:type="spellEnd"/>
            <w:r w:rsidRPr="00F67295">
              <w:rPr>
                <w:b w:val="0"/>
                <w:sz w:val="28"/>
                <w:szCs w:val="28"/>
              </w:rPr>
              <w:t>)</w:t>
            </w:r>
          </w:p>
        </w:tc>
        <w:tc>
          <w:tcPr>
            <w:tcW w:w="1101" w:type="pct"/>
          </w:tcPr>
          <w:p w14:paraId="28EF506B" w14:textId="77777777"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14:paraId="7FECDDE0" w14:textId="77777777"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14:paraId="3D08E5BE" w14:textId="77777777"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14:paraId="19627E2C"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14:paraId="728F10C8"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14:paraId="7583CEB3" w14:textId="77777777"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14:paraId="3254281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732D107" w14:textId="77777777"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14:paraId="6389C179"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14:paraId="36D0272F"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14:paraId="6A7C02F3" w14:textId="77777777"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14:paraId="328A0C0E" w14:textId="77777777"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14:paraId="74FD3E8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14:paraId="1B901E9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192E7F9" w14:textId="77777777"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14:paraId="5BDA31B1"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5CB14544"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7BB261C"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1B1C2F0"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14:paraId="3EC5330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2F289E9" w14:textId="77777777"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14:paraId="2DA16E3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50DDACC"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F8F9209"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E2398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14:paraId="296A686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E44591C" w14:textId="77777777"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14:paraId="0F1B436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23F614D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14:paraId="328A8C6B"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14:paraId="0839B89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14:paraId="551A390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233BCBC" w14:textId="77777777"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14:paraId="45DC7487"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14:paraId="356F3F2D"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14:paraId="07D77CEA" w14:textId="77777777"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14:paraId="70DFCF22"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008862F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A0B5833" w14:textId="77777777"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14:paraId="50438A5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Lead </w:t>
            </w:r>
            <w:proofErr w:type="spellStart"/>
            <w:r w:rsidRPr="00E150C6">
              <w:rPr>
                <w:sz w:val="22"/>
                <w:szCs w:val="22"/>
                <w:lang w:val="de-DE"/>
              </w:rPr>
              <w:t>metal</w:t>
            </w:r>
            <w:proofErr w:type="spellEnd"/>
          </w:p>
        </w:tc>
        <w:tc>
          <w:tcPr>
            <w:tcW w:w="550" w:type="pct"/>
          </w:tcPr>
          <w:p w14:paraId="4A20434A"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14:paraId="52C2537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14:paraId="0409A194"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68488D3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B495A0D" w14:textId="77777777"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14:paraId="181060AB"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roofErr w:type="spellStart"/>
            <w:r w:rsidRPr="00E150C6">
              <w:rPr>
                <w:sz w:val="22"/>
                <w:szCs w:val="22"/>
                <w:lang w:val="de-DE"/>
              </w:rPr>
              <w:t>Chromium</w:t>
            </w:r>
            <w:proofErr w:type="spellEnd"/>
            <w:r w:rsidRPr="00E150C6">
              <w:rPr>
                <w:sz w:val="22"/>
                <w:szCs w:val="22"/>
                <w:lang w:val="de-DE"/>
              </w:rPr>
              <w:t xml:space="preserve"> </w:t>
            </w:r>
            <w:proofErr w:type="spellStart"/>
            <w:r w:rsidRPr="00E150C6">
              <w:rPr>
                <w:sz w:val="22"/>
                <w:szCs w:val="22"/>
                <w:lang w:val="de-DE"/>
              </w:rPr>
              <w:t>metal</w:t>
            </w:r>
            <w:proofErr w:type="spellEnd"/>
          </w:p>
        </w:tc>
        <w:tc>
          <w:tcPr>
            <w:tcW w:w="550" w:type="pct"/>
          </w:tcPr>
          <w:p w14:paraId="47594B16"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14:paraId="47A26DB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14:paraId="3D57B1B0"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14:paraId="3AC56EF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25E86D8"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Cobalt</w:t>
            </w:r>
            <w:proofErr w:type="spellEnd"/>
            <w:r w:rsidRPr="00E150C6">
              <w:rPr>
                <w:sz w:val="22"/>
                <w:szCs w:val="22"/>
                <w:lang w:val="de-DE"/>
              </w:rPr>
              <w:t xml:space="preserve"> in Legierung (E) [kg]</w:t>
            </w:r>
          </w:p>
        </w:tc>
        <w:tc>
          <w:tcPr>
            <w:tcW w:w="1101" w:type="pct"/>
          </w:tcPr>
          <w:p w14:paraId="3F67DCB8"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proofErr w:type="spellStart"/>
            <w:r w:rsidRPr="00E150C6">
              <w:rPr>
                <w:sz w:val="22"/>
                <w:szCs w:val="22"/>
                <w:lang w:val="de-DE"/>
              </w:rPr>
              <w:t>Cobalt</w:t>
            </w:r>
            <w:proofErr w:type="spellEnd"/>
            <w:r w:rsidRPr="00E150C6">
              <w:rPr>
                <w:sz w:val="22"/>
                <w:szCs w:val="22"/>
                <w:lang w:val="de-DE"/>
              </w:rPr>
              <w:t xml:space="preserve"> (</w:t>
            </w:r>
            <w:proofErr w:type="spellStart"/>
            <w:r w:rsidRPr="00E150C6">
              <w:rPr>
                <w:sz w:val="22"/>
                <w:szCs w:val="22"/>
                <w:lang w:val="de-DE"/>
              </w:rPr>
              <w:t>minimum</w:t>
            </w:r>
            <w:proofErr w:type="spellEnd"/>
            <w:r w:rsidRPr="00E150C6">
              <w:rPr>
                <w:sz w:val="22"/>
                <w:szCs w:val="22"/>
                <w:lang w:val="de-DE"/>
              </w:rPr>
              <w:t xml:space="preserve"> </w:t>
            </w:r>
            <w:proofErr w:type="spellStart"/>
            <w:r w:rsidRPr="00E150C6">
              <w:rPr>
                <w:sz w:val="22"/>
                <w:szCs w:val="22"/>
                <w:lang w:val="de-DE"/>
              </w:rPr>
              <w:t>of</w:t>
            </w:r>
            <w:proofErr w:type="spellEnd"/>
            <w:r w:rsidRPr="00E150C6">
              <w:rPr>
                <w:sz w:val="22"/>
                <w:szCs w:val="22"/>
                <w:lang w:val="de-DE"/>
              </w:rPr>
              <w:t xml:space="preserve"> 99.8% </w:t>
            </w:r>
            <w:proofErr w:type="spellStart"/>
            <w:r w:rsidRPr="00E150C6">
              <w:rPr>
                <w:sz w:val="22"/>
                <w:szCs w:val="22"/>
                <w:lang w:val="de-DE"/>
              </w:rPr>
              <w:t>cobalt</w:t>
            </w:r>
            <w:proofErr w:type="spellEnd"/>
            <w:r w:rsidRPr="00E150C6">
              <w:rPr>
                <w:sz w:val="22"/>
                <w:szCs w:val="22"/>
                <w:lang w:val="de-DE"/>
              </w:rPr>
              <w:t>)</w:t>
            </w:r>
          </w:p>
        </w:tc>
        <w:tc>
          <w:tcPr>
            <w:tcW w:w="550" w:type="pct"/>
          </w:tcPr>
          <w:p w14:paraId="0E8B46E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14:paraId="102CC1E6"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14:paraId="20175931"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1C193D9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33EBC1E" w14:textId="77777777"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14:paraId="58C3A23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431FCB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6CB95DF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E57746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2A4369C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F5D20E7" w14:textId="77777777"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14:paraId="02C3FD3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33D6ACE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DB500E7"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33F0719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E7884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73CE328" w14:textId="77777777"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14:paraId="75E371C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19025F9"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20D9D19"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F50812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006556A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0903FF4"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Ethylen</w:t>
            </w:r>
            <w:proofErr w:type="spellEnd"/>
            <w:r w:rsidRPr="00E150C6">
              <w:rPr>
                <w:sz w:val="22"/>
                <w:szCs w:val="22"/>
                <w:lang w:val="de-DE"/>
              </w:rPr>
              <w:t>-</w:t>
            </w:r>
            <w:proofErr w:type="spellStart"/>
            <w:r w:rsidRPr="00E150C6">
              <w:rPr>
                <w:sz w:val="22"/>
                <w:szCs w:val="22"/>
                <w:lang w:val="de-DE"/>
              </w:rPr>
              <w:t>Propylen</w:t>
            </w:r>
            <w:proofErr w:type="spellEnd"/>
            <w:r w:rsidRPr="00E150C6">
              <w:rPr>
                <w:sz w:val="22"/>
                <w:szCs w:val="22"/>
                <w:lang w:val="de-DE"/>
              </w:rPr>
              <w:t>-Dien-Kautschuk (EPDM) (E) [kg]</w:t>
            </w:r>
          </w:p>
        </w:tc>
        <w:tc>
          <w:tcPr>
            <w:tcW w:w="1101" w:type="pct"/>
          </w:tcPr>
          <w:p w14:paraId="18F254E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3AFCC8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2A4724A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654DB15"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7B065D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AB9E39D" w14:textId="77777777"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14:paraId="585DD88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3496B45"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2A50BE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0C7AFCF"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1B1F20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3F3063" w14:textId="77777777"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14:paraId="54300C8C"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525E34B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31A4DB8"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324468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EF6C2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29F9AC3" w14:textId="77777777"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14:paraId="200113F7"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467BE8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B04112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6142C5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ABA4D7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B7E6301" w14:textId="77777777"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14:paraId="4AA8FCB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4FF50DF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0726A49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7085DE9E"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6EB5088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83A574C" w14:textId="77777777"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14:paraId="3133D7A0"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2CE3E6E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3E1CD95F"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73CBDB9D"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52103F4E"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214EB80" w14:textId="77777777"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14:paraId="679B59DA"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14:paraId="4DD2DD8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14:paraId="2D8A76D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14:paraId="33FED3C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14:paraId="5B05AD6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4597963" w14:textId="77777777"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14:paraId="0792B3F1"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14:paraId="220DEA6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0AE59689"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24CCAC96"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14:paraId="11997C5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3DA9AD2" w14:textId="77777777"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14:paraId="74721F8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5931B6C5"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633D8D4A"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4B62350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195A3B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844599E" w14:textId="77777777"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14:paraId="012EE2D6"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7EC0D67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46EFE82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7CA9CE3F"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012584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B9C273" w14:textId="77777777"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14:paraId="326576F7"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Palladium </w:t>
            </w:r>
            <w:proofErr w:type="spellStart"/>
            <w:r w:rsidRPr="00E150C6">
              <w:rPr>
                <w:sz w:val="22"/>
                <w:szCs w:val="22"/>
                <w:lang w:val="de-DE"/>
              </w:rPr>
              <w:t>metal</w:t>
            </w:r>
            <w:proofErr w:type="spellEnd"/>
          </w:p>
        </w:tc>
        <w:tc>
          <w:tcPr>
            <w:tcW w:w="550" w:type="pct"/>
          </w:tcPr>
          <w:p w14:paraId="7991BC9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14:paraId="66FDDFE6"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348366FA"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34BA136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AD1F60F" w14:textId="77777777"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14:paraId="73D97BDB"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14:paraId="79717BA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1A21362" w14:textId="77777777"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1CE5C5D"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14:paraId="2FEFA82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18667E6" w14:textId="77777777"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14:paraId="7C4CBF76" w14:textId="77777777"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Platinum </w:t>
            </w:r>
            <w:proofErr w:type="spellStart"/>
            <w:r w:rsidRPr="00E150C6">
              <w:rPr>
                <w:sz w:val="22"/>
                <w:szCs w:val="22"/>
                <w:lang w:val="de-DE"/>
              </w:rPr>
              <w:t>metal</w:t>
            </w:r>
            <w:proofErr w:type="spellEnd"/>
          </w:p>
        </w:tc>
        <w:tc>
          <w:tcPr>
            <w:tcW w:w="550" w:type="pct"/>
          </w:tcPr>
          <w:p w14:paraId="275A1B10"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14:paraId="46CCFEC4"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415689C2"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1D7E965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81391E1" w14:textId="77777777"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14:paraId="41D01BD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7C7C17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55505CE"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9CCB668"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D44FE8F"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C594F6F"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Polyphenylensulfid</w:t>
            </w:r>
            <w:proofErr w:type="spellEnd"/>
            <w:r w:rsidRPr="00E150C6">
              <w:rPr>
                <w:sz w:val="22"/>
                <w:szCs w:val="22"/>
                <w:lang w:val="de-DE"/>
              </w:rPr>
              <w:t xml:space="preserve"> (PPS) (E) [kg]</w:t>
            </w:r>
          </w:p>
        </w:tc>
        <w:tc>
          <w:tcPr>
            <w:tcW w:w="1101" w:type="pct"/>
          </w:tcPr>
          <w:p w14:paraId="29491D0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4EB8F3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BE27D5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AEE266E"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0D82E1D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AE6A16C" w14:textId="77777777"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14:paraId="4CCB6E3F"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35141B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F524F8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3C3117E"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C737BC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11FEC58"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Polytetrafluorethylen</w:t>
            </w:r>
            <w:proofErr w:type="spellEnd"/>
            <w:r w:rsidRPr="00E150C6">
              <w:rPr>
                <w:sz w:val="22"/>
                <w:szCs w:val="22"/>
                <w:lang w:val="de-DE"/>
              </w:rPr>
              <w:t xml:space="preserve"> (PTFE) (E) [kg]</w:t>
            </w:r>
          </w:p>
        </w:tc>
        <w:tc>
          <w:tcPr>
            <w:tcW w:w="1101" w:type="pct"/>
          </w:tcPr>
          <w:p w14:paraId="70BADEF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C093C7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9628A9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46C5E8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5293FD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56011D9" w14:textId="77777777"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14:paraId="0199B795"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01248B7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720676B8"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7D05622B"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21F22F9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27A07B7" w14:textId="77777777"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14:paraId="6E86B8F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172D27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6D0201D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010E702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20942D8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3195587" w14:textId="77777777"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14:paraId="5DF309E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4FD09E37"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1528B03"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6AB9C34"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C41621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FA2E463"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Siliciumdioxid</w:t>
            </w:r>
            <w:proofErr w:type="spellEnd"/>
            <w:r w:rsidRPr="00E150C6">
              <w:rPr>
                <w:sz w:val="22"/>
                <w:szCs w:val="22"/>
                <w:lang w:val="de-DE"/>
              </w:rPr>
              <w:t xml:space="preserve"> (SiO2) (E) [kg]</w:t>
            </w:r>
          </w:p>
        </w:tc>
        <w:tc>
          <w:tcPr>
            <w:tcW w:w="1101" w:type="pct"/>
          </w:tcPr>
          <w:p w14:paraId="5720961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82AA808"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77CECCF"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E9599F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7B32866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35DDF41" w14:textId="77777777" w:rsidR="00CD72E6" w:rsidRPr="00E150C6" w:rsidRDefault="00CD72E6" w:rsidP="00F67295">
            <w:pPr>
              <w:spacing w:line="240" w:lineRule="auto"/>
              <w:jc w:val="center"/>
              <w:rPr>
                <w:sz w:val="22"/>
                <w:szCs w:val="22"/>
                <w:lang w:val="de-DE"/>
              </w:rPr>
            </w:pPr>
            <w:r w:rsidRPr="00E150C6">
              <w:rPr>
                <w:sz w:val="22"/>
                <w:szCs w:val="22"/>
                <w:lang w:val="de-DE"/>
              </w:rPr>
              <w:t>Silikon (</w:t>
            </w:r>
            <w:proofErr w:type="spellStart"/>
            <w:r w:rsidRPr="00E150C6">
              <w:rPr>
                <w:sz w:val="22"/>
                <w:szCs w:val="22"/>
                <w:lang w:val="de-DE"/>
              </w:rPr>
              <w:t>Sl</w:t>
            </w:r>
            <w:proofErr w:type="spellEnd"/>
            <w:r w:rsidRPr="00E150C6">
              <w:rPr>
                <w:sz w:val="22"/>
                <w:szCs w:val="22"/>
                <w:lang w:val="de-DE"/>
              </w:rPr>
              <w:t>) (E) [kg]</w:t>
            </w:r>
          </w:p>
        </w:tc>
        <w:tc>
          <w:tcPr>
            <w:tcW w:w="1101" w:type="pct"/>
          </w:tcPr>
          <w:p w14:paraId="534AAFF5"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734D20B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0EC2C9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F76CA1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29FF81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C5A046A" w14:textId="77777777" w:rsidR="00CD72E6" w:rsidRPr="00E150C6" w:rsidRDefault="00CD72E6" w:rsidP="00F67295">
            <w:pPr>
              <w:spacing w:line="240" w:lineRule="auto"/>
              <w:jc w:val="center"/>
              <w:rPr>
                <w:sz w:val="22"/>
                <w:szCs w:val="22"/>
                <w:lang w:val="de-DE"/>
              </w:rPr>
            </w:pPr>
            <w:r w:rsidRPr="00E150C6">
              <w:rPr>
                <w:sz w:val="22"/>
                <w:szCs w:val="22"/>
                <w:lang w:val="de-DE"/>
              </w:rPr>
              <w:t xml:space="preserve">Stahl, </w:t>
            </w:r>
            <w:proofErr w:type="spellStart"/>
            <w:r w:rsidRPr="00E150C6">
              <w:rPr>
                <w:sz w:val="22"/>
                <w:szCs w:val="22"/>
                <w:lang w:val="de-DE"/>
              </w:rPr>
              <w:t>unlegiert</w:t>
            </w:r>
            <w:proofErr w:type="spellEnd"/>
            <w:r w:rsidRPr="00E150C6">
              <w:rPr>
                <w:sz w:val="22"/>
                <w:szCs w:val="22"/>
                <w:lang w:val="de-DE"/>
              </w:rPr>
              <w:t xml:space="preserve"> (</w:t>
            </w:r>
            <w:proofErr w:type="spellStart"/>
            <w:r w:rsidRPr="00E150C6">
              <w:rPr>
                <w:sz w:val="22"/>
                <w:szCs w:val="22"/>
                <w:lang w:val="de-DE"/>
              </w:rPr>
              <w:t>Fe</w:t>
            </w:r>
            <w:proofErr w:type="spellEnd"/>
            <w:r w:rsidRPr="00E150C6">
              <w:rPr>
                <w:sz w:val="22"/>
                <w:szCs w:val="22"/>
                <w:lang w:val="de-DE"/>
              </w:rPr>
              <w:t>-C) (E) [kg]</w:t>
            </w:r>
          </w:p>
        </w:tc>
        <w:tc>
          <w:tcPr>
            <w:tcW w:w="1101" w:type="pct"/>
          </w:tcPr>
          <w:p w14:paraId="046833F3"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14:paraId="2C9D91CC"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14:paraId="33EF128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14:paraId="75A5BF11"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110FB5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DFC9EFB"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Tetrabrombisphenol</w:t>
            </w:r>
            <w:proofErr w:type="spellEnd"/>
            <w:r w:rsidRPr="00E150C6">
              <w:rPr>
                <w:sz w:val="22"/>
                <w:szCs w:val="22"/>
                <w:lang w:val="de-DE"/>
              </w:rPr>
              <w:t xml:space="preserve"> A (TBBA) (E) [kg]</w:t>
            </w:r>
          </w:p>
        </w:tc>
        <w:tc>
          <w:tcPr>
            <w:tcW w:w="1101" w:type="pct"/>
          </w:tcPr>
          <w:p w14:paraId="5F6BF84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4C2151D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54DF4A8"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AAFB06B"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91BFF1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2A3F4E0" w14:textId="77777777"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14:paraId="06F5F8F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55CC910"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39A4087"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FAA7373"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6A917DA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215AFA8" w14:textId="77777777"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14:paraId="25009082"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21B481DA"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14:paraId="24E64BA2"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31F04B9C"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3D469E8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A8D8126" w14:textId="77777777"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14:paraId="51A06BB7"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14:paraId="12512E50"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14:paraId="4F6A7CF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14:paraId="43480723"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14:paraId="76F416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93CB8EC" w14:textId="77777777"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14:paraId="098F16B2"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51665FCA"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14:paraId="5F7599E7"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3D9E24BC"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7B12F5F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D1A2836" w14:textId="77777777"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14:paraId="3F854C5A"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77CEDD07"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14:paraId="5602488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30A668E5"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14:paraId="21726689" w14:textId="77777777" w:rsidR="00EA08D3" w:rsidRDefault="00EA08D3" w:rsidP="00B5593D">
      <w:pPr>
        <w:rPr>
          <w:lang w:val="de-DE"/>
        </w:rPr>
      </w:pPr>
    </w:p>
    <w:p w14:paraId="3CD467F7" w14:textId="77777777" w:rsidR="00EA08D3" w:rsidRDefault="00EA08D3" w:rsidP="00EA08D3">
      <w:pPr>
        <w:rPr>
          <w:lang w:val="de-DE"/>
        </w:rPr>
      </w:pPr>
      <w:r>
        <w:rPr>
          <w:lang w:val="de-DE"/>
        </w:rPr>
        <w:br w:type="page"/>
      </w:r>
    </w:p>
    <w:p w14:paraId="3BA55289" w14:textId="77777777" w:rsidR="00EA08D3" w:rsidRDefault="00EA08D3" w:rsidP="00EA08D3">
      <w:pPr>
        <w:pStyle w:val="AAppendix"/>
        <w:numPr>
          <w:ilvl w:val="0"/>
          <w:numId w:val="8"/>
        </w:numPr>
      </w:pPr>
      <w:bookmarkStart w:id="1183" w:name="_Ref411333336"/>
      <w:bookmarkStart w:id="1184"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1183"/>
      <w:bookmarkEnd w:id="1184"/>
    </w:p>
    <w:p w14:paraId="505C2983" w14:textId="77777777" w:rsidR="00444F54" w:rsidRDefault="00EA08D3" w:rsidP="00EA08D3">
      <w:pPr>
        <w:jc w:val="center"/>
        <w:rPr>
          <w:lang w:val="de-DE"/>
        </w:rPr>
      </w:pPr>
      <w:r>
        <w:rPr>
          <w:noProof/>
          <w:lang w:val="de-DE" w:eastAsia="de-DE"/>
        </w:rPr>
        <w:drawing>
          <wp:inline distT="0" distB="0" distL="0" distR="0" wp14:anchorId="7BC4428A" wp14:editId="3339A4F7">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14:paraId="7AB154F6" w14:textId="77777777"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14:paraId="0015616D" w14:textId="77777777" w:rsidR="007A2024" w:rsidRPr="001B12F4" w:rsidRDefault="007A2024" w:rsidP="007A2024">
      <w:pPr>
        <w:rPr>
          <w:rFonts w:ascii="Times New Roman" w:eastAsia="Times New Roman" w:hAnsi="Times New Roman"/>
          <w:lang w:val="de-DE" w:eastAsia="de-DE"/>
        </w:rPr>
      </w:pPr>
    </w:p>
    <w:p w14:paraId="4F47300B" w14:textId="77777777"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14:paraId="790AFE98" w14:textId="77777777" w:rsidR="007A2024" w:rsidRPr="001B12F4" w:rsidRDefault="007A2024" w:rsidP="007A2024">
      <w:pPr>
        <w:rPr>
          <w:rFonts w:ascii="Times New Roman" w:eastAsia="Times New Roman" w:hAnsi="Times New Roman"/>
          <w:lang w:val="de-DE" w:eastAsia="de-DE"/>
        </w:rPr>
      </w:pPr>
    </w:p>
    <w:p w14:paraId="35D60A93" w14:textId="77777777" w:rsidR="007A2024" w:rsidRPr="001B12F4" w:rsidRDefault="007A2024" w:rsidP="007A2024">
      <w:pPr>
        <w:rPr>
          <w:rFonts w:ascii="Times New Roman" w:eastAsia="Times New Roman" w:hAnsi="Times New Roman"/>
          <w:lang w:val="de-DE" w:eastAsia="de-DE"/>
        </w:rPr>
      </w:pPr>
    </w:p>
    <w:p w14:paraId="6F607EE5" w14:textId="77777777" w:rsidR="007A2024" w:rsidRDefault="007A2024" w:rsidP="007A2024">
      <w:pPr>
        <w:rPr>
          <w:rFonts w:ascii="Times New Roman" w:eastAsia="Times New Roman" w:hAnsi="Times New Roman"/>
          <w:lang w:val="de-DE" w:eastAsia="de-DE"/>
        </w:rPr>
      </w:pPr>
    </w:p>
    <w:p w14:paraId="63F0FAB2" w14:textId="77777777" w:rsidR="007A2024" w:rsidRPr="001B12F4" w:rsidRDefault="007A2024" w:rsidP="007A2024">
      <w:pPr>
        <w:rPr>
          <w:rFonts w:ascii="Times New Roman" w:eastAsia="Times New Roman" w:hAnsi="Times New Roman"/>
          <w:lang w:val="de-DE" w:eastAsia="de-DE"/>
        </w:rPr>
      </w:pPr>
    </w:p>
    <w:p w14:paraId="2ECE60E5" w14:textId="77777777" w:rsidR="007A2024" w:rsidRPr="001B12F4" w:rsidRDefault="007A2024" w:rsidP="007A2024">
      <w:pPr>
        <w:rPr>
          <w:rFonts w:ascii="Times New Roman" w:eastAsia="Times New Roman" w:hAnsi="Times New Roman"/>
          <w:lang w:val="de-DE" w:eastAsia="de-DE"/>
        </w:rPr>
      </w:pPr>
    </w:p>
    <w:p w14:paraId="3E68100D" w14:textId="77777777" w:rsidR="007A2024" w:rsidRPr="001B12F4" w:rsidRDefault="007A2024" w:rsidP="007A2024">
      <w:pPr>
        <w:rPr>
          <w:rFonts w:ascii="Times New Roman" w:eastAsia="Times New Roman" w:hAnsi="Times New Roman"/>
          <w:lang w:val="de-DE" w:eastAsia="de-DE"/>
        </w:rPr>
      </w:pPr>
    </w:p>
    <w:p w14:paraId="393C9AEA" w14:textId="77777777" w:rsidR="007A2024" w:rsidRPr="001B12F4" w:rsidRDefault="007A2024" w:rsidP="007A2024">
      <w:pPr>
        <w:rPr>
          <w:rFonts w:ascii="Times New Roman" w:eastAsia="Times New Roman" w:hAnsi="Times New Roman"/>
          <w:lang w:val="de-DE" w:eastAsia="de-DE"/>
        </w:rPr>
      </w:pPr>
    </w:p>
    <w:p w14:paraId="650FD4D4" w14:textId="77777777" w:rsidR="007A2024" w:rsidRDefault="007A2024" w:rsidP="007A2024">
      <w:pPr>
        <w:rPr>
          <w:rFonts w:ascii="Times New Roman" w:eastAsia="Times New Roman" w:hAnsi="Times New Roman"/>
          <w:lang w:val="de-DE" w:eastAsia="de-DE"/>
        </w:rPr>
      </w:pPr>
    </w:p>
    <w:p w14:paraId="2B64B058" w14:textId="77777777" w:rsidR="007A2024" w:rsidRDefault="007A2024" w:rsidP="007A2024">
      <w:pPr>
        <w:rPr>
          <w:rFonts w:ascii="Times New Roman" w:eastAsia="Times New Roman" w:hAnsi="Times New Roman"/>
          <w:lang w:val="de-DE" w:eastAsia="de-DE"/>
        </w:rPr>
      </w:pPr>
    </w:p>
    <w:p w14:paraId="50CDE5F3" w14:textId="77777777" w:rsidR="007A2024" w:rsidRDefault="007A2024" w:rsidP="007A2024">
      <w:pPr>
        <w:rPr>
          <w:rFonts w:ascii="Times New Roman" w:eastAsia="Times New Roman" w:hAnsi="Times New Roman"/>
          <w:lang w:val="de-DE" w:eastAsia="de-DE"/>
        </w:rPr>
      </w:pPr>
    </w:p>
    <w:p w14:paraId="05FB8E25" w14:textId="77777777" w:rsidR="007A2024" w:rsidRDefault="007A2024" w:rsidP="007A2024">
      <w:pPr>
        <w:rPr>
          <w:rFonts w:ascii="Times New Roman" w:eastAsia="Times New Roman" w:hAnsi="Times New Roman"/>
          <w:lang w:val="de-DE" w:eastAsia="de-DE"/>
        </w:rPr>
      </w:pPr>
    </w:p>
    <w:p w14:paraId="1E88E661" w14:textId="77777777"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14:paraId="7EA28CC3" w14:textId="77777777" w:rsidTr="007A2024">
        <w:tc>
          <w:tcPr>
            <w:tcW w:w="4322" w:type="dxa"/>
            <w:tcBorders>
              <w:top w:val="nil"/>
              <w:left w:val="nil"/>
              <w:bottom w:val="nil"/>
              <w:right w:val="nil"/>
            </w:tcBorders>
            <w:shd w:val="clear" w:color="auto" w:fill="auto"/>
          </w:tcPr>
          <w:p w14:paraId="04FACEEA"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14:paraId="24E098E9"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5756FB6F"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14:paraId="3EF8B488" w14:textId="77777777" w:rsidR="007A2024" w:rsidRDefault="007A2024" w:rsidP="007A2024">
            <w:pPr>
              <w:rPr>
                <w:rFonts w:ascii="Times New Roman" w:eastAsia="Times New Roman" w:hAnsi="Times New Roman"/>
                <w:lang w:eastAsia="de-DE"/>
              </w:rPr>
            </w:pPr>
          </w:p>
          <w:p w14:paraId="66328BC3"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3C28A72F" w14:textId="77777777"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w:t>
            </w:r>
            <w:proofErr w:type="spellStart"/>
            <w:r>
              <w:rPr>
                <w:rFonts w:ascii="Times New Roman" w:eastAsia="Times New Roman" w:hAnsi="Times New Roman"/>
                <w:lang w:eastAsia="de-DE"/>
              </w:rPr>
              <w:t>Föllmer</w:t>
            </w:r>
            <w:proofErr w:type="spellEnd"/>
          </w:p>
        </w:tc>
      </w:tr>
    </w:tbl>
    <w:p w14:paraId="3CFF1B1D" w14:textId="77777777"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hristian Klauer" w:date="2015-03-16T21:58:00Z" w:initials="CK">
    <w:p w14:paraId="49B597AC" w14:textId="30BD0B36" w:rsidR="00911E50" w:rsidRDefault="00911E50">
      <w:pPr>
        <w:pStyle w:val="Kommentartext"/>
      </w:pPr>
      <w:r>
        <w:rPr>
          <w:rStyle w:val="Kommentarzeichen"/>
        </w:rPr>
        <w:annotationRef/>
      </w:r>
      <w:r>
        <w:t xml:space="preserve">Den </w:t>
      </w:r>
      <w:proofErr w:type="spellStart"/>
      <w:r>
        <w:t>Englischen</w:t>
      </w:r>
      <w:proofErr w:type="spellEnd"/>
      <w:r>
        <w:t xml:space="preserve"> </w:t>
      </w:r>
      <w:proofErr w:type="spellStart"/>
      <w:r>
        <w:t>Titel</w:t>
      </w:r>
      <w:proofErr w:type="spellEnd"/>
      <w:r>
        <w:t xml:space="preserve"> </w:t>
      </w:r>
      <w:proofErr w:type="spellStart"/>
      <w:r>
        <w:t>gibt</w:t>
      </w:r>
      <w:proofErr w:type="spellEnd"/>
      <w:r>
        <w:t xml:space="preserve"> </w:t>
      </w:r>
      <w:proofErr w:type="spellStart"/>
      <w:r>
        <w:t>es</w:t>
      </w:r>
      <w:proofErr w:type="spellEnd"/>
      <w:r>
        <w:t xml:space="preserve"> so </w:t>
      </w:r>
      <w:proofErr w:type="spellStart"/>
      <w:r>
        <w:t>offiziell</w:t>
      </w:r>
      <w:proofErr w:type="spellEnd"/>
      <w:r>
        <w:t xml:space="preserve"> </w:t>
      </w:r>
      <w:proofErr w:type="spellStart"/>
      <w:r>
        <w:t>nicht</w:t>
      </w:r>
      <w:proofErr w:type="spellEnd"/>
      <w:r>
        <w:t xml:space="preserve">. </w:t>
      </w:r>
      <w:proofErr w:type="spellStart"/>
      <w:r>
        <w:t>Auch</w:t>
      </w:r>
      <w:proofErr w:type="spellEnd"/>
      <w:r>
        <w:t xml:space="preserve"> international </w:t>
      </w:r>
      <w:proofErr w:type="spellStart"/>
      <w:r>
        <w:t>heißt</w:t>
      </w:r>
      <w:proofErr w:type="spellEnd"/>
      <w:r>
        <w:t xml:space="preserve"> </w:t>
      </w:r>
      <w:proofErr w:type="spellStart"/>
      <w:r>
        <w:t>es</w:t>
      </w:r>
      <w:proofErr w:type="spellEnd"/>
      <w:r>
        <w:t xml:space="preserve"> </w:t>
      </w:r>
      <w:proofErr w:type="spellStart"/>
      <w:r>
        <w:t>Technische</w:t>
      </w:r>
      <w:proofErr w:type="spellEnd"/>
      <w:r>
        <w:t xml:space="preserve"> </w:t>
      </w:r>
      <w:proofErr w:type="spellStart"/>
      <w:r>
        <w:t>Universität</w:t>
      </w:r>
      <w:proofErr w:type="spellEnd"/>
      <w:r>
        <w:t xml:space="preserve"> Berlin</w:t>
      </w:r>
    </w:p>
  </w:comment>
  <w:comment w:id="3" w:author="Christian Klauer" w:date="2015-03-16T22:00:00Z" w:initials="CK">
    <w:p w14:paraId="291DF57D" w14:textId="7DF20281" w:rsidR="00911E50" w:rsidRDefault="00911E50">
      <w:pPr>
        <w:pStyle w:val="Kommentartext"/>
      </w:pPr>
      <w:r>
        <w:rPr>
          <w:rStyle w:val="Kommentarzeichen"/>
        </w:rPr>
        <w:annotationRef/>
      </w:r>
      <w:proofErr w:type="spellStart"/>
      <w:r>
        <w:t>Hehe</w:t>
      </w:r>
      <w:proofErr w:type="spellEnd"/>
      <w:r>
        <w:t xml:space="preserve">, hast du </w:t>
      </w:r>
      <w:proofErr w:type="spellStart"/>
      <w:r>
        <w:t>nicht</w:t>
      </w:r>
      <w:proofErr w:type="spellEnd"/>
      <w:r>
        <w:t xml:space="preserve"> in der </w:t>
      </w:r>
      <w:proofErr w:type="spellStart"/>
      <w:r>
        <w:t>Eidesstattlichen</w:t>
      </w:r>
      <w:proofErr w:type="spellEnd"/>
      <w:r>
        <w:t xml:space="preserve"> </w:t>
      </w:r>
      <w:proofErr w:type="spellStart"/>
      <w:r>
        <w:t>Erklärung</w:t>
      </w:r>
      <w:proofErr w:type="spellEnd"/>
      <w:r>
        <w:t xml:space="preserve"> </w:t>
      </w:r>
      <w:proofErr w:type="spellStart"/>
      <w:r>
        <w:t>gesagt</w:t>
      </w:r>
      <w:proofErr w:type="spellEnd"/>
      <w:r>
        <w:t xml:space="preserve">, </w:t>
      </w:r>
      <w:proofErr w:type="spellStart"/>
      <w:r>
        <w:t>dass</w:t>
      </w:r>
      <w:proofErr w:type="spellEnd"/>
      <w:r>
        <w:t xml:space="preserve"> du die </w:t>
      </w:r>
      <w:proofErr w:type="spellStart"/>
      <w:r>
        <w:t>Arbeit</w:t>
      </w:r>
      <w:proofErr w:type="spellEnd"/>
      <w:r>
        <w:t xml:space="preserve"> </w:t>
      </w:r>
      <w:proofErr w:type="spellStart"/>
      <w:r>
        <w:t>ohne</w:t>
      </w:r>
      <w:proofErr w:type="spellEnd"/>
      <w:r>
        <w:t xml:space="preserve"> die </w:t>
      </w:r>
      <w:proofErr w:type="spellStart"/>
      <w:r>
        <w:t>Hilfe</w:t>
      </w:r>
      <w:proofErr w:type="spellEnd"/>
      <w:r>
        <w:t xml:space="preserve"> </w:t>
      </w:r>
      <w:proofErr w:type="spellStart"/>
      <w:r>
        <w:t>Dritter</w:t>
      </w:r>
      <w:proofErr w:type="spellEnd"/>
      <w:r>
        <w:t xml:space="preserve"> </w:t>
      </w:r>
      <w:proofErr w:type="spellStart"/>
      <w:r>
        <w:t>erstellt</w:t>
      </w:r>
      <w:proofErr w:type="spellEnd"/>
      <w:r>
        <w:t xml:space="preserve"> hast ;)</w:t>
      </w:r>
    </w:p>
  </w:comment>
  <w:comment w:id="180" w:author="Christian Klauer" w:date="2015-03-16T21:51:00Z" w:initials="CK">
    <w:p w14:paraId="51466388" w14:textId="34E00877" w:rsidR="00911E50" w:rsidRDefault="00911E50">
      <w:pPr>
        <w:pStyle w:val="Kommentartext"/>
      </w:pPr>
      <w:r>
        <w:rPr>
          <w:rStyle w:val="Kommentarzeichen"/>
        </w:rPr>
        <w:annotationRef/>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 w:id="185" w:author="Christian Klauer" w:date="2015-03-07T16:50:00Z" w:initials="CK">
    <w:p w14:paraId="457A62E2" w14:textId="77777777" w:rsidR="00911E50" w:rsidRDefault="00911E50">
      <w:pPr>
        <w:pStyle w:val="Kommentartext"/>
      </w:pPr>
      <w:r>
        <w:rPr>
          <w:rStyle w:val="Kommentarzeichen"/>
        </w:rPr>
        <w:annotationRef/>
      </w:r>
      <w:proofErr w:type="spellStart"/>
      <w:r>
        <w:t>Sicher</w:t>
      </w:r>
      <w:proofErr w:type="spellEnd"/>
      <w:r>
        <w:t xml:space="preserve"> forest? Kling so </w:t>
      </w:r>
      <w:proofErr w:type="spellStart"/>
      <w:r>
        <w:t>nach</w:t>
      </w:r>
      <w:proofErr w:type="spellEnd"/>
      <w:r>
        <w:t xml:space="preserve"> </w:t>
      </w:r>
      <w:proofErr w:type="spellStart"/>
      <w:r>
        <w:t>Zufallswald</w:t>
      </w:r>
      <w:proofErr w:type="spellEnd"/>
      <w:r>
        <w:t xml:space="preserve"> ;) </w:t>
      </w:r>
      <w:proofErr w:type="spellStart"/>
      <w:r>
        <w:t>Wahrscheinlich</w:t>
      </w:r>
      <w:proofErr w:type="spellEnd"/>
      <w:r>
        <w:t xml:space="preserve"> forecast, </w:t>
      </w:r>
      <w:proofErr w:type="spellStart"/>
      <w:r>
        <w:t>aber</w:t>
      </w:r>
      <w:proofErr w:type="spellEnd"/>
      <w:r>
        <w:t xml:space="preserve"> </w:t>
      </w:r>
      <w:proofErr w:type="spellStart"/>
      <w:r>
        <w:t>ich</w:t>
      </w:r>
      <w:proofErr w:type="spellEnd"/>
      <w:r>
        <w:t xml:space="preserve"> </w:t>
      </w:r>
      <w:proofErr w:type="spellStart"/>
      <w:r>
        <w:t>hab</w:t>
      </w:r>
      <w:proofErr w:type="spellEnd"/>
      <w:r>
        <w:t xml:space="preserve"> </w:t>
      </w:r>
      <w:proofErr w:type="spellStart"/>
      <w:r>
        <w:t>noch</w:t>
      </w:r>
      <w:proofErr w:type="spellEnd"/>
      <w:r>
        <w:t xml:space="preserve"> </w:t>
      </w:r>
      <w:proofErr w:type="spellStart"/>
      <w:r>
        <w:t>nicht</w:t>
      </w:r>
      <w:proofErr w:type="spellEnd"/>
      <w:r>
        <w:t xml:space="preserve"> </w:t>
      </w:r>
      <w:proofErr w:type="spellStart"/>
      <w:r>
        <w:t>weiter</w:t>
      </w:r>
      <w:proofErr w:type="spellEnd"/>
      <w:r>
        <w:t xml:space="preserve"> </w:t>
      </w:r>
      <w:proofErr w:type="spellStart"/>
      <w:r>
        <w:t>gelesen</w:t>
      </w:r>
      <w:proofErr w:type="spellEnd"/>
      <w:r>
        <w:t>…</w:t>
      </w:r>
    </w:p>
    <w:p w14:paraId="03305910" w14:textId="77777777" w:rsidR="00911E50" w:rsidRDefault="00911E50">
      <w:pPr>
        <w:pStyle w:val="Kommentartext"/>
      </w:pPr>
    </w:p>
  </w:comment>
  <w:comment w:id="199" w:author="Christian Klauer" w:date="2015-03-07T17:05:00Z" w:initials="CK">
    <w:p w14:paraId="33FA05BF" w14:textId="4212999F" w:rsidR="00911E50" w:rsidRDefault="00911E50">
      <w:pPr>
        <w:pStyle w:val="Kommentartext"/>
      </w:pPr>
      <w:ins w:id="210" w:author="Christian Klauer" w:date="2015-03-07T17:05:00Z">
        <w:r>
          <w:rPr>
            <w:rStyle w:val="Kommentarzeichen"/>
          </w:rPr>
          <w:annotationRef/>
        </w:r>
      </w:ins>
      <w:proofErr w:type="spellStart"/>
      <w:r>
        <w:t>Bitte</w:t>
      </w:r>
      <w:proofErr w:type="spellEnd"/>
      <w:r>
        <w:t xml:space="preserve"> </w:t>
      </w:r>
      <w:proofErr w:type="spellStart"/>
      <w:r>
        <w:t>überprüfen</w:t>
      </w:r>
      <w:proofErr w:type="spellEnd"/>
      <w:r>
        <w:t xml:space="preserve"> </w:t>
      </w:r>
      <w:proofErr w:type="spellStart"/>
      <w:r>
        <w:t>ob</w:t>
      </w:r>
      <w:proofErr w:type="spellEnd"/>
      <w:r>
        <w:t xml:space="preserve"> die </w:t>
      </w:r>
      <w:proofErr w:type="spellStart"/>
      <w:r>
        <w:t>Aussage</w:t>
      </w:r>
      <w:proofErr w:type="spellEnd"/>
      <w:r>
        <w:t xml:space="preserve"> so </w:t>
      </w:r>
      <w:proofErr w:type="spellStart"/>
      <w:r>
        <w:t>noch</w:t>
      </w:r>
      <w:proofErr w:type="spellEnd"/>
      <w:r>
        <w:t xml:space="preserve"> </w:t>
      </w:r>
      <w:proofErr w:type="spellStart"/>
      <w:r>
        <w:t>stimmt</w:t>
      </w:r>
      <w:proofErr w:type="spellEnd"/>
      <w:r>
        <w:t>!</w:t>
      </w:r>
    </w:p>
  </w:comment>
  <w:comment w:id="224" w:author="Christian Klauer" w:date="2015-03-07T16:51:00Z" w:initials="CK">
    <w:p w14:paraId="70D56FEF" w14:textId="77777777" w:rsidR="00911E50" w:rsidRDefault="00911E50">
      <w:pPr>
        <w:pStyle w:val="Kommentartext"/>
      </w:pPr>
      <w:ins w:id="227" w:author="Christian Klauer" w:date="2015-03-07T16:51:00Z">
        <w:r>
          <w:rPr>
            <w:rStyle w:val="Kommentarzeichen"/>
          </w:rPr>
          <w:annotationRef/>
        </w:r>
      </w:ins>
      <w:r>
        <w:t>?</w:t>
      </w:r>
    </w:p>
  </w:comment>
  <w:comment w:id="232" w:author="Christian Klauer" w:date="2015-03-07T16:53:00Z" w:initials="CK">
    <w:p w14:paraId="47341BB6" w14:textId="77777777" w:rsidR="00911E50" w:rsidRDefault="00911E50">
      <w:pPr>
        <w:pStyle w:val="Kommentartext"/>
      </w:pPr>
      <w:ins w:id="233" w:author="Christian Klauer" w:date="2015-03-07T16:52:00Z">
        <w:r>
          <w:rPr>
            <w:rStyle w:val="Kommentarzeichen"/>
          </w:rPr>
          <w:annotationRef/>
        </w:r>
      </w:ins>
      <w:r>
        <w:t xml:space="preserve">Was </w:t>
      </w:r>
      <w:proofErr w:type="spellStart"/>
      <w:r>
        <w:t>ist</w:t>
      </w:r>
      <w:proofErr w:type="spellEnd"/>
      <w:r>
        <w:t xml:space="preserve"> die Motivation </w:t>
      </w:r>
      <w:proofErr w:type="spellStart"/>
      <w:r>
        <w:t>für</w:t>
      </w:r>
      <w:proofErr w:type="spellEnd"/>
      <w:r>
        <w:t xml:space="preserve"> die Wahl von 0.01? </w:t>
      </w:r>
      <w:proofErr w:type="spellStart"/>
      <w:r>
        <w:t>EIn</w:t>
      </w:r>
      <w:proofErr w:type="spellEnd"/>
      <w:r>
        <w:t xml:space="preserve"> </w:t>
      </w:r>
      <w:proofErr w:type="spellStart"/>
      <w:r>
        <w:t>Satz</w:t>
      </w:r>
      <w:proofErr w:type="spellEnd"/>
      <w:r>
        <w:t xml:space="preserve"> </w:t>
      </w:r>
      <w:proofErr w:type="spellStart"/>
      <w:r>
        <w:t>würde</w:t>
      </w:r>
      <w:proofErr w:type="spellEnd"/>
      <w:r>
        <w:t xml:space="preserve"> </w:t>
      </w:r>
      <w:proofErr w:type="spellStart"/>
      <w:r>
        <w:t>hier</w:t>
      </w:r>
      <w:proofErr w:type="spellEnd"/>
      <w:r>
        <w:t xml:space="preserve"> </w:t>
      </w:r>
      <w:proofErr w:type="spellStart"/>
      <w:r>
        <w:t>klarheit</w:t>
      </w:r>
      <w:proofErr w:type="spellEnd"/>
      <w:r>
        <w:t xml:space="preserve"> </w:t>
      </w:r>
      <w:proofErr w:type="spellStart"/>
      <w:r>
        <w:t>verschaffen</w:t>
      </w:r>
      <w:proofErr w:type="spellEnd"/>
      <w:r>
        <w:t>.</w:t>
      </w:r>
    </w:p>
  </w:comment>
  <w:comment w:id="263" w:author="Christian Klauer" w:date="2015-03-07T16:59:00Z" w:initials="CK">
    <w:p w14:paraId="1390B036" w14:textId="77777777" w:rsidR="00911E50" w:rsidRDefault="00911E50">
      <w:pPr>
        <w:pStyle w:val="Kommentartext"/>
      </w:pPr>
      <w:r>
        <w:rPr>
          <w:rStyle w:val="Kommentarzeichen"/>
        </w:rPr>
        <w:annotationRef/>
      </w:r>
      <w:r>
        <w:t xml:space="preserve">Fisher </w:t>
      </w:r>
      <w:proofErr w:type="spellStart"/>
      <w:r>
        <w:t>groß</w:t>
      </w:r>
      <w:proofErr w:type="spellEnd"/>
    </w:p>
    <w:p w14:paraId="088EFF45" w14:textId="77777777" w:rsidR="00911E50" w:rsidRDefault="00911E50">
      <w:pPr>
        <w:pStyle w:val="Kommentartext"/>
      </w:pPr>
    </w:p>
    <w:p w14:paraId="4AF5550F" w14:textId="230AC732" w:rsidR="00911E50" w:rsidRDefault="00911E50">
      <w:pPr>
        <w:pStyle w:val="Kommentartext"/>
      </w:pPr>
      <w:r>
        <w:t xml:space="preserve">Random </w:t>
      </w:r>
      <w:proofErr w:type="spellStart"/>
      <w:r>
        <w:t>klein</w:t>
      </w:r>
      <w:proofErr w:type="spellEnd"/>
      <w:r>
        <w:t>? Oder “Random Forest”?</w:t>
      </w:r>
    </w:p>
  </w:comment>
  <w:comment w:id="267" w:author="Christian Klauer" w:date="2015-03-07T18:27:00Z" w:initials="CK">
    <w:p w14:paraId="33A523CA" w14:textId="727A95AA" w:rsidR="00911E50" w:rsidRDefault="00911E50">
      <w:pPr>
        <w:pStyle w:val="Kommentartext"/>
      </w:pPr>
      <w:r>
        <w:rPr>
          <w:rStyle w:val="Kommentarzeichen"/>
        </w:rPr>
        <w:annotationRef/>
      </w:r>
      <w:proofErr w:type="spellStart"/>
      <w:r>
        <w:t>Brauchst</w:t>
      </w:r>
      <w:proofErr w:type="spellEnd"/>
      <w:r>
        <w:t xml:space="preserve"> du das?</w:t>
      </w:r>
    </w:p>
  </w:comment>
  <w:comment w:id="274" w:author="Christian Klauer" w:date="2015-03-07T18:28:00Z" w:initials="CK">
    <w:p w14:paraId="63CC8DB2" w14:textId="4B585EFD" w:rsidR="00911E50" w:rsidRDefault="00911E50">
      <w:pPr>
        <w:pStyle w:val="Kommentartext"/>
      </w:pPr>
      <w:r>
        <w:rPr>
          <w:rStyle w:val="Kommentarzeichen"/>
        </w:rPr>
        <w:annotationRef/>
      </w:r>
      <w:r>
        <w:t>Validation</w:t>
      </w:r>
    </w:p>
  </w:comment>
  <w:comment w:id="277" w:author="Christian Klauer" w:date="2015-03-07T18:30:00Z" w:initials="CK">
    <w:p w14:paraId="4F686DA9" w14:textId="5B9CC8C5" w:rsidR="00911E50" w:rsidRDefault="00911E50">
      <w:pPr>
        <w:pStyle w:val="Kommentartext"/>
      </w:pPr>
      <w:r>
        <w:rPr>
          <w:rStyle w:val="Kommentarzeichen"/>
        </w:rPr>
        <w:annotationRef/>
      </w:r>
      <w:proofErr w:type="spellStart"/>
      <w:r>
        <w:t>Ist</w:t>
      </w:r>
      <w:proofErr w:type="spellEnd"/>
      <w:r>
        <w:t xml:space="preserve"> dies </w:t>
      </w:r>
      <w:proofErr w:type="spellStart"/>
      <w:r>
        <w:t>ein</w:t>
      </w:r>
      <w:proofErr w:type="spellEnd"/>
      <w:r>
        <w:t xml:space="preserve"> </w:t>
      </w:r>
      <w:proofErr w:type="spellStart"/>
      <w:r>
        <w:t>Begriff</w:t>
      </w:r>
      <w:proofErr w:type="spellEnd"/>
      <w:r>
        <w:t xml:space="preserve">, den du </w:t>
      </w:r>
      <w:proofErr w:type="spellStart"/>
      <w:r>
        <w:t>eingeführt</w:t>
      </w:r>
      <w:proofErr w:type="spellEnd"/>
      <w:r>
        <w:t xml:space="preserve"> hast? Also </w:t>
      </w:r>
      <w:proofErr w:type="spellStart"/>
      <w:r>
        <w:t>Irgendwo</w:t>
      </w:r>
      <w:proofErr w:type="spellEnd"/>
      <w:r>
        <w:t xml:space="preserve"> </w:t>
      </w:r>
      <w:proofErr w:type="spellStart"/>
      <w:r>
        <w:t>ein</w:t>
      </w:r>
      <w:proofErr w:type="spellEnd"/>
      <w:r>
        <w:t xml:space="preserve"> </w:t>
      </w:r>
      <w:proofErr w:type="spellStart"/>
      <w:r>
        <w:t>Satz</w:t>
      </w:r>
      <w:proofErr w:type="spellEnd"/>
      <w:r>
        <w:t xml:space="preserve"> der das </w:t>
      </w:r>
      <w:proofErr w:type="spellStart"/>
      <w:r>
        <w:t>definiert</w:t>
      </w:r>
      <w:proofErr w:type="spellEnd"/>
      <w:r>
        <w:t xml:space="preserve">? </w:t>
      </w:r>
    </w:p>
  </w:comment>
  <w:comment w:id="292" w:author="Christian Klauer" w:date="2015-03-07T18:50:00Z" w:initials="CK">
    <w:p w14:paraId="47654FF2" w14:textId="2B6BA1E6" w:rsidR="00911E50" w:rsidRDefault="00911E50">
      <w:pPr>
        <w:pStyle w:val="Kommentartext"/>
      </w:pPr>
      <w:r>
        <w:rPr>
          <w:rStyle w:val="Kommentarzeichen"/>
        </w:rPr>
        <w:annotationRef/>
      </w:r>
      <w:r>
        <w:t xml:space="preserve">Oder </w:t>
      </w:r>
      <w:proofErr w:type="spellStart"/>
      <w:r>
        <w:t>zusätzlich</w:t>
      </w:r>
      <w:proofErr w:type="spellEnd"/>
      <w:r>
        <w:t xml:space="preserve"> </w:t>
      </w:r>
      <w:proofErr w:type="spellStart"/>
      <w:r>
        <w:t>bilder</w:t>
      </w:r>
      <w:proofErr w:type="spellEnd"/>
      <w:r>
        <w:t xml:space="preserve"> die gar </w:t>
      </w:r>
      <w:proofErr w:type="spellStart"/>
      <w:r>
        <w:t>keine</w:t>
      </w:r>
      <w:proofErr w:type="spellEnd"/>
      <w:r>
        <w:t xml:space="preserve"> </w:t>
      </w:r>
      <w:proofErr w:type="spellStart"/>
      <w:r>
        <w:t>componenten</w:t>
      </w:r>
      <w:proofErr w:type="spellEnd"/>
      <w:r>
        <w:t xml:space="preserve"> </w:t>
      </w:r>
      <w:proofErr w:type="spellStart"/>
      <w:r>
        <w:t>enthalten</w:t>
      </w:r>
      <w:proofErr w:type="spellEnd"/>
      <w:proofErr w:type="gramStart"/>
      <w:r>
        <w:t>??!!</w:t>
      </w:r>
      <w:proofErr w:type="gramEnd"/>
    </w:p>
  </w:comment>
  <w:comment w:id="300" w:author="Christian Klauer" w:date="2015-03-07T18:50:00Z" w:initials="CK">
    <w:p w14:paraId="5B2EBE0F" w14:textId="0A59FF03" w:rsidR="00911E50" w:rsidRDefault="00911E50">
      <w:pPr>
        <w:pStyle w:val="Kommentartext"/>
      </w:pPr>
      <w:r>
        <w:rPr>
          <w:rStyle w:val="Kommentarzeichen"/>
        </w:rPr>
        <w:annotationRef/>
      </w:r>
      <w:r>
        <w:t>?????</w:t>
      </w:r>
    </w:p>
  </w:comment>
  <w:comment w:id="303" w:author="Christian Klauer" w:date="2015-03-07T18:54:00Z" w:initials="CK">
    <w:p w14:paraId="45991D42" w14:textId="437F7B7A" w:rsidR="00911E50" w:rsidRDefault="00911E50">
      <w:pPr>
        <w:pStyle w:val="Kommentartext"/>
      </w:pPr>
      <w:r>
        <w:rPr>
          <w:rStyle w:val="Kommentarzeichen"/>
        </w:rPr>
        <w:annotationRef/>
      </w:r>
      <w:r>
        <w:t xml:space="preserve">Mir </w:t>
      </w:r>
      <w:proofErr w:type="spellStart"/>
      <w:r>
        <w:t>ist</w:t>
      </w:r>
      <w:proofErr w:type="spellEnd"/>
      <w:r>
        <w:t xml:space="preserve"> </w:t>
      </w:r>
      <w:proofErr w:type="spellStart"/>
      <w:r>
        <w:t>nicht</w:t>
      </w:r>
      <w:proofErr w:type="spellEnd"/>
      <w:r>
        <w:t xml:space="preserve"> </w:t>
      </w:r>
      <w:proofErr w:type="spellStart"/>
      <w:r>
        <w:t>klar</w:t>
      </w:r>
      <w:proofErr w:type="spellEnd"/>
      <w:r>
        <w:t xml:space="preserve"> was in </w:t>
      </w:r>
      <w:proofErr w:type="spellStart"/>
      <w:r>
        <w:t>dem</w:t>
      </w:r>
      <w:proofErr w:type="spellEnd"/>
      <w:r>
        <w:t xml:space="preserve"> </w:t>
      </w:r>
      <w:proofErr w:type="spellStart"/>
      <w:r>
        <w:t>Beispeil</w:t>
      </w:r>
      <w:proofErr w:type="spellEnd"/>
      <w:r>
        <w:t xml:space="preserve"> zu sehen ist. Ist hier das Ergebnis der Classifizierung zu sehen oder nur ein paar Beispielbilder. Sollte genauer beschrieben </w:t>
      </w:r>
      <w:proofErr w:type="spellStart"/>
      <w:r>
        <w:t>werden</w:t>
      </w:r>
      <w:proofErr w:type="spellEnd"/>
      <w:r>
        <w:t>.</w:t>
      </w:r>
    </w:p>
    <w:p w14:paraId="06F97D21" w14:textId="1E043BF4" w:rsidR="00911E50" w:rsidRDefault="00911E50">
      <w:pPr>
        <w:pStyle w:val="Kommentartext"/>
      </w:pPr>
      <w:proofErr w:type="spellStart"/>
      <w:proofErr w:type="gramStart"/>
      <w:r>
        <w:t>für</w:t>
      </w:r>
      <w:proofErr w:type="spellEnd"/>
      <w:proofErr w:type="gramEnd"/>
      <w:r>
        <w:t xml:space="preserve"> </w:t>
      </w:r>
    </w:p>
    <w:p w14:paraId="5F313337" w14:textId="77777777" w:rsidR="00911E50" w:rsidRDefault="00911E50">
      <w:pPr>
        <w:pStyle w:val="Kommentartext"/>
      </w:pPr>
    </w:p>
    <w:p w14:paraId="254E3C85" w14:textId="77777777" w:rsidR="00911E50" w:rsidRDefault="00911E50">
      <w:pPr>
        <w:pStyle w:val="Kommentartext"/>
      </w:pPr>
    </w:p>
    <w:p w14:paraId="16358176" w14:textId="2413C3E0" w:rsidR="00911E50" w:rsidRDefault="00911E50">
      <w:pPr>
        <w:pStyle w:val="Kommentartext"/>
      </w:pPr>
      <w:proofErr w:type="spellStart"/>
      <w:proofErr w:type="gramStart"/>
      <w:r>
        <w:t>ein</w:t>
      </w:r>
      <w:proofErr w:type="spellEnd"/>
      <w:proofErr w:type="gramEnd"/>
      <w:r>
        <w:t xml:space="preserve"> </w:t>
      </w:r>
      <w:proofErr w:type="spellStart"/>
      <w:r>
        <w:t>BEispei</w:t>
      </w:r>
      <w:proofErr w:type="spellEnd"/>
      <w:r>
        <w:t xml:space="preserve"> das </w:t>
      </w:r>
    </w:p>
  </w:comment>
  <w:comment w:id="315" w:author="Christian Klauer" w:date="2015-03-07T18:54:00Z" w:initials="CK">
    <w:p w14:paraId="3C281B05" w14:textId="269EFF08" w:rsidR="00911E50" w:rsidRDefault="00911E50">
      <w:pPr>
        <w:pStyle w:val="Kommentartext"/>
      </w:pPr>
      <w:ins w:id="318" w:author="Christian Klauer" w:date="2015-03-07T18:54:00Z">
        <w:r>
          <w:rPr>
            <w:rStyle w:val="Kommentarzeichen"/>
          </w:rPr>
          <w:annotationRef/>
        </w:r>
      </w:ins>
      <w:r>
        <w:t>??</w:t>
      </w:r>
    </w:p>
  </w:comment>
  <w:comment w:id="321" w:author="Christian Klauer" w:date="2015-03-07T18:57:00Z" w:initials="CK">
    <w:p w14:paraId="51DF488A" w14:textId="297959C3" w:rsidR="00911E50" w:rsidRDefault="00911E50">
      <w:pPr>
        <w:pStyle w:val="Kommentartext"/>
      </w:pPr>
      <w:r>
        <w:rPr>
          <w:rStyle w:val="Kommentarzeichen"/>
        </w:rPr>
        <w:annotationRef/>
      </w:r>
      <w:proofErr w:type="spellStart"/>
      <w:proofErr w:type="gramStart"/>
      <w:r>
        <w:t>sollte</w:t>
      </w:r>
      <w:proofErr w:type="spellEnd"/>
      <w:proofErr w:type="gramEnd"/>
      <w:r>
        <w:t xml:space="preserve">?? </w:t>
      </w:r>
      <w:proofErr w:type="spellStart"/>
      <w:r>
        <w:t>Ist</w:t>
      </w:r>
      <w:proofErr w:type="spellEnd"/>
      <w:r>
        <w:t xml:space="preserve"> die </w:t>
      </w:r>
      <w:proofErr w:type="spellStart"/>
      <w:r>
        <w:t>eine</w:t>
      </w:r>
      <w:proofErr w:type="spellEnd"/>
      <w:r>
        <w:t xml:space="preserve"> </w:t>
      </w:r>
      <w:proofErr w:type="spellStart"/>
      <w:r>
        <w:t>schwabbeligge</w:t>
      </w:r>
      <w:proofErr w:type="spellEnd"/>
      <w:r>
        <w:t xml:space="preserve"> </w:t>
      </w:r>
      <w:proofErr w:type="spellStart"/>
      <w:r>
        <w:t>Aussage</w:t>
      </w:r>
      <w:proofErr w:type="spellEnd"/>
    </w:p>
  </w:comment>
  <w:comment w:id="324" w:author="Christian Klauer" w:date="2015-03-07T19:00:00Z" w:initials="CK">
    <w:p w14:paraId="67414576" w14:textId="5B616E36" w:rsidR="00911E50" w:rsidRDefault="00911E50">
      <w:pPr>
        <w:pStyle w:val="Kommentartext"/>
      </w:pPr>
      <w:ins w:id="327" w:author="Christian Klauer" w:date="2015-03-07T19:00:00Z">
        <w:r>
          <w:rPr>
            <w:rStyle w:val="Kommentarzeichen"/>
          </w:rPr>
          <w:annotationRef/>
        </w:r>
      </w:ins>
      <w:proofErr w:type="spellStart"/>
      <w:r>
        <w:t>Hier</w:t>
      </w:r>
      <w:proofErr w:type="spellEnd"/>
      <w:r>
        <w:t xml:space="preserve"> </w:t>
      </w:r>
      <w:proofErr w:type="spellStart"/>
      <w:r>
        <w:t>unbeding</w:t>
      </w:r>
      <w:proofErr w:type="spellEnd"/>
      <w:r>
        <w:t xml:space="preserve"> </w:t>
      </w:r>
      <w:proofErr w:type="spellStart"/>
      <w:r>
        <w:t>ein</w:t>
      </w:r>
      <w:proofErr w:type="spellEnd"/>
      <w:r>
        <w:t xml:space="preserve"> </w:t>
      </w:r>
      <w:proofErr w:type="spellStart"/>
      <w:r>
        <w:t>passenderes</w:t>
      </w:r>
      <w:proofErr w:type="spellEnd"/>
      <w:r>
        <w:t xml:space="preserve"> Verb. </w:t>
      </w:r>
      <w:proofErr w:type="spellStart"/>
      <w:r>
        <w:t>Ich</w:t>
      </w:r>
      <w:proofErr w:type="spellEnd"/>
      <w:r>
        <w:t xml:space="preserve"> </w:t>
      </w:r>
      <w:proofErr w:type="spellStart"/>
      <w:r>
        <w:t>verstehe</w:t>
      </w:r>
      <w:proofErr w:type="spellEnd"/>
      <w:r>
        <w:t xml:space="preserve"> so </w:t>
      </w:r>
      <w:proofErr w:type="spellStart"/>
      <w:r>
        <w:t>nicht</w:t>
      </w:r>
      <w:proofErr w:type="spellEnd"/>
      <w:r>
        <w:t xml:space="preserve"> was </w:t>
      </w:r>
      <w:proofErr w:type="spellStart"/>
      <w:r>
        <w:t>hier</w:t>
      </w:r>
      <w:proofErr w:type="spellEnd"/>
      <w:r>
        <w:t xml:space="preserve"> </w:t>
      </w:r>
      <w:proofErr w:type="spellStart"/>
      <w:r>
        <w:t>genau</w:t>
      </w:r>
      <w:proofErr w:type="spellEnd"/>
      <w:r>
        <w:t xml:space="preserve"> </w:t>
      </w:r>
      <w:proofErr w:type="spellStart"/>
      <w:r>
        <w:t>gemeint</w:t>
      </w:r>
      <w:proofErr w:type="spellEnd"/>
      <w:r>
        <w:t xml:space="preserve"> </w:t>
      </w:r>
      <w:proofErr w:type="spellStart"/>
      <w:r>
        <w:t>ist</w:t>
      </w:r>
      <w:proofErr w:type="spellEnd"/>
      <w:r>
        <w:t>.</w:t>
      </w:r>
    </w:p>
  </w:comment>
  <w:comment w:id="333" w:author="Christian Klauer" w:date="2015-03-07T18:58:00Z" w:initials="CK">
    <w:p w14:paraId="1A1BD93E" w14:textId="4E204515" w:rsidR="00911E50" w:rsidRDefault="00911E50">
      <w:pPr>
        <w:pStyle w:val="Kommentartext"/>
      </w:pPr>
      <w:ins w:id="336" w:author="Christian Klauer" w:date="2015-03-07T18:58:00Z">
        <w:r>
          <w:rPr>
            <w:rStyle w:val="Kommentarzeichen"/>
          </w:rPr>
          <w:annotationRef/>
        </w:r>
      </w:ins>
      <w:proofErr w:type="spellStart"/>
      <w:r>
        <w:t>Hier</w:t>
      </w:r>
      <w:proofErr w:type="spellEnd"/>
      <w:r>
        <w:t xml:space="preserve"> warden </w:t>
      </w:r>
      <w:proofErr w:type="spellStart"/>
      <w:r>
        <w:t>generelle</w:t>
      </w:r>
      <w:proofErr w:type="spellEnd"/>
      <w:r>
        <w:t xml:space="preserve"> </w:t>
      </w:r>
      <w:proofErr w:type="spellStart"/>
      <w:r>
        <w:t>Sachverhalte</w:t>
      </w:r>
      <w:proofErr w:type="spellEnd"/>
      <w:r>
        <w:t xml:space="preserve"> </w:t>
      </w:r>
      <w:proofErr w:type="spellStart"/>
      <w:r>
        <w:t>beschrieben</w:t>
      </w:r>
      <w:proofErr w:type="spellEnd"/>
      <w:r>
        <w:t xml:space="preserve">: also </w:t>
      </w:r>
      <w:proofErr w:type="spellStart"/>
      <w:r>
        <w:t>Präsens</w:t>
      </w:r>
      <w:proofErr w:type="spellEnd"/>
      <w:r>
        <w:t>.</w:t>
      </w:r>
    </w:p>
  </w:comment>
  <w:comment w:id="348" w:author="Christian Klauer" w:date="2015-03-14T16:03:00Z" w:initials="CK">
    <w:p w14:paraId="7987A994" w14:textId="7203C469" w:rsidR="00911E50" w:rsidRDefault="00911E50">
      <w:pPr>
        <w:pStyle w:val="Kommentartext"/>
      </w:pPr>
      <w:r>
        <w:rPr>
          <w:rStyle w:val="Kommentarzeichen"/>
        </w:rPr>
        <w:annotationRef/>
      </w:r>
      <w:proofErr w:type="spellStart"/>
      <w:r>
        <w:t>Hier</w:t>
      </w:r>
      <w:proofErr w:type="spellEnd"/>
      <w:r>
        <w:t xml:space="preserve"> </w:t>
      </w:r>
      <w:proofErr w:type="spellStart"/>
      <w:r>
        <w:t>wird</w:t>
      </w:r>
      <w:proofErr w:type="spellEnd"/>
      <w:r>
        <w:t xml:space="preserve"> </w:t>
      </w:r>
      <w:proofErr w:type="spellStart"/>
      <w:r>
        <w:t>eine</w:t>
      </w:r>
      <w:proofErr w:type="spellEnd"/>
      <w:r>
        <w:t xml:space="preserve"> </w:t>
      </w:r>
      <w:proofErr w:type="spellStart"/>
      <w:r>
        <w:t>Anzahl</w:t>
      </w:r>
      <w:proofErr w:type="spellEnd"/>
      <w:r>
        <w:t xml:space="preserve"> an </w:t>
      </w:r>
      <w:proofErr w:type="spellStart"/>
      <w:r>
        <w:t>Bäumen</w:t>
      </w:r>
      <w:proofErr w:type="spellEnd"/>
      <w:r>
        <w:t xml:space="preserve"> (100) </w:t>
      </w:r>
      <w:proofErr w:type="spellStart"/>
      <w:r>
        <w:t>mit</w:t>
      </w:r>
      <w:proofErr w:type="spellEnd"/>
      <w:r>
        <w:t xml:space="preserve"> </w:t>
      </w:r>
      <w:proofErr w:type="spellStart"/>
      <w:r>
        <w:t>einem</w:t>
      </w:r>
      <w:proofErr w:type="spellEnd"/>
      <w:r>
        <w:t xml:space="preserve"> </w:t>
      </w:r>
      <w:proofErr w:type="spellStart"/>
      <w:r>
        <w:t>Verhältnis</w:t>
      </w:r>
      <w:proofErr w:type="spellEnd"/>
      <w:r>
        <w:t xml:space="preserve"> </w:t>
      </w:r>
      <w:proofErr w:type="spellStart"/>
      <w:r>
        <w:t>zwischen</w:t>
      </w:r>
      <w:proofErr w:type="spellEnd"/>
      <w:r>
        <w:t xml:space="preserve"> </w:t>
      </w:r>
      <w:proofErr w:type="spellStart"/>
      <w:r>
        <w:t>miscallsification</w:t>
      </w:r>
      <w:proofErr w:type="spellEnd"/>
      <w:r>
        <w:t xml:space="preserve"> rate und </w:t>
      </w:r>
      <w:proofErr w:type="spellStart"/>
      <w:r>
        <w:t>einer</w:t>
      </w:r>
      <w:proofErr w:type="spellEnd"/>
      <w:r>
        <w:t xml:space="preserve"> </w:t>
      </w:r>
      <w:proofErr w:type="spellStart"/>
      <w:r>
        <w:t>Anzah</w:t>
      </w:r>
      <w:proofErr w:type="spellEnd"/>
      <w:r>
        <w:t xml:space="preserve"> der </w:t>
      </w:r>
      <w:proofErr w:type="spellStart"/>
      <w:r>
        <w:t>Bäumen</w:t>
      </w:r>
      <w:proofErr w:type="spellEnd"/>
      <w:r>
        <w:t xml:space="preserve"> </w:t>
      </w:r>
      <w:proofErr w:type="spellStart"/>
      <w:r>
        <w:t>verglichen</w:t>
      </w:r>
      <w:proofErr w:type="spellEnd"/>
      <w:r>
        <w:t xml:space="preserve"> </w:t>
      </w:r>
      <w:proofErr w:type="spellStart"/>
      <w:r>
        <w:t>Wenn</w:t>
      </w:r>
      <w:proofErr w:type="spellEnd"/>
      <w:r>
        <w:t xml:space="preserve"> </w:t>
      </w:r>
      <w:proofErr w:type="spellStart"/>
      <w:r>
        <w:t>dann</w:t>
      </w:r>
      <w:proofErr w:type="spellEnd"/>
      <w:r>
        <w:t xml:space="preserve"> </w:t>
      </w:r>
      <w:proofErr w:type="spellStart"/>
      <w:r>
        <w:t>würde</w:t>
      </w:r>
      <w:proofErr w:type="spellEnd"/>
      <w:r>
        <w:t xml:space="preserve"> </w:t>
      </w:r>
      <w:proofErr w:type="spellStart"/>
      <w:r>
        <w:t>ich</w:t>
      </w:r>
      <w:proofErr w:type="spellEnd"/>
      <w:r>
        <w:t xml:space="preserve"> </w:t>
      </w:r>
      <w:proofErr w:type="spellStart"/>
      <w:r>
        <w:t>erwaten</w:t>
      </w:r>
      <w:proofErr w:type="spellEnd"/>
      <w:r>
        <w:t xml:space="preserve"> das man </w:t>
      </w:r>
      <w:proofErr w:type="spellStart"/>
      <w:r>
        <w:t>eine</w:t>
      </w:r>
      <w:proofErr w:type="spellEnd"/>
      <w:r>
        <w:t xml:space="preserve"> </w:t>
      </w:r>
      <w:proofErr w:type="spellStart"/>
      <w:r>
        <w:t>Anzahl</w:t>
      </w:r>
      <w:proofErr w:type="spellEnd"/>
      <w:r>
        <w:t xml:space="preserve"> </w:t>
      </w:r>
      <w:proofErr w:type="spellStart"/>
      <w:r>
        <w:t>mit</w:t>
      </w:r>
      <w:proofErr w:type="spellEnd"/>
      <w:r>
        <w:t xml:space="preserve"> </w:t>
      </w:r>
      <w:proofErr w:type="spellStart"/>
      <w:r>
        <w:t>einer</w:t>
      </w:r>
      <w:proofErr w:type="spellEnd"/>
      <w:r>
        <w:t xml:space="preserve"> </w:t>
      </w:r>
      <w:proofErr w:type="spellStart"/>
      <w:r>
        <w:t>anderen</w:t>
      </w:r>
      <w:proofErr w:type="spellEnd"/>
      <w:r>
        <w:t xml:space="preserve"> </w:t>
      </w:r>
      <w:proofErr w:type="spellStart"/>
      <w:r>
        <w:t>Anzahl</w:t>
      </w:r>
      <w:proofErr w:type="spellEnd"/>
      <w:r>
        <w:t xml:space="preserve"> </w:t>
      </w:r>
      <w:proofErr w:type="spellStart"/>
      <w:r>
        <w:t>vergleicht</w:t>
      </w:r>
      <w:proofErr w:type="spellEnd"/>
      <w:r>
        <w:t xml:space="preserve">. </w:t>
      </w:r>
      <w:proofErr w:type="spellStart"/>
      <w:r>
        <w:t>Deswegen</w:t>
      </w:r>
      <w:proofErr w:type="spellEnd"/>
      <w:r>
        <w:t xml:space="preserve"> </w:t>
      </w:r>
      <w:proofErr w:type="spellStart"/>
      <w:r>
        <w:t>kann</w:t>
      </w:r>
      <w:proofErr w:type="spellEnd"/>
      <w:r>
        <w:t xml:space="preserve"> </w:t>
      </w:r>
      <w:proofErr w:type="spellStart"/>
      <w:r>
        <w:t>ich</w:t>
      </w:r>
      <w:proofErr w:type="spellEnd"/>
      <w:r>
        <w:t xml:space="preserve"> die </w:t>
      </w:r>
      <w:proofErr w:type="spellStart"/>
      <w:r>
        <w:t>Aussage</w:t>
      </w:r>
      <w:proofErr w:type="spellEnd"/>
      <w:r>
        <w:t xml:space="preserve"> des </w:t>
      </w:r>
      <w:proofErr w:type="spellStart"/>
      <w:r>
        <w:t>Satzes</w:t>
      </w:r>
      <w:proofErr w:type="spellEnd"/>
      <w:r>
        <w:t xml:space="preserve"> </w:t>
      </w:r>
      <w:proofErr w:type="spellStart"/>
      <w:r>
        <w:t>nicht</w:t>
      </w:r>
      <w:proofErr w:type="spellEnd"/>
      <w:r>
        <w:t xml:space="preserve"> </w:t>
      </w:r>
      <w:proofErr w:type="spellStart"/>
      <w:r>
        <w:t>verstehen</w:t>
      </w:r>
      <w:proofErr w:type="spellEnd"/>
      <w:r>
        <w:t>.</w:t>
      </w:r>
    </w:p>
  </w:comment>
  <w:comment w:id="349" w:author="Christian Klauer" w:date="2015-03-14T15:57:00Z" w:initials="CK">
    <w:p w14:paraId="2D71D8F2" w14:textId="54AAC21F" w:rsidR="00911E50" w:rsidRDefault="00911E50">
      <w:pPr>
        <w:pStyle w:val="Kommentartext"/>
      </w:pPr>
      <w:r>
        <w:rPr>
          <w:rStyle w:val="Kommentarzeichen"/>
        </w:rPr>
        <w:annotationRef/>
      </w:r>
      <w:proofErr w:type="spellStart"/>
      <w:r>
        <w:t>Verweis</w:t>
      </w:r>
      <w:proofErr w:type="spellEnd"/>
      <w:r>
        <w:t xml:space="preserve"> auf </w:t>
      </w:r>
      <w:proofErr w:type="spellStart"/>
      <w:r>
        <w:t>eine</w:t>
      </w:r>
      <w:proofErr w:type="spellEnd"/>
      <w:r>
        <w:t xml:space="preserve"> Abb. Die an </w:t>
      </w:r>
      <w:proofErr w:type="spellStart"/>
      <w:r>
        <w:t>dieser</w:t>
      </w:r>
      <w:proofErr w:type="spellEnd"/>
      <w:r>
        <w:t xml:space="preserve"> </w:t>
      </w:r>
      <w:proofErr w:type="spellStart"/>
      <w:r>
        <w:t>Stelle</w:t>
      </w:r>
      <w:proofErr w:type="spellEnd"/>
      <w:r>
        <w:t xml:space="preserve"> </w:t>
      </w:r>
      <w:proofErr w:type="spellStart"/>
      <w:r>
        <w:t>noch</w:t>
      </w:r>
      <w:proofErr w:type="spellEnd"/>
      <w:r>
        <w:t xml:space="preserve"> </w:t>
      </w:r>
      <w:proofErr w:type="spellStart"/>
      <w:r>
        <w:t>nicht</w:t>
      </w:r>
      <w:proofErr w:type="spellEnd"/>
      <w:r>
        <w:t xml:space="preserve"> </w:t>
      </w:r>
      <w:proofErr w:type="spellStart"/>
      <w:r>
        <w:t>eingeführt</w:t>
      </w:r>
      <w:proofErr w:type="spellEnd"/>
      <w:r>
        <w:t xml:space="preserve"> </w:t>
      </w:r>
      <w:proofErr w:type="spellStart"/>
      <w:r>
        <w:t>wurde</w:t>
      </w:r>
      <w:proofErr w:type="spellEnd"/>
      <w:r>
        <w:t>.</w:t>
      </w:r>
    </w:p>
  </w:comment>
  <w:comment w:id="369" w:author="Christian Klauer" w:date="2015-03-14T16:08:00Z" w:initials="CK">
    <w:p w14:paraId="48F84AA6" w14:textId="316A7112" w:rsidR="00911E50" w:rsidRDefault="00911E50">
      <w:pPr>
        <w:pStyle w:val="Kommentartext"/>
      </w:pPr>
      <w:r>
        <w:rPr>
          <w:rStyle w:val="Kommentarzeichen"/>
        </w:rPr>
        <w:annotationRef/>
      </w:r>
      <w:proofErr w:type="spellStart"/>
      <w:r>
        <w:t>Referenz</w:t>
      </w:r>
      <w:proofErr w:type="spellEnd"/>
      <w:r>
        <w:t xml:space="preserve"> </w:t>
      </w:r>
      <w:proofErr w:type="spellStart"/>
      <w:r>
        <w:t>einfügen</w:t>
      </w:r>
      <w:proofErr w:type="spellEnd"/>
    </w:p>
  </w:comment>
  <w:comment w:id="386" w:author="Christian Klauer" w:date="2015-03-14T16:15:00Z" w:initials="CK">
    <w:p w14:paraId="6A00FDA4" w14:textId="3DCB488E" w:rsidR="00911E50" w:rsidRDefault="00911E50">
      <w:pPr>
        <w:pStyle w:val="Kommentartext"/>
      </w:pPr>
      <w:r>
        <w:rPr>
          <w:rStyle w:val="Kommentarzeichen"/>
        </w:rPr>
        <w:annotationRef/>
      </w:r>
      <w:proofErr w:type="gramStart"/>
      <w:r>
        <w:t>For ?</w:t>
      </w:r>
      <w:proofErr w:type="gramEnd"/>
      <w:r>
        <w:t xml:space="preserve">  </w:t>
      </w:r>
      <w:proofErr w:type="gramStart"/>
      <w:r>
        <w:t>out</w:t>
      </w:r>
      <w:proofErr w:type="gramEnd"/>
      <w:r>
        <w:t xml:space="preserve"> of?</w:t>
      </w:r>
    </w:p>
  </w:comment>
  <w:comment w:id="389" w:author="Christian Klauer" w:date="2015-03-14T16:16:00Z" w:initials="CK">
    <w:p w14:paraId="5EA88DA5" w14:textId="3DE2C10E" w:rsidR="00911E50" w:rsidRDefault="00911E50">
      <w:pPr>
        <w:pStyle w:val="Kommentartext"/>
      </w:pPr>
      <w:r>
        <w:rPr>
          <w:rStyle w:val="Kommentarzeichen"/>
        </w:rPr>
        <w:annotationRef/>
      </w:r>
      <w:proofErr w:type="spellStart"/>
      <w:r>
        <w:t>Doppelte</w:t>
      </w:r>
      <w:proofErr w:type="spellEnd"/>
      <w:r>
        <w:t xml:space="preserve"> </w:t>
      </w:r>
      <w:proofErr w:type="spellStart"/>
      <w:proofErr w:type="gramStart"/>
      <w:r>
        <w:t>verneinnung</w:t>
      </w:r>
      <w:proofErr w:type="spellEnd"/>
      <w:r>
        <w:t xml:space="preserve"> .</w:t>
      </w:r>
      <w:proofErr w:type="gramEnd"/>
      <w:r>
        <w:t xml:space="preserve"> </w:t>
      </w:r>
      <w:proofErr w:type="gramStart"/>
      <w:r>
        <w:t>none</w:t>
      </w:r>
      <w:proofErr w:type="gramEnd"/>
      <w:r>
        <w:t xml:space="preserve"> </w:t>
      </w:r>
      <w:r>
        <w:sym w:font="Wingdings" w:char="F0E0"/>
      </w:r>
      <w:r>
        <w:t xml:space="preserve"> one ??</w:t>
      </w:r>
    </w:p>
  </w:comment>
  <w:comment w:id="390" w:author="Christian Klauer" w:date="2015-03-16T21:52:00Z" w:initials="CK">
    <w:p w14:paraId="54C74527" w14:textId="3E39D028" w:rsidR="00911E50" w:rsidRDefault="00911E50">
      <w:pPr>
        <w:pStyle w:val="Kommentartext"/>
      </w:pPr>
      <w:r>
        <w:rPr>
          <w:rStyle w:val="Kommentarzeichen"/>
        </w:rPr>
        <w:annotationRef/>
      </w:r>
      <w:r>
        <w:t xml:space="preserve">Das </w:t>
      </w:r>
      <w:proofErr w:type="spellStart"/>
      <w:r>
        <w:t>gehr</w:t>
      </w:r>
      <w:proofErr w:type="spellEnd"/>
      <w:r>
        <w:t xml:space="preserve"> gar </w:t>
      </w:r>
      <w:proofErr w:type="spellStart"/>
      <w:r>
        <w:t>nicht</w:t>
      </w:r>
      <w:proofErr w:type="spellEnd"/>
      <w:r>
        <w:t xml:space="preserve">: </w:t>
      </w:r>
      <w:proofErr w:type="spellStart"/>
      <w:r>
        <w:t>sher</w:t>
      </w:r>
      <w:proofErr w:type="spellEnd"/>
      <w:r>
        <w:t xml:space="preserve"> </w:t>
      </w:r>
      <w:proofErr w:type="spellStart"/>
      <w:r>
        <w:t>viel</w:t>
      </w:r>
      <w:proofErr w:type="spellEnd"/>
      <w:r>
        <w:t xml:space="preserve"> </w:t>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 w:id="396" w:author="Christian Klauer" w:date="2015-03-14T18:08:00Z" w:initials="CK">
    <w:p w14:paraId="0520844D" w14:textId="6DC16F57" w:rsidR="00911E50" w:rsidRDefault="00911E50">
      <w:pPr>
        <w:pStyle w:val="Kommentartext"/>
      </w:pPr>
      <w:ins w:id="399" w:author="Christian Klauer" w:date="2015-03-14T18:08:00Z">
        <w:r>
          <w:rPr>
            <w:rStyle w:val="Kommentarzeichen"/>
          </w:rPr>
          <w:annotationRef/>
        </w:r>
      </w:ins>
      <w:proofErr w:type="spellStart"/>
      <w:r>
        <w:t>Richtig</w:t>
      </w:r>
      <w:proofErr w:type="spellEnd"/>
      <w:r>
        <w:t>?</w:t>
      </w:r>
    </w:p>
  </w:comment>
  <w:comment w:id="415" w:author="Christian Klauer" w:date="2015-03-14T18:24:00Z" w:initials="CK">
    <w:p w14:paraId="6CB0F37E" w14:textId="380166AC" w:rsidR="00911E50" w:rsidRDefault="00911E50">
      <w:pPr>
        <w:pStyle w:val="Kommentartext"/>
      </w:pPr>
      <w:r>
        <w:rPr>
          <w:rStyle w:val="Kommentarzeichen"/>
        </w:rPr>
        <w:annotationRef/>
      </w:r>
      <w:proofErr w:type="spellStart"/>
      <w:r>
        <w:t>Klint</w:t>
      </w:r>
      <w:proofErr w:type="spellEnd"/>
      <w:r>
        <w:t xml:space="preserve"> </w:t>
      </w:r>
      <w:proofErr w:type="spellStart"/>
      <w:r>
        <w:t>komisch</w:t>
      </w:r>
      <w:proofErr w:type="spellEnd"/>
    </w:p>
  </w:comment>
  <w:comment w:id="426" w:author="Christian Klauer" w:date="2015-03-14T18:38:00Z" w:initials="CK">
    <w:p w14:paraId="5071F845" w14:textId="6A7C413A" w:rsidR="00911E50" w:rsidRDefault="00911E50">
      <w:pPr>
        <w:pStyle w:val="Kommentartext"/>
      </w:pPr>
      <w:r>
        <w:rPr>
          <w:rStyle w:val="Kommentarzeichen"/>
        </w:rPr>
        <w:annotationRef/>
      </w:r>
      <w:proofErr w:type="spellStart"/>
      <w:r>
        <w:t>Ist</w:t>
      </w:r>
      <w:proofErr w:type="spellEnd"/>
      <w:r>
        <w:t xml:space="preserve"> das </w:t>
      </w:r>
      <w:proofErr w:type="spellStart"/>
      <w:r>
        <w:t>doppelt</w:t>
      </w:r>
      <w:proofErr w:type="spellEnd"/>
      <w:r>
        <w:t>?</w:t>
      </w:r>
    </w:p>
  </w:comment>
  <w:comment w:id="439" w:author="Christian Klauer" w:date="2015-03-14T18:40:00Z" w:initials="CK">
    <w:p w14:paraId="0F07F2EE" w14:textId="61B6FC86" w:rsidR="00911E50" w:rsidRDefault="00911E50">
      <w:pPr>
        <w:pStyle w:val="Kommentartext"/>
      </w:pPr>
      <w:ins w:id="441" w:author="Christian Klauer" w:date="2015-03-14T18:40:00Z">
        <w:r>
          <w:rPr>
            <w:rStyle w:val="Kommentarzeichen"/>
          </w:rPr>
          <w:annotationRef/>
        </w:r>
      </w:ins>
      <w:r>
        <w:t>?</w:t>
      </w:r>
    </w:p>
  </w:comment>
  <w:comment w:id="443" w:author="Christian Klauer" w:date="2015-03-14T18:42:00Z" w:initials="CK">
    <w:p w14:paraId="05549447" w14:textId="1B7E7893" w:rsidR="00911E50" w:rsidRDefault="00911E50">
      <w:pPr>
        <w:pStyle w:val="Kommentartext"/>
      </w:pPr>
      <w:r>
        <w:rPr>
          <w:rStyle w:val="Kommentarzeichen"/>
        </w:rPr>
        <w:annotationRef/>
      </w:r>
      <w:proofErr w:type="gramStart"/>
      <w:r>
        <w:t>equals</w:t>
      </w:r>
      <w:proofErr w:type="gramEnd"/>
      <w:r>
        <w:t xml:space="preserve"> to?? Is from </w:t>
      </w:r>
      <w:proofErr w:type="spellStart"/>
      <w:r>
        <w:t>passt</w:t>
      </w:r>
      <w:proofErr w:type="spellEnd"/>
      <w:r>
        <w:t xml:space="preserve"> </w:t>
      </w:r>
      <w:proofErr w:type="spellStart"/>
      <w:r>
        <w:t>hier</w:t>
      </w:r>
      <w:proofErr w:type="spellEnd"/>
      <w:r>
        <w:t xml:space="preserve"> gar </w:t>
      </w:r>
      <w:proofErr w:type="spellStart"/>
      <w:r>
        <w:t>nicht</w:t>
      </w:r>
      <w:proofErr w:type="spellEnd"/>
    </w:p>
  </w:comment>
  <w:comment w:id="455" w:author="Christian Klauer" w:date="2015-03-14T18:43:00Z" w:initials="CK">
    <w:p w14:paraId="78DC03A4" w14:textId="3932A9B0" w:rsidR="00911E50" w:rsidRDefault="00911E50">
      <w:pPr>
        <w:pStyle w:val="Kommentartext"/>
      </w:pPr>
      <w:r>
        <w:rPr>
          <w:rStyle w:val="Kommentarzeichen"/>
        </w:rPr>
        <w:annotationRef/>
      </w:r>
      <w:r>
        <w:t xml:space="preserve">Das </w:t>
      </w:r>
      <w:proofErr w:type="spellStart"/>
      <w:r>
        <w:t>geht</w:t>
      </w:r>
      <w:proofErr w:type="spellEnd"/>
      <w:r>
        <w:t xml:space="preserve"> </w:t>
      </w:r>
      <w:proofErr w:type="spellStart"/>
      <w:r>
        <w:t>nicht</w:t>
      </w:r>
      <w:proofErr w:type="spellEnd"/>
      <w:r>
        <w:t xml:space="preserve">. </w:t>
      </w:r>
    </w:p>
  </w:comment>
  <w:comment w:id="458" w:author="Christian Klauer" w:date="2015-03-14T18:46:00Z" w:initials="CK">
    <w:p w14:paraId="7FF21987" w14:textId="230D180F" w:rsidR="00911E50" w:rsidRDefault="00911E50">
      <w:pPr>
        <w:pStyle w:val="Kommentartext"/>
      </w:pPr>
      <w:ins w:id="461" w:author="Christian Klauer" w:date="2015-03-14T18:45:00Z">
        <w:r>
          <w:rPr>
            <w:rStyle w:val="Kommentarzeichen"/>
          </w:rPr>
          <w:annotationRef/>
        </w:r>
      </w:ins>
      <w:r>
        <w:t>ÜRIGENS</w:t>
      </w:r>
      <w:proofErr w:type="gramStart"/>
      <w:r>
        <w:t>::</w:t>
      </w:r>
      <w:proofErr w:type="gramEnd"/>
      <w:r>
        <w:t xml:space="preserve"> Du </w:t>
      </w:r>
      <w:proofErr w:type="spellStart"/>
      <w:r>
        <w:t>schreibst</w:t>
      </w:r>
      <w:proofErr w:type="spellEnd"/>
      <w:r>
        <w:t xml:space="preserve"> </w:t>
      </w:r>
      <w:proofErr w:type="spellStart"/>
      <w:r>
        <w:t>immer</w:t>
      </w:r>
      <w:proofErr w:type="spellEnd"/>
      <w:r>
        <w:t xml:space="preserve"> where </w:t>
      </w:r>
      <w:proofErr w:type="spellStart"/>
      <w:r>
        <w:t>meist</w:t>
      </w:r>
      <w:proofErr w:type="spellEnd"/>
      <w:r>
        <w:t xml:space="preserve"> </w:t>
      </w:r>
      <w:proofErr w:type="spellStart"/>
      <w:r>
        <w:t>aber</w:t>
      </w:r>
      <w:proofErr w:type="spellEnd"/>
      <w:r>
        <w:t xml:space="preserve"> were. </w:t>
      </w:r>
    </w:p>
  </w:comment>
  <w:comment w:id="468" w:author="Christian Klauer" w:date="2015-03-15T16:52:00Z" w:initials="CK">
    <w:p w14:paraId="7AA3F652" w14:textId="0785001B" w:rsidR="00911E50" w:rsidRDefault="00911E50">
      <w:pPr>
        <w:pStyle w:val="Kommentartext"/>
      </w:pPr>
      <w:r>
        <w:rPr>
          <w:rStyle w:val="Kommentarzeichen"/>
        </w:rPr>
        <w:annotationRef/>
      </w:r>
      <w:proofErr w:type="spellStart"/>
      <w:r>
        <w:t>Hier</w:t>
      </w:r>
      <w:proofErr w:type="spellEnd"/>
      <w:r>
        <w:t xml:space="preserve"> muss </w:t>
      </w:r>
      <w:proofErr w:type="spellStart"/>
      <w:r>
        <w:t>noch</w:t>
      </w:r>
      <w:proofErr w:type="spellEnd"/>
      <w:r>
        <w:t xml:space="preserve"> </w:t>
      </w:r>
      <w:proofErr w:type="spellStart"/>
      <w:r>
        <w:t>ein</w:t>
      </w:r>
      <w:proofErr w:type="spellEnd"/>
      <w:r>
        <w:t xml:space="preserve"> </w:t>
      </w:r>
      <w:proofErr w:type="spellStart"/>
      <w:r>
        <w:t>Paunkt</w:t>
      </w:r>
      <w:proofErr w:type="spellEnd"/>
      <w:r>
        <w:t xml:space="preserve"> </w:t>
      </w:r>
      <w:proofErr w:type="spellStart"/>
      <w:r>
        <w:t>hin</w:t>
      </w:r>
      <w:proofErr w:type="spellEnd"/>
      <w:r>
        <w:t xml:space="preserve">, </w:t>
      </w:r>
      <w:proofErr w:type="spellStart"/>
      <w:r>
        <w:t>aber</w:t>
      </w:r>
      <w:proofErr w:type="spellEnd"/>
      <w:r>
        <w:t xml:space="preserve"> </w:t>
      </w:r>
      <w:proofErr w:type="spellStart"/>
      <w:r>
        <w:t>bei</w:t>
      </w:r>
      <w:proofErr w:type="spellEnd"/>
      <w:r>
        <w:t xml:space="preserve"> </w:t>
      </w:r>
      <w:proofErr w:type="spellStart"/>
      <w:r>
        <w:t>mir</w:t>
      </w:r>
      <w:proofErr w:type="spellEnd"/>
      <w:r>
        <w:t xml:space="preserve"> </w:t>
      </w:r>
      <w:proofErr w:type="spellStart"/>
      <w:r>
        <w:t>rutzscht</w:t>
      </w:r>
      <w:proofErr w:type="spellEnd"/>
      <w:r>
        <w:t xml:space="preserve"> </w:t>
      </w:r>
      <w:proofErr w:type="spellStart"/>
      <w:r>
        <w:t>dann</w:t>
      </w:r>
      <w:proofErr w:type="spellEnd"/>
      <w:r>
        <w:t xml:space="preserve"> </w:t>
      </w:r>
      <w:proofErr w:type="spellStart"/>
      <w:r>
        <w:t>immer</w:t>
      </w:r>
      <w:proofErr w:type="spellEnd"/>
      <w:r>
        <w:t xml:space="preserve"> die </w:t>
      </w:r>
      <w:proofErr w:type="spellStart"/>
      <w:r>
        <w:t>Formel</w:t>
      </w:r>
      <w:proofErr w:type="spellEnd"/>
      <w:r>
        <w:t xml:space="preserve"> </w:t>
      </w:r>
      <w:proofErr w:type="spellStart"/>
      <w:r>
        <w:t>zusammen</w:t>
      </w:r>
      <w:proofErr w:type="spellEnd"/>
      <w:r>
        <w:t>.</w:t>
      </w:r>
    </w:p>
  </w:comment>
  <w:comment w:id="481" w:author="Christian Klauer" w:date="2015-03-15T16:55:00Z" w:initials="CK">
    <w:p w14:paraId="5287A8C7" w14:textId="6C8784B0" w:rsidR="00911E50" w:rsidRDefault="00911E50">
      <w:pPr>
        <w:pStyle w:val="Kommentartext"/>
      </w:pPr>
      <w:r>
        <w:rPr>
          <w:rStyle w:val="Kommentarzeichen"/>
        </w:rPr>
        <w:annotationRef/>
      </w:r>
      <w:r>
        <w:t>??</w:t>
      </w:r>
    </w:p>
  </w:comment>
  <w:comment w:id="500" w:author="Christian Klauer" w:date="2015-03-15T17:02:00Z" w:initials="CK">
    <w:p w14:paraId="26F18516" w14:textId="769B8D79" w:rsidR="00911E50" w:rsidRDefault="00911E50">
      <w:pPr>
        <w:pStyle w:val="Kommentartext"/>
      </w:pPr>
      <w:ins w:id="503" w:author="Christian Klauer" w:date="2015-03-15T17:01:00Z">
        <w:r>
          <w:rPr>
            <w:rStyle w:val="Kommentarzeichen"/>
          </w:rPr>
          <w:annotationRef/>
        </w:r>
      </w:ins>
      <w:proofErr w:type="spellStart"/>
      <w:proofErr w:type="gramStart"/>
      <w:r>
        <w:t>schau</w:t>
      </w:r>
      <w:proofErr w:type="spellEnd"/>
      <w:proofErr w:type="gramEnd"/>
      <w:r>
        <w:t xml:space="preserve"> mal </w:t>
      </w:r>
      <w:proofErr w:type="spellStart"/>
      <w:r>
        <w:t>ob</w:t>
      </w:r>
      <w:proofErr w:type="spellEnd"/>
      <w:r>
        <w:t xml:space="preserve"> die </w:t>
      </w:r>
      <w:proofErr w:type="spellStart"/>
      <w:r>
        <w:t>Bedingung</w:t>
      </w:r>
      <w:proofErr w:type="spellEnd"/>
      <w:r>
        <w:t xml:space="preserve"> so </w:t>
      </w:r>
      <w:proofErr w:type="spellStart"/>
      <w:r>
        <w:t>richtig</w:t>
      </w:r>
      <w:proofErr w:type="spellEnd"/>
      <w:r>
        <w:t xml:space="preserve"> </w:t>
      </w:r>
      <w:proofErr w:type="spellStart"/>
      <w:r>
        <w:t>umgestellt</w:t>
      </w:r>
      <w:proofErr w:type="spellEnd"/>
      <w:r>
        <w:t xml:space="preserve"> </w:t>
      </w:r>
      <w:proofErr w:type="spellStart"/>
      <w:r>
        <w:t>wurde</w:t>
      </w:r>
      <w:proofErr w:type="spellEnd"/>
      <w:r>
        <w:t xml:space="preserve"> von </w:t>
      </w:r>
      <w:proofErr w:type="spellStart"/>
      <w:r>
        <w:t>mir</w:t>
      </w:r>
      <w:proofErr w:type="spellEnd"/>
      <w:r>
        <w:t xml:space="preserve">. </w:t>
      </w:r>
    </w:p>
  </w:comment>
  <w:comment w:id="506" w:author="Christian Klauer" w:date="2015-03-15T17:01:00Z" w:initials="CK">
    <w:p w14:paraId="61EA4FB3" w14:textId="2C64828F" w:rsidR="00911E50" w:rsidRDefault="00911E50">
      <w:pPr>
        <w:pStyle w:val="Kommentartext"/>
      </w:pPr>
      <w:r>
        <w:rPr>
          <w:rStyle w:val="Kommentarzeichen"/>
        </w:rPr>
        <w:annotationRef/>
      </w:r>
      <w:proofErr w:type="gramStart"/>
      <w:r>
        <w:t>defined</w:t>
      </w:r>
      <w:proofErr w:type="gramEnd"/>
      <w:r>
        <w:t xml:space="preserve"> by???</w:t>
      </w:r>
    </w:p>
  </w:comment>
  <w:comment w:id="572" w:author="Christian Klauer" w:date="2015-03-15T17:18:00Z" w:initials="CK">
    <w:p w14:paraId="7BABBE28" w14:textId="3DACB2D3" w:rsidR="00911E50" w:rsidRDefault="00911E50">
      <w:pPr>
        <w:pStyle w:val="Kommentartext"/>
      </w:pPr>
      <w:r>
        <w:rPr>
          <w:rStyle w:val="Kommentarzeichen"/>
        </w:rPr>
        <w:annotationRef/>
      </w:r>
      <w:proofErr w:type="spellStart"/>
      <w:r>
        <w:t>Hier</w:t>
      </w:r>
      <w:proofErr w:type="spellEnd"/>
      <w:r>
        <w:t xml:space="preserve"> </w:t>
      </w:r>
      <w:proofErr w:type="spellStart"/>
      <w:r>
        <w:t>wieder</w:t>
      </w:r>
      <w:proofErr w:type="spellEnd"/>
      <w:r>
        <w:t xml:space="preserve"> </w:t>
      </w:r>
      <w:proofErr w:type="spellStart"/>
      <w:r>
        <w:t>ein</w:t>
      </w:r>
      <w:proofErr w:type="spellEnd"/>
      <w:r>
        <w:t xml:space="preserve"> </w:t>
      </w:r>
      <w:proofErr w:type="spellStart"/>
      <w:r>
        <w:t>Punkt</w:t>
      </w:r>
      <w:proofErr w:type="spellEnd"/>
      <w:r>
        <w:t xml:space="preserve">. </w:t>
      </w:r>
      <w:proofErr w:type="spellStart"/>
      <w:r>
        <w:t>Immer</w:t>
      </w:r>
      <w:proofErr w:type="spellEnd"/>
      <w:r>
        <w:t xml:space="preserve">, </w:t>
      </w:r>
      <w:proofErr w:type="spellStart"/>
      <w:r>
        <w:t>wennn</w:t>
      </w:r>
      <w:proofErr w:type="spellEnd"/>
      <w:r>
        <w:t xml:space="preserve"> </w:t>
      </w:r>
      <w:proofErr w:type="spellStart"/>
      <w:r>
        <w:t>ich</w:t>
      </w:r>
      <w:proofErr w:type="spellEnd"/>
      <w:r>
        <w:t xml:space="preserve"> </w:t>
      </w:r>
      <w:proofErr w:type="spellStart"/>
      <w:r>
        <w:t>Sachen</w:t>
      </w:r>
      <w:proofErr w:type="spellEnd"/>
      <w:r>
        <w:t xml:space="preserve"> an die </w:t>
      </w:r>
      <w:proofErr w:type="spellStart"/>
      <w:r>
        <w:t>Formedn</w:t>
      </w:r>
      <w:proofErr w:type="spellEnd"/>
      <w:r>
        <w:t xml:space="preserve"> </w:t>
      </w:r>
      <w:proofErr w:type="spellStart"/>
      <w:r>
        <w:t>hinten</w:t>
      </w:r>
      <w:proofErr w:type="spellEnd"/>
      <w:r>
        <w:t xml:space="preserve"> </w:t>
      </w:r>
      <w:proofErr w:type="spellStart"/>
      <w:r>
        <w:t>dran</w:t>
      </w:r>
      <w:proofErr w:type="spellEnd"/>
      <w:r>
        <w:t xml:space="preserve"> </w:t>
      </w:r>
      <w:proofErr w:type="spellStart"/>
      <w:r>
        <w:t>schrebeibe</w:t>
      </w:r>
      <w:proofErr w:type="spellEnd"/>
      <w:r>
        <w:t xml:space="preserve"> </w:t>
      </w:r>
      <w:proofErr w:type="spellStart"/>
      <w:r>
        <w:t>verschieben</w:t>
      </w:r>
      <w:proofErr w:type="spellEnd"/>
      <w:r>
        <w:t xml:space="preserve"> </w:t>
      </w:r>
      <w:proofErr w:type="spellStart"/>
      <w:r>
        <w:t>sich</w:t>
      </w:r>
      <w:proofErr w:type="spellEnd"/>
      <w:r>
        <w:t xml:space="preserve"> die </w:t>
      </w:r>
      <w:proofErr w:type="spellStart"/>
      <w:r>
        <w:t>Formeln</w:t>
      </w:r>
      <w:proofErr w:type="spellEnd"/>
      <w:r>
        <w:t xml:space="preserve"> </w:t>
      </w:r>
      <w:proofErr w:type="spellStart"/>
      <w:r>
        <w:t>sehr</w:t>
      </w:r>
      <w:proofErr w:type="spellEnd"/>
      <w:r>
        <w:t xml:space="preserve"> </w:t>
      </w:r>
      <w:proofErr w:type="spellStart"/>
      <w:r>
        <w:t>blöde</w:t>
      </w:r>
      <w:proofErr w:type="spellEnd"/>
      <w:r>
        <w:t xml:space="preserve">. </w:t>
      </w:r>
      <w:proofErr w:type="spellStart"/>
      <w:r>
        <w:t>Ist</w:t>
      </w:r>
      <w:proofErr w:type="spellEnd"/>
      <w:r>
        <w:t xml:space="preserve"> </w:t>
      </w:r>
      <w:proofErr w:type="spellStart"/>
      <w:r>
        <w:t>oben</w:t>
      </w:r>
      <w:proofErr w:type="spellEnd"/>
      <w:r>
        <w:t xml:space="preserve"> </w:t>
      </w:r>
      <w:proofErr w:type="spellStart"/>
      <w:r>
        <w:t>ein</w:t>
      </w:r>
      <w:proofErr w:type="spellEnd"/>
      <w:r>
        <w:t xml:space="preserve"> </w:t>
      </w:r>
      <w:proofErr w:type="spellStart"/>
      <w:r>
        <w:t>paar</w:t>
      </w:r>
      <w:proofErr w:type="spellEnd"/>
      <w:r>
        <w:t xml:space="preserve"> mal </w:t>
      </w:r>
      <w:proofErr w:type="spellStart"/>
      <w:r>
        <w:t>passiert</w:t>
      </w:r>
      <w:proofErr w:type="spellEnd"/>
      <w:r>
        <w:t>.</w:t>
      </w:r>
    </w:p>
  </w:comment>
  <w:comment w:id="575" w:author="Christian Klauer" w:date="2015-03-15T17:19:00Z" w:initials="CK">
    <w:p w14:paraId="37F2C7F6" w14:textId="53AA3330" w:rsidR="00911E50" w:rsidRDefault="00911E50">
      <w:pPr>
        <w:pStyle w:val="Kommentartext"/>
      </w:pPr>
      <w:r>
        <w:rPr>
          <w:rStyle w:val="Kommentarzeichen"/>
        </w:rPr>
        <w:annotationRef/>
      </w:r>
      <w:proofErr w:type="spellStart"/>
      <w:r>
        <w:t>Punkt</w:t>
      </w:r>
      <w:proofErr w:type="spellEnd"/>
    </w:p>
  </w:comment>
  <w:comment w:id="578" w:author="Christian Klauer" w:date="2015-03-18T22:07:00Z" w:initials="CK">
    <w:p w14:paraId="7C96AF91" w14:textId="4168FCCC" w:rsidR="00911E50" w:rsidRDefault="00911E50">
      <w:pPr>
        <w:pStyle w:val="Kommentartext"/>
      </w:pPr>
      <w:r>
        <w:rPr>
          <w:rStyle w:val="Kommentarzeichen"/>
        </w:rPr>
        <w:annotationRef/>
      </w:r>
      <w:r>
        <w:t xml:space="preserve">Index </w:t>
      </w:r>
      <w:proofErr w:type="spellStart"/>
      <w:r>
        <w:t>fehlt</w:t>
      </w:r>
      <w:proofErr w:type="spellEnd"/>
    </w:p>
  </w:comment>
  <w:comment w:id="588" w:author="Christian Klauer" w:date="2015-03-15T17:27:00Z" w:initials="CK">
    <w:p w14:paraId="2AA87B13" w14:textId="2496AB1F" w:rsidR="00911E50" w:rsidRDefault="00911E50">
      <w:pPr>
        <w:pStyle w:val="Kommentartext"/>
      </w:pPr>
      <w:r>
        <w:rPr>
          <w:rStyle w:val="Kommentarzeichen"/>
        </w:rPr>
        <w:annotationRef/>
      </w:r>
      <w:proofErr w:type="spellStart"/>
      <w:r>
        <w:t>Vorschlag</w:t>
      </w:r>
      <w:proofErr w:type="spellEnd"/>
      <w:r>
        <w:t>: Depends on??</w:t>
      </w:r>
    </w:p>
  </w:comment>
  <w:comment w:id="587" w:author="Christian Klauer" w:date="2015-03-15T17:26:00Z" w:initials="CK">
    <w:p w14:paraId="3C600C31" w14:textId="7D270D91" w:rsidR="00911E50" w:rsidRDefault="00911E50">
      <w:pPr>
        <w:pStyle w:val="Kommentartext"/>
      </w:pPr>
      <w:r>
        <w:rPr>
          <w:rStyle w:val="Kommentarzeichen"/>
        </w:rPr>
        <w:annotationRef/>
      </w:r>
      <w:proofErr w:type="spellStart"/>
      <w:r>
        <w:t>Keine</w:t>
      </w:r>
      <w:proofErr w:type="spellEnd"/>
      <w:r>
        <w:t xml:space="preserve"> </w:t>
      </w:r>
      <w:proofErr w:type="spellStart"/>
      <w:r>
        <w:t>Ahnung</w:t>
      </w:r>
      <w:proofErr w:type="spellEnd"/>
      <w:r>
        <w:t xml:space="preserve"> was du </w:t>
      </w:r>
      <w:proofErr w:type="spellStart"/>
      <w:r>
        <w:t>hiermit</w:t>
      </w:r>
      <w:proofErr w:type="spellEnd"/>
      <w:r>
        <w:t xml:space="preserve"> </w:t>
      </w:r>
      <w:proofErr w:type="spellStart"/>
      <w:r>
        <w:t>sagen</w:t>
      </w:r>
      <w:proofErr w:type="spellEnd"/>
      <w:r>
        <w:t xml:space="preserve"> </w:t>
      </w:r>
      <w:proofErr w:type="spellStart"/>
      <w:r>
        <w:t>möchstest</w:t>
      </w:r>
      <w:proofErr w:type="spellEnd"/>
      <w:r>
        <w:t xml:space="preserve">… </w:t>
      </w:r>
      <w:proofErr w:type="spellStart"/>
      <w:r>
        <w:t>Meinst</w:t>
      </w:r>
      <w:proofErr w:type="spellEnd"/>
      <w:r>
        <w:t xml:space="preserve"> du welches </w:t>
      </w:r>
      <w:proofErr w:type="spellStart"/>
      <w:r>
        <w:t>algorithmus</w:t>
      </w:r>
      <w:proofErr w:type="spellEnd"/>
      <w:r>
        <w:t xml:space="preserve"> </w:t>
      </w:r>
      <w:proofErr w:type="spellStart"/>
      <w:r>
        <w:t>verwendet</w:t>
      </w:r>
      <w:proofErr w:type="spellEnd"/>
      <w:r>
        <w:t xml:space="preserve"> </w:t>
      </w:r>
      <w:proofErr w:type="spellStart"/>
      <w:r>
        <w:t>wird</w:t>
      </w:r>
      <w:proofErr w:type="spellEnd"/>
      <w:r>
        <w:t xml:space="preserve"> </w:t>
      </w:r>
      <w:proofErr w:type="spellStart"/>
      <w:r>
        <w:t>ist</w:t>
      </w:r>
      <w:proofErr w:type="spellEnd"/>
      <w:r>
        <w:t xml:space="preserve"> </w:t>
      </w:r>
      <w:proofErr w:type="spellStart"/>
      <w:r>
        <w:t>Abhängig</w:t>
      </w:r>
      <w:proofErr w:type="spellEnd"/>
      <w:r>
        <w:t xml:space="preserve"> </w:t>
      </w:r>
      <w:proofErr w:type="spellStart"/>
      <w:proofErr w:type="gramStart"/>
      <w:r>
        <w:t>davon</w:t>
      </w:r>
      <w:proofErr w:type="spellEnd"/>
      <w:r>
        <w:t xml:space="preserve"> ,</w:t>
      </w:r>
      <w:proofErr w:type="gramEnd"/>
      <w:r>
        <w:t xml:space="preserve"> </w:t>
      </w:r>
      <w:proofErr w:type="spellStart"/>
      <w:r>
        <w:t>wie</w:t>
      </w:r>
      <w:proofErr w:type="spellEnd"/>
      <w:r>
        <w:t xml:space="preserve"> gut die ICs </w:t>
      </w:r>
      <w:proofErr w:type="spellStart"/>
      <w:r>
        <w:t>markiert</w:t>
      </w:r>
      <w:proofErr w:type="spellEnd"/>
      <w:r>
        <w:t xml:space="preserve"> </w:t>
      </w:r>
      <w:proofErr w:type="spellStart"/>
      <w:r>
        <w:t>sind</w:t>
      </w:r>
      <w:proofErr w:type="spellEnd"/>
      <w:r>
        <w:t xml:space="preserve">?? </w:t>
      </w:r>
    </w:p>
  </w:comment>
  <w:comment w:id="589" w:author="Christian Klauer" w:date="2015-03-15T17:28:00Z" w:initials="CK">
    <w:p w14:paraId="459476CB" w14:textId="7E8B6492" w:rsidR="00911E50" w:rsidRDefault="00911E50">
      <w:pPr>
        <w:pStyle w:val="Kommentartext"/>
      </w:pPr>
      <w:ins w:id="591" w:author="Christian Klauer" w:date="2015-03-15T17:27:00Z">
        <w:r>
          <w:rPr>
            <w:rStyle w:val="Kommentarzeichen"/>
          </w:rPr>
          <w:annotationRef/>
        </w:r>
      </w:ins>
      <w:r>
        <w:t xml:space="preserve">Muss rein, den </w:t>
      </w:r>
      <w:proofErr w:type="spellStart"/>
      <w:r>
        <w:t>es</w:t>
      </w:r>
      <w:proofErr w:type="spellEnd"/>
      <w:r>
        <w:t xml:space="preserve"> </w:t>
      </w:r>
      <w:proofErr w:type="spellStart"/>
      <w:r>
        <w:t>gibt</w:t>
      </w:r>
      <w:proofErr w:type="spellEnd"/>
      <w:r>
        <w:t xml:space="preserve"> </w:t>
      </w:r>
      <w:proofErr w:type="spellStart"/>
      <w:r>
        <w:t>sicher</w:t>
      </w:r>
      <w:proofErr w:type="spellEnd"/>
      <w:r>
        <w:t xml:space="preserve"> </w:t>
      </w:r>
      <w:proofErr w:type="spellStart"/>
      <w:r>
        <w:t>auch</w:t>
      </w:r>
      <w:proofErr w:type="spellEnd"/>
      <w:r>
        <w:t xml:space="preserve"> mal </w:t>
      </w:r>
      <w:proofErr w:type="spellStart"/>
      <w:r>
        <w:t>einen</w:t>
      </w:r>
      <w:proofErr w:type="spellEnd"/>
      <w:r>
        <w:t xml:space="preserve"> Fall in </w:t>
      </w:r>
      <w:proofErr w:type="spellStart"/>
      <w:r>
        <w:t>dem</w:t>
      </w:r>
      <w:proofErr w:type="spellEnd"/>
      <w:r>
        <w:t xml:space="preserve"> die </w:t>
      </w:r>
      <w:proofErr w:type="spellStart"/>
      <w:r>
        <w:t>Assage</w:t>
      </w:r>
      <w:proofErr w:type="spellEnd"/>
      <w:r>
        <w:t xml:space="preserve"> </w:t>
      </w:r>
      <w:proofErr w:type="spellStart"/>
      <w:r>
        <w:t>anders</w:t>
      </w:r>
      <w:proofErr w:type="spellEnd"/>
      <w:r>
        <w:t xml:space="preserve"> </w:t>
      </w:r>
      <w:proofErr w:type="spellStart"/>
      <w:r>
        <w:t>herum</w:t>
      </w:r>
      <w:proofErr w:type="spellEnd"/>
      <w:r>
        <w:t xml:space="preserve"> gilt.</w:t>
      </w:r>
    </w:p>
  </w:comment>
  <w:comment w:id="604" w:author="Christian Klauer" w:date="2015-03-15T17:38:00Z" w:initials="CK">
    <w:p w14:paraId="6465CECB" w14:textId="42F649B9" w:rsidR="00911E50" w:rsidRDefault="00911E50">
      <w:pPr>
        <w:pStyle w:val="Kommentartext"/>
      </w:pPr>
      <w:r>
        <w:rPr>
          <w:rStyle w:val="Kommentarzeichen"/>
        </w:rPr>
        <w:annotationRef/>
      </w:r>
      <w:r>
        <w:t xml:space="preserve">Du </w:t>
      </w:r>
      <w:proofErr w:type="spellStart"/>
      <w:r>
        <w:t>meinst</w:t>
      </w:r>
      <w:proofErr w:type="spellEnd"/>
      <w:r>
        <w:t xml:space="preserve"> </w:t>
      </w:r>
      <w:proofErr w:type="spellStart"/>
      <w:r>
        <w:t>hierfür</w:t>
      </w:r>
      <w:proofErr w:type="spellEnd"/>
      <w:r>
        <w:t xml:space="preserve"> (Therefor), </w:t>
      </w:r>
      <w:proofErr w:type="spellStart"/>
      <w:r>
        <w:t>richtig</w:t>
      </w:r>
      <w:proofErr w:type="spellEnd"/>
      <w:r>
        <w:t xml:space="preserve">?? </w:t>
      </w:r>
      <w:proofErr w:type="spellStart"/>
      <w:r>
        <w:t>Wenn</w:t>
      </w:r>
      <w:proofErr w:type="spellEnd"/>
      <w:r>
        <w:t xml:space="preserve"> </w:t>
      </w:r>
      <w:proofErr w:type="spellStart"/>
      <w:r>
        <w:t>Deswegen</w:t>
      </w:r>
      <w:proofErr w:type="spellEnd"/>
      <w:r>
        <w:t xml:space="preserve"> (Therefore) </w:t>
      </w:r>
      <w:proofErr w:type="spellStart"/>
      <w:r>
        <w:t>dann</w:t>
      </w:r>
      <w:proofErr w:type="spellEnd"/>
      <w:r>
        <w:t xml:space="preserve"> </w:t>
      </w:r>
      <w:proofErr w:type="spellStart"/>
      <w:r>
        <w:t>müsstest</w:t>
      </w:r>
      <w:proofErr w:type="spellEnd"/>
      <w:r>
        <w:t xml:space="preserve"> du die </w:t>
      </w:r>
      <w:proofErr w:type="spellStart"/>
      <w:r>
        <w:t>Begründung</w:t>
      </w:r>
      <w:proofErr w:type="spellEnd"/>
      <w:r>
        <w:t xml:space="preserve"> </w:t>
      </w:r>
      <w:proofErr w:type="spellStart"/>
      <w:r>
        <w:t>warum</w:t>
      </w:r>
      <w:proofErr w:type="spellEnd"/>
      <w:r>
        <w:t xml:space="preserve"> die </w:t>
      </w:r>
      <w:proofErr w:type="spellStart"/>
      <w:r>
        <w:t>beiden</w:t>
      </w:r>
      <w:proofErr w:type="spellEnd"/>
      <w:r>
        <w:t xml:space="preserve"> </w:t>
      </w:r>
      <w:proofErr w:type="spellStart"/>
      <w:r>
        <w:t>Programme</w:t>
      </w:r>
      <w:proofErr w:type="spellEnd"/>
      <w:r>
        <w:t xml:space="preserve"> </w:t>
      </w:r>
      <w:proofErr w:type="spellStart"/>
      <w:r>
        <w:t>genutzt</w:t>
      </w:r>
      <w:proofErr w:type="spellEnd"/>
      <w:r>
        <w:t xml:space="preserve"> warden </w:t>
      </w:r>
      <w:proofErr w:type="spellStart"/>
      <w:r>
        <w:t>noch</w:t>
      </w:r>
      <w:proofErr w:type="spellEnd"/>
      <w:r>
        <w:t xml:space="preserve"> </w:t>
      </w:r>
      <w:proofErr w:type="spellStart"/>
      <w:r>
        <w:t>ein</w:t>
      </w:r>
      <w:proofErr w:type="spellEnd"/>
      <w:r>
        <w:t xml:space="preserve"> </w:t>
      </w:r>
      <w:proofErr w:type="spellStart"/>
      <w:r>
        <w:t>bisschen</w:t>
      </w:r>
      <w:proofErr w:type="spellEnd"/>
      <w:r>
        <w:t xml:space="preserve"> </w:t>
      </w:r>
      <w:proofErr w:type="spellStart"/>
      <w:r>
        <w:t>ausbauen</w:t>
      </w:r>
      <w:proofErr w:type="spellEnd"/>
      <w:r>
        <w:t xml:space="preserve">… </w:t>
      </w:r>
    </w:p>
  </w:comment>
  <w:comment w:id="608" w:author="Christian Klauer" w:date="2015-03-15T17:39:00Z" w:initials="CK">
    <w:p w14:paraId="4A8FEE9A" w14:textId="56039FD6" w:rsidR="00911E50" w:rsidRDefault="00911E50">
      <w:pPr>
        <w:pStyle w:val="Kommentartext"/>
      </w:pPr>
      <w:ins w:id="613" w:author="Christian Klauer" w:date="2015-03-15T17:39:00Z">
        <w:r>
          <w:rPr>
            <w:rStyle w:val="Kommentarzeichen"/>
          </w:rPr>
          <w:annotationRef/>
        </w:r>
      </w:ins>
      <w:proofErr w:type="spellStart"/>
      <w:r>
        <w:t>Vergangenheitsform</w:t>
      </w:r>
      <w:proofErr w:type="spellEnd"/>
      <w:r>
        <w:t xml:space="preserve"> </w:t>
      </w:r>
      <w:proofErr w:type="spellStart"/>
      <w:r>
        <w:t>derren</w:t>
      </w:r>
      <w:proofErr w:type="spellEnd"/>
      <w:r>
        <w:t xml:space="preserve"> </w:t>
      </w:r>
      <w:proofErr w:type="spellStart"/>
      <w:r>
        <w:t>Ausgang</w:t>
      </w:r>
      <w:proofErr w:type="spellEnd"/>
      <w:r>
        <w:t xml:space="preserve"> </w:t>
      </w:r>
      <w:proofErr w:type="spellStart"/>
      <w:r>
        <w:t>wichtig</w:t>
      </w:r>
      <w:proofErr w:type="spellEnd"/>
      <w:r>
        <w:t xml:space="preserve"> </w:t>
      </w:r>
      <w:proofErr w:type="spellStart"/>
      <w:r>
        <w:t>für</w:t>
      </w:r>
      <w:proofErr w:type="spellEnd"/>
      <w:r>
        <w:t xml:space="preserve"> die </w:t>
      </w:r>
      <w:proofErr w:type="spellStart"/>
      <w:r>
        <w:t>Gegenwaart</w:t>
      </w:r>
      <w:proofErr w:type="spellEnd"/>
      <w:r>
        <w:t xml:space="preserve"> </w:t>
      </w:r>
      <w:proofErr w:type="spellStart"/>
      <w:r>
        <w:t>ist</w:t>
      </w:r>
      <w:proofErr w:type="spellEnd"/>
      <w:r>
        <w:t xml:space="preserve">, also </w:t>
      </w:r>
      <w:proofErr w:type="spellStart"/>
      <w:r>
        <w:t>wie</w:t>
      </w:r>
      <w:proofErr w:type="spellEnd"/>
      <w:r>
        <w:t xml:space="preserve"> </w:t>
      </w:r>
      <w:proofErr w:type="spellStart"/>
      <w:r>
        <w:t>hier</w:t>
      </w:r>
      <w:proofErr w:type="spellEnd"/>
      <w:r>
        <w:t xml:space="preserve"> </w:t>
      </w:r>
      <w:proofErr w:type="spellStart"/>
      <w:proofErr w:type="gramStart"/>
      <w:r>
        <w:t>z.B</w:t>
      </w:r>
      <w:proofErr w:type="spellEnd"/>
      <w:proofErr w:type="gramEnd"/>
      <w:r>
        <w:t>..</w:t>
      </w:r>
    </w:p>
  </w:comment>
  <w:comment w:id="647" w:author="Christian Klauer" w:date="2015-03-16T21:06:00Z" w:initials="CK">
    <w:p w14:paraId="0E2DD3CD" w14:textId="037807F7" w:rsidR="00911E50" w:rsidRDefault="00911E50">
      <w:pPr>
        <w:pStyle w:val="Kommentartext"/>
      </w:pPr>
      <w:r>
        <w:rPr>
          <w:rStyle w:val="Kommentarzeichen"/>
        </w:rPr>
        <w:annotationRef/>
      </w:r>
      <w:r>
        <w:t xml:space="preserve">The image containing the already recognized </w:t>
      </w:r>
      <w:proofErr w:type="gramStart"/>
      <w:r>
        <w:t>component ?</w:t>
      </w:r>
      <w:proofErr w:type="gramEnd"/>
    </w:p>
  </w:comment>
  <w:comment w:id="652" w:author="Christian Klauer" w:date="2015-03-16T21:10:00Z" w:initials="CK">
    <w:p w14:paraId="6A951383" w14:textId="0C29A5D2" w:rsidR="00911E50" w:rsidRDefault="00911E50">
      <w:pPr>
        <w:pStyle w:val="Kommentartext"/>
      </w:pPr>
      <w:r>
        <w:rPr>
          <w:rStyle w:val="Kommentarzeichen"/>
        </w:rPr>
        <w:annotationRef/>
      </w:r>
      <w:proofErr w:type="gramStart"/>
      <w:r>
        <w:t>caused</w:t>
      </w:r>
      <w:proofErr w:type="gramEnd"/>
      <w:r>
        <w:t xml:space="preserve"> (</w:t>
      </w:r>
      <w:proofErr w:type="spellStart"/>
      <w:r>
        <w:t>Verursacht</w:t>
      </w:r>
      <w:proofErr w:type="spellEnd"/>
      <w:r>
        <w:t xml:space="preserve">) ware </w:t>
      </w:r>
      <w:proofErr w:type="spellStart"/>
      <w:r>
        <w:t>falsch</w:t>
      </w:r>
      <w:proofErr w:type="spellEnd"/>
      <w:r>
        <w:t xml:space="preserve">, da </w:t>
      </w:r>
      <w:proofErr w:type="spellStart"/>
      <w:r>
        <w:t>es</w:t>
      </w:r>
      <w:proofErr w:type="spellEnd"/>
      <w:r>
        <w:t xml:space="preserve"> </w:t>
      </w:r>
      <w:proofErr w:type="spellStart"/>
      <w:r>
        <w:t>sonst</w:t>
      </w:r>
      <w:proofErr w:type="spellEnd"/>
      <w:r>
        <w:t xml:space="preserve"> </w:t>
      </w:r>
      <w:proofErr w:type="spellStart"/>
      <w:r>
        <w:t>heißen</w:t>
      </w:r>
      <w:proofErr w:type="spellEnd"/>
      <w:r>
        <w:t xml:space="preserve"> </w:t>
      </w:r>
      <w:proofErr w:type="spellStart"/>
      <w:r>
        <w:t>würde</w:t>
      </w:r>
      <w:proofErr w:type="spellEnd"/>
      <w:r>
        <w:t xml:space="preserve">: Der </w:t>
      </w:r>
      <w:proofErr w:type="spellStart"/>
      <w:r>
        <w:t>Fakt</w:t>
      </w:r>
      <w:proofErr w:type="spellEnd"/>
      <w:r>
        <w:t xml:space="preserve">, </w:t>
      </w:r>
      <w:proofErr w:type="spellStart"/>
      <w:r>
        <w:t>dass</w:t>
      </w:r>
      <w:proofErr w:type="spellEnd"/>
      <w:r>
        <w:t xml:space="preserve"> die </w:t>
      </w:r>
      <w:proofErr w:type="spellStart"/>
      <w:r>
        <w:t>Zeichen</w:t>
      </w:r>
      <w:proofErr w:type="spellEnd"/>
      <w:r>
        <w:t xml:space="preserve"> </w:t>
      </w:r>
      <w:proofErr w:type="spellStart"/>
      <w:r>
        <w:t>schwarz</w:t>
      </w:r>
      <w:proofErr w:type="spellEnd"/>
      <w:r>
        <w:t xml:space="preserve">/… , </w:t>
      </w:r>
      <w:proofErr w:type="spellStart"/>
      <w:r>
        <w:t>wandelt</w:t>
      </w:r>
      <w:proofErr w:type="spellEnd"/>
      <w:r>
        <w:t xml:space="preserve"> die </w:t>
      </w:r>
      <w:proofErr w:type="spellStart"/>
      <w:r>
        <w:t>Bilder</w:t>
      </w:r>
      <w:proofErr w:type="spellEnd"/>
      <w:r>
        <w:t xml:space="preserve"> in S/W um.</w:t>
      </w:r>
    </w:p>
  </w:comment>
  <w:comment w:id="654" w:author="Christian Klauer" w:date="2015-03-16T21:14:00Z" w:initials="CK">
    <w:p w14:paraId="3AA3A5F7" w14:textId="3F9AEC91" w:rsidR="00911E50" w:rsidRDefault="00911E50">
      <w:pPr>
        <w:pStyle w:val="Kommentartext"/>
      </w:pPr>
      <w:r>
        <w:rPr>
          <w:rStyle w:val="Kommentarzeichen"/>
        </w:rPr>
        <w:annotationRef/>
      </w:r>
      <w:proofErr w:type="spellStart"/>
      <w:r>
        <w:t>Eine</w:t>
      </w:r>
      <w:proofErr w:type="spellEnd"/>
      <w:r>
        <w:t xml:space="preserve"> </w:t>
      </w:r>
      <w:proofErr w:type="spellStart"/>
      <w:r>
        <w:t>Methodische</w:t>
      </w:r>
      <w:proofErr w:type="spellEnd"/>
      <w:r>
        <w:t xml:space="preserve"> </w:t>
      </w:r>
      <w:proofErr w:type="spellStart"/>
      <w:r>
        <w:t>Frage</w:t>
      </w:r>
      <w:proofErr w:type="spellEnd"/>
      <w:r>
        <w:t xml:space="preserve"> </w:t>
      </w:r>
      <w:proofErr w:type="spellStart"/>
      <w:r>
        <w:t>hierzu</w:t>
      </w:r>
      <w:proofErr w:type="spellEnd"/>
      <w:r>
        <w:t xml:space="preserve">, da </w:t>
      </w:r>
      <w:proofErr w:type="spellStart"/>
      <w:r>
        <w:t>ich</w:t>
      </w:r>
      <w:proofErr w:type="spellEnd"/>
      <w:r>
        <w:t xml:space="preserve"> die </w:t>
      </w:r>
      <w:proofErr w:type="spellStart"/>
      <w:r>
        <w:t>BEgründung</w:t>
      </w:r>
      <w:proofErr w:type="spellEnd"/>
      <w:r>
        <w:t xml:space="preserve"> </w:t>
      </w:r>
      <w:proofErr w:type="spellStart"/>
      <w:r>
        <w:t>für</w:t>
      </w:r>
      <w:proofErr w:type="spellEnd"/>
      <w:r>
        <w:t xml:space="preserve"> die S/W </w:t>
      </w:r>
      <w:proofErr w:type="spellStart"/>
      <w:r>
        <w:t>Umwandlung</w:t>
      </w:r>
      <w:proofErr w:type="spellEnd"/>
      <w:r>
        <w:t xml:space="preserve"> </w:t>
      </w:r>
      <w:proofErr w:type="spellStart"/>
      <w:r>
        <w:t>nicht</w:t>
      </w:r>
      <w:proofErr w:type="spellEnd"/>
      <w:r>
        <w:t xml:space="preserve"> so </w:t>
      </w:r>
      <w:proofErr w:type="spellStart"/>
      <w:r>
        <w:t>nachvollziehbar</w:t>
      </w:r>
      <w:proofErr w:type="spellEnd"/>
      <w:r>
        <w:t xml:space="preserve"> </w:t>
      </w:r>
      <w:proofErr w:type="spellStart"/>
      <w:r>
        <w:t>finde</w:t>
      </w:r>
      <w:proofErr w:type="spellEnd"/>
      <w:r>
        <w:t xml:space="preserve">: </w:t>
      </w:r>
      <w:proofErr w:type="spellStart"/>
      <w:r>
        <w:t>Wenn</w:t>
      </w:r>
      <w:proofErr w:type="spellEnd"/>
      <w:r>
        <w:t xml:space="preserve"> </w:t>
      </w:r>
      <w:proofErr w:type="spellStart"/>
      <w:r>
        <w:t>ich</w:t>
      </w:r>
      <w:proofErr w:type="spellEnd"/>
      <w:r>
        <w:t xml:space="preserve"> </w:t>
      </w:r>
      <w:proofErr w:type="spellStart"/>
      <w:r>
        <w:t>mir</w:t>
      </w:r>
      <w:proofErr w:type="spellEnd"/>
      <w:r>
        <w:t xml:space="preserve"> das RGB-</w:t>
      </w:r>
      <w:proofErr w:type="spellStart"/>
      <w:r>
        <w:t>Bild</w:t>
      </w:r>
      <w:proofErr w:type="spellEnd"/>
      <w:r>
        <w:t xml:space="preserve"> </w:t>
      </w:r>
      <w:proofErr w:type="spellStart"/>
      <w:r>
        <w:t>anschaue</w:t>
      </w:r>
      <w:proofErr w:type="spellEnd"/>
      <w:r>
        <w:t xml:space="preserve"> </w:t>
      </w:r>
      <w:proofErr w:type="spellStart"/>
      <w:r>
        <w:t>anstelle</w:t>
      </w:r>
      <w:proofErr w:type="spellEnd"/>
      <w:r>
        <w:t xml:space="preserve"> </w:t>
      </w:r>
      <w:proofErr w:type="spellStart"/>
      <w:r>
        <w:t>es</w:t>
      </w:r>
      <w:proofErr w:type="spellEnd"/>
      <w:r>
        <w:t xml:space="preserve"> in S/W </w:t>
      </w:r>
      <w:proofErr w:type="spellStart"/>
      <w:r>
        <w:t>zu</w:t>
      </w:r>
      <w:proofErr w:type="spellEnd"/>
      <w:r>
        <w:t xml:space="preserve"> </w:t>
      </w:r>
      <w:proofErr w:type="spellStart"/>
      <w:r>
        <w:t>wandeln</w:t>
      </w:r>
      <w:proofErr w:type="spellEnd"/>
      <w:r>
        <w:t xml:space="preserve">, </w:t>
      </w:r>
      <w:proofErr w:type="spellStart"/>
      <w:r>
        <w:t>dann</w:t>
      </w:r>
      <w:proofErr w:type="spellEnd"/>
      <w:r>
        <w:t xml:space="preserve"> ware die </w:t>
      </w:r>
      <w:proofErr w:type="spellStart"/>
      <w:r>
        <w:t>Schrift</w:t>
      </w:r>
      <w:proofErr w:type="spellEnd"/>
      <w:r>
        <w:t xml:space="preserve"> S/W und der Rest </w:t>
      </w:r>
      <w:proofErr w:type="spellStart"/>
      <w:r>
        <w:t>eher</w:t>
      </w:r>
      <w:proofErr w:type="spellEnd"/>
      <w:r>
        <w:t xml:space="preserve"> in </w:t>
      </w:r>
      <w:proofErr w:type="spellStart"/>
      <w:r>
        <w:t>einer</w:t>
      </w:r>
      <w:proofErr w:type="spellEnd"/>
      <w:r>
        <w:t xml:space="preserve"> </w:t>
      </w:r>
      <w:proofErr w:type="spellStart"/>
      <w:r>
        <w:t>Anderen</w:t>
      </w:r>
      <w:proofErr w:type="spellEnd"/>
      <w:r>
        <w:t xml:space="preserve"> </w:t>
      </w:r>
      <w:proofErr w:type="spellStart"/>
      <w:r>
        <w:t>Farbe</w:t>
      </w:r>
      <w:proofErr w:type="spellEnd"/>
      <w:r>
        <w:t xml:space="preserve">. </w:t>
      </w:r>
      <w:proofErr w:type="spellStart"/>
      <w:r>
        <w:t>Wäre</w:t>
      </w:r>
      <w:proofErr w:type="spellEnd"/>
      <w:r>
        <w:t xml:space="preserve"> </w:t>
      </w:r>
      <w:proofErr w:type="spellStart"/>
      <w:r>
        <w:t>es</w:t>
      </w:r>
      <w:proofErr w:type="spellEnd"/>
      <w:r>
        <w:t xml:space="preserve"> </w:t>
      </w:r>
      <w:proofErr w:type="spellStart"/>
      <w:r>
        <w:t>dann</w:t>
      </w:r>
      <w:proofErr w:type="spellEnd"/>
      <w:r>
        <w:t xml:space="preserve"> </w:t>
      </w:r>
      <w:proofErr w:type="spellStart"/>
      <w:r>
        <w:t>nicht</w:t>
      </w:r>
      <w:proofErr w:type="spellEnd"/>
      <w:r>
        <w:t xml:space="preserve"> </w:t>
      </w:r>
      <w:proofErr w:type="spellStart"/>
      <w:r>
        <w:t>etwas</w:t>
      </w:r>
      <w:proofErr w:type="spellEnd"/>
      <w:r>
        <w:t xml:space="preserve"> </w:t>
      </w:r>
      <w:proofErr w:type="spellStart"/>
      <w:r>
        <w:t>einfacher</w:t>
      </w:r>
      <w:proofErr w:type="spellEnd"/>
      <w:r>
        <w:t xml:space="preserve"> die </w:t>
      </w:r>
      <w:proofErr w:type="spellStart"/>
      <w:r>
        <w:t>Schrift</w:t>
      </w:r>
      <w:proofErr w:type="spellEnd"/>
      <w:r>
        <w:t xml:space="preserve"> von </w:t>
      </w:r>
      <w:proofErr w:type="spellStart"/>
      <w:r>
        <w:t>anderen</w:t>
      </w:r>
      <w:proofErr w:type="spellEnd"/>
      <w:r>
        <w:t xml:space="preserve"> </w:t>
      </w:r>
      <w:proofErr w:type="spellStart"/>
      <w:r>
        <w:t>Dingen</w:t>
      </w:r>
      <w:proofErr w:type="spellEnd"/>
      <w:r>
        <w:t xml:space="preserve"> (</w:t>
      </w:r>
      <w:proofErr w:type="spellStart"/>
      <w:r>
        <w:t>Störungen</w:t>
      </w:r>
      <w:proofErr w:type="spellEnd"/>
      <w:r>
        <w:t xml:space="preserve">) </w:t>
      </w:r>
      <w:proofErr w:type="spellStart"/>
      <w:r>
        <w:t>zu</w:t>
      </w:r>
      <w:proofErr w:type="spellEnd"/>
      <w:r>
        <w:t xml:space="preserve"> </w:t>
      </w:r>
      <w:proofErr w:type="spellStart"/>
      <w:r>
        <w:t>unterscheiden</w:t>
      </w:r>
      <w:proofErr w:type="spellEnd"/>
      <w:r>
        <w:t xml:space="preserve">, </w:t>
      </w:r>
      <w:proofErr w:type="spellStart"/>
      <w:r>
        <w:t>als</w:t>
      </w:r>
      <w:proofErr w:type="spellEnd"/>
      <w:r>
        <w:t xml:space="preserve"> </w:t>
      </w:r>
      <w:proofErr w:type="spellStart"/>
      <w:r>
        <w:t>wenn</w:t>
      </w:r>
      <w:proofErr w:type="spellEnd"/>
      <w:r>
        <w:t xml:space="preserve"> </w:t>
      </w:r>
      <w:proofErr w:type="spellStart"/>
      <w:r>
        <w:t>alles</w:t>
      </w:r>
      <w:proofErr w:type="spellEnd"/>
      <w:r>
        <w:t xml:space="preserve"> in S/W </w:t>
      </w:r>
      <w:proofErr w:type="spellStart"/>
      <w:r>
        <w:t>wäre</w:t>
      </w:r>
      <w:proofErr w:type="spellEnd"/>
      <w:r>
        <w:t xml:space="preserve">???? </w:t>
      </w:r>
      <w:proofErr w:type="spellStart"/>
      <w:r>
        <w:t>Es</w:t>
      </w:r>
      <w:proofErr w:type="spellEnd"/>
      <w:r>
        <w:t xml:space="preserve"> </w:t>
      </w:r>
      <w:proofErr w:type="spellStart"/>
      <w:r>
        <w:t>gehen</w:t>
      </w:r>
      <w:proofErr w:type="spellEnd"/>
      <w:r>
        <w:t xml:space="preserve"> </w:t>
      </w:r>
      <w:proofErr w:type="spellStart"/>
      <w:r>
        <w:t>schlißelich</w:t>
      </w:r>
      <w:proofErr w:type="spellEnd"/>
      <w:r>
        <w:t xml:space="preserve"> </w:t>
      </w:r>
      <w:proofErr w:type="spellStart"/>
      <w:r>
        <w:t>Informationen</w:t>
      </w:r>
      <w:proofErr w:type="spellEnd"/>
      <w:r>
        <w:t xml:space="preserve"> </w:t>
      </w:r>
      <w:proofErr w:type="spellStart"/>
      <w:r>
        <w:t>verloren</w:t>
      </w:r>
      <w:proofErr w:type="spellEnd"/>
      <w:r>
        <w:t>.</w:t>
      </w:r>
    </w:p>
    <w:p w14:paraId="3322D04B" w14:textId="77777777" w:rsidR="00911E50" w:rsidRDefault="00911E50">
      <w:pPr>
        <w:pStyle w:val="Kommentartext"/>
      </w:pPr>
    </w:p>
    <w:p w14:paraId="40CC5CDA" w14:textId="562500FE" w:rsidR="00911E50" w:rsidRDefault="00911E50">
      <w:pPr>
        <w:pStyle w:val="Kommentartext"/>
      </w:pPr>
      <w:r>
        <w:t xml:space="preserve">Oder </w:t>
      </w:r>
      <w:proofErr w:type="spellStart"/>
      <w:r>
        <w:t>wurde</w:t>
      </w:r>
      <w:proofErr w:type="spellEnd"/>
      <w:r>
        <w:t xml:space="preserve"> </w:t>
      </w:r>
      <w:proofErr w:type="spellStart"/>
      <w:r>
        <w:t>es</w:t>
      </w:r>
      <w:proofErr w:type="spellEnd"/>
      <w:r>
        <w:t xml:space="preserve"> </w:t>
      </w:r>
      <w:proofErr w:type="spellStart"/>
      <w:r>
        <w:t>vielleicht</w:t>
      </w:r>
      <w:proofErr w:type="spellEnd"/>
      <w:r>
        <w:t xml:space="preserve"> in S/W </w:t>
      </w:r>
      <w:proofErr w:type="spellStart"/>
      <w:r>
        <w:t>umgewandelt</w:t>
      </w:r>
      <w:proofErr w:type="spellEnd"/>
      <w:r>
        <w:t xml:space="preserve">, </w:t>
      </w:r>
      <w:proofErr w:type="spellStart"/>
      <w:r>
        <w:t>weil</w:t>
      </w:r>
      <w:proofErr w:type="spellEnd"/>
      <w:r>
        <w:t xml:space="preserve"> die </w:t>
      </w:r>
      <w:proofErr w:type="spellStart"/>
      <w:r>
        <w:t>verarbeitung</w:t>
      </w:r>
      <w:proofErr w:type="spellEnd"/>
      <w:r>
        <w:t xml:space="preserve"> </w:t>
      </w:r>
      <w:proofErr w:type="spellStart"/>
      <w:r>
        <w:t>dann</w:t>
      </w:r>
      <w:proofErr w:type="spellEnd"/>
      <w:r>
        <w:t xml:space="preserve"> </w:t>
      </w:r>
      <w:proofErr w:type="spellStart"/>
      <w:r>
        <w:t>einfacher</w:t>
      </w:r>
      <w:proofErr w:type="spellEnd"/>
      <w:r>
        <w:t xml:space="preserve"> </w:t>
      </w:r>
      <w:proofErr w:type="spellStart"/>
      <w:r>
        <w:t>ist</w:t>
      </w:r>
      <w:proofErr w:type="spellEnd"/>
      <w:r>
        <w:t>?</w:t>
      </w:r>
    </w:p>
  </w:comment>
  <w:comment w:id="673" w:author="Christian Klauer" w:date="2015-03-16T21:20:00Z" w:initials="CK">
    <w:p w14:paraId="2FAD064E" w14:textId="3D8CAE06" w:rsidR="00911E50" w:rsidRDefault="00911E50">
      <w:pPr>
        <w:pStyle w:val="Kommentartext"/>
      </w:pPr>
      <w:r>
        <w:rPr>
          <w:rStyle w:val="Kommentarzeichen"/>
        </w:rPr>
        <w:annotationRef/>
      </w:r>
      <w:proofErr w:type="spellStart"/>
      <w:r>
        <w:t>Eingeführt</w:t>
      </w:r>
      <w:proofErr w:type="spellEnd"/>
      <w:r>
        <w:t xml:space="preserve"> </w:t>
      </w:r>
      <w:proofErr w:type="spellStart"/>
      <w:r>
        <w:t>irgendwo</w:t>
      </w:r>
      <w:proofErr w:type="spellEnd"/>
      <w:r>
        <w:t xml:space="preserve">? </w:t>
      </w:r>
    </w:p>
  </w:comment>
  <w:comment w:id="674" w:author="Christian Klauer" w:date="2015-03-16T21:21:00Z" w:initials="CK">
    <w:p w14:paraId="2E8C0401" w14:textId="738FF567" w:rsidR="00911E50" w:rsidRDefault="00911E50">
      <w:pPr>
        <w:pStyle w:val="Kommentartext"/>
      </w:pPr>
      <w:r>
        <w:rPr>
          <w:rStyle w:val="Kommentarzeichen"/>
        </w:rPr>
        <w:annotationRef/>
      </w:r>
      <w:proofErr w:type="spellStart"/>
      <w:r>
        <w:t>Eben</w:t>
      </w:r>
      <w:proofErr w:type="spellEnd"/>
      <w:r>
        <w:t xml:space="preserve"> war h </w:t>
      </w:r>
      <w:proofErr w:type="spellStart"/>
      <w:r>
        <w:t>noch</w:t>
      </w:r>
      <w:proofErr w:type="spellEnd"/>
      <w:r>
        <w:t xml:space="preserve"> </w:t>
      </w:r>
      <w:proofErr w:type="spellStart"/>
      <w:r>
        <w:t>eine</w:t>
      </w:r>
      <w:proofErr w:type="spellEnd"/>
      <w:r>
        <w:t xml:space="preserve"> </w:t>
      </w:r>
      <w:proofErr w:type="spellStart"/>
      <w:r>
        <w:t>Anzahl</w:t>
      </w:r>
      <w:proofErr w:type="spellEnd"/>
      <w:r>
        <w:t xml:space="preserve"> an </w:t>
      </w:r>
      <w:proofErr w:type="spellStart"/>
      <w:r>
        <w:t>Pixlen</w:t>
      </w:r>
      <w:proofErr w:type="spellEnd"/>
      <w:proofErr w:type="gramStart"/>
      <w:r>
        <w:t>????!!</w:t>
      </w:r>
      <w:proofErr w:type="gramEnd"/>
    </w:p>
  </w:comment>
  <w:comment w:id="685" w:author="Christian Klauer" w:date="2015-03-16T21:23:00Z" w:initials="CK">
    <w:p w14:paraId="1E28892B" w14:textId="5A0E191C" w:rsidR="00911E50" w:rsidRDefault="00911E50">
      <w:pPr>
        <w:pStyle w:val="Kommentartext"/>
      </w:pPr>
      <w:ins w:id="687" w:author="Christian Klauer" w:date="2015-03-16T21:23:00Z">
        <w:r>
          <w:rPr>
            <w:rStyle w:val="Kommentarzeichen"/>
          </w:rPr>
          <w:annotationRef/>
        </w:r>
      </w:ins>
      <w:r>
        <w:t xml:space="preserve">?? </w:t>
      </w:r>
      <w:proofErr w:type="spellStart"/>
      <w:proofErr w:type="gramStart"/>
      <w:r>
        <w:t>oder</w:t>
      </w:r>
      <w:proofErr w:type="spellEnd"/>
      <w:proofErr w:type="gramEnd"/>
      <w:r>
        <w:t xml:space="preserve"> a threshold?</w:t>
      </w:r>
    </w:p>
  </w:comment>
  <w:comment w:id="694" w:author="Christian Klauer" w:date="2015-03-16T21:25:00Z" w:initials="CK">
    <w:p w14:paraId="74186EE3" w14:textId="11A7D377" w:rsidR="00911E50" w:rsidRDefault="00911E50">
      <w:pPr>
        <w:pStyle w:val="Kommentartext"/>
      </w:pPr>
      <w:r>
        <w:rPr>
          <w:rStyle w:val="Kommentarzeichen"/>
        </w:rPr>
        <w:annotationRef/>
      </w:r>
      <w:proofErr w:type="spellStart"/>
      <w:r>
        <w:t>Kleiner</w:t>
      </w:r>
      <w:proofErr w:type="spellEnd"/>
      <w:r>
        <w:t xml:space="preserve"> von der </w:t>
      </w:r>
      <w:proofErr w:type="spellStart"/>
      <w:r>
        <w:t>Fläche</w:t>
      </w:r>
      <w:proofErr w:type="spellEnd"/>
      <w:r>
        <w:t xml:space="preserve"> her??</w:t>
      </w:r>
    </w:p>
  </w:comment>
  <w:comment w:id="697" w:author="Christian Klauer" w:date="2015-03-16T21:27:00Z" w:initials="CK">
    <w:p w14:paraId="213EF172" w14:textId="67A1A96B" w:rsidR="00911E50" w:rsidRDefault="00911E50">
      <w:pPr>
        <w:pStyle w:val="Kommentartext"/>
      </w:pPr>
      <w:r>
        <w:rPr>
          <w:rStyle w:val="Kommentarzeichen"/>
        </w:rPr>
        <w:annotationRef/>
      </w:r>
      <w:r>
        <w:t xml:space="preserve">Das </w:t>
      </w:r>
      <w:proofErr w:type="spellStart"/>
      <w:r>
        <w:t>passt</w:t>
      </w:r>
      <w:proofErr w:type="spellEnd"/>
      <w:r>
        <w:t xml:space="preserve"> </w:t>
      </w:r>
      <w:proofErr w:type="spellStart"/>
      <w:r>
        <w:t>hier</w:t>
      </w:r>
      <w:proofErr w:type="spellEnd"/>
      <w:r>
        <w:t xml:space="preserve"> </w:t>
      </w:r>
      <w:proofErr w:type="spellStart"/>
      <w:r>
        <w:t>nicht</w:t>
      </w:r>
      <w:proofErr w:type="spellEnd"/>
      <w:r>
        <w:t xml:space="preserve"> so rein. </w:t>
      </w:r>
      <w:proofErr w:type="spellStart"/>
      <w:r>
        <w:t>Kann</w:t>
      </w:r>
      <w:proofErr w:type="spellEnd"/>
      <w:r>
        <w:t xml:space="preserve"> man es einfach weglassen?</w:t>
      </w:r>
    </w:p>
  </w:comment>
  <w:comment w:id="705" w:author="Christian Klauer" w:date="2015-03-16T21:29:00Z" w:initials="CK">
    <w:p w14:paraId="3E8E4AED" w14:textId="309363BB" w:rsidR="00911E50" w:rsidRDefault="00911E50">
      <w:pPr>
        <w:pStyle w:val="Kommentartext"/>
      </w:pPr>
      <w:r>
        <w:rPr>
          <w:rStyle w:val="Kommentarzeichen"/>
        </w:rPr>
        <w:annotationRef/>
      </w:r>
      <w:r>
        <w:t>Dots, pixels?</w:t>
      </w:r>
    </w:p>
  </w:comment>
  <w:comment w:id="731" w:author="Christian Klauer" w:date="2015-03-16T21:39:00Z" w:initials="CK">
    <w:p w14:paraId="7E78D582" w14:textId="0F037045" w:rsidR="00911E50" w:rsidRDefault="00911E50">
      <w:pPr>
        <w:pStyle w:val="Kommentartext"/>
      </w:pPr>
      <w:r>
        <w:rPr>
          <w:rStyle w:val="Kommentarzeichen"/>
        </w:rPr>
        <w:annotationRef/>
      </w:r>
      <w:r>
        <w:t xml:space="preserve">Das </w:t>
      </w:r>
      <w:proofErr w:type="spellStart"/>
      <w:r>
        <w:t>steht</w:t>
      </w:r>
      <w:proofErr w:type="spellEnd"/>
      <w:r>
        <w:t xml:space="preserve"> </w:t>
      </w:r>
      <w:proofErr w:type="spellStart"/>
      <w:r>
        <w:t>oben</w:t>
      </w:r>
      <w:proofErr w:type="spellEnd"/>
      <w:r>
        <w:t xml:space="preserve"> </w:t>
      </w:r>
      <w:proofErr w:type="spellStart"/>
      <w:r>
        <w:t>schon</w:t>
      </w:r>
      <w:proofErr w:type="spellEnd"/>
      <w:r>
        <w:t xml:space="preserve"> mal</w:t>
      </w:r>
    </w:p>
  </w:comment>
  <w:comment w:id="736" w:author="Christian Klauer" w:date="2015-03-16T21:40:00Z" w:initials="CK">
    <w:p w14:paraId="0F684DC4" w14:textId="00F7F1DC" w:rsidR="00911E50" w:rsidRDefault="00911E50">
      <w:pPr>
        <w:pStyle w:val="Kommentartext"/>
      </w:pPr>
      <w:r>
        <w:rPr>
          <w:rStyle w:val="Kommentarzeichen"/>
        </w:rPr>
        <w:annotationRef/>
      </w:r>
      <w:r>
        <w:t>Grouped?</w:t>
      </w:r>
    </w:p>
  </w:comment>
  <w:comment w:id="747" w:author="Christian Klauer" w:date="2015-03-16T21:45:00Z" w:initials="CK">
    <w:p w14:paraId="4DB36DED" w14:textId="0473DB2C" w:rsidR="00911E50" w:rsidRDefault="00911E50">
      <w:pPr>
        <w:pStyle w:val="Kommentartext"/>
      </w:pPr>
      <w:r>
        <w:rPr>
          <w:rStyle w:val="Kommentarzeichen"/>
        </w:rPr>
        <w:annotationRef/>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 w:id="774" w:author="Christian Klauer" w:date="2015-03-18T22:11:00Z" w:initials="CK">
    <w:p w14:paraId="739D33BB" w14:textId="6F1FC9D8" w:rsidR="00911E50" w:rsidRDefault="00911E50">
      <w:pPr>
        <w:pStyle w:val="Kommentartext"/>
      </w:pPr>
      <w:r>
        <w:rPr>
          <w:rStyle w:val="Kommentarzeichen"/>
        </w:rPr>
        <w:annotationRef/>
      </w:r>
      <w:r>
        <w:t>??</w:t>
      </w:r>
    </w:p>
  </w:comment>
  <w:comment w:id="818" w:author="Christian Klauer" w:date="2015-03-23T20:45:00Z" w:initials="CK">
    <w:p w14:paraId="30D6A5CC" w14:textId="77777777" w:rsidR="00911E50" w:rsidRDefault="00911E50">
      <w:pPr>
        <w:pStyle w:val="Kommentartext"/>
      </w:pPr>
      <w:r>
        <w:rPr>
          <w:rStyle w:val="Kommentarzeichen"/>
        </w:rPr>
        <w:annotationRef/>
      </w:r>
    </w:p>
    <w:p w14:paraId="253D27B6" w14:textId="210997AC" w:rsidR="00911E50" w:rsidRDefault="00911E50">
      <w:pPr>
        <w:pStyle w:val="Kommentartext"/>
      </w:pPr>
      <w:proofErr w:type="spellStart"/>
      <w:r>
        <w:t>k.a</w:t>
      </w:r>
      <w:proofErr w:type="spellEnd"/>
      <w:r>
        <w:t xml:space="preserve">. </w:t>
      </w:r>
      <w:proofErr w:type="gramStart"/>
      <w:r>
        <w:t>was</w:t>
      </w:r>
      <w:proofErr w:type="gramEnd"/>
      <w:r>
        <w:t xml:space="preserve"> das </w:t>
      </w:r>
      <w:proofErr w:type="spellStart"/>
      <w:r>
        <w:t>heißen</w:t>
      </w:r>
      <w:proofErr w:type="spellEnd"/>
      <w:r>
        <w:t xml:space="preserve"> </w:t>
      </w:r>
      <w:proofErr w:type="spellStart"/>
      <w:r>
        <w:t>soll</w:t>
      </w:r>
      <w:proofErr w:type="spellEnd"/>
      <w:r>
        <w:t>.</w:t>
      </w:r>
    </w:p>
    <w:p w14:paraId="560F5503" w14:textId="77777777" w:rsidR="00911E50" w:rsidRDefault="00911E50">
      <w:pPr>
        <w:pStyle w:val="Kommentartext"/>
      </w:pPr>
    </w:p>
    <w:p w14:paraId="39314647" w14:textId="35A35562" w:rsidR="00911E50" w:rsidRDefault="00911E50">
      <w:pPr>
        <w:pStyle w:val="Kommentartext"/>
      </w:pPr>
      <w:proofErr w:type="gramStart"/>
      <w:r>
        <w:t>the</w:t>
      </w:r>
      <w:proofErr w:type="gramEnd"/>
      <w:r>
        <w:t xml:space="preserve"> OCR results are compared on different levels. </w:t>
      </w:r>
    </w:p>
    <w:p w14:paraId="71267CB2" w14:textId="77777777" w:rsidR="00911E50" w:rsidRDefault="00911E50">
      <w:pPr>
        <w:pStyle w:val="Kommentartext"/>
      </w:pPr>
    </w:p>
    <w:p w14:paraId="4EC7AAAC" w14:textId="4645D7AB" w:rsidR="00911E50" w:rsidRDefault="00911E50">
      <w:pPr>
        <w:pStyle w:val="Kommentartext"/>
      </w:pPr>
      <w:r>
        <w:t xml:space="preserve">Und was </w:t>
      </w:r>
      <w:proofErr w:type="spellStart"/>
      <w:r>
        <w:t>ist</w:t>
      </w:r>
      <w:proofErr w:type="spellEnd"/>
      <w:r>
        <w:t xml:space="preserve"> </w:t>
      </w:r>
      <w:proofErr w:type="spellStart"/>
      <w:r>
        <w:t>hier</w:t>
      </w:r>
      <w:proofErr w:type="spellEnd"/>
      <w:r>
        <w:t xml:space="preserve"> </w:t>
      </w:r>
      <w:proofErr w:type="spellStart"/>
      <w:r>
        <w:t>mit</w:t>
      </w:r>
      <w:proofErr w:type="spellEnd"/>
      <w:r>
        <w:t xml:space="preserve"> “levels” </w:t>
      </w:r>
      <w:proofErr w:type="spellStart"/>
      <w:r>
        <w:t>gemeint</w:t>
      </w:r>
      <w:proofErr w:type="spellEnd"/>
      <w:r>
        <w:t>????</w:t>
      </w:r>
    </w:p>
  </w:comment>
  <w:comment w:id="852" w:author="Christian Klauer" w:date="2015-03-23T20:58:00Z" w:initials="CK">
    <w:p w14:paraId="6F4C7B1F" w14:textId="2B4648FC" w:rsidR="00911E50" w:rsidRDefault="00911E50">
      <w:pPr>
        <w:pStyle w:val="Kommentartext"/>
      </w:pPr>
      <w:r>
        <w:rPr>
          <w:rStyle w:val="Kommentarzeichen"/>
        </w:rPr>
        <w:annotationRef/>
      </w:r>
      <w:proofErr w:type="spellStart"/>
      <w:r>
        <w:t>Fehlt</w:t>
      </w:r>
      <w:proofErr w:type="spellEnd"/>
      <w:r>
        <w:t xml:space="preserve"> </w:t>
      </w:r>
      <w:proofErr w:type="spellStart"/>
      <w:r>
        <w:t>hier</w:t>
      </w:r>
      <w:proofErr w:type="spellEnd"/>
      <w:r>
        <w:t xml:space="preserve"> </w:t>
      </w:r>
      <w:proofErr w:type="spellStart"/>
      <w:r>
        <w:t>ein</w:t>
      </w:r>
      <w:proofErr w:type="spellEnd"/>
      <w:r>
        <w:t xml:space="preserve"> </w:t>
      </w:r>
      <w:proofErr w:type="spellStart"/>
      <w:r>
        <w:t>Bedingussatz</w:t>
      </w:r>
      <w:proofErr w:type="spellEnd"/>
      <w:r>
        <w:t xml:space="preserve"> </w:t>
      </w:r>
      <w:proofErr w:type="spellStart"/>
      <w:r>
        <w:t>oder</w:t>
      </w:r>
      <w:proofErr w:type="spellEnd"/>
      <w:r>
        <w:t xml:space="preserve"> </w:t>
      </w:r>
      <w:proofErr w:type="spellStart"/>
      <w:r>
        <w:t>etwas</w:t>
      </w:r>
      <w:proofErr w:type="spellEnd"/>
      <w:r>
        <w:t xml:space="preserve"> in der Art?? </w:t>
      </w:r>
      <w:proofErr w:type="spellStart"/>
      <w:r>
        <w:t>Alleine</w:t>
      </w:r>
      <w:proofErr w:type="spellEnd"/>
      <w:r>
        <w:t xml:space="preserve"> </w:t>
      </w:r>
      <w:proofErr w:type="spellStart"/>
      <w:r>
        <w:t>macht</w:t>
      </w:r>
      <w:proofErr w:type="spellEnd"/>
      <w:r>
        <w:t xml:space="preserve"> das </w:t>
      </w:r>
      <w:proofErr w:type="spellStart"/>
      <w:r>
        <w:t>keinen</w:t>
      </w:r>
      <w:proofErr w:type="spellEnd"/>
      <w:r>
        <w:t xml:space="preserve"> Sinn.</w:t>
      </w:r>
    </w:p>
  </w:comment>
  <w:comment w:id="876" w:author="Christian Klauer" w:date="2015-03-23T21:17:00Z" w:initials="CK">
    <w:p w14:paraId="16AFCBDB" w14:textId="1C9358A1" w:rsidR="00911E50" w:rsidRDefault="00911E50">
      <w:pPr>
        <w:pStyle w:val="Kommentartext"/>
      </w:pPr>
      <w:ins w:id="877" w:author="Christian Klauer" w:date="2015-03-23T21:16:00Z">
        <w:r>
          <w:rPr>
            <w:rStyle w:val="Kommentarzeichen"/>
          </w:rPr>
          <w:annotationRef/>
        </w:r>
      </w:ins>
      <w:proofErr w:type="spellStart"/>
      <w:r>
        <w:t>Es</w:t>
      </w:r>
      <w:proofErr w:type="spellEnd"/>
      <w:r>
        <w:t xml:space="preserve"> warden </w:t>
      </w:r>
      <w:proofErr w:type="spellStart"/>
      <w:r>
        <w:t>wahrscheinlihc</w:t>
      </w:r>
      <w:proofErr w:type="spellEnd"/>
      <w:r>
        <w:t xml:space="preserve"> </w:t>
      </w:r>
      <w:proofErr w:type="spellStart"/>
      <w:r>
        <w:t>nicht</w:t>
      </w:r>
      <w:proofErr w:type="spellEnd"/>
      <w:r>
        <w:t xml:space="preserve"> die </w:t>
      </w:r>
      <w:proofErr w:type="spellStart"/>
      <w:r>
        <w:t>Wörter</w:t>
      </w:r>
      <w:proofErr w:type="spellEnd"/>
      <w:r>
        <w:t xml:space="preserve"> </w:t>
      </w:r>
      <w:proofErr w:type="spellStart"/>
      <w:r>
        <w:t>angefragt</w:t>
      </w:r>
      <w:proofErr w:type="spellEnd"/>
      <w:r>
        <w:t xml:space="preserve"> </w:t>
      </w:r>
      <w:proofErr w:type="spellStart"/>
      <w:r>
        <w:t>sondern</w:t>
      </w:r>
      <w:proofErr w:type="spellEnd"/>
      <w:r>
        <w:t xml:space="preserve"> die </w:t>
      </w:r>
      <w:proofErr w:type="spellStart"/>
      <w:r>
        <w:t>Eigenschaften</w:t>
      </w:r>
      <w:proofErr w:type="spellEnd"/>
      <w:r>
        <w:t xml:space="preserve"> der </w:t>
      </w:r>
      <w:proofErr w:type="spellStart"/>
      <w:r>
        <w:t>Wörter</w:t>
      </w:r>
      <w:proofErr w:type="spellEnd"/>
      <w:r>
        <w:t>…</w:t>
      </w:r>
    </w:p>
  </w:comment>
  <w:comment w:id="891" w:author="Christian Klauer" w:date="2015-03-23T21:19:00Z" w:initials="CK">
    <w:p w14:paraId="01FB7954" w14:textId="33D3F2DE" w:rsidR="00911E50" w:rsidRDefault="00911E50">
      <w:pPr>
        <w:pStyle w:val="Kommentartext"/>
      </w:pPr>
      <w:ins w:id="894" w:author="Christian Klauer" w:date="2015-03-23T21:18:00Z">
        <w:r>
          <w:rPr>
            <w:rStyle w:val="Kommentarzeichen"/>
          </w:rPr>
          <w:annotationRef/>
        </w:r>
      </w:ins>
      <w:proofErr w:type="spellStart"/>
      <w:r>
        <w:t>Dein</w:t>
      </w:r>
      <w:proofErr w:type="spellEnd"/>
      <w:r>
        <w:t xml:space="preserve"> </w:t>
      </w:r>
      <w:proofErr w:type="spellStart"/>
      <w:r>
        <w:t>Algorithmus</w:t>
      </w:r>
      <w:proofErr w:type="spellEnd"/>
      <w:r>
        <w:t xml:space="preserve"> </w:t>
      </w:r>
      <w:proofErr w:type="spellStart"/>
      <w:r>
        <w:t>macht</w:t>
      </w:r>
      <w:proofErr w:type="spellEnd"/>
      <w:r>
        <w:t xml:space="preserve"> das </w:t>
      </w:r>
      <w:proofErr w:type="spellStart"/>
      <w:r>
        <w:t>nicht</w:t>
      </w:r>
      <w:proofErr w:type="spellEnd"/>
      <w:r>
        <w:t xml:space="preserve"> das OCR </w:t>
      </w:r>
      <w:proofErr w:type="spellStart"/>
      <w:r>
        <w:t>Programm</w:t>
      </w:r>
      <w:proofErr w:type="spellEnd"/>
      <w:proofErr w:type="gramStart"/>
      <w:r>
        <w:t>!?!</w:t>
      </w:r>
      <w:proofErr w:type="gramEnd"/>
    </w:p>
  </w:comment>
  <w:comment w:id="902" w:author="Christian Klauer" w:date="2015-03-25T20:10:00Z" w:initials="CK">
    <w:p w14:paraId="22C45FD5" w14:textId="0EC00EE6" w:rsidR="00911E50" w:rsidRDefault="00911E50">
      <w:pPr>
        <w:pStyle w:val="Kommentartext"/>
      </w:pPr>
      <w:r>
        <w:rPr>
          <w:rStyle w:val="Kommentarzeichen"/>
        </w:rPr>
        <w:annotationRef/>
      </w:r>
      <w:proofErr w:type="spellStart"/>
      <w:proofErr w:type="gramStart"/>
      <w:r>
        <w:t>Unklar</w:t>
      </w:r>
      <w:proofErr w:type="spellEnd"/>
      <w:r>
        <w:t xml:space="preserve"> ?</w:t>
      </w:r>
      <w:proofErr w:type="gramEnd"/>
      <w:r>
        <w:t xml:space="preserve">?? Die </w:t>
      </w:r>
      <w:proofErr w:type="spellStart"/>
      <w:r>
        <w:t>datenbank</w:t>
      </w:r>
      <w:proofErr w:type="spellEnd"/>
      <w:r>
        <w:t xml:space="preserve"> </w:t>
      </w:r>
      <w:proofErr w:type="spellStart"/>
      <w:r>
        <w:t>gibt</w:t>
      </w:r>
      <w:proofErr w:type="spellEnd"/>
      <w:r>
        <w:t xml:space="preserve"> </w:t>
      </w:r>
      <w:proofErr w:type="spellStart"/>
      <w:r>
        <w:t>bloß</w:t>
      </w:r>
      <w:proofErr w:type="spellEnd"/>
      <w:r>
        <w:t xml:space="preserve"> </w:t>
      </w:r>
      <w:proofErr w:type="spellStart"/>
      <w:r>
        <w:t>Wörter</w:t>
      </w:r>
      <w:proofErr w:type="spellEnd"/>
      <w:r>
        <w:t xml:space="preserve"> </w:t>
      </w:r>
      <w:proofErr w:type="spellStart"/>
      <w:r>
        <w:t>zurück</w:t>
      </w:r>
      <w:proofErr w:type="spellEnd"/>
      <w:r>
        <w:t>.</w:t>
      </w:r>
    </w:p>
  </w:comment>
  <w:comment w:id="897" w:author="Christian Klauer" w:date="2015-03-25T20:35:00Z" w:initials="CK">
    <w:p w14:paraId="3B270DDA" w14:textId="34B49B29" w:rsidR="00911E50" w:rsidRDefault="00911E50">
      <w:pPr>
        <w:pStyle w:val="Kommentartext"/>
      </w:pPr>
      <w:r>
        <w:rPr>
          <w:rStyle w:val="Kommentarzeichen"/>
        </w:rPr>
        <w:annotationRef/>
      </w:r>
      <w:r>
        <w:t xml:space="preserve">Dies </w:t>
      </w:r>
      <w:proofErr w:type="spellStart"/>
      <w:r>
        <w:t>alles</w:t>
      </w:r>
      <w:proofErr w:type="spellEnd"/>
      <w:r>
        <w:t xml:space="preserve"> in </w:t>
      </w:r>
      <w:proofErr w:type="spellStart"/>
      <w:r>
        <w:t>eine</w:t>
      </w:r>
      <w:proofErr w:type="spellEnd"/>
      <w:r>
        <w:t xml:space="preserve"> </w:t>
      </w:r>
      <w:proofErr w:type="spellStart"/>
      <w:r>
        <w:t>Tabelle</w:t>
      </w:r>
      <w:proofErr w:type="spellEnd"/>
      <w:r>
        <w:t xml:space="preserve"> </w:t>
      </w:r>
      <w:proofErr w:type="spellStart"/>
      <w:r>
        <w:t>mit</w:t>
      </w:r>
      <w:proofErr w:type="spellEnd"/>
      <w:r>
        <w:t xml:space="preserve"> 4 </w:t>
      </w:r>
      <w:proofErr w:type="spellStart"/>
      <w:r>
        <w:t>Zeilen</w:t>
      </w:r>
      <w:proofErr w:type="spellEnd"/>
      <w:r>
        <w:t xml:space="preserve">, die </w:t>
      </w:r>
      <w:proofErr w:type="spellStart"/>
      <w:r>
        <w:t>Beschreibt</w:t>
      </w:r>
      <w:proofErr w:type="spellEnd"/>
      <w:r>
        <w:t xml:space="preserve"> </w:t>
      </w:r>
      <w:proofErr w:type="spellStart"/>
      <w:r>
        <w:t>wann</w:t>
      </w:r>
      <w:proofErr w:type="spellEnd"/>
      <w:r>
        <w:t xml:space="preserve"> TP und </w:t>
      </w:r>
      <w:proofErr w:type="spellStart"/>
      <w:r>
        <w:t>wann</w:t>
      </w:r>
      <w:proofErr w:type="spellEnd"/>
      <w:r>
        <w:t xml:space="preserve"> FN.</w:t>
      </w:r>
    </w:p>
    <w:p w14:paraId="5F93E887" w14:textId="77777777" w:rsidR="00911E50" w:rsidRDefault="00911E50">
      <w:pPr>
        <w:pStyle w:val="Kommentartext"/>
      </w:pPr>
    </w:p>
    <w:p w14:paraId="484C6A5E" w14:textId="02701127" w:rsidR="00911E50" w:rsidRDefault="00911E50">
      <w:pPr>
        <w:pStyle w:val="Kommentartext"/>
      </w:pPr>
      <w:r>
        <w:t>An analysis of the TP-rate and the NP-rate is carried out. Therefor, a counting of the occurrences of true positive (TP) and false negative (NP) events is performed. The both counters are increased as outlined in Table. XXX</w:t>
      </w:r>
    </w:p>
    <w:p w14:paraId="22A45AA3" w14:textId="77777777" w:rsidR="004E07A6" w:rsidRDefault="004E07A6">
      <w:pPr>
        <w:pStyle w:val="Kommentartext"/>
      </w:pPr>
    </w:p>
    <w:p w14:paraId="1635D1DF" w14:textId="67C14737" w:rsidR="004E07A6" w:rsidRDefault="004E07A6">
      <w:pPr>
        <w:pStyle w:val="Kommentartext"/>
      </w:pPr>
      <w:r>
        <w:t xml:space="preserve">Da dies </w:t>
      </w:r>
      <w:proofErr w:type="spellStart"/>
      <w:r>
        <w:t>alles</w:t>
      </w:r>
      <w:proofErr w:type="spellEnd"/>
      <w:r>
        <w:t xml:space="preserve"> </w:t>
      </w:r>
      <w:proofErr w:type="spellStart"/>
      <w:r>
        <w:t>Analyse</w:t>
      </w:r>
      <w:proofErr w:type="spellEnd"/>
      <w:r>
        <w:t xml:space="preserve"> </w:t>
      </w:r>
      <w:proofErr w:type="spellStart"/>
      <w:r>
        <w:t>ist</w:t>
      </w:r>
      <w:proofErr w:type="spellEnd"/>
      <w:r>
        <w:t xml:space="preserve">, </w:t>
      </w:r>
      <w:proofErr w:type="spellStart"/>
      <w:r>
        <w:t>würde</w:t>
      </w:r>
      <w:proofErr w:type="spellEnd"/>
      <w:r>
        <w:t xml:space="preserve"> dies </w:t>
      </w:r>
      <w:proofErr w:type="spellStart"/>
      <w:r>
        <w:t>eher</w:t>
      </w:r>
      <w:proofErr w:type="spellEnd"/>
      <w:r>
        <w:t xml:space="preserve"> in Results </w:t>
      </w:r>
      <w:proofErr w:type="spellStart"/>
      <w:r>
        <w:t>passen</w:t>
      </w:r>
      <w:proofErr w:type="spellEnd"/>
      <w:r>
        <w:t xml:space="preserve">. Falls, du </w:t>
      </w:r>
      <w:proofErr w:type="spellStart"/>
      <w:r>
        <w:t>es</w:t>
      </w:r>
      <w:proofErr w:type="spellEnd"/>
      <w:r>
        <w:t xml:space="preserve"> </w:t>
      </w:r>
      <w:proofErr w:type="spellStart"/>
      <w:r>
        <w:t>verschiebst</w:t>
      </w:r>
      <w:proofErr w:type="spellEnd"/>
      <w:r>
        <w:t xml:space="preserve">, </w:t>
      </w:r>
      <w:proofErr w:type="spellStart"/>
      <w:r>
        <w:t>dann</w:t>
      </w:r>
      <w:proofErr w:type="spellEnd"/>
      <w:r>
        <w:t xml:space="preserve"> den </w:t>
      </w:r>
      <w:proofErr w:type="spellStart"/>
      <w:r>
        <w:t>ganzen</w:t>
      </w:r>
      <w:proofErr w:type="spellEnd"/>
      <w:r>
        <w:t xml:space="preserve"> </w:t>
      </w:r>
      <w:proofErr w:type="spellStart"/>
      <w:r>
        <w:t>Abschnitt</w:t>
      </w:r>
      <w:proofErr w:type="spellEnd"/>
      <w:r>
        <w:t xml:space="preserve"> in </w:t>
      </w:r>
      <w:proofErr w:type="spellStart"/>
      <w:r>
        <w:t>vergangenheitsform</w:t>
      </w:r>
      <w:proofErr w:type="spellEnd"/>
      <w:r>
        <w:t>.</w:t>
      </w:r>
    </w:p>
    <w:p w14:paraId="3699847F" w14:textId="77777777" w:rsidR="00911E50" w:rsidRDefault="00911E50">
      <w:pPr>
        <w:pStyle w:val="Kommentartext"/>
      </w:pPr>
    </w:p>
    <w:p w14:paraId="3A7CC8A4" w14:textId="77777777" w:rsidR="00911E50" w:rsidRDefault="00911E50">
      <w:pPr>
        <w:pStyle w:val="Kommentartext"/>
      </w:pPr>
    </w:p>
  </w:comment>
  <w:comment w:id="963" w:author="Christian Klauer" w:date="2015-03-25T20:26:00Z" w:initials="CK">
    <w:p w14:paraId="3E1A333C" w14:textId="57F7FC39" w:rsidR="00911E50" w:rsidRDefault="00911E50">
      <w:pPr>
        <w:pStyle w:val="Kommentartext"/>
      </w:pPr>
      <w:r>
        <w:rPr>
          <w:rStyle w:val="Kommentarzeichen"/>
        </w:rPr>
        <w:annotationRef/>
      </w:r>
      <w:proofErr w:type="spellStart"/>
      <w:r>
        <w:t>Tabelle</w:t>
      </w:r>
      <w:proofErr w:type="spellEnd"/>
      <w:r>
        <w:t xml:space="preserve"> ;)</w:t>
      </w:r>
    </w:p>
  </w:comment>
  <w:comment w:id="990" w:author="Christian Klauer" w:date="2015-03-26T19:51:00Z" w:initials="CK">
    <w:p w14:paraId="603713B4" w14:textId="4848BFE0" w:rsidR="005C22C8" w:rsidRDefault="005C22C8">
      <w:pPr>
        <w:pStyle w:val="Kommentartext"/>
      </w:pPr>
      <w:ins w:id="992" w:author="Christian Klauer" w:date="2015-03-26T19:51:00Z">
        <w:r>
          <w:rPr>
            <w:rStyle w:val="Kommentarzeichen"/>
          </w:rPr>
          <w:annotationRef/>
        </w:r>
      </w:ins>
      <w:proofErr w:type="gramStart"/>
      <w:r>
        <w:t>before</w:t>
      </w:r>
      <w:proofErr w:type="gramEnd"/>
    </w:p>
  </w:comment>
  <w:comment w:id="1001" w:author="Christian Klauer" w:date="2015-03-26T19:53:00Z" w:initials="CK">
    <w:p w14:paraId="67AE8CBB" w14:textId="5DE384BC" w:rsidR="005C22C8" w:rsidRDefault="005C22C8">
      <w:pPr>
        <w:pStyle w:val="Kommentartext"/>
      </w:pPr>
      <w:r>
        <w:rPr>
          <w:rStyle w:val="Kommentarzeichen"/>
        </w:rPr>
        <w:annotationRef/>
      </w:r>
      <w:proofErr w:type="spellStart"/>
      <w:r>
        <w:t>UNterschied</w:t>
      </w:r>
      <w:proofErr w:type="spellEnd"/>
      <w:r>
        <w:t xml:space="preserve"> </w:t>
      </w:r>
      <w:proofErr w:type="spellStart"/>
      <w:r>
        <w:t>zwischen</w:t>
      </w:r>
      <w:proofErr w:type="spellEnd"/>
      <w:r>
        <w:t xml:space="preserve"> Rate und </w:t>
      </w:r>
      <w:proofErr w:type="spellStart"/>
      <w:r>
        <w:t>Zähler</w:t>
      </w:r>
      <w:proofErr w:type="spellEnd"/>
      <w:r>
        <w:t xml:space="preserve"> </w:t>
      </w:r>
      <w:proofErr w:type="spellStart"/>
      <w:r>
        <w:t>beachten</w:t>
      </w:r>
      <w:proofErr w:type="spell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4CDBE7" w14:textId="77777777" w:rsidR="00911E50" w:rsidRDefault="00911E50" w:rsidP="003F2671">
      <w:pPr>
        <w:spacing w:after="0" w:line="240" w:lineRule="auto"/>
      </w:pPr>
      <w:r>
        <w:separator/>
      </w:r>
    </w:p>
  </w:endnote>
  <w:endnote w:type="continuationSeparator" w:id="0">
    <w:p w14:paraId="590724F5" w14:textId="77777777" w:rsidR="00911E50" w:rsidRDefault="00911E50"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14:paraId="6307FE3F" w14:textId="77777777" w:rsidR="00911E50" w:rsidRDefault="00911E50">
        <w:pPr>
          <w:pStyle w:val="Fuzeile"/>
          <w:jc w:val="right"/>
        </w:pPr>
        <w:r>
          <w:fldChar w:fldCharType="begin"/>
        </w:r>
        <w:r>
          <w:instrText xml:space="preserve"> PAGE   \* MERGEFORMAT </w:instrText>
        </w:r>
        <w:r>
          <w:fldChar w:fldCharType="separate"/>
        </w:r>
        <w:r w:rsidR="005C22C8">
          <w:rPr>
            <w:noProof/>
          </w:rPr>
          <w:t>xv</w:t>
        </w:r>
        <w:r>
          <w:rPr>
            <w:noProof/>
          </w:rPr>
          <w:fldChar w:fldCharType="end"/>
        </w:r>
      </w:p>
    </w:sdtContent>
  </w:sdt>
  <w:p w14:paraId="44B1A46F" w14:textId="77777777" w:rsidR="00911E50" w:rsidRDefault="00911E50">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14:paraId="4E8A9CB7" w14:textId="77777777" w:rsidR="00911E50" w:rsidRDefault="00911E50">
        <w:pPr>
          <w:pStyle w:val="Fuzeile"/>
          <w:jc w:val="right"/>
        </w:pPr>
        <w:r>
          <w:fldChar w:fldCharType="begin"/>
        </w:r>
        <w:r>
          <w:instrText xml:space="preserve"> PAGE   \* MERGEFORMAT </w:instrText>
        </w:r>
        <w:r>
          <w:fldChar w:fldCharType="separate"/>
        </w:r>
        <w:r w:rsidR="005C22C8">
          <w:rPr>
            <w:noProof/>
          </w:rPr>
          <w:t>76</w:t>
        </w:r>
        <w:r>
          <w:rPr>
            <w:noProof/>
          </w:rPr>
          <w:fldChar w:fldCharType="end"/>
        </w:r>
      </w:p>
    </w:sdtContent>
  </w:sdt>
  <w:p w14:paraId="36AAF5C4" w14:textId="77777777" w:rsidR="00911E50" w:rsidRDefault="00911E5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D078E" w14:textId="77777777" w:rsidR="00911E50" w:rsidRDefault="00911E50" w:rsidP="003F2671">
      <w:pPr>
        <w:spacing w:after="0" w:line="240" w:lineRule="auto"/>
      </w:pPr>
      <w:r>
        <w:separator/>
      </w:r>
    </w:p>
  </w:footnote>
  <w:footnote w:type="continuationSeparator" w:id="0">
    <w:p w14:paraId="6C076E64" w14:textId="77777777" w:rsidR="00911E50" w:rsidRDefault="00911E50" w:rsidP="003F267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A7C274" w14:textId="77777777" w:rsidR="00911E50" w:rsidRPr="001F1BCD" w:rsidRDefault="00911E50" w:rsidP="001F1BCD">
    <w:pPr>
      <w:pStyle w:val="Kopfzeile"/>
    </w:pPr>
    <w:r>
      <w:fldChar w:fldCharType="begin"/>
    </w:r>
    <w:r>
      <w:instrText xml:space="preserve"> STYLEREF  "Heading 1"  \* MERGEFORMAT </w:instrText>
    </w:r>
    <w:r>
      <w:fldChar w:fldCharType="separate"/>
    </w:r>
    <w:r w:rsidR="005C22C8">
      <w:rPr>
        <w:b/>
        <w:noProof/>
      </w:rPr>
      <w:t>Fehler! Formatvorlage nicht definiert.</w:t>
    </w:r>
    <w:r>
      <w:rPr>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8603B" w14:textId="77777777" w:rsidR="00911E50" w:rsidRPr="001F1BCD" w:rsidRDefault="00911E50" w:rsidP="001F1BCD">
    <w:pPr>
      <w:pStyle w:val="Kopfzeile"/>
    </w:pPr>
    <w:r>
      <w:t>Appendices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54A6"/>
    <w:rsid w:val="000C6766"/>
    <w:rsid w:val="000C6B54"/>
    <w:rsid w:val="000C7E72"/>
    <w:rsid w:val="000D1CAF"/>
    <w:rsid w:val="000D2BFE"/>
    <w:rsid w:val="000D3E38"/>
    <w:rsid w:val="000D4E1A"/>
    <w:rsid w:val="000D4E5B"/>
    <w:rsid w:val="000D7280"/>
    <w:rsid w:val="000D7B67"/>
    <w:rsid w:val="000E0314"/>
    <w:rsid w:val="000E0C2E"/>
    <w:rsid w:val="000E0C9B"/>
    <w:rsid w:val="000E34DC"/>
    <w:rsid w:val="000E373C"/>
    <w:rsid w:val="000E4230"/>
    <w:rsid w:val="000E4B9A"/>
    <w:rsid w:val="000E4ECD"/>
    <w:rsid w:val="000E5E94"/>
    <w:rsid w:val="000E7122"/>
    <w:rsid w:val="000F0E8D"/>
    <w:rsid w:val="000F0FDF"/>
    <w:rsid w:val="000F151B"/>
    <w:rsid w:val="000F25B8"/>
    <w:rsid w:val="000F4B56"/>
    <w:rsid w:val="000F5EC2"/>
    <w:rsid w:val="000F63B5"/>
    <w:rsid w:val="000F67B0"/>
    <w:rsid w:val="000F6ED7"/>
    <w:rsid w:val="000F7FE4"/>
    <w:rsid w:val="00100510"/>
    <w:rsid w:val="00101B6E"/>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86A"/>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10C6"/>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3AB"/>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567F8"/>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04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5E85"/>
    <w:rsid w:val="002E671A"/>
    <w:rsid w:val="002E7E50"/>
    <w:rsid w:val="002F1BA3"/>
    <w:rsid w:val="002F23B9"/>
    <w:rsid w:val="002F2FF3"/>
    <w:rsid w:val="002F3828"/>
    <w:rsid w:val="002F3CB9"/>
    <w:rsid w:val="002F3FF6"/>
    <w:rsid w:val="002F4B22"/>
    <w:rsid w:val="002F6098"/>
    <w:rsid w:val="002F6542"/>
    <w:rsid w:val="002F6BC3"/>
    <w:rsid w:val="002F7588"/>
    <w:rsid w:val="00301C55"/>
    <w:rsid w:val="003026E2"/>
    <w:rsid w:val="00303A04"/>
    <w:rsid w:val="00305324"/>
    <w:rsid w:val="00306752"/>
    <w:rsid w:val="003069DD"/>
    <w:rsid w:val="00310B18"/>
    <w:rsid w:val="00310DF6"/>
    <w:rsid w:val="00312AEE"/>
    <w:rsid w:val="00313A3A"/>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02"/>
    <w:rsid w:val="003568A9"/>
    <w:rsid w:val="003600C2"/>
    <w:rsid w:val="00360DB5"/>
    <w:rsid w:val="00361BA4"/>
    <w:rsid w:val="0036286B"/>
    <w:rsid w:val="00362D4E"/>
    <w:rsid w:val="00363A2E"/>
    <w:rsid w:val="00364D6F"/>
    <w:rsid w:val="00364E2C"/>
    <w:rsid w:val="003652B9"/>
    <w:rsid w:val="00365E86"/>
    <w:rsid w:val="00366BEE"/>
    <w:rsid w:val="00370F47"/>
    <w:rsid w:val="00371834"/>
    <w:rsid w:val="00374560"/>
    <w:rsid w:val="0037467B"/>
    <w:rsid w:val="003764F5"/>
    <w:rsid w:val="00377706"/>
    <w:rsid w:val="00381D01"/>
    <w:rsid w:val="00382405"/>
    <w:rsid w:val="003825D9"/>
    <w:rsid w:val="00383807"/>
    <w:rsid w:val="00386D58"/>
    <w:rsid w:val="0038776C"/>
    <w:rsid w:val="00387F12"/>
    <w:rsid w:val="00390981"/>
    <w:rsid w:val="0039144D"/>
    <w:rsid w:val="003923CE"/>
    <w:rsid w:val="003928E8"/>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0E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11E"/>
    <w:rsid w:val="004509F5"/>
    <w:rsid w:val="0045236B"/>
    <w:rsid w:val="00452FEB"/>
    <w:rsid w:val="00453A9E"/>
    <w:rsid w:val="00455F99"/>
    <w:rsid w:val="00456251"/>
    <w:rsid w:val="00456A97"/>
    <w:rsid w:val="004607D5"/>
    <w:rsid w:val="004620AA"/>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2C4"/>
    <w:rsid w:val="004C6A50"/>
    <w:rsid w:val="004C6F8B"/>
    <w:rsid w:val="004D0398"/>
    <w:rsid w:val="004D23E8"/>
    <w:rsid w:val="004D3B53"/>
    <w:rsid w:val="004D4D60"/>
    <w:rsid w:val="004E07A6"/>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22C8"/>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1557"/>
    <w:rsid w:val="005E20DA"/>
    <w:rsid w:val="005E28BC"/>
    <w:rsid w:val="005E4948"/>
    <w:rsid w:val="005E6477"/>
    <w:rsid w:val="005E6EED"/>
    <w:rsid w:val="005F1AAB"/>
    <w:rsid w:val="005F2608"/>
    <w:rsid w:val="005F51BD"/>
    <w:rsid w:val="005F67FC"/>
    <w:rsid w:val="005F6C4E"/>
    <w:rsid w:val="00602594"/>
    <w:rsid w:val="00602DC5"/>
    <w:rsid w:val="0060405F"/>
    <w:rsid w:val="00605279"/>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66F60"/>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49A"/>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4EA"/>
    <w:rsid w:val="006F6FAD"/>
    <w:rsid w:val="006F709C"/>
    <w:rsid w:val="006F7B5D"/>
    <w:rsid w:val="0070154E"/>
    <w:rsid w:val="0070236D"/>
    <w:rsid w:val="0070350B"/>
    <w:rsid w:val="00703BD9"/>
    <w:rsid w:val="00703DE9"/>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5010"/>
    <w:rsid w:val="0082614C"/>
    <w:rsid w:val="0082748D"/>
    <w:rsid w:val="00827E27"/>
    <w:rsid w:val="0083020B"/>
    <w:rsid w:val="0083124D"/>
    <w:rsid w:val="00831B8B"/>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8E"/>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1E50"/>
    <w:rsid w:val="00912B94"/>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304"/>
    <w:rsid w:val="00955E7D"/>
    <w:rsid w:val="0095653A"/>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1ABC"/>
    <w:rsid w:val="009A2366"/>
    <w:rsid w:val="009A2FAB"/>
    <w:rsid w:val="009A4A4F"/>
    <w:rsid w:val="009A5565"/>
    <w:rsid w:val="009A6245"/>
    <w:rsid w:val="009A6B60"/>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41A"/>
    <w:rsid w:val="009C4996"/>
    <w:rsid w:val="009C51A2"/>
    <w:rsid w:val="009C6398"/>
    <w:rsid w:val="009C6BB2"/>
    <w:rsid w:val="009D03A0"/>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2EF3"/>
    <w:rsid w:val="00A4328E"/>
    <w:rsid w:val="00A43DAA"/>
    <w:rsid w:val="00A43F2F"/>
    <w:rsid w:val="00A44E72"/>
    <w:rsid w:val="00A465DD"/>
    <w:rsid w:val="00A46A86"/>
    <w:rsid w:val="00A46BC2"/>
    <w:rsid w:val="00A46C17"/>
    <w:rsid w:val="00A50932"/>
    <w:rsid w:val="00A50F05"/>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124"/>
    <w:rsid w:val="00AA1999"/>
    <w:rsid w:val="00AA2BED"/>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343"/>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0248E"/>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05C"/>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067B"/>
    <w:rsid w:val="00B82559"/>
    <w:rsid w:val="00B82A4F"/>
    <w:rsid w:val="00B82AB8"/>
    <w:rsid w:val="00B82BFA"/>
    <w:rsid w:val="00B8383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52C"/>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0471"/>
    <w:rsid w:val="00C135D9"/>
    <w:rsid w:val="00C148BB"/>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6E06"/>
    <w:rsid w:val="00CB7171"/>
    <w:rsid w:val="00CC0453"/>
    <w:rsid w:val="00CC2A99"/>
    <w:rsid w:val="00CC2B78"/>
    <w:rsid w:val="00CC34AB"/>
    <w:rsid w:val="00CC4D99"/>
    <w:rsid w:val="00CC5172"/>
    <w:rsid w:val="00CC6742"/>
    <w:rsid w:val="00CD0DEB"/>
    <w:rsid w:val="00CD62A3"/>
    <w:rsid w:val="00CD72E6"/>
    <w:rsid w:val="00CD7323"/>
    <w:rsid w:val="00CE1BCA"/>
    <w:rsid w:val="00CE2760"/>
    <w:rsid w:val="00CE39DF"/>
    <w:rsid w:val="00CE78C3"/>
    <w:rsid w:val="00CE7D42"/>
    <w:rsid w:val="00CF07DA"/>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5A90"/>
    <w:rsid w:val="00D462D3"/>
    <w:rsid w:val="00D4709B"/>
    <w:rsid w:val="00D50ACC"/>
    <w:rsid w:val="00D5258F"/>
    <w:rsid w:val="00D528AA"/>
    <w:rsid w:val="00D55C09"/>
    <w:rsid w:val="00D55F4F"/>
    <w:rsid w:val="00D56270"/>
    <w:rsid w:val="00D573B7"/>
    <w:rsid w:val="00D60161"/>
    <w:rsid w:val="00D620F8"/>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5EAD"/>
    <w:rsid w:val="00DA6AE3"/>
    <w:rsid w:val="00DA7D38"/>
    <w:rsid w:val="00DA7E7F"/>
    <w:rsid w:val="00DB1F9E"/>
    <w:rsid w:val="00DB344B"/>
    <w:rsid w:val="00DB400E"/>
    <w:rsid w:val="00DB604E"/>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D7AF1"/>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07A69"/>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47912"/>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97A76"/>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1AA"/>
    <w:rsid w:val="00EC56AA"/>
    <w:rsid w:val="00EC5E12"/>
    <w:rsid w:val="00EC62FC"/>
    <w:rsid w:val="00EC728D"/>
    <w:rsid w:val="00EC7600"/>
    <w:rsid w:val="00EC77F6"/>
    <w:rsid w:val="00ED03CA"/>
    <w:rsid w:val="00ED1900"/>
    <w:rsid w:val="00ED19C9"/>
    <w:rsid w:val="00ED2680"/>
    <w:rsid w:val="00ED3FC5"/>
    <w:rsid w:val="00ED4E68"/>
    <w:rsid w:val="00ED6F9D"/>
    <w:rsid w:val="00ED72D2"/>
    <w:rsid w:val="00EE050D"/>
    <w:rsid w:val="00EE11E9"/>
    <w:rsid w:val="00EE2D2B"/>
    <w:rsid w:val="00EE3DE5"/>
    <w:rsid w:val="00EE40FA"/>
    <w:rsid w:val="00EE4C97"/>
    <w:rsid w:val="00EE5386"/>
    <w:rsid w:val="00EE5807"/>
    <w:rsid w:val="00EE6153"/>
    <w:rsid w:val="00EF0609"/>
    <w:rsid w:val="00EF12B3"/>
    <w:rsid w:val="00EF1BA8"/>
    <w:rsid w:val="00EF2DA5"/>
    <w:rsid w:val="00EF58F4"/>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5E4F"/>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42F6"/>
    <w:rsid w:val="00F65675"/>
    <w:rsid w:val="00F6594B"/>
    <w:rsid w:val="00F663EB"/>
    <w:rsid w:val="00F67034"/>
    <w:rsid w:val="00F67295"/>
    <w:rsid w:val="00F674DE"/>
    <w:rsid w:val="00F6799D"/>
    <w:rsid w:val="00F67EEF"/>
    <w:rsid w:val="00F73E12"/>
    <w:rsid w:val="00F73E5F"/>
    <w:rsid w:val="00F7425B"/>
    <w:rsid w:val="00F742A5"/>
    <w:rsid w:val="00F745A9"/>
    <w:rsid w:val="00F74603"/>
    <w:rsid w:val="00F74C6E"/>
    <w:rsid w:val="00F751CE"/>
    <w:rsid w:val="00F75953"/>
    <w:rsid w:val="00F768E0"/>
    <w:rsid w:val="00F77B06"/>
    <w:rsid w:val="00F83BB6"/>
    <w:rsid w:val="00F83DD9"/>
    <w:rsid w:val="00F83E4A"/>
    <w:rsid w:val="00F8516F"/>
    <w:rsid w:val="00F86AB5"/>
    <w:rsid w:val="00F879C1"/>
    <w:rsid w:val="00F9011E"/>
    <w:rsid w:val="00F90E69"/>
    <w:rsid w:val="00F92B94"/>
    <w:rsid w:val="00F92F20"/>
    <w:rsid w:val="00F93CD6"/>
    <w:rsid w:val="00F93CEB"/>
    <w:rsid w:val="00F93FBD"/>
    <w:rsid w:val="00F9513A"/>
    <w:rsid w:val="00F96A30"/>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07EE"/>
    <w:rsid w:val="00FD1694"/>
    <w:rsid w:val="00FD1DC7"/>
    <w:rsid w:val="00FD5DFF"/>
    <w:rsid w:val="00FD6143"/>
    <w:rsid w:val="00FD719D"/>
    <w:rsid w:val="00FD7B39"/>
    <w:rsid w:val="00FD7DBE"/>
    <w:rsid w:val="00FD7E5F"/>
    <w:rsid w:val="00FE00B3"/>
    <w:rsid w:val="00FE1604"/>
    <w:rsid w:val="00FE1AC9"/>
    <w:rsid w:val="00FE239F"/>
    <w:rsid w:val="00FE29E4"/>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C2BF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eiche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eiche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eiche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eichen">
    <w:name w:val="Überschrift 3 Zeiche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0F151B"/>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eichen">
    <w:name w:val="Überschrift 4 Zeiche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ausstellen">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eiche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eichen"/>
    <w:uiPriority w:val="99"/>
    <w:unhideWhenUsed/>
    <w:rsid w:val="003F2671"/>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3F2671"/>
    <w:rPr>
      <w:sz w:val="24"/>
      <w:szCs w:val="24"/>
    </w:rPr>
  </w:style>
  <w:style w:type="paragraph" w:styleId="Fuzeile">
    <w:name w:val="footer"/>
    <w:basedOn w:val="Standard"/>
    <w:link w:val="FuzeileZeichen"/>
    <w:uiPriority w:val="99"/>
    <w:unhideWhenUsed/>
    <w:rsid w:val="003F2671"/>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955304"/>
    <w:rPr>
      <w:sz w:val="18"/>
      <w:szCs w:val="18"/>
    </w:rPr>
  </w:style>
  <w:style w:type="paragraph" w:styleId="Kommentartext">
    <w:name w:val="annotation text"/>
    <w:basedOn w:val="Standard"/>
    <w:link w:val="KommentartextZeichen"/>
    <w:uiPriority w:val="99"/>
    <w:semiHidden/>
    <w:unhideWhenUsed/>
    <w:rsid w:val="00955304"/>
    <w:pPr>
      <w:spacing w:line="240" w:lineRule="auto"/>
    </w:pPr>
  </w:style>
  <w:style w:type="character" w:customStyle="1" w:styleId="KommentartextZeichen">
    <w:name w:val="Kommentartext Zeichen"/>
    <w:basedOn w:val="Absatzstandardschriftart"/>
    <w:link w:val="Kommentartext"/>
    <w:uiPriority w:val="99"/>
    <w:semiHidden/>
    <w:rsid w:val="00955304"/>
    <w:rPr>
      <w:sz w:val="24"/>
      <w:szCs w:val="24"/>
    </w:rPr>
  </w:style>
  <w:style w:type="paragraph" w:styleId="Kommentarthema">
    <w:name w:val="annotation subject"/>
    <w:basedOn w:val="Kommentartext"/>
    <w:next w:val="Kommentartext"/>
    <w:link w:val="KommentarthemaZeichen"/>
    <w:uiPriority w:val="99"/>
    <w:semiHidden/>
    <w:unhideWhenUsed/>
    <w:rsid w:val="00955304"/>
    <w:rPr>
      <w:b/>
      <w:bCs/>
      <w:sz w:val="20"/>
      <w:szCs w:val="20"/>
    </w:rPr>
  </w:style>
  <w:style w:type="character" w:customStyle="1" w:styleId="KommentarthemaZeichen">
    <w:name w:val="Kommentarthema Zeichen"/>
    <w:basedOn w:val="KommentartextZeichen"/>
    <w:link w:val="Kommentarthema"/>
    <w:uiPriority w:val="99"/>
    <w:semiHidden/>
    <w:rsid w:val="00955304"/>
    <w:rPr>
      <w:b/>
      <w:bCs/>
      <w:sz w:val="20"/>
      <w:szCs w:val="20"/>
    </w:rPr>
  </w:style>
  <w:style w:type="paragraph" w:styleId="Bearbeitung">
    <w:name w:val="Revision"/>
    <w:hidden/>
    <w:uiPriority w:val="99"/>
    <w:semiHidden/>
    <w:rsid w:val="004C62C4"/>
    <w:pPr>
      <w:spacing w:after="0" w:line="240" w:lineRule="auto"/>
    </w:pPr>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eiche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eiche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eiche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eichen">
    <w:name w:val="Überschrift 3 Zeiche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0F151B"/>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eichen">
    <w:name w:val="Überschrift 4 Zeiche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ausstellen">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eiche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eichen"/>
    <w:uiPriority w:val="99"/>
    <w:unhideWhenUsed/>
    <w:rsid w:val="003F2671"/>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3F2671"/>
    <w:rPr>
      <w:sz w:val="24"/>
      <w:szCs w:val="24"/>
    </w:rPr>
  </w:style>
  <w:style w:type="paragraph" w:styleId="Fuzeile">
    <w:name w:val="footer"/>
    <w:basedOn w:val="Standard"/>
    <w:link w:val="FuzeileZeichen"/>
    <w:uiPriority w:val="99"/>
    <w:unhideWhenUsed/>
    <w:rsid w:val="003F2671"/>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955304"/>
    <w:rPr>
      <w:sz w:val="18"/>
      <w:szCs w:val="18"/>
    </w:rPr>
  </w:style>
  <w:style w:type="paragraph" w:styleId="Kommentartext">
    <w:name w:val="annotation text"/>
    <w:basedOn w:val="Standard"/>
    <w:link w:val="KommentartextZeichen"/>
    <w:uiPriority w:val="99"/>
    <w:semiHidden/>
    <w:unhideWhenUsed/>
    <w:rsid w:val="00955304"/>
    <w:pPr>
      <w:spacing w:line="240" w:lineRule="auto"/>
    </w:pPr>
  </w:style>
  <w:style w:type="character" w:customStyle="1" w:styleId="KommentartextZeichen">
    <w:name w:val="Kommentartext Zeichen"/>
    <w:basedOn w:val="Absatzstandardschriftart"/>
    <w:link w:val="Kommentartext"/>
    <w:uiPriority w:val="99"/>
    <w:semiHidden/>
    <w:rsid w:val="00955304"/>
    <w:rPr>
      <w:sz w:val="24"/>
      <w:szCs w:val="24"/>
    </w:rPr>
  </w:style>
  <w:style w:type="paragraph" w:styleId="Kommentarthema">
    <w:name w:val="annotation subject"/>
    <w:basedOn w:val="Kommentartext"/>
    <w:next w:val="Kommentartext"/>
    <w:link w:val="KommentarthemaZeichen"/>
    <w:uiPriority w:val="99"/>
    <w:semiHidden/>
    <w:unhideWhenUsed/>
    <w:rsid w:val="00955304"/>
    <w:rPr>
      <w:b/>
      <w:bCs/>
      <w:sz w:val="20"/>
      <w:szCs w:val="20"/>
    </w:rPr>
  </w:style>
  <w:style w:type="character" w:customStyle="1" w:styleId="KommentarthemaZeichen">
    <w:name w:val="Kommentarthema Zeichen"/>
    <w:basedOn w:val="KommentartextZeichen"/>
    <w:link w:val="Kommentarthema"/>
    <w:uiPriority w:val="99"/>
    <w:semiHidden/>
    <w:rsid w:val="00955304"/>
    <w:rPr>
      <w:b/>
      <w:bCs/>
      <w:sz w:val="20"/>
      <w:szCs w:val="20"/>
    </w:rPr>
  </w:style>
  <w:style w:type="paragraph" w:styleId="Bearbeitung">
    <w:name w:val="Revision"/>
    <w:hidden/>
    <w:uiPriority w:val="99"/>
    <w:semiHidden/>
    <w:rsid w:val="004C62C4"/>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1.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octopart.com" TargetMode="External"/><Relationship Id="rId17" Type="http://schemas.openxmlformats.org/officeDocument/2006/relationships/hyperlink" Target="http://en.wikipedia.org/wiki/Electronic_waste" TargetMode="External"/><Relationship Id="rId18" Type="http://schemas.openxmlformats.org/officeDocument/2006/relationships/hyperlink" Target="http://en.wikipedia.org/wiki/Household_appliance" TargetMode="External"/><Relationship Id="rId19" Type="http://schemas.openxmlformats.org/officeDocument/2006/relationships/hyperlink" Target="http://en.wikipedia.org/wiki/Lighting" TargetMode="Externa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jpe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90" Type="http://schemas.openxmlformats.org/officeDocument/2006/relationships/image" Target="media/image64.jpe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101" Type="http://schemas.openxmlformats.org/officeDocument/2006/relationships/image" Target="media/image75.png"/><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image" Target="media/image79.png"/><Relationship Id="rId106" Type="http://schemas.openxmlformats.org/officeDocument/2006/relationships/image" Target="media/image80.png"/><Relationship Id="rId107" Type="http://schemas.openxmlformats.org/officeDocument/2006/relationships/image" Target="media/image81.png"/><Relationship Id="rId108" Type="http://schemas.openxmlformats.org/officeDocument/2006/relationships/image" Target="media/image82.png"/><Relationship Id="rId109" Type="http://schemas.openxmlformats.org/officeDocument/2006/relationships/image" Target="media/image83.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00" Type="http://schemas.openxmlformats.org/officeDocument/2006/relationships/image" Target="media/image74.png"/><Relationship Id="rId20" Type="http://schemas.openxmlformats.org/officeDocument/2006/relationships/hyperlink" Target="http://en.wikipedia.org/wiki/Electrical" TargetMode="External"/><Relationship Id="rId21" Type="http://schemas.openxmlformats.org/officeDocument/2006/relationships/hyperlink" Target="http://en.wikipedia.org/wiki/Toy" TargetMode="External"/><Relationship Id="rId22" Type="http://schemas.openxmlformats.org/officeDocument/2006/relationships/hyperlink" Target="http://en.wikipedia.org/wiki/Leisure" TargetMode="Externa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3" Type="http://schemas.openxmlformats.org/officeDocument/2006/relationships/hyperlink" Target="http://en.wikipedia.org/wiki/Sports_equipment" TargetMode="External"/><Relationship Id="rId24" Type="http://schemas.openxmlformats.org/officeDocument/2006/relationships/hyperlink" Target="http://en.wikipedia.org/wiki/Medical_device" TargetMode="External"/><Relationship Id="rId25" Type="http://schemas.openxmlformats.org/officeDocument/2006/relationships/hyperlink" Target="http://en.wikipedia.org/wiki/Measuring_instrument" TargetMode="External"/><Relationship Id="rId26" Type="http://schemas.openxmlformats.org/officeDocument/2006/relationships/hyperlink" Target="http://en.wikipedia.org/wiki/Control_system" TargetMode="External"/><Relationship Id="rId27" Type="http://schemas.openxmlformats.org/officeDocument/2006/relationships/hyperlink" Target="http://en.wikipedia.org/w/index.php?title=Automatic_dispenser&amp;action=edit&amp;redlink=1" TargetMode="External"/><Relationship Id="rId28" Type="http://schemas.openxmlformats.org/officeDocument/2006/relationships/hyperlink" Target="http://en.wikipedia.org/wiki/IT" TargetMode="External"/><Relationship Id="rId29" Type="http://schemas.openxmlformats.org/officeDocument/2006/relationships/hyperlink" Target="http://en.wikipedia.org/wiki/Telecommunication" TargetMode="External"/><Relationship Id="rId130" Type="http://schemas.openxmlformats.org/officeDocument/2006/relationships/image" Target="media/image101.png"/><Relationship Id="rId131" Type="http://schemas.openxmlformats.org/officeDocument/2006/relationships/header" Target="head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jpeg"/><Relationship Id="rId59" Type="http://schemas.openxmlformats.org/officeDocument/2006/relationships/image" Target="media/image34.png"/><Relationship Id="rId110" Type="http://schemas.openxmlformats.org/officeDocument/2006/relationships/hyperlink" Target="http://www.developers.tme.eu/en/" TargetMode="External"/><Relationship Id="rId111" Type="http://schemas.openxmlformats.org/officeDocument/2006/relationships/hyperlink" Target="http://www.ciiva.com" TargetMode="External"/><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footer" Target="footer2.xml"/><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hyperlink" Target="http://www.leiton.de" TargetMode="External"/><Relationship Id="rId88" Type="http://schemas.openxmlformats.org/officeDocument/2006/relationships/image" Target="media/image62.png"/><Relationship Id="rId89"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A3D9625E-3644-F24A-9349-8AF2B1887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41857</Words>
  <Characters>239007</Characters>
  <Application>Microsoft Macintosh Word</Application>
  <DocSecurity>0</DocSecurity>
  <Lines>4596</Lines>
  <Paragraphs>1923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278941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Christian Klauer</cp:lastModifiedBy>
  <cp:revision>22</cp:revision>
  <cp:lastPrinted>2015-02-09T12:20:00Z</cp:lastPrinted>
  <dcterms:created xsi:type="dcterms:W3CDTF">2015-03-15T16:46:00Z</dcterms:created>
  <dcterms:modified xsi:type="dcterms:W3CDTF">2015-03-26T18:54:00Z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